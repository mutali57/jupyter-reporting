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E47DC8" w14:textId="1D064F31" w:rsidR="002B06C3" w:rsidRDefault="006F7433" w:rsidP="00E43C80">
      <w:pPr>
        <w:rPr>
          <w:del w:id="0" w:author="Chanda Nxumalo" w:date="2022-09-28T06:23:00Z"/>
          <w:color w:val="666666"/>
          <w:sz w:val="36"/>
          <w:szCs w:val="36"/>
        </w:rPr>
      </w:pPr>
      <w:bookmarkStart w:id="1" w:name="_Hlk111069303"/>
      <w:bookmarkStart w:id="2" w:name="_Hlk112852378"/>
      <w:r w:rsidRPr="003A0892">
        <w:rPr>
          <w:color w:val="5F0505"/>
          <w:sz w:val="52"/>
          <w:szCs w:val="52"/>
        </w:rPr>
        <w:t>Mediclinic Rooftop PV Projects:</w:t>
      </w:r>
      <w:r w:rsidR="00971DE0">
        <w:rPr>
          <w:color w:val="5F0505"/>
          <w:sz w:val="52"/>
          <w:szCs w:val="52"/>
        </w:rPr>
        <w:t xml:space="preserve"> </w:t>
      </w:r>
      <w:del w:id="3" w:author="Adam Terry" w:date="2022-09-23T16:38:00Z">
        <w:r w:rsidR="00C43413" w:rsidRPr="003A0892" w:rsidDel="00B52845">
          <w:rPr>
            <w:color w:val="5F0505"/>
            <w:sz w:val="52"/>
            <w:szCs w:val="52"/>
          </w:rPr>
          <w:delText xml:space="preserve">Monthly </w:delText>
        </w:r>
      </w:del>
      <w:ins w:id="4" w:author="Adam Terry" w:date="2022-09-23T16:38:00Z">
        <w:r w:rsidR="00B52845">
          <w:rPr>
            <w:color w:val="5F0505"/>
            <w:sz w:val="52"/>
            <w:szCs w:val="52"/>
          </w:rPr>
          <w:t>Performance</w:t>
        </w:r>
        <w:r w:rsidR="00B52845" w:rsidRPr="003A0892">
          <w:rPr>
            <w:color w:val="5F0505"/>
            <w:sz w:val="52"/>
            <w:szCs w:val="52"/>
          </w:rPr>
          <w:t xml:space="preserve"> </w:t>
        </w:r>
      </w:ins>
      <w:r w:rsidR="00971DE0">
        <w:rPr>
          <w:color w:val="5F0505"/>
          <w:sz w:val="52"/>
          <w:szCs w:val="52"/>
        </w:rPr>
        <w:t>R</w:t>
      </w:r>
      <w:r w:rsidR="00C43413" w:rsidRPr="003A0892">
        <w:rPr>
          <w:color w:val="5F0505"/>
          <w:sz w:val="52"/>
          <w:szCs w:val="52"/>
        </w:rPr>
        <w:t xml:space="preserve">eport </w:t>
      </w:r>
    </w:p>
    <w:p w14:paraId="47502E99" w14:textId="77777777" w:rsidR="005D6E27" w:rsidRDefault="005D6E27" w:rsidP="00E43C80">
      <w:pPr>
        <w:rPr>
          <w:ins w:id="5" w:author="Chanda Nxumalo" w:date="2022-09-28T06:23:00Z"/>
          <w:color w:val="666666"/>
          <w:sz w:val="36"/>
          <w:szCs w:val="36"/>
        </w:rPr>
      </w:pPr>
    </w:p>
    <w:p w14:paraId="7EBF8462" w14:textId="77777777" w:rsidR="005D6E27" w:rsidRPr="003A0892" w:rsidRDefault="005D6E27" w:rsidP="00E43C80">
      <w:pPr>
        <w:rPr>
          <w:ins w:id="6" w:author="Chanda Nxumalo" w:date="2022-09-28T06:23:00Z"/>
          <w:color w:val="5F0505"/>
          <w:sz w:val="52"/>
          <w:szCs w:val="52"/>
        </w:rPr>
      </w:pPr>
    </w:p>
    <w:p w14:paraId="6CBA26ED" w14:textId="77777777" w:rsidR="006F7433" w:rsidRPr="00953BC7" w:rsidRDefault="006F7433" w:rsidP="00126033">
      <w:pPr>
        <w:rPr>
          <w:del w:id="7" w:author="Chanda Nxumalo" w:date="2022-09-28T06:23:00Z"/>
        </w:rPr>
      </w:pPr>
    </w:p>
    <w:p w14:paraId="3C743C4F" w14:textId="77777777" w:rsidR="00004B9E" w:rsidRPr="003A0892" w:rsidRDefault="00004B9E" w:rsidP="00126033">
      <w:pPr>
        <w:rPr>
          <w:color w:val="666666"/>
          <w:sz w:val="36"/>
          <w:szCs w:val="36"/>
        </w:rPr>
      </w:pPr>
      <w:permStart w:id="675103178" w:edGrp="everyone"/>
      <w:r w:rsidRPr="003A0892">
        <w:rPr>
          <w:color w:val="666666"/>
          <w:sz w:val="36"/>
          <w:szCs w:val="36"/>
        </w:rPr>
        <w:t xml:space="preserve">Prepared for: </w:t>
      </w:r>
    </w:p>
    <w:p w14:paraId="523A7BA3" w14:textId="77777777" w:rsidR="00532FD0" w:rsidRPr="003A0892" w:rsidRDefault="0042723E" w:rsidP="00126033">
      <w:pPr>
        <w:rPr>
          <w:color w:val="666666"/>
          <w:sz w:val="36"/>
          <w:szCs w:val="36"/>
        </w:rPr>
      </w:pPr>
      <w:proofErr w:type="spellStart"/>
      <w:r w:rsidRPr="003A0892">
        <w:rPr>
          <w:color w:val="666666"/>
          <w:sz w:val="36"/>
          <w:szCs w:val="36"/>
        </w:rPr>
        <w:t>Moshesh</w:t>
      </w:r>
      <w:proofErr w:type="spellEnd"/>
      <w:r w:rsidRPr="003A0892">
        <w:rPr>
          <w:color w:val="666666"/>
          <w:sz w:val="36"/>
          <w:szCs w:val="36"/>
        </w:rPr>
        <w:t xml:space="preserve"> </w:t>
      </w:r>
      <w:r w:rsidR="00354B51" w:rsidRPr="003A0892">
        <w:rPr>
          <w:color w:val="666666"/>
          <w:sz w:val="36"/>
          <w:szCs w:val="36"/>
        </w:rPr>
        <w:t>Partners</w:t>
      </w:r>
    </w:p>
    <w:permEnd w:id="675103178"/>
    <w:p w14:paraId="28A60D5C" w14:textId="77777777" w:rsidR="001F5B5E" w:rsidRPr="003A0892" w:rsidRDefault="001F5B5E" w:rsidP="00126033">
      <w:pPr>
        <w:rPr>
          <w:color w:val="666666"/>
          <w:sz w:val="36"/>
          <w:szCs w:val="36"/>
        </w:rPr>
      </w:pPr>
    </w:p>
    <w:p w14:paraId="055B408B" w14:textId="77777777" w:rsidR="00532FD0" w:rsidRPr="003A0892" w:rsidRDefault="00004B9E" w:rsidP="00126033">
      <w:pPr>
        <w:rPr>
          <w:color w:val="666666"/>
          <w:sz w:val="36"/>
          <w:szCs w:val="36"/>
        </w:rPr>
      </w:pPr>
      <w:permStart w:id="1745709799" w:edGrp="everyone"/>
      <w:r w:rsidRPr="003A0892">
        <w:rPr>
          <w:color w:val="666666"/>
          <w:sz w:val="36"/>
          <w:szCs w:val="36"/>
        </w:rPr>
        <w:t>Reference No:</w:t>
      </w:r>
    </w:p>
    <w:permEnd w:id="1745709799"/>
    <w:p w14:paraId="18C7B7DD" w14:textId="5E344A4F" w:rsidR="00532FD0" w:rsidRPr="003A0892" w:rsidRDefault="009B4223" w:rsidP="00126033">
      <w:pPr>
        <w:rPr>
          <w:color w:val="666666"/>
          <w:sz w:val="36"/>
          <w:szCs w:val="36"/>
        </w:rPr>
      </w:pPr>
      <w:r w:rsidRPr="003A0892">
        <w:rPr>
          <w:color w:val="666666"/>
          <w:sz w:val="36"/>
          <w:szCs w:val="36"/>
        </w:rPr>
        <w:t>HAR_</w:t>
      </w:r>
      <w:r w:rsidR="0042723E" w:rsidRPr="003A0892">
        <w:rPr>
          <w:color w:val="666666"/>
          <w:sz w:val="36"/>
          <w:szCs w:val="36"/>
        </w:rPr>
        <w:t>215</w:t>
      </w:r>
      <w:r w:rsidRPr="003A0892">
        <w:rPr>
          <w:color w:val="666666"/>
          <w:sz w:val="36"/>
          <w:szCs w:val="36"/>
        </w:rPr>
        <w:t>_</w:t>
      </w:r>
      <w:r w:rsidR="0042723E" w:rsidRPr="003A0892">
        <w:rPr>
          <w:color w:val="666666"/>
          <w:sz w:val="36"/>
          <w:szCs w:val="36"/>
        </w:rPr>
        <w:t>Moshesh</w:t>
      </w:r>
      <w:r w:rsidR="00D94950" w:rsidRPr="003A0892">
        <w:rPr>
          <w:color w:val="666666"/>
          <w:sz w:val="36"/>
          <w:szCs w:val="36"/>
        </w:rPr>
        <w:t xml:space="preserve"> Me</w:t>
      </w:r>
      <w:r w:rsidR="007910EA" w:rsidRPr="003A0892">
        <w:rPr>
          <w:color w:val="666666"/>
          <w:sz w:val="36"/>
          <w:szCs w:val="36"/>
        </w:rPr>
        <w:t xml:space="preserve">diclinic </w:t>
      </w:r>
      <w:del w:id="8" w:author="Adam Terry" w:date="2022-09-23T16:38:00Z">
        <w:r w:rsidR="00E70D96" w:rsidRPr="003A0892" w:rsidDel="00B52845">
          <w:rPr>
            <w:color w:val="666666"/>
            <w:sz w:val="36"/>
            <w:szCs w:val="36"/>
          </w:rPr>
          <w:delText>Monthly</w:delText>
        </w:r>
        <w:r w:rsidR="00C43413" w:rsidRPr="003A0892" w:rsidDel="00B52845">
          <w:rPr>
            <w:color w:val="666666"/>
            <w:sz w:val="36"/>
            <w:szCs w:val="36"/>
          </w:rPr>
          <w:delText xml:space="preserve"> </w:delText>
        </w:r>
      </w:del>
      <w:ins w:id="9" w:author="Adam Terry" w:date="2022-09-23T16:38:00Z">
        <w:r w:rsidR="00B52845">
          <w:rPr>
            <w:color w:val="666666"/>
            <w:sz w:val="36"/>
            <w:szCs w:val="36"/>
          </w:rPr>
          <w:t>Performance</w:t>
        </w:r>
        <w:r w:rsidR="00B52845" w:rsidRPr="003A0892">
          <w:rPr>
            <w:color w:val="666666"/>
            <w:sz w:val="36"/>
            <w:szCs w:val="36"/>
          </w:rPr>
          <w:t xml:space="preserve"> </w:t>
        </w:r>
      </w:ins>
      <w:r w:rsidR="00C43413" w:rsidRPr="003A0892">
        <w:rPr>
          <w:color w:val="666666"/>
          <w:sz w:val="36"/>
          <w:szCs w:val="36"/>
        </w:rPr>
        <w:t>Report</w:t>
      </w:r>
    </w:p>
    <w:p w14:paraId="40E568EF" w14:textId="77777777" w:rsidR="004B348D" w:rsidRPr="003A0892" w:rsidRDefault="004B348D" w:rsidP="00126033">
      <w:pPr>
        <w:rPr>
          <w:color w:val="666666"/>
          <w:sz w:val="36"/>
          <w:szCs w:val="36"/>
        </w:rPr>
      </w:pPr>
    </w:p>
    <w:p w14:paraId="3BF775E3" w14:textId="369EBDE9" w:rsidR="007C26C7" w:rsidRPr="003A0892" w:rsidRDefault="003B1690" w:rsidP="00126033">
      <w:pPr>
        <w:rPr>
          <w:color w:val="666666"/>
          <w:sz w:val="36"/>
          <w:szCs w:val="36"/>
        </w:rPr>
        <w:sectPr w:rsidR="007C26C7" w:rsidRPr="003A0892" w:rsidSect="006C75D2">
          <w:headerReference w:type="default" r:id="rId11"/>
          <w:footerReference w:type="default" r:id="rId12"/>
          <w:headerReference w:type="first" r:id="rId13"/>
          <w:pgSz w:w="11907" w:h="16840" w:code="9"/>
          <w:pgMar w:top="9356" w:right="1179" w:bottom="1843" w:left="1179" w:header="709" w:footer="425" w:gutter="0"/>
          <w:cols w:space="708"/>
          <w:titlePg/>
          <w:docGrid w:linePitch="360"/>
        </w:sectPr>
      </w:pPr>
      <w:ins w:id="10" w:author="Mutali Nepfumbada" w:date="2022-09-20T16:38:00Z">
        <w:r>
          <w:rPr>
            <w:color w:val="666666"/>
            <w:sz w:val="36"/>
            <w:szCs w:val="36"/>
          </w:rPr>
          <w:t>2</w:t>
        </w:r>
      </w:ins>
      <w:r w:rsidR="00067D80">
        <w:rPr>
          <w:color w:val="666666"/>
          <w:sz w:val="36"/>
          <w:szCs w:val="36"/>
        </w:rPr>
        <w:t>6</w:t>
      </w:r>
      <w:ins w:id="11" w:author="Mutali Nepfumbada" w:date="2022-09-20T16:38:00Z">
        <w:r>
          <w:rPr>
            <w:color w:val="666666"/>
            <w:sz w:val="36"/>
            <w:szCs w:val="36"/>
          </w:rPr>
          <w:t xml:space="preserve"> </w:t>
        </w:r>
      </w:ins>
      <w:del w:id="12" w:author="Mutali Nepfumbada" w:date="2022-09-20T16:38:00Z">
        <w:r w:rsidR="00022D9B" w:rsidRPr="003A0892" w:rsidDel="00C054CF">
          <w:rPr>
            <w:color w:val="666666"/>
            <w:sz w:val="36"/>
            <w:szCs w:val="36"/>
          </w:rPr>
          <w:delText xml:space="preserve">12 </w:delText>
        </w:r>
        <w:r w:rsidR="00022D9B" w:rsidRPr="003A0892" w:rsidDel="003B1690">
          <w:rPr>
            <w:color w:val="666666"/>
            <w:sz w:val="36"/>
            <w:szCs w:val="36"/>
          </w:rPr>
          <w:delText>August</w:delText>
        </w:r>
      </w:del>
      <w:ins w:id="13" w:author="Mutali Nepfumbada" w:date="2022-09-20T16:38:00Z">
        <w:r>
          <w:rPr>
            <w:color w:val="666666"/>
            <w:sz w:val="36"/>
            <w:szCs w:val="36"/>
          </w:rPr>
          <w:t>September</w:t>
        </w:r>
      </w:ins>
      <w:r w:rsidR="009172C7" w:rsidRPr="003A0892">
        <w:rPr>
          <w:color w:val="666666"/>
          <w:sz w:val="36"/>
          <w:szCs w:val="36"/>
        </w:rPr>
        <w:t xml:space="preserve"> </w:t>
      </w:r>
      <w:r w:rsidR="006B0498">
        <w:rPr>
          <w:color w:val="666666"/>
          <w:sz w:val="36"/>
          <w:szCs w:val="36"/>
        </w:rPr>
        <w:t>2022</w:t>
      </w:r>
      <w:r w:rsidR="00022D9B" w:rsidRPr="003A0892">
        <w:rPr>
          <w:color w:val="666666"/>
          <w:sz w:val="36"/>
          <w:szCs w:val="36"/>
        </w:rPr>
        <w:t xml:space="preserve"> </w:t>
      </w:r>
    </w:p>
    <w:p w14:paraId="1F724FDF" w14:textId="77777777" w:rsidR="009F79DE" w:rsidRPr="00693DB9" w:rsidRDefault="009F79DE" w:rsidP="00126033">
      <w:pPr>
        <w:rPr>
          <w:color w:val="5F0505"/>
          <w:sz w:val="32"/>
          <w:szCs w:val="32"/>
        </w:rPr>
      </w:pPr>
      <w:r w:rsidRPr="00693DB9">
        <w:rPr>
          <w:color w:val="5F0505"/>
          <w:sz w:val="32"/>
          <w:szCs w:val="32"/>
        </w:rPr>
        <w:lastRenderedPageBreak/>
        <w:t>Document Control</w:t>
      </w:r>
    </w:p>
    <w:p w14:paraId="7F6EDFA5" w14:textId="77777777" w:rsidR="009F79DE" w:rsidRPr="00953BC7" w:rsidRDefault="009F79DE" w:rsidP="00126033"/>
    <w:tbl>
      <w:tblPr>
        <w:tblStyle w:val="TableGridLight"/>
        <w:tblW w:w="9304" w:type="dxa"/>
        <w:tblLook w:val="04A0" w:firstRow="1" w:lastRow="0" w:firstColumn="1" w:lastColumn="0" w:noHBand="0" w:noVBand="1"/>
        <w:tblPrChange w:id="14" w:author="Mutali Nepfumbada" w:date="2022-09-20T16:40:00Z">
          <w:tblPr>
            <w:tblStyle w:val="TableGridLight"/>
            <w:tblW w:w="9304" w:type="dxa"/>
            <w:tblLook w:val="04A0" w:firstRow="1" w:lastRow="0" w:firstColumn="1" w:lastColumn="0" w:noHBand="0" w:noVBand="1"/>
          </w:tblPr>
        </w:tblPrChange>
      </w:tblPr>
      <w:tblGrid>
        <w:gridCol w:w="2020"/>
        <w:gridCol w:w="1803"/>
        <w:gridCol w:w="1875"/>
        <w:gridCol w:w="3606"/>
        <w:tblGridChange w:id="15">
          <w:tblGrid>
            <w:gridCol w:w="2020"/>
            <w:gridCol w:w="2028"/>
            <w:gridCol w:w="1650"/>
            <w:gridCol w:w="3606"/>
          </w:tblGrid>
        </w:tblGridChange>
      </w:tblGrid>
      <w:tr w:rsidR="00DB0BE4" w:rsidRPr="00953BC7" w14:paraId="4F8D673F" w14:textId="77777777" w:rsidTr="007F2EFC">
        <w:trPr>
          <w:trHeight w:val="212"/>
          <w:trPrChange w:id="16" w:author="Mutali Nepfumbada" w:date="2022-09-20T16:40:00Z">
            <w:trPr>
              <w:trHeight w:val="212"/>
            </w:trPr>
          </w:trPrChange>
        </w:trPr>
        <w:tc>
          <w:tcPr>
            <w:tcW w:w="2020" w:type="dxa"/>
            <w:shd w:val="clear" w:color="auto" w:fill="5F0500"/>
            <w:tcPrChange w:id="17" w:author="Mutali Nepfumbada" w:date="2022-09-20T16:40:00Z">
              <w:tcPr>
                <w:tcW w:w="2020" w:type="dxa"/>
                <w:shd w:val="clear" w:color="auto" w:fill="5F0500"/>
              </w:tcPr>
            </w:tcPrChange>
          </w:tcPr>
          <w:p w14:paraId="5B86C1A3" w14:textId="77777777" w:rsidR="00840ECE" w:rsidRPr="005E5BA3" w:rsidRDefault="00840ECE" w:rsidP="00197D4D">
            <w:pPr>
              <w:jc w:val="both"/>
              <w:rPr>
                <w:b/>
                <w:bCs/>
              </w:rPr>
            </w:pPr>
            <w:r w:rsidRPr="005E5BA3">
              <w:rPr>
                <w:b/>
                <w:bCs/>
              </w:rPr>
              <w:t>Responsible for</w:t>
            </w:r>
          </w:p>
        </w:tc>
        <w:tc>
          <w:tcPr>
            <w:tcW w:w="1803" w:type="dxa"/>
            <w:shd w:val="clear" w:color="auto" w:fill="5F0500"/>
            <w:tcPrChange w:id="18" w:author="Mutali Nepfumbada" w:date="2022-09-20T16:40:00Z">
              <w:tcPr>
                <w:tcW w:w="2028" w:type="dxa"/>
                <w:shd w:val="clear" w:color="auto" w:fill="5F0500"/>
              </w:tcPr>
            </w:tcPrChange>
          </w:tcPr>
          <w:p w14:paraId="5BBF7E6D" w14:textId="77777777" w:rsidR="00840ECE" w:rsidRPr="005E5BA3" w:rsidRDefault="00840ECE" w:rsidP="00197D4D">
            <w:pPr>
              <w:jc w:val="both"/>
              <w:rPr>
                <w:b/>
                <w:bCs/>
              </w:rPr>
            </w:pPr>
            <w:r w:rsidRPr="005E5BA3">
              <w:rPr>
                <w:b/>
                <w:bCs/>
              </w:rPr>
              <w:t>Name</w:t>
            </w:r>
          </w:p>
        </w:tc>
        <w:tc>
          <w:tcPr>
            <w:tcW w:w="1875" w:type="dxa"/>
            <w:shd w:val="clear" w:color="auto" w:fill="5F0500"/>
            <w:tcPrChange w:id="19" w:author="Mutali Nepfumbada" w:date="2022-09-20T16:40:00Z">
              <w:tcPr>
                <w:tcW w:w="1650" w:type="dxa"/>
                <w:shd w:val="clear" w:color="auto" w:fill="5F0500"/>
              </w:tcPr>
            </w:tcPrChange>
          </w:tcPr>
          <w:p w14:paraId="5C62113C" w14:textId="77777777" w:rsidR="00840ECE" w:rsidRPr="005E5BA3" w:rsidRDefault="00840ECE" w:rsidP="00197D4D">
            <w:pPr>
              <w:jc w:val="both"/>
              <w:rPr>
                <w:b/>
                <w:bCs/>
              </w:rPr>
            </w:pPr>
            <w:r w:rsidRPr="005E5BA3">
              <w:rPr>
                <w:b/>
                <w:bCs/>
              </w:rPr>
              <w:t>Date</w:t>
            </w:r>
          </w:p>
        </w:tc>
        <w:tc>
          <w:tcPr>
            <w:tcW w:w="3606" w:type="dxa"/>
            <w:shd w:val="clear" w:color="auto" w:fill="5F0500"/>
            <w:tcPrChange w:id="20" w:author="Mutali Nepfumbada" w:date="2022-09-20T16:40:00Z">
              <w:tcPr>
                <w:tcW w:w="3605" w:type="dxa"/>
                <w:shd w:val="clear" w:color="auto" w:fill="5F0500"/>
              </w:tcPr>
            </w:tcPrChange>
          </w:tcPr>
          <w:p w14:paraId="393C0B61" w14:textId="77777777" w:rsidR="00840ECE" w:rsidRPr="005E5BA3" w:rsidRDefault="00840ECE" w:rsidP="00197D4D">
            <w:pPr>
              <w:jc w:val="both"/>
              <w:rPr>
                <w:b/>
                <w:bCs/>
              </w:rPr>
            </w:pPr>
            <w:r w:rsidRPr="005E5BA3">
              <w:rPr>
                <w:b/>
                <w:bCs/>
              </w:rPr>
              <w:t>Signature</w:t>
            </w:r>
          </w:p>
        </w:tc>
      </w:tr>
      <w:tr w:rsidR="00840ECE" w:rsidRPr="00953BC7" w14:paraId="74FE2DB7" w14:textId="77777777" w:rsidTr="007F2EFC">
        <w:trPr>
          <w:trHeight w:hRule="exact" w:val="726"/>
          <w:trPrChange w:id="21" w:author="Mutali Nepfumbada" w:date="2022-09-20T16:40:00Z">
            <w:trPr>
              <w:trHeight w:hRule="exact" w:val="726"/>
            </w:trPr>
          </w:trPrChange>
        </w:trPr>
        <w:tc>
          <w:tcPr>
            <w:tcW w:w="2020" w:type="dxa"/>
            <w:tcPrChange w:id="22" w:author="Mutali Nepfumbada" w:date="2022-09-20T16:40:00Z">
              <w:tcPr>
                <w:tcW w:w="2020" w:type="dxa"/>
              </w:tcPr>
            </w:tcPrChange>
          </w:tcPr>
          <w:p w14:paraId="7EBEC203" w14:textId="77777777" w:rsidR="00840ECE" w:rsidRPr="00953BC7" w:rsidRDefault="00840ECE" w:rsidP="00197D4D">
            <w:r w:rsidRPr="00953BC7">
              <w:t>Content</w:t>
            </w:r>
          </w:p>
        </w:tc>
        <w:tc>
          <w:tcPr>
            <w:tcW w:w="1803" w:type="dxa"/>
            <w:tcPrChange w:id="23" w:author="Mutali Nepfumbada" w:date="2022-09-20T16:40:00Z">
              <w:tcPr>
                <w:tcW w:w="2028" w:type="dxa"/>
              </w:tcPr>
            </w:tcPrChange>
          </w:tcPr>
          <w:p w14:paraId="7725DD08" w14:textId="77777777" w:rsidR="00840ECE" w:rsidRPr="00953BC7" w:rsidRDefault="00840ECE" w:rsidP="00197D4D">
            <w:r w:rsidRPr="00953BC7">
              <w:t xml:space="preserve">Mutali Nepfumbada </w:t>
            </w:r>
          </w:p>
        </w:tc>
        <w:tc>
          <w:tcPr>
            <w:tcW w:w="1875" w:type="dxa"/>
            <w:tcPrChange w:id="24" w:author="Mutali Nepfumbada" w:date="2022-09-20T16:40:00Z">
              <w:tcPr>
                <w:tcW w:w="1650" w:type="dxa"/>
              </w:tcPr>
            </w:tcPrChange>
          </w:tcPr>
          <w:p w14:paraId="029D6423" w14:textId="45BE7517" w:rsidR="00840ECE" w:rsidRPr="00953BC7" w:rsidRDefault="00864124" w:rsidP="00197D4D">
            <w:pPr>
              <w:jc w:val="both"/>
            </w:pPr>
            <w:del w:id="25" w:author="Mutali Nepfumbada" w:date="2022-09-20T16:39:00Z">
              <w:r w:rsidRPr="00953BC7" w:rsidDel="003B1690">
                <w:delText>26</w:delText>
              </w:r>
              <w:r w:rsidR="00840ECE" w:rsidRPr="00953BC7" w:rsidDel="009B697B">
                <w:delText xml:space="preserve"> </w:delText>
              </w:r>
              <w:r w:rsidR="00E50356" w:rsidRPr="00953BC7" w:rsidDel="009B697B">
                <w:delText>May</w:delText>
              </w:r>
            </w:del>
            <w:ins w:id="26" w:author="Mutali Nepfumbada" w:date="2022-09-20T16:40:00Z">
              <w:r w:rsidR="007F2EFC">
                <w:t>21 September</w:t>
              </w:r>
            </w:ins>
            <w:ins w:id="27" w:author="Mutali Nepfumbada" w:date="2022-09-20T16:39:00Z">
              <w:r w:rsidR="007F2EFC">
                <w:t xml:space="preserve"> </w:t>
              </w:r>
            </w:ins>
            <w:del w:id="28" w:author="Mutali Nepfumbada" w:date="2022-09-20T16:40:00Z">
              <w:r w:rsidR="00E50356" w:rsidRPr="00953BC7" w:rsidDel="007F2EFC">
                <w:delText xml:space="preserve"> </w:delText>
              </w:r>
            </w:del>
            <w:r w:rsidR="006B0498">
              <w:t>2022</w:t>
            </w:r>
          </w:p>
        </w:tc>
        <w:tc>
          <w:tcPr>
            <w:tcW w:w="3606" w:type="dxa"/>
            <w:tcPrChange w:id="29" w:author="Mutali Nepfumbada" w:date="2022-09-20T16:40:00Z">
              <w:tcPr>
                <w:tcW w:w="3605" w:type="dxa"/>
              </w:tcPr>
            </w:tcPrChange>
          </w:tcPr>
          <w:p w14:paraId="6B17394D" w14:textId="77777777" w:rsidR="00840ECE" w:rsidRPr="00953BC7" w:rsidRDefault="00840ECE" w:rsidP="00B516CA">
            <w:r w:rsidRPr="00953BC7">
              <w:rPr>
                <w:noProof/>
              </w:rPr>
              <w:drawing>
                <wp:inline distT="0" distB="0" distL="0" distR="0" wp14:anchorId="11A5AB74" wp14:editId="1BAF2C01">
                  <wp:extent cx="691515" cy="275422"/>
                  <wp:effectExtent l="0" t="0" r="0" b="0"/>
                  <wp:docPr id="100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93333" cy="276146"/>
                          </a:xfrm>
                          <a:prstGeom prst="rect">
                            <a:avLst/>
                          </a:prstGeom>
                        </pic:spPr>
                      </pic:pic>
                    </a:graphicData>
                  </a:graphic>
                </wp:inline>
              </w:drawing>
            </w:r>
          </w:p>
        </w:tc>
      </w:tr>
      <w:tr w:rsidR="00840ECE" w:rsidRPr="00953BC7" w14:paraId="58740651" w14:textId="77777777" w:rsidTr="007F2EFC">
        <w:trPr>
          <w:trHeight w:hRule="exact" w:val="580"/>
          <w:trPrChange w:id="30" w:author="Mutali Nepfumbada" w:date="2022-09-20T16:40:00Z">
            <w:trPr>
              <w:trHeight w:hRule="exact" w:val="580"/>
            </w:trPr>
          </w:trPrChange>
        </w:trPr>
        <w:tc>
          <w:tcPr>
            <w:tcW w:w="2020" w:type="dxa"/>
            <w:tcPrChange w:id="31" w:author="Mutali Nepfumbada" w:date="2022-09-20T16:40:00Z">
              <w:tcPr>
                <w:tcW w:w="2020" w:type="dxa"/>
              </w:tcPr>
            </w:tcPrChange>
          </w:tcPr>
          <w:p w14:paraId="562CC83B" w14:textId="77777777" w:rsidR="00840ECE" w:rsidRPr="00953BC7" w:rsidRDefault="00840ECE" w:rsidP="00197D4D">
            <w:r w:rsidRPr="00953BC7">
              <w:t>Checked</w:t>
            </w:r>
          </w:p>
        </w:tc>
        <w:tc>
          <w:tcPr>
            <w:tcW w:w="1803" w:type="dxa"/>
            <w:tcPrChange w:id="32" w:author="Mutali Nepfumbada" w:date="2022-09-20T16:40:00Z">
              <w:tcPr>
                <w:tcW w:w="2028" w:type="dxa"/>
              </w:tcPr>
            </w:tcPrChange>
          </w:tcPr>
          <w:p w14:paraId="0F0A57ED" w14:textId="4AE13D2A" w:rsidR="00840ECE" w:rsidRPr="00953BC7" w:rsidRDefault="00770247" w:rsidP="00197D4D">
            <w:ins w:id="33" w:author="Mutali Nepfumbada" w:date="2022-09-21T14:19:00Z">
              <w:r w:rsidRPr="00226E94">
                <w:t>Thulani Ndaba</w:t>
              </w:r>
            </w:ins>
            <w:del w:id="34" w:author="Mutali Nepfumbada" w:date="2022-09-21T14:19:00Z">
              <w:r w:rsidR="00840ECE" w:rsidRPr="00953BC7" w:rsidDel="00770247">
                <w:rPr>
                  <w:color w:val="000000"/>
                  <w:szCs w:val="16"/>
                  <w:shd w:val="clear" w:color="auto" w:fill="FFFFFF"/>
                </w:rPr>
                <w:delText>René Stewart</w:delText>
              </w:r>
            </w:del>
          </w:p>
        </w:tc>
        <w:tc>
          <w:tcPr>
            <w:tcW w:w="1875" w:type="dxa"/>
            <w:tcPrChange w:id="35" w:author="Mutali Nepfumbada" w:date="2022-09-20T16:40:00Z">
              <w:tcPr>
                <w:tcW w:w="1650" w:type="dxa"/>
              </w:tcPr>
            </w:tcPrChange>
          </w:tcPr>
          <w:p w14:paraId="1ADBE66F" w14:textId="55AF6B91" w:rsidR="00840ECE" w:rsidRPr="00953BC7" w:rsidRDefault="00770247" w:rsidP="00197D4D">
            <w:pPr>
              <w:jc w:val="both"/>
              <w:rPr>
                <w:b/>
                <w:bCs/>
              </w:rPr>
            </w:pPr>
            <w:ins w:id="36" w:author="Mutali Nepfumbada" w:date="2022-09-21T14:19:00Z">
              <w:r w:rsidRPr="00770247">
                <w:t>2</w:t>
              </w:r>
              <w:r>
                <w:t>2</w:t>
              </w:r>
              <w:r w:rsidRPr="00770247">
                <w:t xml:space="preserve"> September </w:t>
              </w:r>
            </w:ins>
            <w:r w:rsidR="006B0498">
              <w:t>2022</w:t>
            </w:r>
            <w:del w:id="37" w:author="Mutali Nepfumbada" w:date="2022-09-21T14:19:00Z">
              <w:r w:rsidR="00864124" w:rsidRPr="00953BC7" w:rsidDel="00770247">
                <w:delText>30</w:delText>
              </w:r>
              <w:r w:rsidR="00840ECE" w:rsidRPr="00953BC7" w:rsidDel="00770247">
                <w:delText xml:space="preserve"> </w:delText>
              </w:r>
              <w:r w:rsidR="00E50356" w:rsidRPr="00953BC7" w:rsidDel="00770247">
                <w:delText>May</w:delText>
              </w:r>
              <w:r w:rsidR="00840ECE" w:rsidRPr="00953BC7" w:rsidDel="00770247">
                <w:delText>2022</w:delText>
              </w:r>
            </w:del>
          </w:p>
        </w:tc>
        <w:tc>
          <w:tcPr>
            <w:tcW w:w="3606" w:type="dxa"/>
            <w:tcPrChange w:id="38" w:author="Mutali Nepfumbada" w:date="2022-09-20T16:40:00Z">
              <w:tcPr>
                <w:tcW w:w="3605" w:type="dxa"/>
              </w:tcPr>
            </w:tcPrChange>
          </w:tcPr>
          <w:p w14:paraId="0123E0CF" w14:textId="523059F3" w:rsidR="00840ECE" w:rsidRPr="00953BC7" w:rsidRDefault="003232EC" w:rsidP="00197D4D">
            <w:pPr>
              <w:rPr>
                <w:rFonts w:cs="Arial"/>
                <w:noProof/>
              </w:rPr>
            </w:pPr>
            <w:ins w:id="39" w:author="Mutali Nepfumbada" w:date="2022-09-21T14:18:00Z">
              <w:r>
                <w:rPr>
                  <w:noProof/>
                </w:rPr>
                <w:drawing>
                  <wp:inline distT="0" distB="0" distL="0" distR="0" wp14:anchorId="23F7ADA6" wp14:editId="6FCD8222">
                    <wp:extent cx="905001" cy="295316"/>
                    <wp:effectExtent l="0" t="0" r="9525" b="9525"/>
                    <wp:docPr id="1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905001" cy="295316"/>
                            </a:xfrm>
                            <a:prstGeom prst="rect">
                              <a:avLst/>
                            </a:prstGeom>
                          </pic:spPr>
                        </pic:pic>
                      </a:graphicData>
                    </a:graphic>
                  </wp:inline>
                </w:drawing>
              </w:r>
            </w:ins>
            <w:del w:id="40" w:author="Mutali Nepfumbada" w:date="2022-09-21T14:17:00Z">
              <w:r w:rsidR="00840ECE" w:rsidRPr="00953BC7" w:rsidDel="008A5515">
                <w:rPr>
                  <w:rFonts w:cs="Arial"/>
                  <w:noProof/>
                </w:rPr>
                <w:drawing>
                  <wp:inline distT="0" distB="0" distL="0" distR="0" wp14:anchorId="2A37D1F2" wp14:editId="485D40D4">
                    <wp:extent cx="751205" cy="297900"/>
                    <wp:effectExtent l="0" t="0" r="0" b="6985"/>
                    <wp:docPr id="100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757039" cy="300214"/>
                            </a:xfrm>
                            <a:prstGeom prst="rect">
                              <a:avLst/>
                            </a:prstGeom>
                            <a:noFill/>
                            <a:ln>
                              <a:noFill/>
                            </a:ln>
                          </pic:spPr>
                        </pic:pic>
                      </a:graphicData>
                    </a:graphic>
                  </wp:inline>
                </w:drawing>
              </w:r>
            </w:del>
          </w:p>
        </w:tc>
      </w:tr>
      <w:tr w:rsidR="00840ECE" w:rsidRPr="00953BC7" w14:paraId="52902A00" w14:textId="77777777" w:rsidTr="007F2EFC">
        <w:trPr>
          <w:trHeight w:hRule="exact" w:val="717"/>
          <w:trPrChange w:id="41" w:author="Mutali Nepfumbada" w:date="2022-09-20T16:40:00Z">
            <w:trPr>
              <w:trHeight w:hRule="exact" w:val="717"/>
            </w:trPr>
          </w:trPrChange>
        </w:trPr>
        <w:tc>
          <w:tcPr>
            <w:tcW w:w="2020" w:type="dxa"/>
            <w:tcPrChange w:id="42" w:author="Mutali Nepfumbada" w:date="2022-09-20T16:40:00Z">
              <w:tcPr>
                <w:tcW w:w="2020" w:type="dxa"/>
              </w:tcPr>
            </w:tcPrChange>
          </w:tcPr>
          <w:p w14:paraId="76233634" w14:textId="77777777" w:rsidR="00840ECE" w:rsidRPr="00953BC7" w:rsidRDefault="00840ECE" w:rsidP="00197D4D">
            <w:r w:rsidRPr="00953BC7">
              <w:t>Approved</w:t>
            </w:r>
          </w:p>
        </w:tc>
        <w:tc>
          <w:tcPr>
            <w:tcW w:w="1803" w:type="dxa"/>
            <w:tcPrChange w:id="43" w:author="Mutali Nepfumbada" w:date="2022-09-20T16:40:00Z">
              <w:tcPr>
                <w:tcW w:w="2028" w:type="dxa"/>
              </w:tcPr>
            </w:tcPrChange>
          </w:tcPr>
          <w:p w14:paraId="3FE359F5" w14:textId="77777777" w:rsidR="00840ECE" w:rsidRPr="00953BC7" w:rsidRDefault="00DF26EF" w:rsidP="00197D4D">
            <w:r w:rsidRPr="00953BC7">
              <w:t>Adam Terry</w:t>
            </w:r>
          </w:p>
        </w:tc>
        <w:tc>
          <w:tcPr>
            <w:tcW w:w="1875" w:type="dxa"/>
            <w:tcPrChange w:id="44" w:author="Mutali Nepfumbada" w:date="2022-09-20T16:40:00Z">
              <w:tcPr>
                <w:tcW w:w="1650" w:type="dxa"/>
              </w:tcPr>
            </w:tcPrChange>
          </w:tcPr>
          <w:p w14:paraId="0FFEE998" w14:textId="3329625D" w:rsidR="00840ECE" w:rsidRPr="00953BC7" w:rsidRDefault="007F2EFC" w:rsidP="00197D4D">
            <w:pPr>
              <w:jc w:val="both"/>
            </w:pPr>
            <w:ins w:id="45" w:author="Mutali Nepfumbada" w:date="2022-09-20T16:40:00Z">
              <w:r>
                <w:t>2</w:t>
              </w:r>
            </w:ins>
            <w:ins w:id="46" w:author="Mutali Nepfumbada" w:date="2022-09-23T16:31:00Z">
              <w:r w:rsidR="00545085">
                <w:t>3</w:t>
              </w:r>
            </w:ins>
            <w:ins w:id="47" w:author="Mutali Nepfumbada" w:date="2022-09-20T16:40:00Z">
              <w:r>
                <w:t xml:space="preserve"> September </w:t>
              </w:r>
            </w:ins>
            <w:r w:rsidR="006B0498">
              <w:t>2022</w:t>
            </w:r>
            <w:del w:id="48" w:author="Mutali Nepfumbada" w:date="2022-09-20T16:40:00Z">
              <w:r w:rsidR="00090DBD" w:rsidRPr="00953BC7" w:rsidDel="007F2EFC">
                <w:delText>30</w:delText>
              </w:r>
              <w:r w:rsidR="00840ECE" w:rsidRPr="00953BC7" w:rsidDel="007F2EFC">
                <w:delText xml:space="preserve"> </w:delText>
              </w:r>
              <w:r w:rsidR="00E50356" w:rsidRPr="00953BC7" w:rsidDel="007F2EFC">
                <w:delText>May</w:delText>
              </w:r>
              <w:r w:rsidR="00840ECE" w:rsidRPr="00953BC7" w:rsidDel="007F2EFC">
                <w:delText xml:space="preserve"> 2022</w:delText>
              </w:r>
            </w:del>
          </w:p>
        </w:tc>
        <w:tc>
          <w:tcPr>
            <w:tcW w:w="3606" w:type="dxa"/>
            <w:tcPrChange w:id="49" w:author="Mutali Nepfumbada" w:date="2022-09-20T16:40:00Z">
              <w:tcPr>
                <w:tcW w:w="3605" w:type="dxa"/>
              </w:tcPr>
            </w:tcPrChange>
          </w:tcPr>
          <w:p w14:paraId="41541AAD" w14:textId="77777777" w:rsidR="00840ECE" w:rsidRPr="00953BC7" w:rsidRDefault="00DF26EF" w:rsidP="00197D4D">
            <w:r w:rsidRPr="00953BC7">
              <w:rPr>
                <w:noProof/>
              </w:rPr>
              <w:drawing>
                <wp:inline distT="0" distB="0" distL="0" distR="0" wp14:anchorId="0CA6AB5F" wp14:editId="71091641">
                  <wp:extent cx="688340" cy="371475"/>
                  <wp:effectExtent l="0" t="0" r="0" b="0"/>
                  <wp:docPr id="1004" name="Picture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Grp="1" noRot="1" noChangeAspect="1" noEditPoints="1" noAdjustHandles="1" noChangeArrowheads="1" noChangeShapeType="1" noCrop="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88340" cy="371475"/>
                          </a:xfrm>
                          <a:prstGeom prst="rect">
                            <a:avLst/>
                          </a:prstGeom>
                          <a:noFill/>
                          <a:ln>
                            <a:noFill/>
                          </a:ln>
                        </pic:spPr>
                      </pic:pic>
                    </a:graphicData>
                  </a:graphic>
                </wp:inline>
              </w:drawing>
            </w:r>
          </w:p>
        </w:tc>
      </w:tr>
      <w:tr w:rsidR="00840ECE" w:rsidRPr="00953BC7" w14:paraId="6E1FC00A" w14:textId="77777777" w:rsidTr="007F2EFC">
        <w:trPr>
          <w:trHeight w:val="199"/>
          <w:trPrChange w:id="50" w:author="Mutali Nepfumbada" w:date="2022-09-20T16:40:00Z">
            <w:trPr>
              <w:trHeight w:val="199"/>
            </w:trPr>
          </w:trPrChange>
        </w:trPr>
        <w:tc>
          <w:tcPr>
            <w:tcW w:w="2020" w:type="dxa"/>
            <w:tcPrChange w:id="51" w:author="Mutali Nepfumbada" w:date="2022-09-20T16:40:00Z">
              <w:tcPr>
                <w:tcW w:w="2020" w:type="dxa"/>
              </w:tcPr>
            </w:tcPrChange>
          </w:tcPr>
          <w:p w14:paraId="7FA822F4" w14:textId="77777777" w:rsidR="00840ECE" w:rsidRPr="00953BC7" w:rsidRDefault="00840ECE" w:rsidP="00197D4D">
            <w:r w:rsidRPr="00953BC7">
              <w:t>Copyright:</w:t>
            </w:r>
          </w:p>
        </w:tc>
        <w:tc>
          <w:tcPr>
            <w:tcW w:w="1803" w:type="dxa"/>
            <w:tcPrChange w:id="52" w:author="Mutali Nepfumbada" w:date="2022-09-20T16:40:00Z">
              <w:tcPr>
                <w:tcW w:w="2028" w:type="dxa"/>
              </w:tcPr>
            </w:tcPrChange>
          </w:tcPr>
          <w:p w14:paraId="7051EC7D" w14:textId="77777777" w:rsidR="00840ECE" w:rsidRPr="00953BC7" w:rsidRDefault="00840ECE" w:rsidP="00197D4D">
            <w:r w:rsidRPr="00953BC7">
              <w:t>Commercial in Confidence</w:t>
            </w:r>
          </w:p>
        </w:tc>
        <w:tc>
          <w:tcPr>
            <w:tcW w:w="1875" w:type="dxa"/>
            <w:tcPrChange w:id="53" w:author="Mutali Nepfumbada" w:date="2022-09-20T16:40:00Z">
              <w:tcPr>
                <w:tcW w:w="1650" w:type="dxa"/>
              </w:tcPr>
            </w:tcPrChange>
          </w:tcPr>
          <w:p w14:paraId="11EA6F60" w14:textId="77777777" w:rsidR="00840ECE" w:rsidRPr="00953BC7" w:rsidRDefault="00840ECE" w:rsidP="00197D4D">
            <w:r w:rsidRPr="00953BC7">
              <w:t xml:space="preserve">Document Reference: </w:t>
            </w:r>
          </w:p>
        </w:tc>
        <w:tc>
          <w:tcPr>
            <w:tcW w:w="3606" w:type="dxa"/>
            <w:tcPrChange w:id="54" w:author="Mutali Nepfumbada" w:date="2022-09-20T16:40:00Z">
              <w:tcPr>
                <w:tcW w:w="3605" w:type="dxa"/>
              </w:tcPr>
            </w:tcPrChange>
          </w:tcPr>
          <w:p w14:paraId="69BF6201" w14:textId="77777777" w:rsidR="00840ECE" w:rsidRPr="00953BC7" w:rsidRDefault="00C43413" w:rsidP="00197D4D">
            <w:r w:rsidRPr="00953BC7">
              <w:rPr>
                <w:lang w:eastAsia="en-US"/>
              </w:rPr>
              <w:t>HAR_215_Moshesh Mediclinic Monthly Report</w:t>
            </w:r>
          </w:p>
        </w:tc>
      </w:tr>
      <w:tr w:rsidR="00840ECE" w:rsidRPr="00953BC7" w14:paraId="013B6263" w14:textId="77777777" w:rsidTr="006F0810">
        <w:trPr>
          <w:trHeight w:val="197"/>
        </w:trPr>
        <w:tc>
          <w:tcPr>
            <w:tcW w:w="9304" w:type="dxa"/>
            <w:gridSpan w:val="4"/>
          </w:tcPr>
          <w:p w14:paraId="53172D41" w14:textId="77777777" w:rsidR="00840ECE" w:rsidRPr="00953BC7" w:rsidRDefault="00840ECE" w:rsidP="00197D4D">
            <w:r w:rsidRPr="00953BC7">
              <w:t>Signatures in this approval box have checked this document in line with quality procedures requirements</w:t>
            </w:r>
          </w:p>
          <w:p w14:paraId="3B2FE690" w14:textId="77777777" w:rsidR="00840ECE" w:rsidRPr="00953BC7" w:rsidRDefault="00840ECE" w:rsidP="00197D4D">
            <w:r w:rsidRPr="00953BC7">
              <w:t xml:space="preserve">This document has been prepared by Harmattan with all reasonable skill and care. The document contains information from sources and data which we believe to be reliable, but we have not confirmed that reliability and make no representation as to their accuracy or completeness. </w:t>
            </w:r>
          </w:p>
          <w:p w14:paraId="37ACF4E2" w14:textId="60D745BE" w:rsidR="00840ECE" w:rsidRPr="00953BC7" w:rsidRDefault="00840ECE" w:rsidP="00197D4D">
            <w:r w:rsidRPr="00953BC7">
              <w:t xml:space="preserve">The document is confidential to the </w:t>
            </w:r>
            <w:r w:rsidR="004776AB">
              <w:t>Client</w:t>
            </w:r>
            <w:r w:rsidRPr="00953BC7">
              <w:t xml:space="preserve"> and Harmattan accepts no responsibility to any third party to whom information in this proposal may be disclosed. No part of this document may be reproduced without the prior written approval of Harmattan.</w:t>
            </w:r>
          </w:p>
        </w:tc>
      </w:tr>
    </w:tbl>
    <w:p w14:paraId="5E3A3319" w14:textId="77777777" w:rsidR="00840ECE" w:rsidRPr="00953BC7" w:rsidRDefault="00840ECE" w:rsidP="00126033"/>
    <w:p w14:paraId="79C73CB1" w14:textId="77777777" w:rsidR="00840ECE" w:rsidRPr="00953BC7" w:rsidRDefault="00840ECE" w:rsidP="00126033"/>
    <w:p w14:paraId="6B704C35" w14:textId="77777777" w:rsidR="00840ECE" w:rsidRPr="00953BC7" w:rsidRDefault="00840ECE" w:rsidP="00126033"/>
    <w:p w14:paraId="4E287B79" w14:textId="77777777" w:rsidR="009F79DE" w:rsidRPr="00953BC7" w:rsidRDefault="009F79DE" w:rsidP="00126033"/>
    <w:p w14:paraId="0215B24B" w14:textId="77777777" w:rsidR="007F4195" w:rsidRPr="00953BC7" w:rsidRDefault="007F4195" w:rsidP="00126033"/>
    <w:p w14:paraId="156598DA" w14:textId="77777777" w:rsidR="007F4195" w:rsidRPr="00953BC7" w:rsidRDefault="007F4195" w:rsidP="00126033"/>
    <w:p w14:paraId="75A5A01D" w14:textId="77777777" w:rsidR="007F4195" w:rsidRPr="00953BC7" w:rsidRDefault="007F4195" w:rsidP="00126033"/>
    <w:p w14:paraId="6DFC5CDD" w14:textId="77777777" w:rsidR="007F4195" w:rsidRPr="00953BC7" w:rsidRDefault="007F4195" w:rsidP="00126033"/>
    <w:p w14:paraId="05836C85" w14:textId="77777777" w:rsidR="007F4195" w:rsidRPr="00953BC7" w:rsidRDefault="007F4195" w:rsidP="00126033"/>
    <w:p w14:paraId="1DE6E2E4" w14:textId="77777777" w:rsidR="007F4195" w:rsidRPr="00953BC7" w:rsidRDefault="007F4195" w:rsidP="00126033"/>
    <w:p w14:paraId="3D9AFDA0" w14:textId="77777777" w:rsidR="007F4195" w:rsidRPr="00953BC7" w:rsidRDefault="007F4195" w:rsidP="00126033">
      <w:pPr>
        <w:rPr>
          <w:del w:id="55" w:author="Chanda Nxumalo" w:date="2022-09-28T06:23:00Z"/>
        </w:rPr>
      </w:pPr>
    </w:p>
    <w:p w14:paraId="7E00B0D2" w14:textId="77777777" w:rsidR="007F4195" w:rsidRPr="00953BC7" w:rsidRDefault="007F4195" w:rsidP="00126033">
      <w:pPr>
        <w:sectPr w:rsidR="007F4195" w:rsidRPr="00953BC7" w:rsidSect="006C75D2">
          <w:headerReference w:type="default" r:id="rId18"/>
          <w:pgSz w:w="11907" w:h="16840" w:code="9"/>
          <w:pgMar w:top="4678" w:right="1179" w:bottom="1134" w:left="1179" w:header="709" w:footer="425" w:gutter="0"/>
          <w:cols w:space="708"/>
          <w:docGrid w:linePitch="360"/>
        </w:sectPr>
      </w:pPr>
      <w:permStart w:id="735869153" w:edGrp="everyone"/>
    </w:p>
    <w:permEnd w:id="735869153"/>
    <w:p w14:paraId="7B8C765A" w14:textId="77777777" w:rsidR="009F79DE" w:rsidRPr="00693DB9" w:rsidRDefault="009F79DE" w:rsidP="00E43C80">
      <w:pPr>
        <w:rPr>
          <w:color w:val="5F0505"/>
          <w:sz w:val="32"/>
          <w:szCs w:val="32"/>
        </w:rPr>
      </w:pPr>
      <w:r w:rsidRPr="00693DB9">
        <w:rPr>
          <w:color w:val="5F0505"/>
          <w:sz w:val="32"/>
          <w:szCs w:val="32"/>
        </w:rPr>
        <w:t>Table of Contents</w:t>
      </w:r>
    </w:p>
    <w:p w14:paraId="56A54385" w14:textId="77777777" w:rsidR="009F79DE" w:rsidRPr="00953BC7" w:rsidRDefault="009F79DE" w:rsidP="00126033"/>
    <w:p w14:paraId="0E52D763" w14:textId="4E80D505" w:rsidR="00906D65" w:rsidRDefault="001301E2">
      <w:pPr>
        <w:pStyle w:val="TOC1"/>
        <w:rPr>
          <w:rFonts w:asciiTheme="minorHAnsi" w:eastAsiaTheme="minorEastAsia" w:hAnsiTheme="minorHAnsi" w:cstheme="minorBidi"/>
          <w:bCs w:val="0"/>
          <w:color w:val="auto"/>
          <w:sz w:val="22"/>
          <w:szCs w:val="22"/>
          <w:lang w:val="en-ZA" w:eastAsia="en-ZA"/>
        </w:rPr>
      </w:pPr>
      <w:r w:rsidRPr="00953BC7">
        <w:rPr>
          <w:noProof w:val="0"/>
          <w:color w:val="5F0505"/>
          <w:sz w:val="32"/>
          <w:szCs w:val="24"/>
        </w:rPr>
        <w:fldChar w:fldCharType="begin"/>
      </w:r>
      <w:r w:rsidR="009F79DE" w:rsidRPr="00953BC7">
        <w:rPr>
          <w:sz w:val="32"/>
          <w:szCs w:val="24"/>
        </w:rPr>
        <w:instrText xml:space="preserve"> TOC \o "1-3" \h \z \t "Appendix Heading,1,Document List Headings,1" </w:instrText>
      </w:r>
      <w:r w:rsidRPr="00953BC7">
        <w:rPr>
          <w:noProof w:val="0"/>
          <w:color w:val="5F0505"/>
          <w:sz w:val="32"/>
          <w:szCs w:val="24"/>
        </w:rPr>
        <w:fldChar w:fldCharType="separate"/>
      </w:r>
      <w:hyperlink w:anchor="_Toc115101788" w:history="1">
        <w:r w:rsidR="00906D65" w:rsidRPr="00027E12">
          <w:rPr>
            <w:rStyle w:val="Hyperlink"/>
          </w:rPr>
          <w:t>1.</w:t>
        </w:r>
        <w:r w:rsidR="00906D65">
          <w:rPr>
            <w:rFonts w:asciiTheme="minorHAnsi" w:eastAsiaTheme="minorEastAsia" w:hAnsiTheme="minorHAnsi" w:cstheme="minorBidi"/>
            <w:bCs w:val="0"/>
            <w:color w:val="auto"/>
            <w:sz w:val="22"/>
            <w:szCs w:val="22"/>
            <w:lang w:val="en-ZA" w:eastAsia="en-ZA"/>
          </w:rPr>
          <w:tab/>
        </w:r>
        <w:r w:rsidR="00906D65" w:rsidRPr="00027E12">
          <w:rPr>
            <w:rStyle w:val="Hyperlink"/>
          </w:rPr>
          <w:t>Portfolio Overview</w:t>
        </w:r>
        <w:r w:rsidR="00906D65">
          <w:rPr>
            <w:webHidden/>
          </w:rPr>
          <w:tab/>
        </w:r>
        <w:r w:rsidR="00906D65">
          <w:rPr>
            <w:webHidden/>
          </w:rPr>
          <w:fldChar w:fldCharType="begin"/>
        </w:r>
        <w:r w:rsidR="00906D65">
          <w:rPr>
            <w:webHidden/>
          </w:rPr>
          <w:instrText xml:space="preserve"> PAGEREF _Toc115101788 \h </w:instrText>
        </w:r>
        <w:r w:rsidR="00906D65">
          <w:rPr>
            <w:webHidden/>
          </w:rPr>
        </w:r>
        <w:r w:rsidR="00906D65">
          <w:rPr>
            <w:webHidden/>
          </w:rPr>
          <w:fldChar w:fldCharType="separate"/>
        </w:r>
        <w:r w:rsidR="00906D65">
          <w:rPr>
            <w:webHidden/>
          </w:rPr>
          <w:t>5</w:t>
        </w:r>
        <w:r w:rsidR="00906D65">
          <w:rPr>
            <w:webHidden/>
          </w:rPr>
          <w:fldChar w:fldCharType="end"/>
        </w:r>
      </w:hyperlink>
    </w:p>
    <w:p w14:paraId="1B1D9921" w14:textId="0C1291D6" w:rsidR="00906D65" w:rsidRDefault="00000000">
      <w:pPr>
        <w:pStyle w:val="TOC2"/>
        <w:tabs>
          <w:tab w:val="left" w:pos="1440"/>
        </w:tabs>
        <w:rPr>
          <w:rFonts w:asciiTheme="minorHAnsi" w:eastAsiaTheme="minorEastAsia" w:hAnsiTheme="minorHAnsi" w:cstheme="minorBidi"/>
          <w:noProof/>
          <w:color w:val="auto"/>
          <w:sz w:val="22"/>
          <w:szCs w:val="22"/>
          <w:lang w:val="en-ZA" w:eastAsia="en-ZA"/>
        </w:rPr>
      </w:pPr>
      <w:hyperlink w:anchor="_Toc115101789" w:history="1">
        <w:r w:rsidR="00906D65" w:rsidRPr="00027E12">
          <w:rPr>
            <w:rStyle w:val="Hyperlink"/>
            <w:noProof/>
          </w:rPr>
          <w:t>1.1.</w:t>
        </w:r>
        <w:r w:rsidR="00906D65">
          <w:rPr>
            <w:rFonts w:asciiTheme="minorHAnsi" w:eastAsiaTheme="minorEastAsia" w:hAnsiTheme="minorHAnsi" w:cstheme="minorBidi"/>
            <w:noProof/>
            <w:color w:val="auto"/>
            <w:sz w:val="22"/>
            <w:szCs w:val="22"/>
            <w:lang w:val="en-ZA" w:eastAsia="en-ZA"/>
          </w:rPr>
          <w:tab/>
        </w:r>
        <w:r w:rsidR="00906D65" w:rsidRPr="00027E12">
          <w:rPr>
            <w:rStyle w:val="Hyperlink"/>
            <w:noProof/>
          </w:rPr>
          <w:t>Scope of Work</w:t>
        </w:r>
        <w:r w:rsidR="00906D65">
          <w:rPr>
            <w:noProof/>
            <w:webHidden/>
          </w:rPr>
          <w:tab/>
        </w:r>
        <w:r w:rsidR="00906D65">
          <w:rPr>
            <w:noProof/>
            <w:webHidden/>
          </w:rPr>
          <w:fldChar w:fldCharType="begin"/>
        </w:r>
        <w:r w:rsidR="00906D65">
          <w:rPr>
            <w:noProof/>
            <w:webHidden/>
          </w:rPr>
          <w:instrText xml:space="preserve"> PAGEREF _Toc115101789 \h </w:instrText>
        </w:r>
        <w:r w:rsidR="00906D65">
          <w:rPr>
            <w:noProof/>
            <w:webHidden/>
          </w:rPr>
        </w:r>
        <w:r w:rsidR="00906D65">
          <w:rPr>
            <w:noProof/>
            <w:webHidden/>
          </w:rPr>
          <w:fldChar w:fldCharType="separate"/>
        </w:r>
        <w:r w:rsidR="00906D65">
          <w:rPr>
            <w:noProof/>
            <w:webHidden/>
          </w:rPr>
          <w:t>5</w:t>
        </w:r>
        <w:r w:rsidR="00906D65">
          <w:rPr>
            <w:noProof/>
            <w:webHidden/>
          </w:rPr>
          <w:fldChar w:fldCharType="end"/>
        </w:r>
      </w:hyperlink>
    </w:p>
    <w:p w14:paraId="59884840" w14:textId="59A1DE75" w:rsidR="00906D65" w:rsidRDefault="00000000">
      <w:pPr>
        <w:pStyle w:val="TOC2"/>
        <w:tabs>
          <w:tab w:val="left" w:pos="1440"/>
        </w:tabs>
        <w:rPr>
          <w:rFonts w:asciiTheme="minorHAnsi" w:eastAsiaTheme="minorEastAsia" w:hAnsiTheme="minorHAnsi" w:cstheme="minorBidi"/>
          <w:noProof/>
          <w:color w:val="auto"/>
          <w:sz w:val="22"/>
          <w:szCs w:val="22"/>
          <w:lang w:val="en-ZA" w:eastAsia="en-ZA"/>
        </w:rPr>
      </w:pPr>
      <w:hyperlink w:anchor="_Toc115101790" w:history="1">
        <w:r w:rsidR="00906D65" w:rsidRPr="00027E12">
          <w:rPr>
            <w:rStyle w:val="Hyperlink"/>
            <w:noProof/>
          </w:rPr>
          <w:t>1.2.</w:t>
        </w:r>
        <w:r w:rsidR="00906D65">
          <w:rPr>
            <w:rFonts w:asciiTheme="minorHAnsi" w:eastAsiaTheme="minorEastAsia" w:hAnsiTheme="minorHAnsi" w:cstheme="minorBidi"/>
            <w:noProof/>
            <w:color w:val="auto"/>
            <w:sz w:val="22"/>
            <w:szCs w:val="22"/>
            <w:lang w:val="en-ZA" w:eastAsia="en-ZA"/>
          </w:rPr>
          <w:tab/>
        </w:r>
        <w:r w:rsidR="00906D65" w:rsidRPr="00027E12">
          <w:rPr>
            <w:rStyle w:val="Hyperlink"/>
            <w:noProof/>
          </w:rPr>
          <w:t>Site Visits</w:t>
        </w:r>
        <w:r w:rsidR="00906D65">
          <w:rPr>
            <w:noProof/>
            <w:webHidden/>
          </w:rPr>
          <w:tab/>
        </w:r>
        <w:r w:rsidR="00906D65">
          <w:rPr>
            <w:noProof/>
            <w:webHidden/>
          </w:rPr>
          <w:fldChar w:fldCharType="begin"/>
        </w:r>
        <w:r w:rsidR="00906D65">
          <w:rPr>
            <w:noProof/>
            <w:webHidden/>
          </w:rPr>
          <w:instrText xml:space="preserve"> PAGEREF _Toc115101790 \h </w:instrText>
        </w:r>
        <w:r w:rsidR="00906D65">
          <w:rPr>
            <w:noProof/>
            <w:webHidden/>
          </w:rPr>
        </w:r>
        <w:r w:rsidR="00906D65">
          <w:rPr>
            <w:noProof/>
            <w:webHidden/>
          </w:rPr>
          <w:fldChar w:fldCharType="separate"/>
        </w:r>
        <w:r w:rsidR="00906D65">
          <w:rPr>
            <w:noProof/>
            <w:webHidden/>
          </w:rPr>
          <w:t>5</w:t>
        </w:r>
        <w:r w:rsidR="00906D65">
          <w:rPr>
            <w:noProof/>
            <w:webHidden/>
          </w:rPr>
          <w:fldChar w:fldCharType="end"/>
        </w:r>
      </w:hyperlink>
    </w:p>
    <w:p w14:paraId="5C48A11B" w14:textId="4DC3151F" w:rsidR="00906D65" w:rsidRDefault="00000000">
      <w:pPr>
        <w:pStyle w:val="TOC2"/>
        <w:tabs>
          <w:tab w:val="left" w:pos="1440"/>
        </w:tabs>
        <w:rPr>
          <w:rFonts w:asciiTheme="minorHAnsi" w:eastAsiaTheme="minorEastAsia" w:hAnsiTheme="minorHAnsi" w:cstheme="minorBidi"/>
          <w:noProof/>
          <w:color w:val="auto"/>
          <w:sz w:val="22"/>
          <w:szCs w:val="22"/>
          <w:lang w:val="en-ZA" w:eastAsia="en-ZA"/>
        </w:rPr>
      </w:pPr>
      <w:hyperlink w:anchor="_Toc115101791" w:history="1">
        <w:r w:rsidR="00906D65" w:rsidRPr="00027E12">
          <w:rPr>
            <w:rStyle w:val="Hyperlink"/>
            <w:noProof/>
          </w:rPr>
          <w:t>1.3.</w:t>
        </w:r>
        <w:r w:rsidR="00906D65">
          <w:rPr>
            <w:rFonts w:asciiTheme="minorHAnsi" w:eastAsiaTheme="minorEastAsia" w:hAnsiTheme="minorHAnsi" w:cstheme="minorBidi"/>
            <w:noProof/>
            <w:color w:val="auto"/>
            <w:sz w:val="22"/>
            <w:szCs w:val="22"/>
            <w:lang w:val="en-ZA" w:eastAsia="en-ZA"/>
          </w:rPr>
          <w:tab/>
        </w:r>
        <w:r w:rsidR="00906D65" w:rsidRPr="00027E12">
          <w:rPr>
            <w:rStyle w:val="Hyperlink"/>
            <w:noProof/>
          </w:rPr>
          <w:t>Report Layout and Risk Assessment Scale</w:t>
        </w:r>
        <w:r w:rsidR="00906D65">
          <w:rPr>
            <w:noProof/>
            <w:webHidden/>
          </w:rPr>
          <w:tab/>
        </w:r>
        <w:r w:rsidR="00906D65">
          <w:rPr>
            <w:noProof/>
            <w:webHidden/>
          </w:rPr>
          <w:fldChar w:fldCharType="begin"/>
        </w:r>
        <w:r w:rsidR="00906D65">
          <w:rPr>
            <w:noProof/>
            <w:webHidden/>
          </w:rPr>
          <w:instrText xml:space="preserve"> PAGEREF _Toc115101791 \h </w:instrText>
        </w:r>
        <w:r w:rsidR="00906D65">
          <w:rPr>
            <w:noProof/>
            <w:webHidden/>
          </w:rPr>
        </w:r>
        <w:r w:rsidR="00906D65">
          <w:rPr>
            <w:noProof/>
            <w:webHidden/>
          </w:rPr>
          <w:fldChar w:fldCharType="separate"/>
        </w:r>
        <w:r w:rsidR="00906D65">
          <w:rPr>
            <w:noProof/>
            <w:webHidden/>
          </w:rPr>
          <w:t>5</w:t>
        </w:r>
        <w:r w:rsidR="00906D65">
          <w:rPr>
            <w:noProof/>
            <w:webHidden/>
          </w:rPr>
          <w:fldChar w:fldCharType="end"/>
        </w:r>
      </w:hyperlink>
    </w:p>
    <w:p w14:paraId="69596B30" w14:textId="76E48527" w:rsidR="00906D65" w:rsidRDefault="00000000">
      <w:pPr>
        <w:pStyle w:val="TOC1"/>
        <w:rPr>
          <w:rFonts w:asciiTheme="minorHAnsi" w:eastAsiaTheme="minorEastAsia" w:hAnsiTheme="minorHAnsi" w:cstheme="minorBidi"/>
          <w:bCs w:val="0"/>
          <w:color w:val="auto"/>
          <w:sz w:val="22"/>
          <w:szCs w:val="22"/>
          <w:lang w:val="en-ZA" w:eastAsia="en-ZA"/>
        </w:rPr>
      </w:pPr>
      <w:hyperlink w:anchor="_Toc115101792" w:history="1">
        <w:r w:rsidR="00906D65" w:rsidRPr="00027E12">
          <w:rPr>
            <w:rStyle w:val="Hyperlink"/>
          </w:rPr>
          <w:t>2.</w:t>
        </w:r>
        <w:r w:rsidR="00906D65">
          <w:rPr>
            <w:rFonts w:asciiTheme="minorHAnsi" w:eastAsiaTheme="minorEastAsia" w:hAnsiTheme="minorHAnsi" w:cstheme="minorBidi"/>
            <w:bCs w:val="0"/>
            <w:color w:val="auto"/>
            <w:sz w:val="22"/>
            <w:szCs w:val="22"/>
            <w:lang w:val="en-ZA" w:eastAsia="en-ZA"/>
          </w:rPr>
          <w:tab/>
        </w:r>
        <w:r w:rsidR="00906D65" w:rsidRPr="00027E12">
          <w:rPr>
            <w:rStyle w:val="Hyperlink"/>
          </w:rPr>
          <w:t>Executive Summary</w:t>
        </w:r>
        <w:r w:rsidR="00906D65">
          <w:rPr>
            <w:webHidden/>
          </w:rPr>
          <w:tab/>
        </w:r>
        <w:r w:rsidR="00906D65">
          <w:rPr>
            <w:webHidden/>
          </w:rPr>
          <w:fldChar w:fldCharType="begin"/>
        </w:r>
        <w:r w:rsidR="00906D65">
          <w:rPr>
            <w:webHidden/>
          </w:rPr>
          <w:instrText xml:space="preserve"> PAGEREF _Toc115101792 \h </w:instrText>
        </w:r>
        <w:r w:rsidR="00906D65">
          <w:rPr>
            <w:webHidden/>
          </w:rPr>
        </w:r>
        <w:r w:rsidR="00906D65">
          <w:rPr>
            <w:webHidden/>
          </w:rPr>
          <w:fldChar w:fldCharType="separate"/>
        </w:r>
        <w:r w:rsidR="00906D65">
          <w:rPr>
            <w:webHidden/>
          </w:rPr>
          <w:t>1</w:t>
        </w:r>
        <w:r w:rsidR="00906D65">
          <w:rPr>
            <w:webHidden/>
          </w:rPr>
          <w:fldChar w:fldCharType="end"/>
        </w:r>
      </w:hyperlink>
    </w:p>
    <w:p w14:paraId="2671FD3C" w14:textId="0AA5E383" w:rsidR="00906D65" w:rsidRDefault="00000000">
      <w:pPr>
        <w:pStyle w:val="TOC2"/>
        <w:tabs>
          <w:tab w:val="left" w:pos="1440"/>
        </w:tabs>
        <w:rPr>
          <w:rFonts w:asciiTheme="minorHAnsi" w:eastAsiaTheme="minorEastAsia" w:hAnsiTheme="minorHAnsi" w:cstheme="minorBidi"/>
          <w:noProof/>
          <w:color w:val="auto"/>
          <w:sz w:val="22"/>
          <w:szCs w:val="22"/>
          <w:lang w:val="en-ZA" w:eastAsia="en-ZA"/>
        </w:rPr>
      </w:pPr>
      <w:hyperlink w:anchor="_Toc115101793" w:history="1">
        <w:r w:rsidR="00906D65" w:rsidRPr="00027E12">
          <w:rPr>
            <w:rStyle w:val="Hyperlink"/>
            <w:noProof/>
          </w:rPr>
          <w:t>2.1.</w:t>
        </w:r>
        <w:r w:rsidR="00906D65">
          <w:rPr>
            <w:rFonts w:asciiTheme="minorHAnsi" w:eastAsiaTheme="minorEastAsia" w:hAnsiTheme="minorHAnsi" w:cstheme="minorBidi"/>
            <w:noProof/>
            <w:color w:val="auto"/>
            <w:sz w:val="22"/>
            <w:szCs w:val="22"/>
            <w:lang w:val="en-ZA" w:eastAsia="en-ZA"/>
          </w:rPr>
          <w:tab/>
        </w:r>
        <w:r w:rsidR="00906D65" w:rsidRPr="00027E12">
          <w:rPr>
            <w:rStyle w:val="Hyperlink"/>
            <w:noProof/>
          </w:rPr>
          <w:t>Performance Summary</w:t>
        </w:r>
        <w:r w:rsidR="00906D65">
          <w:rPr>
            <w:noProof/>
            <w:webHidden/>
          </w:rPr>
          <w:tab/>
        </w:r>
        <w:r w:rsidR="00906D65">
          <w:rPr>
            <w:noProof/>
            <w:webHidden/>
          </w:rPr>
          <w:fldChar w:fldCharType="begin"/>
        </w:r>
        <w:r w:rsidR="00906D65">
          <w:rPr>
            <w:noProof/>
            <w:webHidden/>
          </w:rPr>
          <w:instrText xml:space="preserve"> PAGEREF _Toc115101793 \h </w:instrText>
        </w:r>
        <w:r w:rsidR="00906D65">
          <w:rPr>
            <w:noProof/>
            <w:webHidden/>
          </w:rPr>
        </w:r>
        <w:r w:rsidR="00906D65">
          <w:rPr>
            <w:noProof/>
            <w:webHidden/>
          </w:rPr>
          <w:fldChar w:fldCharType="separate"/>
        </w:r>
        <w:r w:rsidR="00906D65">
          <w:rPr>
            <w:noProof/>
            <w:webHidden/>
          </w:rPr>
          <w:t>1</w:t>
        </w:r>
        <w:r w:rsidR="00906D65">
          <w:rPr>
            <w:noProof/>
            <w:webHidden/>
          </w:rPr>
          <w:fldChar w:fldCharType="end"/>
        </w:r>
      </w:hyperlink>
    </w:p>
    <w:p w14:paraId="7E0CB6BE" w14:textId="709A51ED" w:rsidR="00906D65" w:rsidRDefault="00000000">
      <w:pPr>
        <w:pStyle w:val="TOC2"/>
        <w:tabs>
          <w:tab w:val="left" w:pos="1440"/>
        </w:tabs>
        <w:rPr>
          <w:rFonts w:asciiTheme="minorHAnsi" w:eastAsiaTheme="minorEastAsia" w:hAnsiTheme="minorHAnsi" w:cstheme="minorBidi"/>
          <w:noProof/>
          <w:color w:val="auto"/>
          <w:sz w:val="22"/>
          <w:szCs w:val="22"/>
          <w:lang w:val="en-ZA" w:eastAsia="en-ZA"/>
        </w:rPr>
      </w:pPr>
      <w:hyperlink w:anchor="_Toc115101794" w:history="1">
        <w:r w:rsidR="00906D65" w:rsidRPr="00027E12">
          <w:rPr>
            <w:rStyle w:val="Hyperlink"/>
            <w:noProof/>
          </w:rPr>
          <w:t>2.2.</w:t>
        </w:r>
        <w:r w:rsidR="00906D65">
          <w:rPr>
            <w:rFonts w:asciiTheme="minorHAnsi" w:eastAsiaTheme="minorEastAsia" w:hAnsiTheme="minorHAnsi" w:cstheme="minorBidi"/>
            <w:noProof/>
            <w:color w:val="auto"/>
            <w:sz w:val="22"/>
            <w:szCs w:val="22"/>
            <w:lang w:val="en-ZA" w:eastAsia="en-ZA"/>
          </w:rPr>
          <w:tab/>
        </w:r>
        <w:r w:rsidR="00906D65" w:rsidRPr="00027E12">
          <w:rPr>
            <w:rStyle w:val="Hyperlink"/>
            <w:noProof/>
          </w:rPr>
          <w:t>Key</w:t>
        </w:r>
        <w:r w:rsidR="00906D65" w:rsidRPr="00027E12">
          <w:rPr>
            <w:rStyle w:val="Hyperlink"/>
            <w:noProof/>
            <w:spacing w:val="-12"/>
          </w:rPr>
          <w:t xml:space="preserve"> </w:t>
        </w:r>
        <w:r w:rsidR="00906D65" w:rsidRPr="00027E12">
          <w:rPr>
            <w:rStyle w:val="Hyperlink"/>
            <w:noProof/>
          </w:rPr>
          <w:t>Risks,</w:t>
        </w:r>
        <w:r w:rsidR="00906D65" w:rsidRPr="00027E12">
          <w:rPr>
            <w:rStyle w:val="Hyperlink"/>
            <w:noProof/>
            <w:spacing w:val="-17"/>
          </w:rPr>
          <w:t xml:space="preserve"> </w:t>
        </w:r>
        <w:r w:rsidR="00906D65" w:rsidRPr="00027E12">
          <w:rPr>
            <w:rStyle w:val="Hyperlink"/>
            <w:noProof/>
          </w:rPr>
          <w:t>Recommendations</w:t>
        </w:r>
        <w:r w:rsidR="00906D65" w:rsidRPr="00027E12">
          <w:rPr>
            <w:rStyle w:val="Hyperlink"/>
            <w:noProof/>
            <w:spacing w:val="-9"/>
          </w:rPr>
          <w:t xml:space="preserve"> </w:t>
        </w:r>
        <w:r w:rsidR="00906D65" w:rsidRPr="00027E12">
          <w:rPr>
            <w:rStyle w:val="Hyperlink"/>
            <w:noProof/>
          </w:rPr>
          <w:t>&amp;</w:t>
        </w:r>
        <w:r w:rsidR="00906D65" w:rsidRPr="00027E12">
          <w:rPr>
            <w:rStyle w:val="Hyperlink"/>
            <w:noProof/>
            <w:spacing w:val="-5"/>
          </w:rPr>
          <w:t xml:space="preserve"> </w:t>
        </w:r>
        <w:r w:rsidR="00906D65" w:rsidRPr="00027E12">
          <w:rPr>
            <w:rStyle w:val="Hyperlink"/>
            <w:noProof/>
          </w:rPr>
          <w:t>Actions</w:t>
        </w:r>
        <w:r w:rsidR="00906D65">
          <w:rPr>
            <w:noProof/>
            <w:webHidden/>
          </w:rPr>
          <w:tab/>
        </w:r>
        <w:r w:rsidR="00906D65">
          <w:rPr>
            <w:noProof/>
            <w:webHidden/>
          </w:rPr>
          <w:fldChar w:fldCharType="begin"/>
        </w:r>
        <w:r w:rsidR="00906D65">
          <w:rPr>
            <w:noProof/>
            <w:webHidden/>
          </w:rPr>
          <w:instrText xml:space="preserve"> PAGEREF _Toc115101794 \h </w:instrText>
        </w:r>
        <w:r w:rsidR="00906D65">
          <w:rPr>
            <w:noProof/>
            <w:webHidden/>
          </w:rPr>
        </w:r>
        <w:r w:rsidR="00906D65">
          <w:rPr>
            <w:noProof/>
            <w:webHidden/>
          </w:rPr>
          <w:fldChar w:fldCharType="separate"/>
        </w:r>
        <w:r w:rsidR="00906D65">
          <w:rPr>
            <w:noProof/>
            <w:webHidden/>
          </w:rPr>
          <w:t>1</w:t>
        </w:r>
        <w:r w:rsidR="00906D65">
          <w:rPr>
            <w:noProof/>
            <w:webHidden/>
          </w:rPr>
          <w:fldChar w:fldCharType="end"/>
        </w:r>
      </w:hyperlink>
    </w:p>
    <w:p w14:paraId="48CB8FF5" w14:textId="31628523" w:rsidR="00906D65" w:rsidRDefault="00000000">
      <w:pPr>
        <w:pStyle w:val="TOC1"/>
        <w:rPr>
          <w:rFonts w:asciiTheme="minorHAnsi" w:eastAsiaTheme="minorEastAsia" w:hAnsiTheme="minorHAnsi" w:cstheme="minorBidi"/>
          <w:bCs w:val="0"/>
          <w:color w:val="auto"/>
          <w:sz w:val="22"/>
          <w:szCs w:val="22"/>
          <w:lang w:val="en-ZA" w:eastAsia="en-ZA"/>
        </w:rPr>
      </w:pPr>
      <w:hyperlink w:anchor="_Toc115101795" w:history="1">
        <w:r w:rsidR="00906D65" w:rsidRPr="00027E12">
          <w:rPr>
            <w:rStyle w:val="Hyperlink"/>
          </w:rPr>
          <w:t>3.</w:t>
        </w:r>
        <w:r w:rsidR="00906D65">
          <w:rPr>
            <w:rFonts w:asciiTheme="minorHAnsi" w:eastAsiaTheme="minorEastAsia" w:hAnsiTheme="minorHAnsi" w:cstheme="minorBidi"/>
            <w:bCs w:val="0"/>
            <w:color w:val="auto"/>
            <w:sz w:val="22"/>
            <w:szCs w:val="22"/>
            <w:lang w:val="en-ZA" w:eastAsia="en-ZA"/>
          </w:rPr>
          <w:tab/>
        </w:r>
        <w:r w:rsidR="00906D65" w:rsidRPr="00027E12">
          <w:rPr>
            <w:rStyle w:val="Hyperlink"/>
          </w:rPr>
          <w:t xml:space="preserve">Revenue </w:t>
        </w:r>
        <w:r w:rsidR="00906D65">
          <w:rPr>
            <w:webHidden/>
          </w:rPr>
          <w:tab/>
        </w:r>
        <w:r w:rsidR="00906D65">
          <w:rPr>
            <w:webHidden/>
          </w:rPr>
          <w:fldChar w:fldCharType="begin"/>
        </w:r>
        <w:r w:rsidR="00906D65">
          <w:rPr>
            <w:webHidden/>
          </w:rPr>
          <w:instrText xml:space="preserve"> PAGEREF _Toc115101795 \h </w:instrText>
        </w:r>
        <w:r w:rsidR="00906D65">
          <w:rPr>
            <w:webHidden/>
          </w:rPr>
        </w:r>
        <w:r w:rsidR="00906D65">
          <w:rPr>
            <w:webHidden/>
          </w:rPr>
          <w:fldChar w:fldCharType="separate"/>
        </w:r>
        <w:r w:rsidR="00906D65">
          <w:rPr>
            <w:webHidden/>
          </w:rPr>
          <w:t>3</w:t>
        </w:r>
        <w:r w:rsidR="00906D65">
          <w:rPr>
            <w:webHidden/>
          </w:rPr>
          <w:fldChar w:fldCharType="end"/>
        </w:r>
      </w:hyperlink>
    </w:p>
    <w:p w14:paraId="445E8A70" w14:textId="5EB4FB6C" w:rsidR="00906D65" w:rsidRDefault="00000000">
      <w:pPr>
        <w:pStyle w:val="TOC2"/>
        <w:tabs>
          <w:tab w:val="left" w:pos="1440"/>
        </w:tabs>
        <w:rPr>
          <w:rFonts w:asciiTheme="minorHAnsi" w:eastAsiaTheme="minorEastAsia" w:hAnsiTheme="minorHAnsi" w:cstheme="minorBidi"/>
          <w:noProof/>
          <w:color w:val="auto"/>
          <w:sz w:val="22"/>
          <w:szCs w:val="22"/>
          <w:lang w:val="en-ZA" w:eastAsia="en-ZA"/>
        </w:rPr>
      </w:pPr>
      <w:hyperlink w:anchor="_Toc115101796" w:history="1">
        <w:r w:rsidR="00906D65" w:rsidRPr="00027E12">
          <w:rPr>
            <w:rStyle w:val="Hyperlink"/>
            <w:noProof/>
          </w:rPr>
          <w:t>3.1.</w:t>
        </w:r>
        <w:r w:rsidR="00906D65">
          <w:rPr>
            <w:rFonts w:asciiTheme="minorHAnsi" w:eastAsiaTheme="minorEastAsia" w:hAnsiTheme="minorHAnsi" w:cstheme="minorBidi"/>
            <w:noProof/>
            <w:color w:val="auto"/>
            <w:sz w:val="22"/>
            <w:szCs w:val="22"/>
            <w:lang w:val="en-ZA" w:eastAsia="en-ZA"/>
          </w:rPr>
          <w:tab/>
        </w:r>
        <w:r w:rsidR="00906D65" w:rsidRPr="00027E12">
          <w:rPr>
            <w:rStyle w:val="Hyperlink"/>
            <w:noProof/>
          </w:rPr>
          <w:t>Revenues</w:t>
        </w:r>
        <w:r w:rsidR="00906D65">
          <w:rPr>
            <w:noProof/>
            <w:webHidden/>
          </w:rPr>
          <w:tab/>
        </w:r>
        <w:r w:rsidR="00906D65">
          <w:rPr>
            <w:noProof/>
            <w:webHidden/>
          </w:rPr>
          <w:fldChar w:fldCharType="begin"/>
        </w:r>
        <w:r w:rsidR="00906D65">
          <w:rPr>
            <w:noProof/>
            <w:webHidden/>
          </w:rPr>
          <w:instrText xml:space="preserve"> PAGEREF _Toc115101796 \h </w:instrText>
        </w:r>
        <w:r w:rsidR="00906D65">
          <w:rPr>
            <w:noProof/>
            <w:webHidden/>
          </w:rPr>
        </w:r>
        <w:r w:rsidR="00906D65">
          <w:rPr>
            <w:noProof/>
            <w:webHidden/>
          </w:rPr>
          <w:fldChar w:fldCharType="separate"/>
        </w:r>
        <w:r w:rsidR="00906D65">
          <w:rPr>
            <w:noProof/>
            <w:webHidden/>
          </w:rPr>
          <w:t>3</w:t>
        </w:r>
        <w:r w:rsidR="00906D65">
          <w:rPr>
            <w:noProof/>
            <w:webHidden/>
          </w:rPr>
          <w:fldChar w:fldCharType="end"/>
        </w:r>
      </w:hyperlink>
    </w:p>
    <w:p w14:paraId="79F1BBC2" w14:textId="23B6F5C6" w:rsidR="00906D65" w:rsidRDefault="00000000">
      <w:pPr>
        <w:pStyle w:val="TOC1"/>
        <w:rPr>
          <w:rFonts w:asciiTheme="minorHAnsi" w:eastAsiaTheme="minorEastAsia" w:hAnsiTheme="minorHAnsi" w:cstheme="minorBidi"/>
          <w:bCs w:val="0"/>
          <w:color w:val="auto"/>
          <w:sz w:val="22"/>
          <w:szCs w:val="22"/>
          <w:lang w:val="en-ZA" w:eastAsia="en-ZA"/>
        </w:rPr>
      </w:pPr>
      <w:hyperlink w:anchor="_Toc115101797" w:history="1">
        <w:r w:rsidR="00906D65" w:rsidRPr="00027E12">
          <w:rPr>
            <w:rStyle w:val="Hyperlink"/>
            <w:lang w:eastAsia="en-US"/>
          </w:rPr>
          <w:t>4.</w:t>
        </w:r>
        <w:r w:rsidR="00906D65">
          <w:rPr>
            <w:rFonts w:asciiTheme="minorHAnsi" w:eastAsiaTheme="minorEastAsia" w:hAnsiTheme="minorHAnsi" w:cstheme="minorBidi"/>
            <w:bCs w:val="0"/>
            <w:color w:val="auto"/>
            <w:sz w:val="22"/>
            <w:szCs w:val="22"/>
            <w:lang w:val="en-ZA" w:eastAsia="en-ZA"/>
          </w:rPr>
          <w:tab/>
        </w:r>
        <w:r w:rsidR="00906D65" w:rsidRPr="00027E12">
          <w:rPr>
            <w:rStyle w:val="Hyperlink"/>
            <w:lang w:eastAsia="en-US"/>
          </w:rPr>
          <w:t>Highveld Technical Performance</w:t>
        </w:r>
        <w:r w:rsidR="00906D65">
          <w:rPr>
            <w:webHidden/>
          </w:rPr>
          <w:tab/>
        </w:r>
        <w:r w:rsidR="00906D65">
          <w:rPr>
            <w:webHidden/>
          </w:rPr>
          <w:fldChar w:fldCharType="begin"/>
        </w:r>
        <w:r w:rsidR="00906D65">
          <w:rPr>
            <w:webHidden/>
          </w:rPr>
          <w:instrText xml:space="preserve"> PAGEREF _Toc115101797 \h </w:instrText>
        </w:r>
        <w:r w:rsidR="00906D65">
          <w:rPr>
            <w:webHidden/>
          </w:rPr>
        </w:r>
        <w:r w:rsidR="00906D65">
          <w:rPr>
            <w:webHidden/>
          </w:rPr>
          <w:fldChar w:fldCharType="separate"/>
        </w:r>
        <w:r w:rsidR="00906D65">
          <w:rPr>
            <w:webHidden/>
          </w:rPr>
          <w:t>5</w:t>
        </w:r>
        <w:r w:rsidR="00906D65">
          <w:rPr>
            <w:webHidden/>
          </w:rPr>
          <w:fldChar w:fldCharType="end"/>
        </w:r>
      </w:hyperlink>
    </w:p>
    <w:p w14:paraId="49BCEFD8" w14:textId="1D1BBBB2" w:rsidR="00906D65" w:rsidRDefault="00000000">
      <w:pPr>
        <w:pStyle w:val="TOC2"/>
        <w:tabs>
          <w:tab w:val="left" w:pos="1440"/>
        </w:tabs>
        <w:rPr>
          <w:rFonts w:asciiTheme="minorHAnsi" w:eastAsiaTheme="minorEastAsia" w:hAnsiTheme="minorHAnsi" w:cstheme="minorBidi"/>
          <w:noProof/>
          <w:color w:val="auto"/>
          <w:sz w:val="22"/>
          <w:szCs w:val="22"/>
          <w:lang w:val="en-ZA" w:eastAsia="en-ZA"/>
        </w:rPr>
      </w:pPr>
      <w:hyperlink w:anchor="_Toc115101798" w:history="1">
        <w:r w:rsidR="00906D65" w:rsidRPr="00027E12">
          <w:rPr>
            <w:rStyle w:val="Hyperlink"/>
            <w:noProof/>
          </w:rPr>
          <w:t>4.1.</w:t>
        </w:r>
        <w:r w:rsidR="00906D65">
          <w:rPr>
            <w:rFonts w:asciiTheme="minorHAnsi" w:eastAsiaTheme="minorEastAsia" w:hAnsiTheme="minorHAnsi" w:cstheme="minorBidi"/>
            <w:noProof/>
            <w:color w:val="auto"/>
            <w:sz w:val="22"/>
            <w:szCs w:val="22"/>
            <w:lang w:val="en-ZA" w:eastAsia="en-ZA"/>
          </w:rPr>
          <w:tab/>
        </w:r>
        <w:r w:rsidR="00906D65" w:rsidRPr="00027E12">
          <w:rPr>
            <w:rStyle w:val="Hyperlink"/>
            <w:noProof/>
          </w:rPr>
          <w:t>Highveld Production Vs Forecast</w:t>
        </w:r>
        <w:r w:rsidR="00906D65">
          <w:rPr>
            <w:noProof/>
            <w:webHidden/>
          </w:rPr>
          <w:tab/>
        </w:r>
        <w:r w:rsidR="00906D65">
          <w:rPr>
            <w:noProof/>
            <w:webHidden/>
          </w:rPr>
          <w:fldChar w:fldCharType="begin"/>
        </w:r>
        <w:r w:rsidR="00906D65">
          <w:rPr>
            <w:noProof/>
            <w:webHidden/>
          </w:rPr>
          <w:instrText xml:space="preserve"> PAGEREF _Toc115101798 \h </w:instrText>
        </w:r>
        <w:r w:rsidR="00906D65">
          <w:rPr>
            <w:noProof/>
            <w:webHidden/>
          </w:rPr>
        </w:r>
        <w:r w:rsidR="00906D65">
          <w:rPr>
            <w:noProof/>
            <w:webHidden/>
          </w:rPr>
          <w:fldChar w:fldCharType="separate"/>
        </w:r>
        <w:r w:rsidR="00906D65">
          <w:rPr>
            <w:noProof/>
            <w:webHidden/>
          </w:rPr>
          <w:t>5</w:t>
        </w:r>
        <w:r w:rsidR="00906D65">
          <w:rPr>
            <w:noProof/>
            <w:webHidden/>
          </w:rPr>
          <w:fldChar w:fldCharType="end"/>
        </w:r>
      </w:hyperlink>
    </w:p>
    <w:p w14:paraId="704A20BC" w14:textId="7D078FB7" w:rsidR="00906D65" w:rsidRDefault="00000000">
      <w:pPr>
        <w:pStyle w:val="TOC2"/>
        <w:tabs>
          <w:tab w:val="left" w:pos="1440"/>
        </w:tabs>
        <w:rPr>
          <w:rFonts w:asciiTheme="minorHAnsi" w:eastAsiaTheme="minorEastAsia" w:hAnsiTheme="minorHAnsi" w:cstheme="minorBidi"/>
          <w:noProof/>
          <w:color w:val="auto"/>
          <w:sz w:val="22"/>
          <w:szCs w:val="22"/>
          <w:lang w:val="en-ZA" w:eastAsia="en-ZA"/>
        </w:rPr>
      </w:pPr>
      <w:hyperlink w:anchor="_Toc115101799" w:history="1">
        <w:r w:rsidR="00906D65" w:rsidRPr="00027E12">
          <w:rPr>
            <w:rStyle w:val="Hyperlink"/>
            <w:noProof/>
          </w:rPr>
          <w:t>4.2.</w:t>
        </w:r>
        <w:r w:rsidR="00906D65">
          <w:rPr>
            <w:rFonts w:asciiTheme="minorHAnsi" w:eastAsiaTheme="minorEastAsia" w:hAnsiTheme="minorHAnsi" w:cstheme="minorBidi"/>
            <w:noProof/>
            <w:color w:val="auto"/>
            <w:sz w:val="22"/>
            <w:szCs w:val="22"/>
            <w:lang w:val="en-ZA" w:eastAsia="en-ZA"/>
          </w:rPr>
          <w:tab/>
        </w:r>
        <w:r w:rsidR="00906D65" w:rsidRPr="00027E12">
          <w:rPr>
            <w:rStyle w:val="Hyperlink"/>
            <w:noProof/>
          </w:rPr>
          <w:t>Highveld Irradiation Vs Forecast</w:t>
        </w:r>
        <w:r w:rsidR="00906D65">
          <w:rPr>
            <w:noProof/>
            <w:webHidden/>
          </w:rPr>
          <w:tab/>
        </w:r>
        <w:r w:rsidR="00906D65">
          <w:rPr>
            <w:noProof/>
            <w:webHidden/>
          </w:rPr>
          <w:fldChar w:fldCharType="begin"/>
        </w:r>
        <w:r w:rsidR="00906D65">
          <w:rPr>
            <w:noProof/>
            <w:webHidden/>
          </w:rPr>
          <w:instrText xml:space="preserve"> PAGEREF _Toc115101799 \h </w:instrText>
        </w:r>
        <w:r w:rsidR="00906D65">
          <w:rPr>
            <w:noProof/>
            <w:webHidden/>
          </w:rPr>
        </w:r>
        <w:r w:rsidR="00906D65">
          <w:rPr>
            <w:noProof/>
            <w:webHidden/>
          </w:rPr>
          <w:fldChar w:fldCharType="separate"/>
        </w:r>
        <w:r w:rsidR="00906D65">
          <w:rPr>
            <w:noProof/>
            <w:webHidden/>
          </w:rPr>
          <w:t>6</w:t>
        </w:r>
        <w:r w:rsidR="00906D65">
          <w:rPr>
            <w:noProof/>
            <w:webHidden/>
          </w:rPr>
          <w:fldChar w:fldCharType="end"/>
        </w:r>
      </w:hyperlink>
    </w:p>
    <w:p w14:paraId="66D6C262" w14:textId="3C4ADD0F" w:rsidR="00906D65" w:rsidRDefault="00000000">
      <w:pPr>
        <w:pStyle w:val="TOC2"/>
        <w:tabs>
          <w:tab w:val="left" w:pos="1440"/>
        </w:tabs>
        <w:rPr>
          <w:rFonts w:asciiTheme="minorHAnsi" w:eastAsiaTheme="minorEastAsia" w:hAnsiTheme="minorHAnsi" w:cstheme="minorBidi"/>
          <w:noProof/>
          <w:color w:val="auto"/>
          <w:sz w:val="22"/>
          <w:szCs w:val="22"/>
          <w:lang w:val="en-ZA" w:eastAsia="en-ZA"/>
        </w:rPr>
      </w:pPr>
      <w:hyperlink w:anchor="_Toc115101800" w:history="1">
        <w:r w:rsidR="00906D65" w:rsidRPr="00027E12">
          <w:rPr>
            <w:rStyle w:val="Hyperlink"/>
            <w:noProof/>
          </w:rPr>
          <w:t>4.3.</w:t>
        </w:r>
        <w:r w:rsidR="00906D65">
          <w:rPr>
            <w:rFonts w:asciiTheme="minorHAnsi" w:eastAsiaTheme="minorEastAsia" w:hAnsiTheme="minorHAnsi" w:cstheme="minorBidi"/>
            <w:noProof/>
            <w:color w:val="auto"/>
            <w:sz w:val="22"/>
            <w:szCs w:val="22"/>
            <w:lang w:val="en-ZA" w:eastAsia="en-ZA"/>
          </w:rPr>
          <w:tab/>
        </w:r>
        <w:r w:rsidR="00906D65" w:rsidRPr="00027E12">
          <w:rPr>
            <w:rStyle w:val="Hyperlink"/>
            <w:noProof/>
          </w:rPr>
          <w:t>Highveld Availability Vs Forecast</w:t>
        </w:r>
        <w:r w:rsidR="00906D65">
          <w:rPr>
            <w:noProof/>
            <w:webHidden/>
          </w:rPr>
          <w:tab/>
        </w:r>
        <w:r w:rsidR="00906D65">
          <w:rPr>
            <w:noProof/>
            <w:webHidden/>
          </w:rPr>
          <w:fldChar w:fldCharType="begin"/>
        </w:r>
        <w:r w:rsidR="00906D65">
          <w:rPr>
            <w:noProof/>
            <w:webHidden/>
          </w:rPr>
          <w:instrText xml:space="preserve"> PAGEREF _Toc115101800 \h </w:instrText>
        </w:r>
        <w:r w:rsidR="00906D65">
          <w:rPr>
            <w:noProof/>
            <w:webHidden/>
          </w:rPr>
        </w:r>
        <w:r w:rsidR="00906D65">
          <w:rPr>
            <w:noProof/>
            <w:webHidden/>
          </w:rPr>
          <w:fldChar w:fldCharType="separate"/>
        </w:r>
        <w:r w:rsidR="00906D65">
          <w:rPr>
            <w:noProof/>
            <w:webHidden/>
          </w:rPr>
          <w:t>7</w:t>
        </w:r>
        <w:r w:rsidR="00906D65">
          <w:rPr>
            <w:noProof/>
            <w:webHidden/>
          </w:rPr>
          <w:fldChar w:fldCharType="end"/>
        </w:r>
      </w:hyperlink>
    </w:p>
    <w:p w14:paraId="57EC0DA1" w14:textId="7008009D" w:rsidR="00906D65" w:rsidRDefault="00000000">
      <w:pPr>
        <w:pStyle w:val="TOC2"/>
        <w:tabs>
          <w:tab w:val="left" w:pos="1440"/>
        </w:tabs>
        <w:rPr>
          <w:rFonts w:asciiTheme="minorHAnsi" w:eastAsiaTheme="minorEastAsia" w:hAnsiTheme="minorHAnsi" w:cstheme="minorBidi"/>
          <w:noProof/>
          <w:color w:val="auto"/>
          <w:sz w:val="22"/>
          <w:szCs w:val="22"/>
          <w:lang w:val="en-ZA" w:eastAsia="en-ZA"/>
        </w:rPr>
      </w:pPr>
      <w:hyperlink w:anchor="_Toc115101801" w:history="1">
        <w:r w:rsidR="00906D65" w:rsidRPr="00027E12">
          <w:rPr>
            <w:rStyle w:val="Hyperlink"/>
            <w:noProof/>
          </w:rPr>
          <w:t>4.4.</w:t>
        </w:r>
        <w:r w:rsidR="00906D65">
          <w:rPr>
            <w:rFonts w:asciiTheme="minorHAnsi" w:eastAsiaTheme="minorEastAsia" w:hAnsiTheme="minorHAnsi" w:cstheme="minorBidi"/>
            <w:noProof/>
            <w:color w:val="auto"/>
            <w:sz w:val="22"/>
            <w:szCs w:val="22"/>
            <w:lang w:val="en-ZA" w:eastAsia="en-ZA"/>
          </w:rPr>
          <w:tab/>
        </w:r>
        <w:r w:rsidR="00906D65" w:rsidRPr="00027E12">
          <w:rPr>
            <w:rStyle w:val="Hyperlink"/>
            <w:noProof/>
          </w:rPr>
          <w:t>Highveld Performance Ratio Vs Forecast</w:t>
        </w:r>
        <w:r w:rsidR="00906D65">
          <w:rPr>
            <w:noProof/>
            <w:webHidden/>
          </w:rPr>
          <w:tab/>
        </w:r>
        <w:r w:rsidR="00906D65">
          <w:rPr>
            <w:noProof/>
            <w:webHidden/>
          </w:rPr>
          <w:fldChar w:fldCharType="begin"/>
        </w:r>
        <w:r w:rsidR="00906D65">
          <w:rPr>
            <w:noProof/>
            <w:webHidden/>
          </w:rPr>
          <w:instrText xml:space="preserve"> PAGEREF _Toc115101801 \h </w:instrText>
        </w:r>
        <w:r w:rsidR="00906D65">
          <w:rPr>
            <w:noProof/>
            <w:webHidden/>
          </w:rPr>
        </w:r>
        <w:r w:rsidR="00906D65">
          <w:rPr>
            <w:noProof/>
            <w:webHidden/>
          </w:rPr>
          <w:fldChar w:fldCharType="separate"/>
        </w:r>
        <w:r w:rsidR="00906D65">
          <w:rPr>
            <w:noProof/>
            <w:webHidden/>
          </w:rPr>
          <w:t>7</w:t>
        </w:r>
        <w:r w:rsidR="00906D65">
          <w:rPr>
            <w:noProof/>
            <w:webHidden/>
          </w:rPr>
          <w:fldChar w:fldCharType="end"/>
        </w:r>
      </w:hyperlink>
    </w:p>
    <w:p w14:paraId="15D3C623" w14:textId="7F80FC18" w:rsidR="00906D65" w:rsidRDefault="00000000">
      <w:pPr>
        <w:pStyle w:val="TOC1"/>
        <w:rPr>
          <w:rFonts w:asciiTheme="minorHAnsi" w:eastAsiaTheme="minorEastAsia" w:hAnsiTheme="minorHAnsi" w:cstheme="minorBidi"/>
          <w:bCs w:val="0"/>
          <w:color w:val="auto"/>
          <w:sz w:val="22"/>
          <w:szCs w:val="22"/>
          <w:lang w:val="en-ZA" w:eastAsia="en-ZA"/>
        </w:rPr>
      </w:pPr>
      <w:hyperlink w:anchor="_Toc115101802" w:history="1">
        <w:r w:rsidR="00906D65" w:rsidRPr="00027E12">
          <w:rPr>
            <w:rStyle w:val="Hyperlink"/>
          </w:rPr>
          <w:t>5.</w:t>
        </w:r>
        <w:r w:rsidR="00906D65">
          <w:rPr>
            <w:rFonts w:asciiTheme="minorHAnsi" w:eastAsiaTheme="minorEastAsia" w:hAnsiTheme="minorHAnsi" w:cstheme="minorBidi"/>
            <w:bCs w:val="0"/>
            <w:color w:val="auto"/>
            <w:sz w:val="22"/>
            <w:szCs w:val="22"/>
            <w:lang w:val="en-ZA" w:eastAsia="en-ZA"/>
          </w:rPr>
          <w:tab/>
        </w:r>
        <w:r w:rsidR="00906D65" w:rsidRPr="00027E12">
          <w:rPr>
            <w:rStyle w:val="Hyperlink"/>
          </w:rPr>
          <w:t>Durbanville Technical Performance</w:t>
        </w:r>
        <w:r w:rsidR="00906D65">
          <w:rPr>
            <w:webHidden/>
          </w:rPr>
          <w:tab/>
        </w:r>
        <w:r w:rsidR="00906D65">
          <w:rPr>
            <w:webHidden/>
          </w:rPr>
          <w:fldChar w:fldCharType="begin"/>
        </w:r>
        <w:r w:rsidR="00906D65">
          <w:rPr>
            <w:webHidden/>
          </w:rPr>
          <w:instrText xml:space="preserve"> PAGEREF _Toc115101802 \h </w:instrText>
        </w:r>
        <w:r w:rsidR="00906D65">
          <w:rPr>
            <w:webHidden/>
          </w:rPr>
        </w:r>
        <w:r w:rsidR="00906D65">
          <w:rPr>
            <w:webHidden/>
          </w:rPr>
          <w:fldChar w:fldCharType="separate"/>
        </w:r>
        <w:r w:rsidR="00906D65">
          <w:rPr>
            <w:webHidden/>
          </w:rPr>
          <w:t>9</w:t>
        </w:r>
        <w:r w:rsidR="00906D65">
          <w:rPr>
            <w:webHidden/>
          </w:rPr>
          <w:fldChar w:fldCharType="end"/>
        </w:r>
      </w:hyperlink>
    </w:p>
    <w:p w14:paraId="7864EEB9" w14:textId="40BE24B0" w:rsidR="00906D65" w:rsidRDefault="00000000">
      <w:pPr>
        <w:pStyle w:val="TOC2"/>
        <w:tabs>
          <w:tab w:val="left" w:pos="1440"/>
        </w:tabs>
        <w:rPr>
          <w:rFonts w:asciiTheme="minorHAnsi" w:eastAsiaTheme="minorEastAsia" w:hAnsiTheme="minorHAnsi" w:cstheme="minorBidi"/>
          <w:noProof/>
          <w:color w:val="auto"/>
          <w:sz w:val="22"/>
          <w:szCs w:val="22"/>
          <w:lang w:val="en-ZA" w:eastAsia="en-ZA"/>
        </w:rPr>
      </w:pPr>
      <w:hyperlink w:anchor="_Toc115101803" w:history="1">
        <w:r w:rsidR="00906D65" w:rsidRPr="00027E12">
          <w:rPr>
            <w:rStyle w:val="Hyperlink"/>
            <w:noProof/>
          </w:rPr>
          <w:t>5.1.</w:t>
        </w:r>
        <w:r w:rsidR="00906D65">
          <w:rPr>
            <w:rFonts w:asciiTheme="minorHAnsi" w:eastAsiaTheme="minorEastAsia" w:hAnsiTheme="minorHAnsi" w:cstheme="minorBidi"/>
            <w:noProof/>
            <w:color w:val="auto"/>
            <w:sz w:val="22"/>
            <w:szCs w:val="22"/>
            <w:lang w:val="en-ZA" w:eastAsia="en-ZA"/>
          </w:rPr>
          <w:tab/>
        </w:r>
        <w:r w:rsidR="00906D65" w:rsidRPr="00027E12">
          <w:rPr>
            <w:rStyle w:val="Hyperlink"/>
            <w:noProof/>
          </w:rPr>
          <w:t>Durbanville Production Vs Forecast</w:t>
        </w:r>
        <w:r w:rsidR="00906D65">
          <w:rPr>
            <w:noProof/>
            <w:webHidden/>
          </w:rPr>
          <w:tab/>
        </w:r>
        <w:r w:rsidR="00906D65">
          <w:rPr>
            <w:noProof/>
            <w:webHidden/>
          </w:rPr>
          <w:fldChar w:fldCharType="begin"/>
        </w:r>
        <w:r w:rsidR="00906D65">
          <w:rPr>
            <w:noProof/>
            <w:webHidden/>
          </w:rPr>
          <w:instrText xml:space="preserve"> PAGEREF _Toc115101803 \h </w:instrText>
        </w:r>
        <w:r w:rsidR="00906D65">
          <w:rPr>
            <w:noProof/>
            <w:webHidden/>
          </w:rPr>
        </w:r>
        <w:r w:rsidR="00906D65">
          <w:rPr>
            <w:noProof/>
            <w:webHidden/>
          </w:rPr>
          <w:fldChar w:fldCharType="separate"/>
        </w:r>
        <w:r w:rsidR="00906D65">
          <w:rPr>
            <w:noProof/>
            <w:webHidden/>
          </w:rPr>
          <w:t>9</w:t>
        </w:r>
        <w:r w:rsidR="00906D65">
          <w:rPr>
            <w:noProof/>
            <w:webHidden/>
          </w:rPr>
          <w:fldChar w:fldCharType="end"/>
        </w:r>
      </w:hyperlink>
    </w:p>
    <w:p w14:paraId="53273062" w14:textId="462A5414" w:rsidR="00906D65" w:rsidRDefault="00000000">
      <w:pPr>
        <w:pStyle w:val="TOC2"/>
        <w:tabs>
          <w:tab w:val="left" w:pos="1440"/>
        </w:tabs>
        <w:rPr>
          <w:rFonts w:asciiTheme="minorHAnsi" w:eastAsiaTheme="minorEastAsia" w:hAnsiTheme="minorHAnsi" w:cstheme="minorBidi"/>
          <w:noProof/>
          <w:color w:val="auto"/>
          <w:sz w:val="22"/>
          <w:szCs w:val="22"/>
          <w:lang w:val="en-ZA" w:eastAsia="en-ZA"/>
        </w:rPr>
      </w:pPr>
      <w:hyperlink w:anchor="_Toc115101804" w:history="1">
        <w:r w:rsidR="00906D65" w:rsidRPr="00027E12">
          <w:rPr>
            <w:rStyle w:val="Hyperlink"/>
            <w:noProof/>
          </w:rPr>
          <w:t>5.2.</w:t>
        </w:r>
        <w:r w:rsidR="00906D65">
          <w:rPr>
            <w:rFonts w:asciiTheme="minorHAnsi" w:eastAsiaTheme="minorEastAsia" w:hAnsiTheme="minorHAnsi" w:cstheme="minorBidi"/>
            <w:noProof/>
            <w:color w:val="auto"/>
            <w:sz w:val="22"/>
            <w:szCs w:val="22"/>
            <w:lang w:val="en-ZA" w:eastAsia="en-ZA"/>
          </w:rPr>
          <w:tab/>
        </w:r>
        <w:r w:rsidR="00906D65" w:rsidRPr="00027E12">
          <w:rPr>
            <w:rStyle w:val="Hyperlink"/>
            <w:noProof/>
          </w:rPr>
          <w:t>Durbanville Irradiation Vs Forecast</w:t>
        </w:r>
        <w:r w:rsidR="00906D65">
          <w:rPr>
            <w:noProof/>
            <w:webHidden/>
          </w:rPr>
          <w:tab/>
        </w:r>
        <w:r w:rsidR="00906D65">
          <w:rPr>
            <w:noProof/>
            <w:webHidden/>
          </w:rPr>
          <w:fldChar w:fldCharType="begin"/>
        </w:r>
        <w:r w:rsidR="00906D65">
          <w:rPr>
            <w:noProof/>
            <w:webHidden/>
          </w:rPr>
          <w:instrText xml:space="preserve"> PAGEREF _Toc115101804 \h </w:instrText>
        </w:r>
        <w:r w:rsidR="00906D65">
          <w:rPr>
            <w:noProof/>
            <w:webHidden/>
          </w:rPr>
        </w:r>
        <w:r w:rsidR="00906D65">
          <w:rPr>
            <w:noProof/>
            <w:webHidden/>
          </w:rPr>
          <w:fldChar w:fldCharType="separate"/>
        </w:r>
        <w:r w:rsidR="00906D65">
          <w:rPr>
            <w:noProof/>
            <w:webHidden/>
          </w:rPr>
          <w:t>11</w:t>
        </w:r>
        <w:r w:rsidR="00906D65">
          <w:rPr>
            <w:noProof/>
            <w:webHidden/>
          </w:rPr>
          <w:fldChar w:fldCharType="end"/>
        </w:r>
      </w:hyperlink>
    </w:p>
    <w:p w14:paraId="2177FF23" w14:textId="35E8F6A6" w:rsidR="00906D65" w:rsidRDefault="00000000">
      <w:pPr>
        <w:pStyle w:val="TOC2"/>
        <w:tabs>
          <w:tab w:val="left" w:pos="1440"/>
        </w:tabs>
        <w:rPr>
          <w:rFonts w:asciiTheme="minorHAnsi" w:eastAsiaTheme="minorEastAsia" w:hAnsiTheme="minorHAnsi" w:cstheme="minorBidi"/>
          <w:noProof/>
          <w:color w:val="auto"/>
          <w:sz w:val="22"/>
          <w:szCs w:val="22"/>
          <w:lang w:val="en-ZA" w:eastAsia="en-ZA"/>
        </w:rPr>
      </w:pPr>
      <w:hyperlink w:anchor="_Toc115101805" w:history="1">
        <w:r w:rsidR="00906D65" w:rsidRPr="00027E12">
          <w:rPr>
            <w:rStyle w:val="Hyperlink"/>
            <w:noProof/>
          </w:rPr>
          <w:t>5.3.</w:t>
        </w:r>
        <w:r w:rsidR="00906D65">
          <w:rPr>
            <w:rFonts w:asciiTheme="minorHAnsi" w:eastAsiaTheme="minorEastAsia" w:hAnsiTheme="minorHAnsi" w:cstheme="minorBidi"/>
            <w:noProof/>
            <w:color w:val="auto"/>
            <w:sz w:val="22"/>
            <w:szCs w:val="22"/>
            <w:lang w:val="en-ZA" w:eastAsia="en-ZA"/>
          </w:rPr>
          <w:tab/>
        </w:r>
        <w:r w:rsidR="00906D65" w:rsidRPr="00027E12">
          <w:rPr>
            <w:rStyle w:val="Hyperlink"/>
            <w:noProof/>
          </w:rPr>
          <w:t>Durbanville Availability Vs Forecast</w:t>
        </w:r>
        <w:r w:rsidR="00906D65">
          <w:rPr>
            <w:noProof/>
            <w:webHidden/>
          </w:rPr>
          <w:tab/>
        </w:r>
        <w:r w:rsidR="00906D65">
          <w:rPr>
            <w:noProof/>
            <w:webHidden/>
          </w:rPr>
          <w:fldChar w:fldCharType="begin"/>
        </w:r>
        <w:r w:rsidR="00906D65">
          <w:rPr>
            <w:noProof/>
            <w:webHidden/>
          </w:rPr>
          <w:instrText xml:space="preserve"> PAGEREF _Toc115101805 \h </w:instrText>
        </w:r>
        <w:r w:rsidR="00906D65">
          <w:rPr>
            <w:noProof/>
            <w:webHidden/>
          </w:rPr>
        </w:r>
        <w:r w:rsidR="00906D65">
          <w:rPr>
            <w:noProof/>
            <w:webHidden/>
          </w:rPr>
          <w:fldChar w:fldCharType="separate"/>
        </w:r>
        <w:r w:rsidR="00906D65">
          <w:rPr>
            <w:noProof/>
            <w:webHidden/>
          </w:rPr>
          <w:t>12</w:t>
        </w:r>
        <w:r w:rsidR="00906D65">
          <w:rPr>
            <w:noProof/>
            <w:webHidden/>
          </w:rPr>
          <w:fldChar w:fldCharType="end"/>
        </w:r>
      </w:hyperlink>
    </w:p>
    <w:p w14:paraId="1383ABE6" w14:textId="3D8FF75E" w:rsidR="00906D65" w:rsidRDefault="00000000">
      <w:pPr>
        <w:pStyle w:val="TOC2"/>
        <w:tabs>
          <w:tab w:val="left" w:pos="1440"/>
        </w:tabs>
        <w:rPr>
          <w:rFonts w:asciiTheme="minorHAnsi" w:eastAsiaTheme="minorEastAsia" w:hAnsiTheme="minorHAnsi" w:cstheme="minorBidi"/>
          <w:noProof/>
          <w:color w:val="auto"/>
          <w:sz w:val="22"/>
          <w:szCs w:val="22"/>
          <w:lang w:val="en-ZA" w:eastAsia="en-ZA"/>
        </w:rPr>
      </w:pPr>
      <w:hyperlink w:anchor="_Toc115101806" w:history="1">
        <w:r w:rsidR="00906D65" w:rsidRPr="00027E12">
          <w:rPr>
            <w:rStyle w:val="Hyperlink"/>
            <w:noProof/>
          </w:rPr>
          <w:t>5.4.</w:t>
        </w:r>
        <w:r w:rsidR="00906D65">
          <w:rPr>
            <w:rFonts w:asciiTheme="minorHAnsi" w:eastAsiaTheme="minorEastAsia" w:hAnsiTheme="minorHAnsi" w:cstheme="minorBidi"/>
            <w:noProof/>
            <w:color w:val="auto"/>
            <w:sz w:val="22"/>
            <w:szCs w:val="22"/>
            <w:lang w:val="en-ZA" w:eastAsia="en-ZA"/>
          </w:rPr>
          <w:tab/>
        </w:r>
        <w:r w:rsidR="00906D65" w:rsidRPr="00027E12">
          <w:rPr>
            <w:rStyle w:val="Hyperlink"/>
            <w:noProof/>
          </w:rPr>
          <w:t>Durbanville Performance Ratio Vs Forecast</w:t>
        </w:r>
        <w:r w:rsidR="00906D65">
          <w:rPr>
            <w:noProof/>
            <w:webHidden/>
          </w:rPr>
          <w:tab/>
        </w:r>
        <w:r w:rsidR="00906D65">
          <w:rPr>
            <w:noProof/>
            <w:webHidden/>
          </w:rPr>
          <w:fldChar w:fldCharType="begin"/>
        </w:r>
        <w:r w:rsidR="00906D65">
          <w:rPr>
            <w:noProof/>
            <w:webHidden/>
          </w:rPr>
          <w:instrText xml:space="preserve"> PAGEREF _Toc115101806 \h </w:instrText>
        </w:r>
        <w:r w:rsidR="00906D65">
          <w:rPr>
            <w:noProof/>
            <w:webHidden/>
          </w:rPr>
        </w:r>
        <w:r w:rsidR="00906D65">
          <w:rPr>
            <w:noProof/>
            <w:webHidden/>
          </w:rPr>
          <w:fldChar w:fldCharType="separate"/>
        </w:r>
        <w:r w:rsidR="00906D65">
          <w:rPr>
            <w:noProof/>
            <w:webHidden/>
          </w:rPr>
          <w:t>12</w:t>
        </w:r>
        <w:r w:rsidR="00906D65">
          <w:rPr>
            <w:noProof/>
            <w:webHidden/>
          </w:rPr>
          <w:fldChar w:fldCharType="end"/>
        </w:r>
      </w:hyperlink>
    </w:p>
    <w:p w14:paraId="3D66434A" w14:textId="3106BEC9" w:rsidR="00906D65" w:rsidRDefault="00000000">
      <w:pPr>
        <w:pStyle w:val="TOC1"/>
        <w:rPr>
          <w:rFonts w:asciiTheme="minorHAnsi" w:eastAsiaTheme="minorEastAsia" w:hAnsiTheme="minorHAnsi" w:cstheme="minorBidi"/>
          <w:bCs w:val="0"/>
          <w:color w:val="auto"/>
          <w:sz w:val="22"/>
          <w:szCs w:val="22"/>
          <w:lang w:val="en-ZA" w:eastAsia="en-ZA"/>
        </w:rPr>
      </w:pPr>
      <w:hyperlink w:anchor="_Toc115101807" w:history="1">
        <w:r w:rsidR="00906D65" w:rsidRPr="00027E12">
          <w:rPr>
            <w:rStyle w:val="Hyperlink"/>
          </w:rPr>
          <w:t>6.</w:t>
        </w:r>
        <w:r w:rsidR="00906D65">
          <w:rPr>
            <w:rFonts w:asciiTheme="minorHAnsi" w:eastAsiaTheme="minorEastAsia" w:hAnsiTheme="minorHAnsi" w:cstheme="minorBidi"/>
            <w:bCs w:val="0"/>
            <w:color w:val="auto"/>
            <w:sz w:val="22"/>
            <w:szCs w:val="22"/>
            <w:lang w:val="en-ZA" w:eastAsia="en-ZA"/>
          </w:rPr>
          <w:tab/>
        </w:r>
        <w:r w:rsidR="00906D65" w:rsidRPr="00027E12">
          <w:rPr>
            <w:rStyle w:val="Hyperlink"/>
          </w:rPr>
          <w:t>Midstream Technical Performance</w:t>
        </w:r>
        <w:r w:rsidR="00906D65">
          <w:rPr>
            <w:webHidden/>
          </w:rPr>
          <w:tab/>
        </w:r>
        <w:r w:rsidR="00906D65">
          <w:rPr>
            <w:webHidden/>
          </w:rPr>
          <w:fldChar w:fldCharType="begin"/>
        </w:r>
        <w:r w:rsidR="00906D65">
          <w:rPr>
            <w:webHidden/>
          </w:rPr>
          <w:instrText xml:space="preserve"> PAGEREF _Toc115101807 \h </w:instrText>
        </w:r>
        <w:r w:rsidR="00906D65">
          <w:rPr>
            <w:webHidden/>
          </w:rPr>
        </w:r>
        <w:r w:rsidR="00906D65">
          <w:rPr>
            <w:webHidden/>
          </w:rPr>
          <w:fldChar w:fldCharType="separate"/>
        </w:r>
        <w:r w:rsidR="00906D65">
          <w:rPr>
            <w:webHidden/>
          </w:rPr>
          <w:t>14</w:t>
        </w:r>
        <w:r w:rsidR="00906D65">
          <w:rPr>
            <w:webHidden/>
          </w:rPr>
          <w:fldChar w:fldCharType="end"/>
        </w:r>
      </w:hyperlink>
    </w:p>
    <w:p w14:paraId="17303238" w14:textId="7BCED3CF" w:rsidR="00906D65" w:rsidRDefault="00000000">
      <w:pPr>
        <w:pStyle w:val="TOC2"/>
        <w:tabs>
          <w:tab w:val="left" w:pos="1440"/>
        </w:tabs>
        <w:rPr>
          <w:rFonts w:asciiTheme="minorHAnsi" w:eastAsiaTheme="minorEastAsia" w:hAnsiTheme="minorHAnsi" w:cstheme="minorBidi"/>
          <w:noProof/>
          <w:color w:val="auto"/>
          <w:sz w:val="22"/>
          <w:szCs w:val="22"/>
          <w:lang w:val="en-ZA" w:eastAsia="en-ZA"/>
        </w:rPr>
      </w:pPr>
      <w:hyperlink w:anchor="_Toc115101808" w:history="1">
        <w:r w:rsidR="00906D65" w:rsidRPr="00027E12">
          <w:rPr>
            <w:rStyle w:val="Hyperlink"/>
            <w:noProof/>
          </w:rPr>
          <w:t>6.1.</w:t>
        </w:r>
        <w:r w:rsidR="00906D65">
          <w:rPr>
            <w:rFonts w:asciiTheme="minorHAnsi" w:eastAsiaTheme="minorEastAsia" w:hAnsiTheme="minorHAnsi" w:cstheme="minorBidi"/>
            <w:noProof/>
            <w:color w:val="auto"/>
            <w:sz w:val="22"/>
            <w:szCs w:val="22"/>
            <w:lang w:val="en-ZA" w:eastAsia="en-ZA"/>
          </w:rPr>
          <w:tab/>
        </w:r>
        <w:r w:rsidR="00906D65" w:rsidRPr="00027E12">
          <w:rPr>
            <w:rStyle w:val="Hyperlink"/>
            <w:noProof/>
          </w:rPr>
          <w:t>Midstream Production Vs Forecast</w:t>
        </w:r>
        <w:r w:rsidR="00906D65">
          <w:rPr>
            <w:noProof/>
            <w:webHidden/>
          </w:rPr>
          <w:tab/>
        </w:r>
        <w:r w:rsidR="00906D65">
          <w:rPr>
            <w:noProof/>
            <w:webHidden/>
          </w:rPr>
          <w:fldChar w:fldCharType="begin"/>
        </w:r>
        <w:r w:rsidR="00906D65">
          <w:rPr>
            <w:noProof/>
            <w:webHidden/>
          </w:rPr>
          <w:instrText xml:space="preserve"> PAGEREF _Toc115101808 \h </w:instrText>
        </w:r>
        <w:r w:rsidR="00906D65">
          <w:rPr>
            <w:noProof/>
            <w:webHidden/>
          </w:rPr>
        </w:r>
        <w:r w:rsidR="00906D65">
          <w:rPr>
            <w:noProof/>
            <w:webHidden/>
          </w:rPr>
          <w:fldChar w:fldCharType="separate"/>
        </w:r>
        <w:r w:rsidR="00906D65">
          <w:rPr>
            <w:noProof/>
            <w:webHidden/>
          </w:rPr>
          <w:t>14</w:t>
        </w:r>
        <w:r w:rsidR="00906D65">
          <w:rPr>
            <w:noProof/>
            <w:webHidden/>
          </w:rPr>
          <w:fldChar w:fldCharType="end"/>
        </w:r>
      </w:hyperlink>
    </w:p>
    <w:p w14:paraId="2F035AFF" w14:textId="2AE2D48C" w:rsidR="00906D65" w:rsidRDefault="00000000">
      <w:pPr>
        <w:pStyle w:val="TOC2"/>
        <w:tabs>
          <w:tab w:val="left" w:pos="1440"/>
        </w:tabs>
        <w:rPr>
          <w:rFonts w:asciiTheme="minorHAnsi" w:eastAsiaTheme="minorEastAsia" w:hAnsiTheme="minorHAnsi" w:cstheme="minorBidi"/>
          <w:noProof/>
          <w:color w:val="auto"/>
          <w:sz w:val="22"/>
          <w:szCs w:val="22"/>
          <w:lang w:val="en-ZA" w:eastAsia="en-ZA"/>
        </w:rPr>
      </w:pPr>
      <w:hyperlink w:anchor="_Toc115101809" w:history="1">
        <w:r w:rsidR="00906D65" w:rsidRPr="00027E12">
          <w:rPr>
            <w:rStyle w:val="Hyperlink"/>
            <w:noProof/>
          </w:rPr>
          <w:t>6.2.</w:t>
        </w:r>
        <w:r w:rsidR="00906D65">
          <w:rPr>
            <w:rFonts w:asciiTheme="minorHAnsi" w:eastAsiaTheme="minorEastAsia" w:hAnsiTheme="minorHAnsi" w:cstheme="minorBidi"/>
            <w:noProof/>
            <w:color w:val="auto"/>
            <w:sz w:val="22"/>
            <w:szCs w:val="22"/>
            <w:lang w:val="en-ZA" w:eastAsia="en-ZA"/>
          </w:rPr>
          <w:tab/>
        </w:r>
        <w:r w:rsidR="00906D65" w:rsidRPr="00027E12">
          <w:rPr>
            <w:rStyle w:val="Hyperlink"/>
            <w:noProof/>
          </w:rPr>
          <w:t>Midstream Irradiation Vs Forecast</w:t>
        </w:r>
        <w:r w:rsidR="00906D65">
          <w:rPr>
            <w:noProof/>
            <w:webHidden/>
          </w:rPr>
          <w:tab/>
        </w:r>
        <w:r w:rsidR="00906D65">
          <w:rPr>
            <w:noProof/>
            <w:webHidden/>
          </w:rPr>
          <w:fldChar w:fldCharType="begin"/>
        </w:r>
        <w:r w:rsidR="00906D65">
          <w:rPr>
            <w:noProof/>
            <w:webHidden/>
          </w:rPr>
          <w:instrText xml:space="preserve"> PAGEREF _Toc115101809 \h </w:instrText>
        </w:r>
        <w:r w:rsidR="00906D65">
          <w:rPr>
            <w:noProof/>
            <w:webHidden/>
          </w:rPr>
        </w:r>
        <w:r w:rsidR="00906D65">
          <w:rPr>
            <w:noProof/>
            <w:webHidden/>
          </w:rPr>
          <w:fldChar w:fldCharType="separate"/>
        </w:r>
        <w:r w:rsidR="00906D65">
          <w:rPr>
            <w:noProof/>
            <w:webHidden/>
          </w:rPr>
          <w:t>16</w:t>
        </w:r>
        <w:r w:rsidR="00906D65">
          <w:rPr>
            <w:noProof/>
            <w:webHidden/>
          </w:rPr>
          <w:fldChar w:fldCharType="end"/>
        </w:r>
      </w:hyperlink>
    </w:p>
    <w:p w14:paraId="2EC6BB82" w14:textId="18664116" w:rsidR="00906D65" w:rsidRDefault="00000000">
      <w:pPr>
        <w:pStyle w:val="TOC2"/>
        <w:tabs>
          <w:tab w:val="left" w:pos="1440"/>
        </w:tabs>
        <w:rPr>
          <w:rFonts w:asciiTheme="minorHAnsi" w:eastAsiaTheme="minorEastAsia" w:hAnsiTheme="minorHAnsi" w:cstheme="minorBidi"/>
          <w:noProof/>
          <w:color w:val="auto"/>
          <w:sz w:val="22"/>
          <w:szCs w:val="22"/>
          <w:lang w:val="en-ZA" w:eastAsia="en-ZA"/>
        </w:rPr>
      </w:pPr>
      <w:hyperlink w:anchor="_Toc115101810" w:history="1">
        <w:r w:rsidR="00906D65" w:rsidRPr="00027E12">
          <w:rPr>
            <w:rStyle w:val="Hyperlink"/>
            <w:noProof/>
          </w:rPr>
          <w:t>6.3.</w:t>
        </w:r>
        <w:r w:rsidR="00906D65">
          <w:rPr>
            <w:rFonts w:asciiTheme="minorHAnsi" w:eastAsiaTheme="minorEastAsia" w:hAnsiTheme="minorHAnsi" w:cstheme="minorBidi"/>
            <w:noProof/>
            <w:color w:val="auto"/>
            <w:sz w:val="22"/>
            <w:szCs w:val="22"/>
            <w:lang w:val="en-ZA" w:eastAsia="en-ZA"/>
          </w:rPr>
          <w:tab/>
        </w:r>
        <w:r w:rsidR="00906D65" w:rsidRPr="00027E12">
          <w:rPr>
            <w:rStyle w:val="Hyperlink"/>
            <w:noProof/>
          </w:rPr>
          <w:t>Midstream Availability Vs Forecast</w:t>
        </w:r>
        <w:r w:rsidR="00906D65">
          <w:rPr>
            <w:noProof/>
            <w:webHidden/>
          </w:rPr>
          <w:tab/>
        </w:r>
        <w:r w:rsidR="00906D65">
          <w:rPr>
            <w:noProof/>
            <w:webHidden/>
          </w:rPr>
          <w:fldChar w:fldCharType="begin"/>
        </w:r>
        <w:r w:rsidR="00906D65">
          <w:rPr>
            <w:noProof/>
            <w:webHidden/>
          </w:rPr>
          <w:instrText xml:space="preserve"> PAGEREF _Toc115101810 \h </w:instrText>
        </w:r>
        <w:r w:rsidR="00906D65">
          <w:rPr>
            <w:noProof/>
            <w:webHidden/>
          </w:rPr>
        </w:r>
        <w:r w:rsidR="00906D65">
          <w:rPr>
            <w:noProof/>
            <w:webHidden/>
          </w:rPr>
          <w:fldChar w:fldCharType="separate"/>
        </w:r>
        <w:r w:rsidR="00906D65">
          <w:rPr>
            <w:noProof/>
            <w:webHidden/>
          </w:rPr>
          <w:t>16</w:t>
        </w:r>
        <w:r w:rsidR="00906D65">
          <w:rPr>
            <w:noProof/>
            <w:webHidden/>
          </w:rPr>
          <w:fldChar w:fldCharType="end"/>
        </w:r>
      </w:hyperlink>
    </w:p>
    <w:p w14:paraId="19144006" w14:textId="2C8D4932" w:rsidR="00906D65" w:rsidRDefault="00000000">
      <w:pPr>
        <w:pStyle w:val="TOC2"/>
        <w:tabs>
          <w:tab w:val="left" w:pos="1440"/>
        </w:tabs>
        <w:rPr>
          <w:rFonts w:asciiTheme="minorHAnsi" w:eastAsiaTheme="minorEastAsia" w:hAnsiTheme="minorHAnsi" w:cstheme="minorBidi"/>
          <w:noProof/>
          <w:color w:val="auto"/>
          <w:sz w:val="22"/>
          <w:szCs w:val="22"/>
          <w:lang w:val="en-ZA" w:eastAsia="en-ZA"/>
        </w:rPr>
      </w:pPr>
      <w:hyperlink w:anchor="_Toc115101811" w:history="1">
        <w:r w:rsidR="00906D65" w:rsidRPr="00027E12">
          <w:rPr>
            <w:rStyle w:val="Hyperlink"/>
            <w:noProof/>
          </w:rPr>
          <w:t>6.4.</w:t>
        </w:r>
        <w:r w:rsidR="00906D65">
          <w:rPr>
            <w:rFonts w:asciiTheme="minorHAnsi" w:eastAsiaTheme="minorEastAsia" w:hAnsiTheme="minorHAnsi" w:cstheme="minorBidi"/>
            <w:noProof/>
            <w:color w:val="auto"/>
            <w:sz w:val="22"/>
            <w:szCs w:val="22"/>
            <w:lang w:val="en-ZA" w:eastAsia="en-ZA"/>
          </w:rPr>
          <w:tab/>
        </w:r>
        <w:r w:rsidR="00906D65" w:rsidRPr="00027E12">
          <w:rPr>
            <w:rStyle w:val="Hyperlink"/>
            <w:noProof/>
          </w:rPr>
          <w:t>Midstream Performance Ratio Vs Forecast</w:t>
        </w:r>
        <w:r w:rsidR="00906D65">
          <w:rPr>
            <w:noProof/>
            <w:webHidden/>
          </w:rPr>
          <w:tab/>
        </w:r>
        <w:r w:rsidR="00906D65">
          <w:rPr>
            <w:noProof/>
            <w:webHidden/>
          </w:rPr>
          <w:fldChar w:fldCharType="begin"/>
        </w:r>
        <w:r w:rsidR="00906D65">
          <w:rPr>
            <w:noProof/>
            <w:webHidden/>
          </w:rPr>
          <w:instrText xml:space="preserve"> PAGEREF _Toc115101811 \h </w:instrText>
        </w:r>
        <w:r w:rsidR="00906D65">
          <w:rPr>
            <w:noProof/>
            <w:webHidden/>
          </w:rPr>
        </w:r>
        <w:r w:rsidR="00906D65">
          <w:rPr>
            <w:noProof/>
            <w:webHidden/>
          </w:rPr>
          <w:fldChar w:fldCharType="separate"/>
        </w:r>
        <w:r w:rsidR="00906D65">
          <w:rPr>
            <w:noProof/>
            <w:webHidden/>
          </w:rPr>
          <w:t>17</w:t>
        </w:r>
        <w:r w:rsidR="00906D65">
          <w:rPr>
            <w:noProof/>
            <w:webHidden/>
          </w:rPr>
          <w:fldChar w:fldCharType="end"/>
        </w:r>
      </w:hyperlink>
    </w:p>
    <w:p w14:paraId="38E8D8D5" w14:textId="7C882644" w:rsidR="00906D65" w:rsidRDefault="00000000">
      <w:pPr>
        <w:pStyle w:val="TOC1"/>
        <w:rPr>
          <w:rFonts w:asciiTheme="minorHAnsi" w:eastAsiaTheme="minorEastAsia" w:hAnsiTheme="minorHAnsi" w:cstheme="minorBidi"/>
          <w:bCs w:val="0"/>
          <w:color w:val="auto"/>
          <w:sz w:val="22"/>
          <w:szCs w:val="22"/>
          <w:lang w:val="en-ZA" w:eastAsia="en-ZA"/>
        </w:rPr>
      </w:pPr>
      <w:hyperlink w:anchor="_Toc115101812" w:history="1">
        <w:r w:rsidR="00906D65" w:rsidRPr="00027E12">
          <w:rPr>
            <w:rStyle w:val="Hyperlink"/>
          </w:rPr>
          <w:t>7.</w:t>
        </w:r>
        <w:r w:rsidR="00906D65">
          <w:rPr>
            <w:rFonts w:asciiTheme="minorHAnsi" w:eastAsiaTheme="minorEastAsia" w:hAnsiTheme="minorHAnsi" w:cstheme="minorBidi"/>
            <w:bCs w:val="0"/>
            <w:color w:val="auto"/>
            <w:sz w:val="22"/>
            <w:szCs w:val="22"/>
            <w:lang w:val="en-ZA" w:eastAsia="en-ZA"/>
          </w:rPr>
          <w:tab/>
        </w:r>
        <w:r w:rsidR="00906D65" w:rsidRPr="00027E12">
          <w:rPr>
            <w:rStyle w:val="Hyperlink"/>
          </w:rPr>
          <w:t>Hermanus Technical Performance</w:t>
        </w:r>
        <w:r w:rsidR="00906D65">
          <w:rPr>
            <w:webHidden/>
          </w:rPr>
          <w:tab/>
        </w:r>
        <w:r w:rsidR="00906D65">
          <w:rPr>
            <w:webHidden/>
          </w:rPr>
          <w:fldChar w:fldCharType="begin"/>
        </w:r>
        <w:r w:rsidR="00906D65">
          <w:rPr>
            <w:webHidden/>
          </w:rPr>
          <w:instrText xml:space="preserve"> PAGEREF _Toc115101812 \h </w:instrText>
        </w:r>
        <w:r w:rsidR="00906D65">
          <w:rPr>
            <w:webHidden/>
          </w:rPr>
        </w:r>
        <w:r w:rsidR="00906D65">
          <w:rPr>
            <w:webHidden/>
          </w:rPr>
          <w:fldChar w:fldCharType="separate"/>
        </w:r>
        <w:r w:rsidR="00906D65">
          <w:rPr>
            <w:webHidden/>
          </w:rPr>
          <w:t>18</w:t>
        </w:r>
        <w:r w:rsidR="00906D65">
          <w:rPr>
            <w:webHidden/>
          </w:rPr>
          <w:fldChar w:fldCharType="end"/>
        </w:r>
      </w:hyperlink>
    </w:p>
    <w:p w14:paraId="57D33520" w14:textId="6E920F60" w:rsidR="00906D65" w:rsidRDefault="00000000">
      <w:pPr>
        <w:pStyle w:val="TOC2"/>
        <w:tabs>
          <w:tab w:val="left" w:pos="1440"/>
        </w:tabs>
        <w:rPr>
          <w:rFonts w:asciiTheme="minorHAnsi" w:eastAsiaTheme="minorEastAsia" w:hAnsiTheme="minorHAnsi" w:cstheme="minorBidi"/>
          <w:noProof/>
          <w:color w:val="auto"/>
          <w:sz w:val="22"/>
          <w:szCs w:val="22"/>
          <w:lang w:val="en-ZA" w:eastAsia="en-ZA"/>
        </w:rPr>
      </w:pPr>
      <w:hyperlink w:anchor="_Toc115101813" w:history="1">
        <w:r w:rsidR="00906D65" w:rsidRPr="00027E12">
          <w:rPr>
            <w:rStyle w:val="Hyperlink"/>
            <w:noProof/>
          </w:rPr>
          <w:t>7.1.</w:t>
        </w:r>
        <w:r w:rsidR="00906D65">
          <w:rPr>
            <w:rFonts w:asciiTheme="minorHAnsi" w:eastAsiaTheme="minorEastAsia" w:hAnsiTheme="minorHAnsi" w:cstheme="minorBidi"/>
            <w:noProof/>
            <w:color w:val="auto"/>
            <w:sz w:val="22"/>
            <w:szCs w:val="22"/>
            <w:lang w:val="en-ZA" w:eastAsia="en-ZA"/>
          </w:rPr>
          <w:tab/>
        </w:r>
        <w:r w:rsidR="00906D65" w:rsidRPr="00027E12">
          <w:rPr>
            <w:rStyle w:val="Hyperlink"/>
            <w:noProof/>
          </w:rPr>
          <w:t>Hermanus Production Vs Forecast</w:t>
        </w:r>
        <w:r w:rsidR="00906D65">
          <w:rPr>
            <w:noProof/>
            <w:webHidden/>
          </w:rPr>
          <w:tab/>
        </w:r>
        <w:r w:rsidR="00906D65">
          <w:rPr>
            <w:noProof/>
            <w:webHidden/>
          </w:rPr>
          <w:fldChar w:fldCharType="begin"/>
        </w:r>
        <w:r w:rsidR="00906D65">
          <w:rPr>
            <w:noProof/>
            <w:webHidden/>
          </w:rPr>
          <w:instrText xml:space="preserve"> PAGEREF _Toc115101813 \h </w:instrText>
        </w:r>
        <w:r w:rsidR="00906D65">
          <w:rPr>
            <w:noProof/>
            <w:webHidden/>
          </w:rPr>
        </w:r>
        <w:r w:rsidR="00906D65">
          <w:rPr>
            <w:noProof/>
            <w:webHidden/>
          </w:rPr>
          <w:fldChar w:fldCharType="separate"/>
        </w:r>
        <w:r w:rsidR="00906D65">
          <w:rPr>
            <w:noProof/>
            <w:webHidden/>
          </w:rPr>
          <w:t>18</w:t>
        </w:r>
        <w:r w:rsidR="00906D65">
          <w:rPr>
            <w:noProof/>
            <w:webHidden/>
          </w:rPr>
          <w:fldChar w:fldCharType="end"/>
        </w:r>
      </w:hyperlink>
    </w:p>
    <w:p w14:paraId="5CA9ECFB" w14:textId="5087DA22" w:rsidR="00906D65" w:rsidRDefault="00000000">
      <w:pPr>
        <w:pStyle w:val="TOC2"/>
        <w:tabs>
          <w:tab w:val="left" w:pos="1440"/>
        </w:tabs>
        <w:rPr>
          <w:rFonts w:asciiTheme="minorHAnsi" w:eastAsiaTheme="minorEastAsia" w:hAnsiTheme="minorHAnsi" w:cstheme="minorBidi"/>
          <w:noProof/>
          <w:color w:val="auto"/>
          <w:sz w:val="22"/>
          <w:szCs w:val="22"/>
          <w:lang w:val="en-ZA" w:eastAsia="en-ZA"/>
        </w:rPr>
      </w:pPr>
      <w:hyperlink w:anchor="_Toc115101814" w:history="1">
        <w:r w:rsidR="00906D65" w:rsidRPr="00027E12">
          <w:rPr>
            <w:rStyle w:val="Hyperlink"/>
            <w:noProof/>
          </w:rPr>
          <w:t>7.2.</w:t>
        </w:r>
        <w:r w:rsidR="00906D65">
          <w:rPr>
            <w:rFonts w:asciiTheme="minorHAnsi" w:eastAsiaTheme="minorEastAsia" w:hAnsiTheme="minorHAnsi" w:cstheme="minorBidi"/>
            <w:noProof/>
            <w:color w:val="auto"/>
            <w:sz w:val="22"/>
            <w:szCs w:val="22"/>
            <w:lang w:val="en-ZA" w:eastAsia="en-ZA"/>
          </w:rPr>
          <w:tab/>
        </w:r>
        <w:r w:rsidR="00906D65" w:rsidRPr="00027E12">
          <w:rPr>
            <w:rStyle w:val="Hyperlink"/>
            <w:noProof/>
          </w:rPr>
          <w:t>Hermanus Irradiation Vs Forecast</w:t>
        </w:r>
        <w:r w:rsidR="00906D65">
          <w:rPr>
            <w:noProof/>
            <w:webHidden/>
          </w:rPr>
          <w:tab/>
        </w:r>
        <w:r w:rsidR="00906D65">
          <w:rPr>
            <w:noProof/>
            <w:webHidden/>
          </w:rPr>
          <w:fldChar w:fldCharType="begin"/>
        </w:r>
        <w:r w:rsidR="00906D65">
          <w:rPr>
            <w:noProof/>
            <w:webHidden/>
          </w:rPr>
          <w:instrText xml:space="preserve"> PAGEREF _Toc115101814 \h </w:instrText>
        </w:r>
        <w:r w:rsidR="00906D65">
          <w:rPr>
            <w:noProof/>
            <w:webHidden/>
          </w:rPr>
        </w:r>
        <w:r w:rsidR="00906D65">
          <w:rPr>
            <w:noProof/>
            <w:webHidden/>
          </w:rPr>
          <w:fldChar w:fldCharType="separate"/>
        </w:r>
        <w:r w:rsidR="00906D65">
          <w:rPr>
            <w:noProof/>
            <w:webHidden/>
          </w:rPr>
          <w:t>20</w:t>
        </w:r>
        <w:r w:rsidR="00906D65">
          <w:rPr>
            <w:noProof/>
            <w:webHidden/>
          </w:rPr>
          <w:fldChar w:fldCharType="end"/>
        </w:r>
      </w:hyperlink>
    </w:p>
    <w:p w14:paraId="7DF549A6" w14:textId="3602DEBB" w:rsidR="00906D65" w:rsidRDefault="00000000">
      <w:pPr>
        <w:pStyle w:val="TOC2"/>
        <w:tabs>
          <w:tab w:val="left" w:pos="1440"/>
        </w:tabs>
        <w:rPr>
          <w:rFonts w:asciiTheme="minorHAnsi" w:eastAsiaTheme="minorEastAsia" w:hAnsiTheme="minorHAnsi" w:cstheme="minorBidi"/>
          <w:noProof/>
          <w:color w:val="auto"/>
          <w:sz w:val="22"/>
          <w:szCs w:val="22"/>
          <w:lang w:val="en-ZA" w:eastAsia="en-ZA"/>
        </w:rPr>
      </w:pPr>
      <w:hyperlink w:anchor="_Toc115101815" w:history="1">
        <w:r w:rsidR="00906D65" w:rsidRPr="00027E12">
          <w:rPr>
            <w:rStyle w:val="Hyperlink"/>
            <w:noProof/>
            <w:lang w:eastAsia="en-US"/>
          </w:rPr>
          <w:t>7.3.</w:t>
        </w:r>
        <w:r w:rsidR="00906D65">
          <w:rPr>
            <w:rFonts w:asciiTheme="minorHAnsi" w:eastAsiaTheme="minorEastAsia" w:hAnsiTheme="minorHAnsi" w:cstheme="minorBidi"/>
            <w:noProof/>
            <w:color w:val="auto"/>
            <w:sz w:val="22"/>
            <w:szCs w:val="22"/>
            <w:lang w:val="en-ZA" w:eastAsia="en-ZA"/>
          </w:rPr>
          <w:tab/>
        </w:r>
        <w:r w:rsidR="00906D65" w:rsidRPr="00027E12">
          <w:rPr>
            <w:rStyle w:val="Hyperlink"/>
            <w:noProof/>
          </w:rPr>
          <w:t>Hermanus</w:t>
        </w:r>
        <w:r w:rsidR="00906D65" w:rsidRPr="00027E12">
          <w:rPr>
            <w:rStyle w:val="Hyperlink"/>
            <w:noProof/>
            <w:lang w:eastAsia="en-US"/>
          </w:rPr>
          <w:t xml:space="preserve"> Availability Vs Forecast</w:t>
        </w:r>
        <w:r w:rsidR="00906D65">
          <w:rPr>
            <w:noProof/>
            <w:webHidden/>
          </w:rPr>
          <w:tab/>
        </w:r>
        <w:r w:rsidR="00906D65">
          <w:rPr>
            <w:noProof/>
            <w:webHidden/>
          </w:rPr>
          <w:fldChar w:fldCharType="begin"/>
        </w:r>
        <w:r w:rsidR="00906D65">
          <w:rPr>
            <w:noProof/>
            <w:webHidden/>
          </w:rPr>
          <w:instrText xml:space="preserve"> PAGEREF _Toc115101815 \h </w:instrText>
        </w:r>
        <w:r w:rsidR="00906D65">
          <w:rPr>
            <w:noProof/>
            <w:webHidden/>
          </w:rPr>
        </w:r>
        <w:r w:rsidR="00906D65">
          <w:rPr>
            <w:noProof/>
            <w:webHidden/>
          </w:rPr>
          <w:fldChar w:fldCharType="separate"/>
        </w:r>
        <w:r w:rsidR="00906D65">
          <w:rPr>
            <w:noProof/>
            <w:webHidden/>
          </w:rPr>
          <w:t>20</w:t>
        </w:r>
        <w:r w:rsidR="00906D65">
          <w:rPr>
            <w:noProof/>
            <w:webHidden/>
          </w:rPr>
          <w:fldChar w:fldCharType="end"/>
        </w:r>
      </w:hyperlink>
    </w:p>
    <w:p w14:paraId="461757CC" w14:textId="7DB15ABB" w:rsidR="00906D65" w:rsidRDefault="00000000">
      <w:pPr>
        <w:pStyle w:val="TOC2"/>
        <w:tabs>
          <w:tab w:val="left" w:pos="1440"/>
        </w:tabs>
        <w:rPr>
          <w:rFonts w:asciiTheme="minorHAnsi" w:eastAsiaTheme="minorEastAsia" w:hAnsiTheme="minorHAnsi" w:cstheme="minorBidi"/>
          <w:noProof/>
          <w:color w:val="auto"/>
          <w:sz w:val="22"/>
          <w:szCs w:val="22"/>
          <w:lang w:val="en-ZA" w:eastAsia="en-ZA"/>
        </w:rPr>
      </w:pPr>
      <w:hyperlink w:anchor="_Toc115101816" w:history="1">
        <w:r w:rsidR="00906D65" w:rsidRPr="00027E12">
          <w:rPr>
            <w:rStyle w:val="Hyperlink"/>
            <w:noProof/>
          </w:rPr>
          <w:t>7.4.</w:t>
        </w:r>
        <w:r w:rsidR="00906D65">
          <w:rPr>
            <w:rFonts w:asciiTheme="minorHAnsi" w:eastAsiaTheme="minorEastAsia" w:hAnsiTheme="minorHAnsi" w:cstheme="minorBidi"/>
            <w:noProof/>
            <w:color w:val="auto"/>
            <w:sz w:val="22"/>
            <w:szCs w:val="22"/>
            <w:lang w:val="en-ZA" w:eastAsia="en-ZA"/>
          </w:rPr>
          <w:tab/>
        </w:r>
        <w:r w:rsidR="00906D65" w:rsidRPr="00027E12">
          <w:rPr>
            <w:rStyle w:val="Hyperlink"/>
            <w:noProof/>
          </w:rPr>
          <w:t>Hermanus Performance Ratio Vs Forecast</w:t>
        </w:r>
        <w:r w:rsidR="00906D65">
          <w:rPr>
            <w:noProof/>
            <w:webHidden/>
          </w:rPr>
          <w:tab/>
        </w:r>
        <w:r w:rsidR="00906D65">
          <w:rPr>
            <w:noProof/>
            <w:webHidden/>
          </w:rPr>
          <w:fldChar w:fldCharType="begin"/>
        </w:r>
        <w:r w:rsidR="00906D65">
          <w:rPr>
            <w:noProof/>
            <w:webHidden/>
          </w:rPr>
          <w:instrText xml:space="preserve"> PAGEREF _Toc115101816 \h </w:instrText>
        </w:r>
        <w:r w:rsidR="00906D65">
          <w:rPr>
            <w:noProof/>
            <w:webHidden/>
          </w:rPr>
        </w:r>
        <w:r w:rsidR="00906D65">
          <w:rPr>
            <w:noProof/>
            <w:webHidden/>
          </w:rPr>
          <w:fldChar w:fldCharType="separate"/>
        </w:r>
        <w:r w:rsidR="00906D65">
          <w:rPr>
            <w:noProof/>
            <w:webHidden/>
          </w:rPr>
          <w:t>21</w:t>
        </w:r>
        <w:r w:rsidR="00906D65">
          <w:rPr>
            <w:noProof/>
            <w:webHidden/>
          </w:rPr>
          <w:fldChar w:fldCharType="end"/>
        </w:r>
      </w:hyperlink>
    </w:p>
    <w:p w14:paraId="088FF592" w14:textId="0485F34D" w:rsidR="00906D65" w:rsidRDefault="00000000">
      <w:pPr>
        <w:pStyle w:val="TOC1"/>
        <w:rPr>
          <w:rFonts w:asciiTheme="minorHAnsi" w:eastAsiaTheme="minorEastAsia" w:hAnsiTheme="minorHAnsi" w:cstheme="minorBidi"/>
          <w:bCs w:val="0"/>
          <w:color w:val="auto"/>
          <w:sz w:val="22"/>
          <w:szCs w:val="22"/>
          <w:lang w:val="en-ZA" w:eastAsia="en-ZA"/>
        </w:rPr>
      </w:pPr>
      <w:hyperlink w:anchor="_Toc115101817" w:history="1">
        <w:r w:rsidR="00906D65" w:rsidRPr="00027E12">
          <w:rPr>
            <w:rStyle w:val="Hyperlink"/>
          </w:rPr>
          <w:t>8.</w:t>
        </w:r>
        <w:r w:rsidR="00906D65">
          <w:rPr>
            <w:rFonts w:asciiTheme="minorHAnsi" w:eastAsiaTheme="minorEastAsia" w:hAnsiTheme="minorHAnsi" w:cstheme="minorBidi"/>
            <w:bCs w:val="0"/>
            <w:color w:val="auto"/>
            <w:sz w:val="22"/>
            <w:szCs w:val="22"/>
            <w:lang w:val="en-ZA" w:eastAsia="en-ZA"/>
          </w:rPr>
          <w:tab/>
        </w:r>
        <w:r w:rsidR="00906D65" w:rsidRPr="00027E12">
          <w:rPr>
            <w:rStyle w:val="Hyperlink"/>
          </w:rPr>
          <w:t>Vergelegen Technical Performance</w:t>
        </w:r>
        <w:r w:rsidR="00906D65">
          <w:rPr>
            <w:webHidden/>
          </w:rPr>
          <w:tab/>
        </w:r>
        <w:r w:rsidR="00906D65">
          <w:rPr>
            <w:webHidden/>
          </w:rPr>
          <w:fldChar w:fldCharType="begin"/>
        </w:r>
        <w:r w:rsidR="00906D65">
          <w:rPr>
            <w:webHidden/>
          </w:rPr>
          <w:instrText xml:space="preserve"> PAGEREF _Toc115101817 \h </w:instrText>
        </w:r>
        <w:r w:rsidR="00906D65">
          <w:rPr>
            <w:webHidden/>
          </w:rPr>
        </w:r>
        <w:r w:rsidR="00906D65">
          <w:rPr>
            <w:webHidden/>
          </w:rPr>
          <w:fldChar w:fldCharType="separate"/>
        </w:r>
        <w:r w:rsidR="00906D65">
          <w:rPr>
            <w:webHidden/>
          </w:rPr>
          <w:t>22</w:t>
        </w:r>
        <w:r w:rsidR="00906D65">
          <w:rPr>
            <w:webHidden/>
          </w:rPr>
          <w:fldChar w:fldCharType="end"/>
        </w:r>
      </w:hyperlink>
    </w:p>
    <w:p w14:paraId="15CC87F5" w14:textId="133132FA" w:rsidR="00906D65" w:rsidRDefault="00000000">
      <w:pPr>
        <w:pStyle w:val="TOC2"/>
        <w:tabs>
          <w:tab w:val="left" w:pos="1440"/>
        </w:tabs>
        <w:rPr>
          <w:rFonts w:asciiTheme="minorHAnsi" w:eastAsiaTheme="minorEastAsia" w:hAnsiTheme="minorHAnsi" w:cstheme="minorBidi"/>
          <w:noProof/>
          <w:color w:val="auto"/>
          <w:sz w:val="22"/>
          <w:szCs w:val="22"/>
          <w:lang w:val="en-ZA" w:eastAsia="en-ZA"/>
        </w:rPr>
      </w:pPr>
      <w:hyperlink w:anchor="_Toc115101818" w:history="1">
        <w:r w:rsidR="00906D65" w:rsidRPr="00027E12">
          <w:rPr>
            <w:rStyle w:val="Hyperlink"/>
            <w:noProof/>
          </w:rPr>
          <w:t>8.1.</w:t>
        </w:r>
        <w:r w:rsidR="00906D65">
          <w:rPr>
            <w:rFonts w:asciiTheme="minorHAnsi" w:eastAsiaTheme="minorEastAsia" w:hAnsiTheme="minorHAnsi" w:cstheme="minorBidi"/>
            <w:noProof/>
            <w:color w:val="auto"/>
            <w:sz w:val="22"/>
            <w:szCs w:val="22"/>
            <w:lang w:val="en-ZA" w:eastAsia="en-ZA"/>
          </w:rPr>
          <w:tab/>
        </w:r>
        <w:r w:rsidR="00906D65" w:rsidRPr="00027E12">
          <w:rPr>
            <w:rStyle w:val="Hyperlink"/>
            <w:noProof/>
          </w:rPr>
          <w:t>Vergelegen Production Vs Forecast</w:t>
        </w:r>
        <w:r w:rsidR="00906D65">
          <w:rPr>
            <w:noProof/>
            <w:webHidden/>
          </w:rPr>
          <w:tab/>
        </w:r>
        <w:r w:rsidR="00906D65">
          <w:rPr>
            <w:noProof/>
            <w:webHidden/>
          </w:rPr>
          <w:fldChar w:fldCharType="begin"/>
        </w:r>
        <w:r w:rsidR="00906D65">
          <w:rPr>
            <w:noProof/>
            <w:webHidden/>
          </w:rPr>
          <w:instrText xml:space="preserve"> PAGEREF _Toc115101818 \h </w:instrText>
        </w:r>
        <w:r w:rsidR="00906D65">
          <w:rPr>
            <w:noProof/>
            <w:webHidden/>
          </w:rPr>
        </w:r>
        <w:r w:rsidR="00906D65">
          <w:rPr>
            <w:noProof/>
            <w:webHidden/>
          </w:rPr>
          <w:fldChar w:fldCharType="separate"/>
        </w:r>
        <w:r w:rsidR="00906D65">
          <w:rPr>
            <w:noProof/>
            <w:webHidden/>
          </w:rPr>
          <w:t>22</w:t>
        </w:r>
        <w:r w:rsidR="00906D65">
          <w:rPr>
            <w:noProof/>
            <w:webHidden/>
          </w:rPr>
          <w:fldChar w:fldCharType="end"/>
        </w:r>
      </w:hyperlink>
    </w:p>
    <w:p w14:paraId="62887208" w14:textId="30291278" w:rsidR="00906D65" w:rsidRDefault="00000000">
      <w:pPr>
        <w:pStyle w:val="TOC2"/>
        <w:tabs>
          <w:tab w:val="left" w:pos="1440"/>
        </w:tabs>
        <w:rPr>
          <w:rFonts w:asciiTheme="minorHAnsi" w:eastAsiaTheme="minorEastAsia" w:hAnsiTheme="minorHAnsi" w:cstheme="minorBidi"/>
          <w:noProof/>
          <w:color w:val="auto"/>
          <w:sz w:val="22"/>
          <w:szCs w:val="22"/>
          <w:lang w:val="en-ZA" w:eastAsia="en-ZA"/>
        </w:rPr>
      </w:pPr>
      <w:hyperlink w:anchor="_Toc115101819" w:history="1">
        <w:r w:rsidR="00906D65" w:rsidRPr="00027E12">
          <w:rPr>
            <w:rStyle w:val="Hyperlink"/>
            <w:noProof/>
          </w:rPr>
          <w:t>8.2.</w:t>
        </w:r>
        <w:r w:rsidR="00906D65">
          <w:rPr>
            <w:rFonts w:asciiTheme="minorHAnsi" w:eastAsiaTheme="minorEastAsia" w:hAnsiTheme="minorHAnsi" w:cstheme="minorBidi"/>
            <w:noProof/>
            <w:color w:val="auto"/>
            <w:sz w:val="22"/>
            <w:szCs w:val="22"/>
            <w:lang w:val="en-ZA" w:eastAsia="en-ZA"/>
          </w:rPr>
          <w:tab/>
        </w:r>
        <w:r w:rsidR="00906D65" w:rsidRPr="00027E12">
          <w:rPr>
            <w:rStyle w:val="Hyperlink"/>
            <w:noProof/>
          </w:rPr>
          <w:t>Vergelegen Irradiation Vs Forecast</w:t>
        </w:r>
        <w:r w:rsidR="00906D65">
          <w:rPr>
            <w:noProof/>
            <w:webHidden/>
          </w:rPr>
          <w:tab/>
        </w:r>
        <w:r w:rsidR="00906D65">
          <w:rPr>
            <w:noProof/>
            <w:webHidden/>
          </w:rPr>
          <w:fldChar w:fldCharType="begin"/>
        </w:r>
        <w:r w:rsidR="00906D65">
          <w:rPr>
            <w:noProof/>
            <w:webHidden/>
          </w:rPr>
          <w:instrText xml:space="preserve"> PAGEREF _Toc115101819 \h </w:instrText>
        </w:r>
        <w:r w:rsidR="00906D65">
          <w:rPr>
            <w:noProof/>
            <w:webHidden/>
          </w:rPr>
        </w:r>
        <w:r w:rsidR="00906D65">
          <w:rPr>
            <w:noProof/>
            <w:webHidden/>
          </w:rPr>
          <w:fldChar w:fldCharType="separate"/>
        </w:r>
        <w:r w:rsidR="00906D65">
          <w:rPr>
            <w:noProof/>
            <w:webHidden/>
          </w:rPr>
          <w:t>24</w:t>
        </w:r>
        <w:r w:rsidR="00906D65">
          <w:rPr>
            <w:noProof/>
            <w:webHidden/>
          </w:rPr>
          <w:fldChar w:fldCharType="end"/>
        </w:r>
      </w:hyperlink>
    </w:p>
    <w:p w14:paraId="278B874E" w14:textId="592821C9" w:rsidR="00906D65" w:rsidRDefault="00000000">
      <w:pPr>
        <w:pStyle w:val="TOC2"/>
        <w:tabs>
          <w:tab w:val="left" w:pos="1440"/>
        </w:tabs>
        <w:rPr>
          <w:rFonts w:asciiTheme="minorHAnsi" w:eastAsiaTheme="minorEastAsia" w:hAnsiTheme="minorHAnsi" w:cstheme="minorBidi"/>
          <w:noProof/>
          <w:color w:val="auto"/>
          <w:sz w:val="22"/>
          <w:szCs w:val="22"/>
          <w:lang w:val="en-ZA" w:eastAsia="en-ZA"/>
        </w:rPr>
      </w:pPr>
      <w:hyperlink w:anchor="_Toc115101820" w:history="1">
        <w:r w:rsidR="00906D65" w:rsidRPr="00027E12">
          <w:rPr>
            <w:rStyle w:val="Hyperlink"/>
            <w:noProof/>
          </w:rPr>
          <w:t>8.3.</w:t>
        </w:r>
        <w:r w:rsidR="00906D65">
          <w:rPr>
            <w:rFonts w:asciiTheme="minorHAnsi" w:eastAsiaTheme="minorEastAsia" w:hAnsiTheme="minorHAnsi" w:cstheme="minorBidi"/>
            <w:noProof/>
            <w:color w:val="auto"/>
            <w:sz w:val="22"/>
            <w:szCs w:val="22"/>
            <w:lang w:val="en-ZA" w:eastAsia="en-ZA"/>
          </w:rPr>
          <w:tab/>
        </w:r>
        <w:r w:rsidR="00906D65" w:rsidRPr="00027E12">
          <w:rPr>
            <w:rStyle w:val="Hyperlink"/>
            <w:noProof/>
          </w:rPr>
          <w:t>Vergelegen Availability Vs Forecast</w:t>
        </w:r>
        <w:r w:rsidR="00906D65">
          <w:rPr>
            <w:noProof/>
            <w:webHidden/>
          </w:rPr>
          <w:tab/>
        </w:r>
        <w:r w:rsidR="00906D65">
          <w:rPr>
            <w:noProof/>
            <w:webHidden/>
          </w:rPr>
          <w:fldChar w:fldCharType="begin"/>
        </w:r>
        <w:r w:rsidR="00906D65">
          <w:rPr>
            <w:noProof/>
            <w:webHidden/>
          </w:rPr>
          <w:instrText xml:space="preserve"> PAGEREF _Toc115101820 \h </w:instrText>
        </w:r>
        <w:r w:rsidR="00906D65">
          <w:rPr>
            <w:noProof/>
            <w:webHidden/>
          </w:rPr>
        </w:r>
        <w:r w:rsidR="00906D65">
          <w:rPr>
            <w:noProof/>
            <w:webHidden/>
          </w:rPr>
          <w:fldChar w:fldCharType="separate"/>
        </w:r>
        <w:r w:rsidR="00906D65">
          <w:rPr>
            <w:noProof/>
            <w:webHidden/>
          </w:rPr>
          <w:t>24</w:t>
        </w:r>
        <w:r w:rsidR="00906D65">
          <w:rPr>
            <w:noProof/>
            <w:webHidden/>
          </w:rPr>
          <w:fldChar w:fldCharType="end"/>
        </w:r>
      </w:hyperlink>
    </w:p>
    <w:p w14:paraId="2ED2927B" w14:textId="2E1898F5" w:rsidR="00906D65" w:rsidRDefault="00000000">
      <w:pPr>
        <w:pStyle w:val="TOC2"/>
        <w:tabs>
          <w:tab w:val="left" w:pos="1440"/>
        </w:tabs>
        <w:rPr>
          <w:rFonts w:asciiTheme="minorHAnsi" w:eastAsiaTheme="minorEastAsia" w:hAnsiTheme="minorHAnsi" w:cstheme="minorBidi"/>
          <w:noProof/>
          <w:color w:val="auto"/>
          <w:sz w:val="22"/>
          <w:szCs w:val="22"/>
          <w:lang w:val="en-ZA" w:eastAsia="en-ZA"/>
        </w:rPr>
      </w:pPr>
      <w:hyperlink w:anchor="_Toc115101821" w:history="1">
        <w:r w:rsidR="00906D65" w:rsidRPr="00027E12">
          <w:rPr>
            <w:rStyle w:val="Hyperlink"/>
            <w:noProof/>
          </w:rPr>
          <w:t>8.4.</w:t>
        </w:r>
        <w:r w:rsidR="00906D65">
          <w:rPr>
            <w:rFonts w:asciiTheme="minorHAnsi" w:eastAsiaTheme="minorEastAsia" w:hAnsiTheme="minorHAnsi" w:cstheme="minorBidi"/>
            <w:noProof/>
            <w:color w:val="auto"/>
            <w:sz w:val="22"/>
            <w:szCs w:val="22"/>
            <w:lang w:val="en-ZA" w:eastAsia="en-ZA"/>
          </w:rPr>
          <w:tab/>
        </w:r>
        <w:r w:rsidR="00906D65" w:rsidRPr="00027E12">
          <w:rPr>
            <w:rStyle w:val="Hyperlink"/>
            <w:noProof/>
          </w:rPr>
          <w:t>Vergelegen Performance Ratio Vs Forecast</w:t>
        </w:r>
        <w:r w:rsidR="00906D65">
          <w:rPr>
            <w:noProof/>
            <w:webHidden/>
          </w:rPr>
          <w:tab/>
        </w:r>
        <w:r w:rsidR="00906D65">
          <w:rPr>
            <w:noProof/>
            <w:webHidden/>
          </w:rPr>
          <w:fldChar w:fldCharType="begin"/>
        </w:r>
        <w:r w:rsidR="00906D65">
          <w:rPr>
            <w:noProof/>
            <w:webHidden/>
          </w:rPr>
          <w:instrText xml:space="preserve"> PAGEREF _Toc115101821 \h </w:instrText>
        </w:r>
        <w:r w:rsidR="00906D65">
          <w:rPr>
            <w:noProof/>
            <w:webHidden/>
          </w:rPr>
        </w:r>
        <w:r w:rsidR="00906D65">
          <w:rPr>
            <w:noProof/>
            <w:webHidden/>
          </w:rPr>
          <w:fldChar w:fldCharType="separate"/>
        </w:r>
        <w:r w:rsidR="00906D65">
          <w:rPr>
            <w:noProof/>
            <w:webHidden/>
          </w:rPr>
          <w:t>25</w:t>
        </w:r>
        <w:r w:rsidR="00906D65">
          <w:rPr>
            <w:noProof/>
            <w:webHidden/>
          </w:rPr>
          <w:fldChar w:fldCharType="end"/>
        </w:r>
      </w:hyperlink>
    </w:p>
    <w:p w14:paraId="5F4A35AC" w14:textId="6C88295A" w:rsidR="00906D65" w:rsidRDefault="00000000">
      <w:pPr>
        <w:pStyle w:val="TOC1"/>
        <w:rPr>
          <w:rFonts w:asciiTheme="minorHAnsi" w:eastAsiaTheme="minorEastAsia" w:hAnsiTheme="minorHAnsi" w:cstheme="minorBidi"/>
          <w:bCs w:val="0"/>
          <w:color w:val="auto"/>
          <w:sz w:val="22"/>
          <w:szCs w:val="22"/>
          <w:lang w:val="en-ZA" w:eastAsia="en-ZA"/>
        </w:rPr>
      </w:pPr>
      <w:hyperlink w:anchor="_Toc115101822" w:history="1">
        <w:r w:rsidR="00906D65" w:rsidRPr="00027E12">
          <w:rPr>
            <w:rStyle w:val="Hyperlink"/>
          </w:rPr>
          <w:t>9.</w:t>
        </w:r>
        <w:r w:rsidR="00906D65">
          <w:rPr>
            <w:rFonts w:asciiTheme="minorHAnsi" w:eastAsiaTheme="minorEastAsia" w:hAnsiTheme="minorHAnsi" w:cstheme="minorBidi"/>
            <w:bCs w:val="0"/>
            <w:color w:val="auto"/>
            <w:sz w:val="22"/>
            <w:szCs w:val="22"/>
            <w:lang w:val="en-ZA" w:eastAsia="en-ZA"/>
          </w:rPr>
          <w:tab/>
        </w:r>
        <w:r w:rsidR="00906D65" w:rsidRPr="00027E12">
          <w:rPr>
            <w:rStyle w:val="Hyperlink"/>
          </w:rPr>
          <w:t>Events</w:t>
        </w:r>
        <w:r w:rsidR="00906D65">
          <w:rPr>
            <w:webHidden/>
          </w:rPr>
          <w:tab/>
        </w:r>
        <w:r w:rsidR="00906D65">
          <w:rPr>
            <w:webHidden/>
          </w:rPr>
          <w:fldChar w:fldCharType="begin"/>
        </w:r>
        <w:r w:rsidR="00906D65">
          <w:rPr>
            <w:webHidden/>
          </w:rPr>
          <w:instrText xml:space="preserve"> PAGEREF _Toc115101822 \h </w:instrText>
        </w:r>
        <w:r w:rsidR="00906D65">
          <w:rPr>
            <w:webHidden/>
          </w:rPr>
        </w:r>
        <w:r w:rsidR="00906D65">
          <w:rPr>
            <w:webHidden/>
          </w:rPr>
          <w:fldChar w:fldCharType="separate"/>
        </w:r>
        <w:r w:rsidR="00906D65">
          <w:rPr>
            <w:webHidden/>
          </w:rPr>
          <w:t>26</w:t>
        </w:r>
        <w:r w:rsidR="00906D65">
          <w:rPr>
            <w:webHidden/>
          </w:rPr>
          <w:fldChar w:fldCharType="end"/>
        </w:r>
      </w:hyperlink>
    </w:p>
    <w:p w14:paraId="3CFA0224" w14:textId="7F4B4D85" w:rsidR="00906D65" w:rsidRDefault="00000000">
      <w:pPr>
        <w:pStyle w:val="TOC2"/>
        <w:tabs>
          <w:tab w:val="left" w:pos="1440"/>
        </w:tabs>
        <w:rPr>
          <w:rFonts w:asciiTheme="minorHAnsi" w:eastAsiaTheme="minorEastAsia" w:hAnsiTheme="minorHAnsi" w:cstheme="minorBidi"/>
          <w:noProof/>
          <w:color w:val="auto"/>
          <w:sz w:val="22"/>
          <w:szCs w:val="22"/>
          <w:lang w:val="en-ZA" w:eastAsia="en-ZA"/>
        </w:rPr>
      </w:pPr>
      <w:hyperlink w:anchor="_Toc115101823" w:history="1">
        <w:r w:rsidR="00906D65" w:rsidRPr="00027E12">
          <w:rPr>
            <w:rStyle w:val="Hyperlink"/>
            <w:noProof/>
          </w:rPr>
          <w:t>9.1.</w:t>
        </w:r>
        <w:r w:rsidR="00906D65">
          <w:rPr>
            <w:rFonts w:asciiTheme="minorHAnsi" w:eastAsiaTheme="minorEastAsia" w:hAnsiTheme="minorHAnsi" w:cstheme="minorBidi"/>
            <w:noProof/>
            <w:color w:val="auto"/>
            <w:sz w:val="22"/>
            <w:szCs w:val="22"/>
            <w:lang w:val="en-ZA" w:eastAsia="en-ZA"/>
          </w:rPr>
          <w:tab/>
        </w:r>
        <w:r w:rsidR="00906D65" w:rsidRPr="00027E12">
          <w:rPr>
            <w:rStyle w:val="Hyperlink"/>
            <w:noProof/>
          </w:rPr>
          <w:t>Health and Safety</w:t>
        </w:r>
        <w:r w:rsidR="00906D65">
          <w:rPr>
            <w:noProof/>
            <w:webHidden/>
          </w:rPr>
          <w:tab/>
        </w:r>
        <w:r w:rsidR="00906D65">
          <w:rPr>
            <w:noProof/>
            <w:webHidden/>
          </w:rPr>
          <w:fldChar w:fldCharType="begin"/>
        </w:r>
        <w:r w:rsidR="00906D65">
          <w:rPr>
            <w:noProof/>
            <w:webHidden/>
          </w:rPr>
          <w:instrText xml:space="preserve"> PAGEREF _Toc115101823 \h </w:instrText>
        </w:r>
        <w:r w:rsidR="00906D65">
          <w:rPr>
            <w:noProof/>
            <w:webHidden/>
          </w:rPr>
        </w:r>
        <w:r w:rsidR="00906D65">
          <w:rPr>
            <w:noProof/>
            <w:webHidden/>
          </w:rPr>
          <w:fldChar w:fldCharType="separate"/>
        </w:r>
        <w:r w:rsidR="00906D65">
          <w:rPr>
            <w:noProof/>
            <w:webHidden/>
          </w:rPr>
          <w:t>26</w:t>
        </w:r>
        <w:r w:rsidR="00906D65">
          <w:rPr>
            <w:noProof/>
            <w:webHidden/>
          </w:rPr>
          <w:fldChar w:fldCharType="end"/>
        </w:r>
      </w:hyperlink>
    </w:p>
    <w:p w14:paraId="5E31062E" w14:textId="58A27185" w:rsidR="00906D65" w:rsidRDefault="00000000">
      <w:pPr>
        <w:pStyle w:val="TOC2"/>
        <w:tabs>
          <w:tab w:val="left" w:pos="1440"/>
        </w:tabs>
        <w:rPr>
          <w:rFonts w:asciiTheme="minorHAnsi" w:eastAsiaTheme="minorEastAsia" w:hAnsiTheme="minorHAnsi" w:cstheme="minorBidi"/>
          <w:noProof/>
          <w:color w:val="auto"/>
          <w:sz w:val="22"/>
          <w:szCs w:val="22"/>
          <w:lang w:val="en-ZA" w:eastAsia="en-ZA"/>
        </w:rPr>
      </w:pPr>
      <w:hyperlink w:anchor="_Toc115101824" w:history="1">
        <w:r w:rsidR="00906D65" w:rsidRPr="00027E12">
          <w:rPr>
            <w:rStyle w:val="Hyperlink"/>
            <w:noProof/>
          </w:rPr>
          <w:t>9.2.</w:t>
        </w:r>
        <w:r w:rsidR="00906D65">
          <w:rPr>
            <w:rFonts w:asciiTheme="minorHAnsi" w:eastAsiaTheme="minorEastAsia" w:hAnsiTheme="minorHAnsi" w:cstheme="minorBidi"/>
            <w:noProof/>
            <w:color w:val="auto"/>
            <w:sz w:val="22"/>
            <w:szCs w:val="22"/>
            <w:lang w:val="en-ZA" w:eastAsia="en-ZA"/>
          </w:rPr>
          <w:tab/>
        </w:r>
        <w:r w:rsidR="00906D65" w:rsidRPr="00027E12">
          <w:rPr>
            <w:rStyle w:val="Hyperlink"/>
            <w:noProof/>
          </w:rPr>
          <w:t>Scheduled Maintenance</w:t>
        </w:r>
        <w:r w:rsidR="00906D65">
          <w:rPr>
            <w:noProof/>
            <w:webHidden/>
          </w:rPr>
          <w:tab/>
        </w:r>
        <w:r w:rsidR="00906D65">
          <w:rPr>
            <w:noProof/>
            <w:webHidden/>
          </w:rPr>
          <w:fldChar w:fldCharType="begin"/>
        </w:r>
        <w:r w:rsidR="00906D65">
          <w:rPr>
            <w:noProof/>
            <w:webHidden/>
          </w:rPr>
          <w:instrText xml:space="preserve"> PAGEREF _Toc115101824 \h </w:instrText>
        </w:r>
        <w:r w:rsidR="00906D65">
          <w:rPr>
            <w:noProof/>
            <w:webHidden/>
          </w:rPr>
        </w:r>
        <w:r w:rsidR="00906D65">
          <w:rPr>
            <w:noProof/>
            <w:webHidden/>
          </w:rPr>
          <w:fldChar w:fldCharType="separate"/>
        </w:r>
        <w:r w:rsidR="00906D65">
          <w:rPr>
            <w:noProof/>
            <w:webHidden/>
          </w:rPr>
          <w:t>26</w:t>
        </w:r>
        <w:r w:rsidR="00906D65">
          <w:rPr>
            <w:noProof/>
            <w:webHidden/>
          </w:rPr>
          <w:fldChar w:fldCharType="end"/>
        </w:r>
      </w:hyperlink>
    </w:p>
    <w:p w14:paraId="19C6EA28" w14:textId="7DC338BD" w:rsidR="00906D65" w:rsidRDefault="00000000">
      <w:pPr>
        <w:pStyle w:val="TOC2"/>
        <w:tabs>
          <w:tab w:val="left" w:pos="1440"/>
        </w:tabs>
        <w:rPr>
          <w:rFonts w:asciiTheme="minorHAnsi" w:eastAsiaTheme="minorEastAsia" w:hAnsiTheme="minorHAnsi" w:cstheme="minorBidi"/>
          <w:noProof/>
          <w:color w:val="auto"/>
          <w:sz w:val="22"/>
          <w:szCs w:val="22"/>
          <w:lang w:val="en-ZA" w:eastAsia="en-ZA"/>
        </w:rPr>
      </w:pPr>
      <w:hyperlink w:anchor="_Toc115101825" w:history="1">
        <w:r w:rsidR="00906D65" w:rsidRPr="00027E12">
          <w:rPr>
            <w:rStyle w:val="Hyperlink"/>
            <w:noProof/>
          </w:rPr>
          <w:t>9.3.</w:t>
        </w:r>
        <w:r w:rsidR="00906D65">
          <w:rPr>
            <w:rFonts w:asciiTheme="minorHAnsi" w:eastAsiaTheme="minorEastAsia" w:hAnsiTheme="minorHAnsi" w:cstheme="minorBidi"/>
            <w:noProof/>
            <w:color w:val="auto"/>
            <w:sz w:val="22"/>
            <w:szCs w:val="22"/>
            <w:lang w:val="en-ZA" w:eastAsia="en-ZA"/>
          </w:rPr>
          <w:tab/>
        </w:r>
        <w:r w:rsidR="00906D65" w:rsidRPr="00027E12">
          <w:rPr>
            <w:rStyle w:val="Hyperlink"/>
            <w:noProof/>
          </w:rPr>
          <w:t>Unscheduled Maintenance</w:t>
        </w:r>
        <w:r w:rsidR="00906D65">
          <w:rPr>
            <w:noProof/>
            <w:webHidden/>
          </w:rPr>
          <w:tab/>
        </w:r>
        <w:r w:rsidR="00906D65">
          <w:rPr>
            <w:noProof/>
            <w:webHidden/>
          </w:rPr>
          <w:fldChar w:fldCharType="begin"/>
        </w:r>
        <w:r w:rsidR="00906D65">
          <w:rPr>
            <w:noProof/>
            <w:webHidden/>
          </w:rPr>
          <w:instrText xml:space="preserve"> PAGEREF _Toc115101825 \h </w:instrText>
        </w:r>
        <w:r w:rsidR="00906D65">
          <w:rPr>
            <w:noProof/>
            <w:webHidden/>
          </w:rPr>
        </w:r>
        <w:r w:rsidR="00906D65">
          <w:rPr>
            <w:noProof/>
            <w:webHidden/>
          </w:rPr>
          <w:fldChar w:fldCharType="separate"/>
        </w:r>
        <w:r w:rsidR="00906D65">
          <w:rPr>
            <w:noProof/>
            <w:webHidden/>
          </w:rPr>
          <w:t>26</w:t>
        </w:r>
        <w:r w:rsidR="00906D65">
          <w:rPr>
            <w:noProof/>
            <w:webHidden/>
          </w:rPr>
          <w:fldChar w:fldCharType="end"/>
        </w:r>
      </w:hyperlink>
    </w:p>
    <w:p w14:paraId="7F11B308" w14:textId="13BCC496" w:rsidR="00906D65" w:rsidRDefault="00000000">
      <w:pPr>
        <w:pStyle w:val="TOC2"/>
        <w:tabs>
          <w:tab w:val="left" w:pos="1440"/>
        </w:tabs>
        <w:rPr>
          <w:rFonts w:asciiTheme="minorHAnsi" w:eastAsiaTheme="minorEastAsia" w:hAnsiTheme="minorHAnsi" w:cstheme="minorBidi"/>
          <w:noProof/>
          <w:color w:val="auto"/>
          <w:sz w:val="22"/>
          <w:szCs w:val="22"/>
          <w:lang w:val="en-ZA" w:eastAsia="en-ZA"/>
        </w:rPr>
      </w:pPr>
      <w:hyperlink w:anchor="_Toc115101826" w:history="1">
        <w:r w:rsidR="00906D65" w:rsidRPr="00027E12">
          <w:rPr>
            <w:rStyle w:val="Hyperlink"/>
            <w:noProof/>
          </w:rPr>
          <w:t>9.4.</w:t>
        </w:r>
        <w:r w:rsidR="00906D65">
          <w:rPr>
            <w:rFonts w:asciiTheme="minorHAnsi" w:eastAsiaTheme="minorEastAsia" w:hAnsiTheme="minorHAnsi" w:cstheme="minorBidi"/>
            <w:noProof/>
            <w:color w:val="auto"/>
            <w:sz w:val="22"/>
            <w:szCs w:val="22"/>
            <w:lang w:val="en-ZA" w:eastAsia="en-ZA"/>
          </w:rPr>
          <w:tab/>
        </w:r>
        <w:r w:rsidR="00906D65" w:rsidRPr="00027E12">
          <w:rPr>
            <w:rStyle w:val="Hyperlink"/>
            <w:noProof/>
          </w:rPr>
          <w:t>Spare Parts</w:t>
        </w:r>
        <w:r w:rsidR="00906D65">
          <w:rPr>
            <w:noProof/>
            <w:webHidden/>
          </w:rPr>
          <w:tab/>
        </w:r>
        <w:r w:rsidR="00906D65">
          <w:rPr>
            <w:noProof/>
            <w:webHidden/>
          </w:rPr>
          <w:fldChar w:fldCharType="begin"/>
        </w:r>
        <w:r w:rsidR="00906D65">
          <w:rPr>
            <w:noProof/>
            <w:webHidden/>
          </w:rPr>
          <w:instrText xml:space="preserve"> PAGEREF _Toc115101826 \h </w:instrText>
        </w:r>
        <w:r w:rsidR="00906D65">
          <w:rPr>
            <w:noProof/>
            <w:webHidden/>
          </w:rPr>
        </w:r>
        <w:r w:rsidR="00906D65">
          <w:rPr>
            <w:noProof/>
            <w:webHidden/>
          </w:rPr>
          <w:fldChar w:fldCharType="separate"/>
        </w:r>
        <w:r w:rsidR="00906D65">
          <w:rPr>
            <w:noProof/>
            <w:webHidden/>
          </w:rPr>
          <w:t>27</w:t>
        </w:r>
        <w:r w:rsidR="00906D65">
          <w:rPr>
            <w:noProof/>
            <w:webHidden/>
          </w:rPr>
          <w:fldChar w:fldCharType="end"/>
        </w:r>
      </w:hyperlink>
    </w:p>
    <w:p w14:paraId="650E2414" w14:textId="32361764" w:rsidR="00906D65" w:rsidRDefault="00000000">
      <w:pPr>
        <w:pStyle w:val="TOC1"/>
        <w:rPr>
          <w:rFonts w:asciiTheme="minorHAnsi" w:eastAsiaTheme="minorEastAsia" w:hAnsiTheme="minorHAnsi" w:cstheme="minorBidi"/>
          <w:bCs w:val="0"/>
          <w:color w:val="auto"/>
          <w:sz w:val="22"/>
          <w:szCs w:val="22"/>
          <w:lang w:val="en-ZA" w:eastAsia="en-ZA"/>
        </w:rPr>
      </w:pPr>
      <w:hyperlink w:anchor="_Toc115101827" w:history="1">
        <w:r w:rsidR="00906D65" w:rsidRPr="00027E12">
          <w:rPr>
            <w:rStyle w:val="Hyperlink"/>
          </w:rPr>
          <w:t>10.</w:t>
        </w:r>
        <w:r w:rsidR="00906D65">
          <w:rPr>
            <w:rFonts w:asciiTheme="minorHAnsi" w:eastAsiaTheme="minorEastAsia" w:hAnsiTheme="minorHAnsi" w:cstheme="minorBidi"/>
            <w:bCs w:val="0"/>
            <w:color w:val="auto"/>
            <w:sz w:val="22"/>
            <w:szCs w:val="22"/>
            <w:lang w:val="en-ZA" w:eastAsia="en-ZA"/>
          </w:rPr>
          <w:tab/>
        </w:r>
        <w:r w:rsidR="00906D65" w:rsidRPr="00027E12">
          <w:rPr>
            <w:rStyle w:val="Hyperlink"/>
          </w:rPr>
          <w:t>Project Budget</w:t>
        </w:r>
        <w:r w:rsidR="00906D65">
          <w:rPr>
            <w:webHidden/>
          </w:rPr>
          <w:tab/>
        </w:r>
        <w:r w:rsidR="00906D65">
          <w:rPr>
            <w:webHidden/>
          </w:rPr>
          <w:fldChar w:fldCharType="begin"/>
        </w:r>
        <w:r w:rsidR="00906D65">
          <w:rPr>
            <w:webHidden/>
          </w:rPr>
          <w:instrText xml:space="preserve"> PAGEREF _Toc115101827 \h </w:instrText>
        </w:r>
        <w:r w:rsidR="00906D65">
          <w:rPr>
            <w:webHidden/>
          </w:rPr>
        </w:r>
        <w:r w:rsidR="00906D65">
          <w:rPr>
            <w:webHidden/>
          </w:rPr>
          <w:fldChar w:fldCharType="separate"/>
        </w:r>
        <w:r w:rsidR="00906D65">
          <w:rPr>
            <w:webHidden/>
          </w:rPr>
          <w:t>28</w:t>
        </w:r>
        <w:r w:rsidR="00906D65">
          <w:rPr>
            <w:webHidden/>
          </w:rPr>
          <w:fldChar w:fldCharType="end"/>
        </w:r>
      </w:hyperlink>
    </w:p>
    <w:p w14:paraId="6A8AFBF0" w14:textId="19DBD77E" w:rsidR="00906D65" w:rsidRDefault="00000000">
      <w:pPr>
        <w:pStyle w:val="TOC1"/>
        <w:rPr>
          <w:rFonts w:asciiTheme="minorHAnsi" w:eastAsiaTheme="minorEastAsia" w:hAnsiTheme="minorHAnsi" w:cstheme="minorBidi"/>
          <w:bCs w:val="0"/>
          <w:color w:val="auto"/>
          <w:sz w:val="22"/>
          <w:szCs w:val="22"/>
          <w:lang w:val="en-ZA" w:eastAsia="en-ZA"/>
        </w:rPr>
      </w:pPr>
      <w:hyperlink w:anchor="_Toc115101828" w:history="1">
        <w:r w:rsidR="00906D65" w:rsidRPr="00027E12">
          <w:rPr>
            <w:rStyle w:val="Hyperlink"/>
          </w:rPr>
          <w:t>11.</w:t>
        </w:r>
        <w:r w:rsidR="00906D65">
          <w:rPr>
            <w:rFonts w:asciiTheme="minorHAnsi" w:eastAsiaTheme="minorEastAsia" w:hAnsiTheme="minorHAnsi" w:cstheme="minorBidi"/>
            <w:bCs w:val="0"/>
            <w:color w:val="auto"/>
            <w:sz w:val="22"/>
            <w:szCs w:val="22"/>
            <w:lang w:val="en-ZA" w:eastAsia="en-ZA"/>
          </w:rPr>
          <w:tab/>
        </w:r>
        <w:r w:rsidR="00906D65" w:rsidRPr="00027E12">
          <w:rPr>
            <w:rStyle w:val="Hyperlink"/>
          </w:rPr>
          <w:t>Documents Reviewed</w:t>
        </w:r>
        <w:r w:rsidR="00906D65">
          <w:rPr>
            <w:webHidden/>
          </w:rPr>
          <w:tab/>
        </w:r>
        <w:r w:rsidR="00906D65">
          <w:rPr>
            <w:webHidden/>
          </w:rPr>
          <w:fldChar w:fldCharType="begin"/>
        </w:r>
        <w:r w:rsidR="00906D65">
          <w:rPr>
            <w:webHidden/>
          </w:rPr>
          <w:instrText xml:space="preserve"> PAGEREF _Toc115101828 \h </w:instrText>
        </w:r>
        <w:r w:rsidR="00906D65">
          <w:rPr>
            <w:webHidden/>
          </w:rPr>
        </w:r>
        <w:r w:rsidR="00906D65">
          <w:rPr>
            <w:webHidden/>
          </w:rPr>
          <w:fldChar w:fldCharType="separate"/>
        </w:r>
        <w:r w:rsidR="00906D65">
          <w:rPr>
            <w:webHidden/>
          </w:rPr>
          <w:t>29</w:t>
        </w:r>
        <w:r w:rsidR="00906D65">
          <w:rPr>
            <w:webHidden/>
          </w:rPr>
          <w:fldChar w:fldCharType="end"/>
        </w:r>
      </w:hyperlink>
    </w:p>
    <w:p w14:paraId="3D2B5FAD" w14:textId="70F01CDF" w:rsidR="008C60F0" w:rsidRPr="00953BC7" w:rsidRDefault="001301E2" w:rsidP="008C60F0">
      <w:pPr>
        <w:rPr>
          <w:color w:val="5F0505"/>
        </w:rPr>
      </w:pPr>
      <w:r w:rsidRPr="00953BC7">
        <w:rPr>
          <w:noProof/>
        </w:rPr>
        <w:fldChar w:fldCharType="end"/>
      </w:r>
    </w:p>
    <w:p w14:paraId="2ADE94F2" w14:textId="77777777" w:rsidR="00C92C90" w:rsidRPr="00C92C90" w:rsidRDefault="00C92C90" w:rsidP="00C92C90">
      <w:pPr>
        <w:jc w:val="both"/>
        <w:rPr>
          <w:color w:val="5F0505"/>
          <w:sz w:val="32"/>
          <w:szCs w:val="24"/>
        </w:rPr>
      </w:pPr>
      <w:permStart w:id="1621642110" w:edGrp="everyone"/>
      <w:r w:rsidRPr="00C92C90">
        <w:rPr>
          <w:color w:val="5F0505"/>
          <w:sz w:val="32"/>
          <w:szCs w:val="24"/>
        </w:rPr>
        <w:t>List of Figures</w:t>
      </w:r>
    </w:p>
    <w:permEnd w:id="1621642110"/>
    <w:p w14:paraId="3804C655" w14:textId="77777777" w:rsidR="00C92C90" w:rsidRPr="00C92C90" w:rsidRDefault="00C92C90" w:rsidP="00C92C90">
      <w:pPr>
        <w:jc w:val="both"/>
        <w:rPr>
          <w:szCs w:val="24"/>
        </w:rPr>
      </w:pPr>
    </w:p>
    <w:p w14:paraId="5B77017E" w14:textId="05CD98D2" w:rsidR="005F3EF7" w:rsidRDefault="00C92C90">
      <w:pPr>
        <w:pStyle w:val="TableofFigures"/>
        <w:tabs>
          <w:tab w:val="right" w:leader="dot" w:pos="9539"/>
        </w:tabs>
        <w:rPr>
          <w:rFonts w:asciiTheme="minorHAnsi" w:eastAsiaTheme="minorEastAsia" w:hAnsiTheme="minorHAnsi" w:cstheme="minorBidi"/>
          <w:noProof/>
          <w:sz w:val="22"/>
          <w:szCs w:val="22"/>
          <w:lang w:val="en-ZA" w:eastAsia="en-ZA"/>
        </w:rPr>
      </w:pPr>
      <w:r w:rsidRPr="00C92C90">
        <w:rPr>
          <w:szCs w:val="24"/>
        </w:rPr>
        <w:fldChar w:fldCharType="begin"/>
      </w:r>
      <w:r w:rsidRPr="00C92C90">
        <w:rPr>
          <w:szCs w:val="24"/>
        </w:rPr>
        <w:instrText xml:space="preserve"> TOC \h \z \c "Figure" </w:instrText>
      </w:r>
      <w:r w:rsidRPr="00C92C90">
        <w:rPr>
          <w:szCs w:val="24"/>
        </w:rPr>
        <w:fldChar w:fldCharType="separate"/>
      </w:r>
      <w:hyperlink w:anchor="_Toc115101862" w:history="1">
        <w:r w:rsidR="005F3EF7" w:rsidRPr="00656D12">
          <w:rPr>
            <w:rStyle w:val="Hyperlink"/>
            <w:noProof/>
          </w:rPr>
          <w:t>Figure 3</w:t>
        </w:r>
        <w:r w:rsidR="005F3EF7" w:rsidRPr="00656D12">
          <w:rPr>
            <w:rStyle w:val="Hyperlink"/>
            <w:noProof/>
          </w:rPr>
          <w:noBreakHyphen/>
          <w:t>1: Revenue Year to Date</w:t>
        </w:r>
        <w:r w:rsidR="005F3EF7">
          <w:rPr>
            <w:noProof/>
            <w:webHidden/>
          </w:rPr>
          <w:tab/>
        </w:r>
        <w:r w:rsidR="005F3EF7">
          <w:rPr>
            <w:noProof/>
            <w:webHidden/>
          </w:rPr>
          <w:fldChar w:fldCharType="begin"/>
        </w:r>
        <w:r w:rsidR="005F3EF7">
          <w:rPr>
            <w:noProof/>
            <w:webHidden/>
          </w:rPr>
          <w:instrText xml:space="preserve"> PAGEREF _Toc115101862 \h </w:instrText>
        </w:r>
        <w:r w:rsidR="005F3EF7">
          <w:rPr>
            <w:noProof/>
            <w:webHidden/>
          </w:rPr>
        </w:r>
        <w:r w:rsidR="005F3EF7">
          <w:rPr>
            <w:noProof/>
            <w:webHidden/>
          </w:rPr>
          <w:fldChar w:fldCharType="separate"/>
        </w:r>
        <w:r w:rsidR="005F3EF7">
          <w:rPr>
            <w:noProof/>
            <w:webHidden/>
          </w:rPr>
          <w:t>3</w:t>
        </w:r>
        <w:r w:rsidR="005F3EF7">
          <w:rPr>
            <w:noProof/>
            <w:webHidden/>
          </w:rPr>
          <w:fldChar w:fldCharType="end"/>
        </w:r>
      </w:hyperlink>
    </w:p>
    <w:p w14:paraId="7F812D97" w14:textId="288EAAEB" w:rsidR="005F3EF7" w:rsidRDefault="00000000">
      <w:pPr>
        <w:pStyle w:val="TableofFigures"/>
        <w:tabs>
          <w:tab w:val="right" w:leader="dot" w:pos="9539"/>
        </w:tabs>
        <w:rPr>
          <w:rFonts w:asciiTheme="minorHAnsi" w:eastAsiaTheme="minorEastAsia" w:hAnsiTheme="minorHAnsi" w:cstheme="minorBidi"/>
          <w:noProof/>
          <w:sz w:val="22"/>
          <w:szCs w:val="22"/>
          <w:lang w:val="en-ZA" w:eastAsia="en-ZA"/>
        </w:rPr>
      </w:pPr>
      <w:hyperlink w:anchor="_Toc115101863" w:history="1">
        <w:r w:rsidR="005F3EF7" w:rsidRPr="00656D12">
          <w:rPr>
            <w:rStyle w:val="Hyperlink"/>
            <w:noProof/>
          </w:rPr>
          <w:t>Figure 4</w:t>
        </w:r>
        <w:r w:rsidR="005F3EF7" w:rsidRPr="00656D12">
          <w:rPr>
            <w:rStyle w:val="Hyperlink"/>
            <w:noProof/>
          </w:rPr>
          <w:noBreakHyphen/>
          <w:t>1: Hermanus</w:t>
        </w:r>
        <w:r w:rsidR="005F3EF7" w:rsidRPr="00656D12">
          <w:rPr>
            <w:rStyle w:val="Hyperlink"/>
            <w:noProof/>
            <w:lang w:eastAsia="en-US"/>
          </w:rPr>
          <w:t xml:space="preserve"> Production Vs Forecast</w:t>
        </w:r>
        <w:r w:rsidR="005F3EF7">
          <w:rPr>
            <w:noProof/>
            <w:webHidden/>
          </w:rPr>
          <w:tab/>
        </w:r>
        <w:r w:rsidR="005F3EF7">
          <w:rPr>
            <w:noProof/>
            <w:webHidden/>
          </w:rPr>
          <w:fldChar w:fldCharType="begin"/>
        </w:r>
        <w:r w:rsidR="005F3EF7">
          <w:rPr>
            <w:noProof/>
            <w:webHidden/>
          </w:rPr>
          <w:instrText xml:space="preserve"> PAGEREF _Toc115101863 \h </w:instrText>
        </w:r>
        <w:r w:rsidR="005F3EF7">
          <w:rPr>
            <w:noProof/>
            <w:webHidden/>
          </w:rPr>
        </w:r>
        <w:r w:rsidR="005F3EF7">
          <w:rPr>
            <w:noProof/>
            <w:webHidden/>
          </w:rPr>
          <w:fldChar w:fldCharType="separate"/>
        </w:r>
        <w:r w:rsidR="005F3EF7">
          <w:rPr>
            <w:noProof/>
            <w:webHidden/>
          </w:rPr>
          <w:t>6</w:t>
        </w:r>
        <w:r w:rsidR="005F3EF7">
          <w:rPr>
            <w:noProof/>
            <w:webHidden/>
          </w:rPr>
          <w:fldChar w:fldCharType="end"/>
        </w:r>
      </w:hyperlink>
    </w:p>
    <w:p w14:paraId="19BEEC80" w14:textId="71377E08" w:rsidR="005F3EF7" w:rsidRDefault="00000000">
      <w:pPr>
        <w:pStyle w:val="TableofFigures"/>
        <w:tabs>
          <w:tab w:val="right" w:leader="dot" w:pos="9539"/>
        </w:tabs>
        <w:rPr>
          <w:rFonts w:asciiTheme="minorHAnsi" w:eastAsiaTheme="minorEastAsia" w:hAnsiTheme="minorHAnsi" w:cstheme="minorBidi"/>
          <w:noProof/>
          <w:sz w:val="22"/>
          <w:szCs w:val="22"/>
          <w:lang w:val="en-ZA" w:eastAsia="en-ZA"/>
        </w:rPr>
      </w:pPr>
      <w:hyperlink w:anchor="_Toc115101864" w:history="1">
        <w:r w:rsidR="005F3EF7" w:rsidRPr="00656D12">
          <w:rPr>
            <w:rStyle w:val="Hyperlink"/>
            <w:noProof/>
          </w:rPr>
          <w:t>Figure 4</w:t>
        </w:r>
        <w:r w:rsidR="005F3EF7" w:rsidRPr="00656D12">
          <w:rPr>
            <w:rStyle w:val="Hyperlink"/>
            <w:noProof/>
          </w:rPr>
          <w:noBreakHyphen/>
          <w:t>2: Highveld Irradiation Vs Forecast</w:t>
        </w:r>
        <w:r w:rsidR="005F3EF7">
          <w:rPr>
            <w:noProof/>
            <w:webHidden/>
          </w:rPr>
          <w:tab/>
        </w:r>
        <w:r w:rsidR="005F3EF7">
          <w:rPr>
            <w:noProof/>
            <w:webHidden/>
          </w:rPr>
          <w:fldChar w:fldCharType="begin"/>
        </w:r>
        <w:r w:rsidR="005F3EF7">
          <w:rPr>
            <w:noProof/>
            <w:webHidden/>
          </w:rPr>
          <w:instrText xml:space="preserve"> PAGEREF _Toc115101864 \h </w:instrText>
        </w:r>
        <w:r w:rsidR="005F3EF7">
          <w:rPr>
            <w:noProof/>
            <w:webHidden/>
          </w:rPr>
        </w:r>
        <w:r w:rsidR="005F3EF7">
          <w:rPr>
            <w:noProof/>
            <w:webHidden/>
          </w:rPr>
          <w:fldChar w:fldCharType="separate"/>
        </w:r>
        <w:r w:rsidR="005F3EF7">
          <w:rPr>
            <w:noProof/>
            <w:webHidden/>
          </w:rPr>
          <w:t>6</w:t>
        </w:r>
        <w:r w:rsidR="005F3EF7">
          <w:rPr>
            <w:noProof/>
            <w:webHidden/>
          </w:rPr>
          <w:fldChar w:fldCharType="end"/>
        </w:r>
      </w:hyperlink>
    </w:p>
    <w:p w14:paraId="4C839AAE" w14:textId="01D1A86B" w:rsidR="005F3EF7" w:rsidRDefault="00000000">
      <w:pPr>
        <w:pStyle w:val="TableofFigures"/>
        <w:tabs>
          <w:tab w:val="right" w:leader="dot" w:pos="9539"/>
        </w:tabs>
        <w:rPr>
          <w:rFonts w:asciiTheme="minorHAnsi" w:eastAsiaTheme="minorEastAsia" w:hAnsiTheme="minorHAnsi" w:cstheme="minorBidi"/>
          <w:noProof/>
          <w:sz w:val="22"/>
          <w:szCs w:val="22"/>
          <w:lang w:val="en-ZA" w:eastAsia="en-ZA"/>
        </w:rPr>
      </w:pPr>
      <w:hyperlink w:anchor="_Toc115101865" w:history="1">
        <w:r w:rsidR="005F3EF7" w:rsidRPr="00656D12">
          <w:rPr>
            <w:rStyle w:val="Hyperlink"/>
            <w:noProof/>
          </w:rPr>
          <w:t>Figure 4</w:t>
        </w:r>
        <w:r w:rsidR="005F3EF7" w:rsidRPr="00656D12">
          <w:rPr>
            <w:rStyle w:val="Hyperlink"/>
            <w:noProof/>
          </w:rPr>
          <w:noBreakHyphen/>
          <w:t>3: Highveld Availability Vs Forecast</w:t>
        </w:r>
        <w:r w:rsidR="005F3EF7">
          <w:rPr>
            <w:noProof/>
            <w:webHidden/>
          </w:rPr>
          <w:tab/>
        </w:r>
        <w:r w:rsidR="005F3EF7">
          <w:rPr>
            <w:noProof/>
            <w:webHidden/>
          </w:rPr>
          <w:fldChar w:fldCharType="begin"/>
        </w:r>
        <w:r w:rsidR="005F3EF7">
          <w:rPr>
            <w:noProof/>
            <w:webHidden/>
          </w:rPr>
          <w:instrText xml:space="preserve"> PAGEREF _Toc115101865 \h </w:instrText>
        </w:r>
        <w:r w:rsidR="005F3EF7">
          <w:rPr>
            <w:noProof/>
            <w:webHidden/>
          </w:rPr>
        </w:r>
        <w:r w:rsidR="005F3EF7">
          <w:rPr>
            <w:noProof/>
            <w:webHidden/>
          </w:rPr>
          <w:fldChar w:fldCharType="separate"/>
        </w:r>
        <w:r w:rsidR="005F3EF7">
          <w:rPr>
            <w:noProof/>
            <w:webHidden/>
          </w:rPr>
          <w:t>7</w:t>
        </w:r>
        <w:r w:rsidR="005F3EF7">
          <w:rPr>
            <w:noProof/>
            <w:webHidden/>
          </w:rPr>
          <w:fldChar w:fldCharType="end"/>
        </w:r>
      </w:hyperlink>
    </w:p>
    <w:p w14:paraId="6FD1D72E" w14:textId="7A0D0195" w:rsidR="005F3EF7" w:rsidRDefault="00000000">
      <w:pPr>
        <w:pStyle w:val="TableofFigures"/>
        <w:tabs>
          <w:tab w:val="right" w:leader="dot" w:pos="9539"/>
        </w:tabs>
        <w:rPr>
          <w:rFonts w:asciiTheme="minorHAnsi" w:eastAsiaTheme="minorEastAsia" w:hAnsiTheme="minorHAnsi" w:cstheme="minorBidi"/>
          <w:noProof/>
          <w:sz w:val="22"/>
          <w:szCs w:val="22"/>
          <w:lang w:val="en-ZA" w:eastAsia="en-ZA"/>
        </w:rPr>
      </w:pPr>
      <w:hyperlink w:anchor="_Toc115101866" w:history="1">
        <w:r w:rsidR="005F3EF7" w:rsidRPr="00656D12">
          <w:rPr>
            <w:rStyle w:val="Hyperlink"/>
            <w:noProof/>
          </w:rPr>
          <w:t>Figure 4</w:t>
        </w:r>
        <w:r w:rsidR="005F3EF7" w:rsidRPr="00656D12">
          <w:rPr>
            <w:rStyle w:val="Hyperlink"/>
            <w:noProof/>
          </w:rPr>
          <w:noBreakHyphen/>
          <w:t>4: Highveld PR Vs Forecast</w:t>
        </w:r>
        <w:r w:rsidR="005F3EF7">
          <w:rPr>
            <w:noProof/>
            <w:webHidden/>
          </w:rPr>
          <w:tab/>
        </w:r>
        <w:r w:rsidR="005F3EF7">
          <w:rPr>
            <w:noProof/>
            <w:webHidden/>
          </w:rPr>
          <w:fldChar w:fldCharType="begin"/>
        </w:r>
        <w:r w:rsidR="005F3EF7">
          <w:rPr>
            <w:noProof/>
            <w:webHidden/>
          </w:rPr>
          <w:instrText xml:space="preserve"> PAGEREF _Toc115101866 \h </w:instrText>
        </w:r>
        <w:r w:rsidR="005F3EF7">
          <w:rPr>
            <w:noProof/>
            <w:webHidden/>
          </w:rPr>
        </w:r>
        <w:r w:rsidR="005F3EF7">
          <w:rPr>
            <w:noProof/>
            <w:webHidden/>
          </w:rPr>
          <w:fldChar w:fldCharType="separate"/>
        </w:r>
        <w:r w:rsidR="005F3EF7">
          <w:rPr>
            <w:noProof/>
            <w:webHidden/>
          </w:rPr>
          <w:t>7</w:t>
        </w:r>
        <w:r w:rsidR="005F3EF7">
          <w:rPr>
            <w:noProof/>
            <w:webHidden/>
          </w:rPr>
          <w:fldChar w:fldCharType="end"/>
        </w:r>
      </w:hyperlink>
    </w:p>
    <w:p w14:paraId="6038F4F9" w14:textId="48B1860C" w:rsidR="005F3EF7" w:rsidRDefault="00000000">
      <w:pPr>
        <w:pStyle w:val="TableofFigures"/>
        <w:tabs>
          <w:tab w:val="right" w:leader="dot" w:pos="9539"/>
        </w:tabs>
        <w:rPr>
          <w:rFonts w:asciiTheme="minorHAnsi" w:eastAsiaTheme="minorEastAsia" w:hAnsiTheme="minorHAnsi" w:cstheme="minorBidi"/>
          <w:noProof/>
          <w:sz w:val="22"/>
          <w:szCs w:val="22"/>
          <w:lang w:val="en-ZA" w:eastAsia="en-ZA"/>
        </w:rPr>
      </w:pPr>
      <w:hyperlink w:anchor="_Toc115101867" w:history="1">
        <w:r w:rsidR="005F3EF7" w:rsidRPr="00656D12">
          <w:rPr>
            <w:rStyle w:val="Hyperlink"/>
            <w:noProof/>
          </w:rPr>
          <w:t>Figure 5</w:t>
        </w:r>
        <w:r w:rsidR="005F3EF7" w:rsidRPr="00656D12">
          <w:rPr>
            <w:rStyle w:val="Hyperlink"/>
            <w:noProof/>
          </w:rPr>
          <w:noBreakHyphen/>
          <w:t>1: Durbanville</w:t>
        </w:r>
        <w:r w:rsidR="005F3EF7" w:rsidRPr="00656D12">
          <w:rPr>
            <w:rStyle w:val="Hyperlink"/>
            <w:noProof/>
            <w:lang w:eastAsia="en-US"/>
          </w:rPr>
          <w:t xml:space="preserve"> Production Vs Forecast</w:t>
        </w:r>
        <w:r w:rsidR="005F3EF7">
          <w:rPr>
            <w:noProof/>
            <w:webHidden/>
          </w:rPr>
          <w:tab/>
        </w:r>
        <w:r w:rsidR="005F3EF7">
          <w:rPr>
            <w:noProof/>
            <w:webHidden/>
          </w:rPr>
          <w:fldChar w:fldCharType="begin"/>
        </w:r>
        <w:r w:rsidR="005F3EF7">
          <w:rPr>
            <w:noProof/>
            <w:webHidden/>
          </w:rPr>
          <w:instrText xml:space="preserve"> PAGEREF _Toc115101867 \h </w:instrText>
        </w:r>
        <w:r w:rsidR="005F3EF7">
          <w:rPr>
            <w:noProof/>
            <w:webHidden/>
          </w:rPr>
        </w:r>
        <w:r w:rsidR="005F3EF7">
          <w:rPr>
            <w:noProof/>
            <w:webHidden/>
          </w:rPr>
          <w:fldChar w:fldCharType="separate"/>
        </w:r>
        <w:r w:rsidR="005F3EF7">
          <w:rPr>
            <w:noProof/>
            <w:webHidden/>
          </w:rPr>
          <w:t>10</w:t>
        </w:r>
        <w:r w:rsidR="005F3EF7">
          <w:rPr>
            <w:noProof/>
            <w:webHidden/>
          </w:rPr>
          <w:fldChar w:fldCharType="end"/>
        </w:r>
      </w:hyperlink>
    </w:p>
    <w:p w14:paraId="041AD8A4" w14:textId="325DE21B" w:rsidR="005F3EF7" w:rsidRDefault="00000000">
      <w:pPr>
        <w:pStyle w:val="TableofFigures"/>
        <w:tabs>
          <w:tab w:val="right" w:leader="dot" w:pos="9539"/>
        </w:tabs>
        <w:rPr>
          <w:rFonts w:asciiTheme="minorHAnsi" w:eastAsiaTheme="minorEastAsia" w:hAnsiTheme="minorHAnsi" w:cstheme="minorBidi"/>
          <w:noProof/>
          <w:sz w:val="22"/>
          <w:szCs w:val="22"/>
          <w:lang w:val="en-ZA" w:eastAsia="en-ZA"/>
        </w:rPr>
      </w:pPr>
      <w:hyperlink w:anchor="_Toc115101868" w:history="1">
        <w:r w:rsidR="005F3EF7" w:rsidRPr="00656D12">
          <w:rPr>
            <w:rStyle w:val="Hyperlink"/>
            <w:noProof/>
          </w:rPr>
          <w:t>Figure 5</w:t>
        </w:r>
        <w:r w:rsidR="005F3EF7" w:rsidRPr="00656D12">
          <w:rPr>
            <w:rStyle w:val="Hyperlink"/>
            <w:noProof/>
          </w:rPr>
          <w:noBreakHyphen/>
          <w:t>2: Durbanville</w:t>
        </w:r>
        <w:r w:rsidR="005F3EF7" w:rsidRPr="00656D12">
          <w:rPr>
            <w:rStyle w:val="Hyperlink"/>
            <w:noProof/>
            <w:lang w:eastAsia="en-US"/>
          </w:rPr>
          <w:t xml:space="preserve"> Production Vs Forecast</w:t>
        </w:r>
        <w:r w:rsidR="005F3EF7">
          <w:rPr>
            <w:noProof/>
            <w:webHidden/>
          </w:rPr>
          <w:tab/>
        </w:r>
        <w:r w:rsidR="005F3EF7">
          <w:rPr>
            <w:noProof/>
            <w:webHidden/>
          </w:rPr>
          <w:fldChar w:fldCharType="begin"/>
        </w:r>
        <w:r w:rsidR="005F3EF7">
          <w:rPr>
            <w:noProof/>
            <w:webHidden/>
          </w:rPr>
          <w:instrText xml:space="preserve"> PAGEREF _Toc115101868 \h </w:instrText>
        </w:r>
        <w:r w:rsidR="005F3EF7">
          <w:rPr>
            <w:noProof/>
            <w:webHidden/>
          </w:rPr>
        </w:r>
        <w:r w:rsidR="005F3EF7">
          <w:rPr>
            <w:noProof/>
            <w:webHidden/>
          </w:rPr>
          <w:fldChar w:fldCharType="separate"/>
        </w:r>
        <w:r w:rsidR="005F3EF7">
          <w:rPr>
            <w:noProof/>
            <w:webHidden/>
          </w:rPr>
          <w:t>10</w:t>
        </w:r>
        <w:r w:rsidR="005F3EF7">
          <w:rPr>
            <w:noProof/>
            <w:webHidden/>
          </w:rPr>
          <w:fldChar w:fldCharType="end"/>
        </w:r>
      </w:hyperlink>
    </w:p>
    <w:p w14:paraId="14F5B970" w14:textId="31807CCD" w:rsidR="005F3EF7" w:rsidRDefault="00000000">
      <w:pPr>
        <w:pStyle w:val="TableofFigures"/>
        <w:tabs>
          <w:tab w:val="right" w:leader="dot" w:pos="9539"/>
        </w:tabs>
        <w:rPr>
          <w:rFonts w:asciiTheme="minorHAnsi" w:eastAsiaTheme="minorEastAsia" w:hAnsiTheme="minorHAnsi" w:cstheme="minorBidi"/>
          <w:noProof/>
          <w:sz w:val="22"/>
          <w:szCs w:val="22"/>
          <w:lang w:val="en-ZA" w:eastAsia="en-ZA"/>
        </w:rPr>
      </w:pPr>
      <w:hyperlink w:anchor="_Toc115101869" w:history="1">
        <w:r w:rsidR="005F3EF7" w:rsidRPr="00656D12">
          <w:rPr>
            <w:rStyle w:val="Hyperlink"/>
            <w:noProof/>
          </w:rPr>
          <w:t>Figure 5</w:t>
        </w:r>
        <w:r w:rsidR="005F3EF7" w:rsidRPr="00656D12">
          <w:rPr>
            <w:rStyle w:val="Hyperlink"/>
            <w:noProof/>
          </w:rPr>
          <w:noBreakHyphen/>
          <w:t>3: Durbanville</w:t>
        </w:r>
        <w:r w:rsidR="005F3EF7" w:rsidRPr="00656D12">
          <w:rPr>
            <w:rStyle w:val="Hyperlink"/>
            <w:noProof/>
            <w:lang w:eastAsia="en-US"/>
          </w:rPr>
          <w:t xml:space="preserve"> Thermal Test</w:t>
        </w:r>
        <w:r w:rsidR="005F3EF7">
          <w:rPr>
            <w:noProof/>
            <w:webHidden/>
          </w:rPr>
          <w:tab/>
        </w:r>
        <w:r w:rsidR="005F3EF7">
          <w:rPr>
            <w:noProof/>
            <w:webHidden/>
          </w:rPr>
          <w:fldChar w:fldCharType="begin"/>
        </w:r>
        <w:r w:rsidR="005F3EF7">
          <w:rPr>
            <w:noProof/>
            <w:webHidden/>
          </w:rPr>
          <w:instrText xml:space="preserve"> PAGEREF _Toc115101869 \h </w:instrText>
        </w:r>
        <w:r w:rsidR="005F3EF7">
          <w:rPr>
            <w:noProof/>
            <w:webHidden/>
          </w:rPr>
        </w:r>
        <w:r w:rsidR="005F3EF7">
          <w:rPr>
            <w:noProof/>
            <w:webHidden/>
          </w:rPr>
          <w:fldChar w:fldCharType="separate"/>
        </w:r>
        <w:r w:rsidR="005F3EF7">
          <w:rPr>
            <w:noProof/>
            <w:webHidden/>
          </w:rPr>
          <w:t>11</w:t>
        </w:r>
        <w:r w:rsidR="005F3EF7">
          <w:rPr>
            <w:noProof/>
            <w:webHidden/>
          </w:rPr>
          <w:fldChar w:fldCharType="end"/>
        </w:r>
      </w:hyperlink>
    </w:p>
    <w:p w14:paraId="31D7B775" w14:textId="650BFAD5" w:rsidR="005F3EF7" w:rsidRDefault="00000000">
      <w:pPr>
        <w:pStyle w:val="TableofFigures"/>
        <w:tabs>
          <w:tab w:val="right" w:leader="dot" w:pos="9539"/>
        </w:tabs>
        <w:rPr>
          <w:rFonts w:asciiTheme="minorHAnsi" w:eastAsiaTheme="minorEastAsia" w:hAnsiTheme="minorHAnsi" w:cstheme="minorBidi"/>
          <w:noProof/>
          <w:sz w:val="22"/>
          <w:szCs w:val="22"/>
          <w:lang w:val="en-ZA" w:eastAsia="en-ZA"/>
        </w:rPr>
      </w:pPr>
      <w:hyperlink w:anchor="_Toc115101870" w:history="1">
        <w:r w:rsidR="005F3EF7" w:rsidRPr="00656D12">
          <w:rPr>
            <w:rStyle w:val="Hyperlink"/>
            <w:noProof/>
          </w:rPr>
          <w:t>Figure 5</w:t>
        </w:r>
        <w:r w:rsidR="005F3EF7" w:rsidRPr="00656D12">
          <w:rPr>
            <w:rStyle w:val="Hyperlink"/>
            <w:noProof/>
          </w:rPr>
          <w:noBreakHyphen/>
          <w:t>4: Durbanville Irradiation Vs Forecast</w:t>
        </w:r>
        <w:r w:rsidR="005F3EF7">
          <w:rPr>
            <w:noProof/>
            <w:webHidden/>
          </w:rPr>
          <w:tab/>
        </w:r>
        <w:r w:rsidR="005F3EF7">
          <w:rPr>
            <w:noProof/>
            <w:webHidden/>
          </w:rPr>
          <w:fldChar w:fldCharType="begin"/>
        </w:r>
        <w:r w:rsidR="005F3EF7">
          <w:rPr>
            <w:noProof/>
            <w:webHidden/>
          </w:rPr>
          <w:instrText xml:space="preserve"> PAGEREF _Toc115101870 \h </w:instrText>
        </w:r>
        <w:r w:rsidR="005F3EF7">
          <w:rPr>
            <w:noProof/>
            <w:webHidden/>
          </w:rPr>
        </w:r>
        <w:r w:rsidR="005F3EF7">
          <w:rPr>
            <w:noProof/>
            <w:webHidden/>
          </w:rPr>
          <w:fldChar w:fldCharType="separate"/>
        </w:r>
        <w:r w:rsidR="005F3EF7">
          <w:rPr>
            <w:noProof/>
            <w:webHidden/>
          </w:rPr>
          <w:t>11</w:t>
        </w:r>
        <w:r w:rsidR="005F3EF7">
          <w:rPr>
            <w:noProof/>
            <w:webHidden/>
          </w:rPr>
          <w:fldChar w:fldCharType="end"/>
        </w:r>
      </w:hyperlink>
    </w:p>
    <w:p w14:paraId="3BA5DF11" w14:textId="780774C9" w:rsidR="005F3EF7" w:rsidRDefault="00000000">
      <w:pPr>
        <w:pStyle w:val="TableofFigures"/>
        <w:tabs>
          <w:tab w:val="right" w:leader="dot" w:pos="9539"/>
        </w:tabs>
        <w:rPr>
          <w:rFonts w:asciiTheme="minorHAnsi" w:eastAsiaTheme="minorEastAsia" w:hAnsiTheme="minorHAnsi" w:cstheme="minorBidi"/>
          <w:noProof/>
          <w:sz w:val="22"/>
          <w:szCs w:val="22"/>
          <w:lang w:val="en-ZA" w:eastAsia="en-ZA"/>
        </w:rPr>
      </w:pPr>
      <w:hyperlink w:anchor="_Toc115101871" w:history="1">
        <w:r w:rsidR="005F3EF7" w:rsidRPr="00656D12">
          <w:rPr>
            <w:rStyle w:val="Hyperlink"/>
            <w:noProof/>
          </w:rPr>
          <w:t>Figure 5</w:t>
        </w:r>
        <w:r w:rsidR="005F3EF7" w:rsidRPr="00656D12">
          <w:rPr>
            <w:rStyle w:val="Hyperlink"/>
            <w:noProof/>
          </w:rPr>
          <w:noBreakHyphen/>
          <w:t>5: Durbanville Availability Vs Forecast</w:t>
        </w:r>
        <w:r w:rsidR="005F3EF7">
          <w:rPr>
            <w:noProof/>
            <w:webHidden/>
          </w:rPr>
          <w:tab/>
        </w:r>
        <w:r w:rsidR="005F3EF7">
          <w:rPr>
            <w:noProof/>
            <w:webHidden/>
          </w:rPr>
          <w:fldChar w:fldCharType="begin"/>
        </w:r>
        <w:r w:rsidR="005F3EF7">
          <w:rPr>
            <w:noProof/>
            <w:webHidden/>
          </w:rPr>
          <w:instrText xml:space="preserve"> PAGEREF _Toc115101871 \h </w:instrText>
        </w:r>
        <w:r w:rsidR="005F3EF7">
          <w:rPr>
            <w:noProof/>
            <w:webHidden/>
          </w:rPr>
        </w:r>
        <w:r w:rsidR="005F3EF7">
          <w:rPr>
            <w:noProof/>
            <w:webHidden/>
          </w:rPr>
          <w:fldChar w:fldCharType="separate"/>
        </w:r>
        <w:r w:rsidR="005F3EF7">
          <w:rPr>
            <w:noProof/>
            <w:webHidden/>
          </w:rPr>
          <w:t>12</w:t>
        </w:r>
        <w:r w:rsidR="005F3EF7">
          <w:rPr>
            <w:noProof/>
            <w:webHidden/>
          </w:rPr>
          <w:fldChar w:fldCharType="end"/>
        </w:r>
      </w:hyperlink>
    </w:p>
    <w:p w14:paraId="656B67AA" w14:textId="70EE12D9" w:rsidR="005F3EF7" w:rsidRDefault="00000000">
      <w:pPr>
        <w:pStyle w:val="TableofFigures"/>
        <w:tabs>
          <w:tab w:val="right" w:leader="dot" w:pos="9539"/>
        </w:tabs>
        <w:rPr>
          <w:rFonts w:asciiTheme="minorHAnsi" w:eastAsiaTheme="minorEastAsia" w:hAnsiTheme="minorHAnsi" w:cstheme="minorBidi"/>
          <w:noProof/>
          <w:sz w:val="22"/>
          <w:szCs w:val="22"/>
          <w:lang w:val="en-ZA" w:eastAsia="en-ZA"/>
        </w:rPr>
      </w:pPr>
      <w:hyperlink w:anchor="_Toc115101872" w:history="1">
        <w:r w:rsidR="005F3EF7" w:rsidRPr="00656D12">
          <w:rPr>
            <w:rStyle w:val="Hyperlink"/>
            <w:noProof/>
          </w:rPr>
          <w:t>Figure 5</w:t>
        </w:r>
        <w:r w:rsidR="005F3EF7" w:rsidRPr="00656D12">
          <w:rPr>
            <w:rStyle w:val="Hyperlink"/>
            <w:noProof/>
          </w:rPr>
          <w:noBreakHyphen/>
          <w:t>6: Durbanville PR Vs Forecast</w:t>
        </w:r>
        <w:r w:rsidR="005F3EF7">
          <w:rPr>
            <w:noProof/>
            <w:webHidden/>
          </w:rPr>
          <w:tab/>
        </w:r>
        <w:r w:rsidR="005F3EF7">
          <w:rPr>
            <w:noProof/>
            <w:webHidden/>
          </w:rPr>
          <w:fldChar w:fldCharType="begin"/>
        </w:r>
        <w:r w:rsidR="005F3EF7">
          <w:rPr>
            <w:noProof/>
            <w:webHidden/>
          </w:rPr>
          <w:instrText xml:space="preserve"> PAGEREF _Toc115101872 \h </w:instrText>
        </w:r>
        <w:r w:rsidR="005F3EF7">
          <w:rPr>
            <w:noProof/>
            <w:webHidden/>
          </w:rPr>
        </w:r>
        <w:r w:rsidR="005F3EF7">
          <w:rPr>
            <w:noProof/>
            <w:webHidden/>
          </w:rPr>
          <w:fldChar w:fldCharType="separate"/>
        </w:r>
        <w:r w:rsidR="005F3EF7">
          <w:rPr>
            <w:noProof/>
            <w:webHidden/>
          </w:rPr>
          <w:t>12</w:t>
        </w:r>
        <w:r w:rsidR="005F3EF7">
          <w:rPr>
            <w:noProof/>
            <w:webHidden/>
          </w:rPr>
          <w:fldChar w:fldCharType="end"/>
        </w:r>
      </w:hyperlink>
    </w:p>
    <w:p w14:paraId="6474D273" w14:textId="33E20516" w:rsidR="005F3EF7" w:rsidRDefault="00000000">
      <w:pPr>
        <w:pStyle w:val="TableofFigures"/>
        <w:tabs>
          <w:tab w:val="right" w:leader="dot" w:pos="9539"/>
        </w:tabs>
        <w:rPr>
          <w:rFonts w:asciiTheme="minorHAnsi" w:eastAsiaTheme="minorEastAsia" w:hAnsiTheme="minorHAnsi" w:cstheme="minorBidi"/>
          <w:noProof/>
          <w:sz w:val="22"/>
          <w:szCs w:val="22"/>
          <w:lang w:val="en-ZA" w:eastAsia="en-ZA"/>
        </w:rPr>
      </w:pPr>
      <w:hyperlink w:anchor="_Toc115101873" w:history="1">
        <w:r w:rsidR="005F3EF7" w:rsidRPr="00656D12">
          <w:rPr>
            <w:rStyle w:val="Hyperlink"/>
            <w:noProof/>
          </w:rPr>
          <w:t>Figure 6</w:t>
        </w:r>
        <w:r w:rsidR="005F3EF7" w:rsidRPr="00656D12">
          <w:rPr>
            <w:rStyle w:val="Hyperlink"/>
            <w:noProof/>
          </w:rPr>
          <w:noBreakHyphen/>
          <w:t>1: Midstream</w:t>
        </w:r>
        <w:r w:rsidR="005F3EF7" w:rsidRPr="00656D12">
          <w:rPr>
            <w:rStyle w:val="Hyperlink"/>
            <w:noProof/>
            <w:lang w:eastAsia="en-US"/>
          </w:rPr>
          <w:t xml:space="preserve"> Production Vs Forecast</w:t>
        </w:r>
        <w:r w:rsidR="005F3EF7">
          <w:rPr>
            <w:noProof/>
            <w:webHidden/>
          </w:rPr>
          <w:tab/>
        </w:r>
        <w:r w:rsidR="005F3EF7">
          <w:rPr>
            <w:noProof/>
            <w:webHidden/>
          </w:rPr>
          <w:fldChar w:fldCharType="begin"/>
        </w:r>
        <w:r w:rsidR="005F3EF7">
          <w:rPr>
            <w:noProof/>
            <w:webHidden/>
          </w:rPr>
          <w:instrText xml:space="preserve"> PAGEREF _Toc115101873 \h </w:instrText>
        </w:r>
        <w:r w:rsidR="005F3EF7">
          <w:rPr>
            <w:noProof/>
            <w:webHidden/>
          </w:rPr>
        </w:r>
        <w:r w:rsidR="005F3EF7">
          <w:rPr>
            <w:noProof/>
            <w:webHidden/>
          </w:rPr>
          <w:fldChar w:fldCharType="separate"/>
        </w:r>
        <w:r w:rsidR="005F3EF7">
          <w:rPr>
            <w:noProof/>
            <w:webHidden/>
          </w:rPr>
          <w:t>15</w:t>
        </w:r>
        <w:r w:rsidR="005F3EF7">
          <w:rPr>
            <w:noProof/>
            <w:webHidden/>
          </w:rPr>
          <w:fldChar w:fldCharType="end"/>
        </w:r>
      </w:hyperlink>
    </w:p>
    <w:p w14:paraId="70BA82FB" w14:textId="1DBC5450" w:rsidR="005F3EF7" w:rsidRDefault="00000000">
      <w:pPr>
        <w:pStyle w:val="TableofFigures"/>
        <w:tabs>
          <w:tab w:val="right" w:leader="dot" w:pos="9539"/>
        </w:tabs>
        <w:rPr>
          <w:rFonts w:asciiTheme="minorHAnsi" w:eastAsiaTheme="minorEastAsia" w:hAnsiTheme="minorHAnsi" w:cstheme="minorBidi"/>
          <w:noProof/>
          <w:sz w:val="22"/>
          <w:szCs w:val="22"/>
          <w:lang w:val="en-ZA" w:eastAsia="en-ZA"/>
        </w:rPr>
      </w:pPr>
      <w:hyperlink w:anchor="_Toc115101874" w:history="1">
        <w:r w:rsidR="005F3EF7" w:rsidRPr="00656D12">
          <w:rPr>
            <w:rStyle w:val="Hyperlink"/>
            <w:noProof/>
          </w:rPr>
          <w:t>Figure 6</w:t>
        </w:r>
        <w:r w:rsidR="005F3EF7" w:rsidRPr="00656D12">
          <w:rPr>
            <w:rStyle w:val="Hyperlink"/>
            <w:noProof/>
          </w:rPr>
          <w:noBreakHyphen/>
          <w:t>1: Midstream</w:t>
        </w:r>
        <w:r w:rsidR="005F3EF7" w:rsidRPr="00656D12">
          <w:rPr>
            <w:rStyle w:val="Hyperlink"/>
            <w:noProof/>
            <w:lang w:eastAsia="en-US"/>
          </w:rPr>
          <w:t xml:space="preserve"> Soiling.</w:t>
        </w:r>
        <w:r w:rsidR="005F3EF7">
          <w:rPr>
            <w:noProof/>
            <w:webHidden/>
          </w:rPr>
          <w:tab/>
        </w:r>
        <w:r w:rsidR="005F3EF7">
          <w:rPr>
            <w:noProof/>
            <w:webHidden/>
          </w:rPr>
          <w:fldChar w:fldCharType="begin"/>
        </w:r>
        <w:r w:rsidR="005F3EF7">
          <w:rPr>
            <w:noProof/>
            <w:webHidden/>
          </w:rPr>
          <w:instrText xml:space="preserve"> PAGEREF _Toc115101874 \h </w:instrText>
        </w:r>
        <w:r w:rsidR="005F3EF7">
          <w:rPr>
            <w:noProof/>
            <w:webHidden/>
          </w:rPr>
        </w:r>
        <w:r w:rsidR="005F3EF7">
          <w:rPr>
            <w:noProof/>
            <w:webHidden/>
          </w:rPr>
          <w:fldChar w:fldCharType="separate"/>
        </w:r>
        <w:r w:rsidR="005F3EF7">
          <w:rPr>
            <w:noProof/>
            <w:webHidden/>
          </w:rPr>
          <w:t>15</w:t>
        </w:r>
        <w:r w:rsidR="005F3EF7">
          <w:rPr>
            <w:noProof/>
            <w:webHidden/>
          </w:rPr>
          <w:fldChar w:fldCharType="end"/>
        </w:r>
      </w:hyperlink>
    </w:p>
    <w:p w14:paraId="3E3FC507" w14:textId="1F854FAD" w:rsidR="005F3EF7" w:rsidRDefault="00000000">
      <w:pPr>
        <w:pStyle w:val="TableofFigures"/>
        <w:tabs>
          <w:tab w:val="right" w:leader="dot" w:pos="9539"/>
        </w:tabs>
        <w:rPr>
          <w:rFonts w:asciiTheme="minorHAnsi" w:eastAsiaTheme="minorEastAsia" w:hAnsiTheme="minorHAnsi" w:cstheme="minorBidi"/>
          <w:noProof/>
          <w:sz w:val="22"/>
          <w:szCs w:val="22"/>
          <w:lang w:val="en-ZA" w:eastAsia="en-ZA"/>
        </w:rPr>
      </w:pPr>
      <w:hyperlink w:anchor="_Toc115101875" w:history="1">
        <w:r w:rsidR="005F3EF7" w:rsidRPr="00656D12">
          <w:rPr>
            <w:rStyle w:val="Hyperlink"/>
            <w:noProof/>
          </w:rPr>
          <w:t>Figure 6</w:t>
        </w:r>
        <w:r w:rsidR="005F3EF7" w:rsidRPr="00656D12">
          <w:rPr>
            <w:rStyle w:val="Hyperlink"/>
            <w:noProof/>
          </w:rPr>
          <w:noBreakHyphen/>
          <w:t>2: Midstream Irradiation Vs Forecast</w:t>
        </w:r>
        <w:r w:rsidR="005F3EF7">
          <w:rPr>
            <w:noProof/>
            <w:webHidden/>
          </w:rPr>
          <w:tab/>
        </w:r>
        <w:r w:rsidR="005F3EF7">
          <w:rPr>
            <w:noProof/>
            <w:webHidden/>
          </w:rPr>
          <w:fldChar w:fldCharType="begin"/>
        </w:r>
        <w:r w:rsidR="005F3EF7">
          <w:rPr>
            <w:noProof/>
            <w:webHidden/>
          </w:rPr>
          <w:instrText xml:space="preserve"> PAGEREF _Toc115101875 \h </w:instrText>
        </w:r>
        <w:r w:rsidR="005F3EF7">
          <w:rPr>
            <w:noProof/>
            <w:webHidden/>
          </w:rPr>
        </w:r>
        <w:r w:rsidR="005F3EF7">
          <w:rPr>
            <w:noProof/>
            <w:webHidden/>
          </w:rPr>
          <w:fldChar w:fldCharType="separate"/>
        </w:r>
        <w:r w:rsidR="005F3EF7">
          <w:rPr>
            <w:noProof/>
            <w:webHidden/>
          </w:rPr>
          <w:t>16</w:t>
        </w:r>
        <w:r w:rsidR="005F3EF7">
          <w:rPr>
            <w:noProof/>
            <w:webHidden/>
          </w:rPr>
          <w:fldChar w:fldCharType="end"/>
        </w:r>
      </w:hyperlink>
    </w:p>
    <w:p w14:paraId="2F768279" w14:textId="38D0EF61" w:rsidR="005F3EF7" w:rsidRDefault="00000000">
      <w:pPr>
        <w:pStyle w:val="TableofFigures"/>
        <w:tabs>
          <w:tab w:val="right" w:leader="dot" w:pos="9539"/>
        </w:tabs>
        <w:rPr>
          <w:rFonts w:asciiTheme="minorHAnsi" w:eastAsiaTheme="minorEastAsia" w:hAnsiTheme="minorHAnsi" w:cstheme="minorBidi"/>
          <w:noProof/>
          <w:sz w:val="22"/>
          <w:szCs w:val="22"/>
          <w:lang w:val="en-ZA" w:eastAsia="en-ZA"/>
        </w:rPr>
      </w:pPr>
      <w:hyperlink w:anchor="_Toc115101876" w:history="1">
        <w:r w:rsidR="005F3EF7" w:rsidRPr="00656D12">
          <w:rPr>
            <w:rStyle w:val="Hyperlink"/>
            <w:noProof/>
          </w:rPr>
          <w:t>Figure 6</w:t>
        </w:r>
        <w:r w:rsidR="005F3EF7" w:rsidRPr="00656D12">
          <w:rPr>
            <w:rStyle w:val="Hyperlink"/>
            <w:noProof/>
          </w:rPr>
          <w:noBreakHyphen/>
          <w:t>3: Midstream Availability Vs Forecast</w:t>
        </w:r>
        <w:r w:rsidR="005F3EF7">
          <w:rPr>
            <w:noProof/>
            <w:webHidden/>
          </w:rPr>
          <w:tab/>
        </w:r>
        <w:r w:rsidR="005F3EF7">
          <w:rPr>
            <w:noProof/>
            <w:webHidden/>
          </w:rPr>
          <w:fldChar w:fldCharType="begin"/>
        </w:r>
        <w:r w:rsidR="005F3EF7">
          <w:rPr>
            <w:noProof/>
            <w:webHidden/>
          </w:rPr>
          <w:instrText xml:space="preserve"> PAGEREF _Toc115101876 \h </w:instrText>
        </w:r>
        <w:r w:rsidR="005F3EF7">
          <w:rPr>
            <w:noProof/>
            <w:webHidden/>
          </w:rPr>
        </w:r>
        <w:r w:rsidR="005F3EF7">
          <w:rPr>
            <w:noProof/>
            <w:webHidden/>
          </w:rPr>
          <w:fldChar w:fldCharType="separate"/>
        </w:r>
        <w:r w:rsidR="005F3EF7">
          <w:rPr>
            <w:noProof/>
            <w:webHidden/>
          </w:rPr>
          <w:t>16</w:t>
        </w:r>
        <w:r w:rsidR="005F3EF7">
          <w:rPr>
            <w:noProof/>
            <w:webHidden/>
          </w:rPr>
          <w:fldChar w:fldCharType="end"/>
        </w:r>
      </w:hyperlink>
    </w:p>
    <w:p w14:paraId="70782921" w14:textId="57588D7C" w:rsidR="005F3EF7" w:rsidRDefault="00000000">
      <w:pPr>
        <w:pStyle w:val="TableofFigures"/>
        <w:tabs>
          <w:tab w:val="right" w:leader="dot" w:pos="9539"/>
        </w:tabs>
        <w:rPr>
          <w:rFonts w:asciiTheme="minorHAnsi" w:eastAsiaTheme="minorEastAsia" w:hAnsiTheme="minorHAnsi" w:cstheme="minorBidi"/>
          <w:noProof/>
          <w:sz w:val="22"/>
          <w:szCs w:val="22"/>
          <w:lang w:val="en-ZA" w:eastAsia="en-ZA"/>
        </w:rPr>
      </w:pPr>
      <w:hyperlink w:anchor="_Toc115101877" w:history="1">
        <w:r w:rsidR="005F3EF7" w:rsidRPr="00656D12">
          <w:rPr>
            <w:rStyle w:val="Hyperlink"/>
            <w:noProof/>
          </w:rPr>
          <w:t>Figure 6</w:t>
        </w:r>
        <w:r w:rsidR="005F3EF7" w:rsidRPr="00656D12">
          <w:rPr>
            <w:rStyle w:val="Hyperlink"/>
            <w:noProof/>
          </w:rPr>
          <w:noBreakHyphen/>
          <w:t>4: Midstream PR Vs Forecast</w:t>
        </w:r>
        <w:r w:rsidR="005F3EF7">
          <w:rPr>
            <w:noProof/>
            <w:webHidden/>
          </w:rPr>
          <w:tab/>
        </w:r>
        <w:r w:rsidR="005F3EF7">
          <w:rPr>
            <w:noProof/>
            <w:webHidden/>
          </w:rPr>
          <w:fldChar w:fldCharType="begin"/>
        </w:r>
        <w:r w:rsidR="005F3EF7">
          <w:rPr>
            <w:noProof/>
            <w:webHidden/>
          </w:rPr>
          <w:instrText xml:space="preserve"> PAGEREF _Toc115101877 \h </w:instrText>
        </w:r>
        <w:r w:rsidR="005F3EF7">
          <w:rPr>
            <w:noProof/>
            <w:webHidden/>
          </w:rPr>
        </w:r>
        <w:r w:rsidR="005F3EF7">
          <w:rPr>
            <w:noProof/>
            <w:webHidden/>
          </w:rPr>
          <w:fldChar w:fldCharType="separate"/>
        </w:r>
        <w:r w:rsidR="005F3EF7">
          <w:rPr>
            <w:noProof/>
            <w:webHidden/>
          </w:rPr>
          <w:t>17</w:t>
        </w:r>
        <w:r w:rsidR="005F3EF7">
          <w:rPr>
            <w:noProof/>
            <w:webHidden/>
          </w:rPr>
          <w:fldChar w:fldCharType="end"/>
        </w:r>
      </w:hyperlink>
    </w:p>
    <w:p w14:paraId="4CCEDAA3" w14:textId="41878D07" w:rsidR="005F3EF7" w:rsidRDefault="00000000">
      <w:pPr>
        <w:pStyle w:val="TableofFigures"/>
        <w:tabs>
          <w:tab w:val="right" w:leader="dot" w:pos="9539"/>
        </w:tabs>
        <w:rPr>
          <w:rFonts w:asciiTheme="minorHAnsi" w:eastAsiaTheme="minorEastAsia" w:hAnsiTheme="minorHAnsi" w:cstheme="minorBidi"/>
          <w:noProof/>
          <w:sz w:val="22"/>
          <w:szCs w:val="22"/>
          <w:lang w:val="en-ZA" w:eastAsia="en-ZA"/>
        </w:rPr>
      </w:pPr>
      <w:hyperlink w:anchor="_Toc115101878" w:history="1">
        <w:r w:rsidR="005F3EF7" w:rsidRPr="00656D12">
          <w:rPr>
            <w:rStyle w:val="Hyperlink"/>
            <w:noProof/>
          </w:rPr>
          <w:t>Figure 7</w:t>
        </w:r>
        <w:r w:rsidR="005F3EF7" w:rsidRPr="00656D12">
          <w:rPr>
            <w:rStyle w:val="Hyperlink"/>
            <w:noProof/>
          </w:rPr>
          <w:noBreakHyphen/>
          <w:t>1: Hermanus</w:t>
        </w:r>
        <w:r w:rsidR="005F3EF7" w:rsidRPr="00656D12">
          <w:rPr>
            <w:rStyle w:val="Hyperlink"/>
            <w:noProof/>
            <w:lang w:eastAsia="en-US"/>
          </w:rPr>
          <w:t xml:space="preserve"> Production Vs Forecast</w:t>
        </w:r>
        <w:r w:rsidR="005F3EF7">
          <w:rPr>
            <w:noProof/>
            <w:webHidden/>
          </w:rPr>
          <w:tab/>
        </w:r>
        <w:r w:rsidR="005F3EF7">
          <w:rPr>
            <w:noProof/>
            <w:webHidden/>
          </w:rPr>
          <w:fldChar w:fldCharType="begin"/>
        </w:r>
        <w:r w:rsidR="005F3EF7">
          <w:rPr>
            <w:noProof/>
            <w:webHidden/>
          </w:rPr>
          <w:instrText xml:space="preserve"> PAGEREF _Toc115101878 \h </w:instrText>
        </w:r>
        <w:r w:rsidR="005F3EF7">
          <w:rPr>
            <w:noProof/>
            <w:webHidden/>
          </w:rPr>
        </w:r>
        <w:r w:rsidR="005F3EF7">
          <w:rPr>
            <w:noProof/>
            <w:webHidden/>
          </w:rPr>
          <w:fldChar w:fldCharType="separate"/>
        </w:r>
        <w:r w:rsidR="005F3EF7">
          <w:rPr>
            <w:noProof/>
            <w:webHidden/>
          </w:rPr>
          <w:t>19</w:t>
        </w:r>
        <w:r w:rsidR="005F3EF7">
          <w:rPr>
            <w:noProof/>
            <w:webHidden/>
          </w:rPr>
          <w:fldChar w:fldCharType="end"/>
        </w:r>
      </w:hyperlink>
    </w:p>
    <w:p w14:paraId="36A67E99" w14:textId="34BBDD16" w:rsidR="005F3EF7" w:rsidRDefault="00000000">
      <w:pPr>
        <w:pStyle w:val="TableofFigures"/>
        <w:tabs>
          <w:tab w:val="right" w:leader="dot" w:pos="9539"/>
        </w:tabs>
        <w:rPr>
          <w:rFonts w:asciiTheme="minorHAnsi" w:eastAsiaTheme="minorEastAsia" w:hAnsiTheme="minorHAnsi" w:cstheme="minorBidi"/>
          <w:noProof/>
          <w:sz w:val="22"/>
          <w:szCs w:val="22"/>
          <w:lang w:val="en-ZA" w:eastAsia="en-ZA"/>
        </w:rPr>
      </w:pPr>
      <w:hyperlink w:anchor="_Toc115101879" w:history="1">
        <w:r w:rsidR="005F3EF7" w:rsidRPr="00656D12">
          <w:rPr>
            <w:rStyle w:val="Hyperlink"/>
            <w:noProof/>
          </w:rPr>
          <w:t>Figure 7</w:t>
        </w:r>
        <w:r w:rsidR="005F3EF7" w:rsidRPr="00656D12">
          <w:rPr>
            <w:rStyle w:val="Hyperlink"/>
            <w:noProof/>
          </w:rPr>
          <w:noBreakHyphen/>
          <w:t>2: Hermanus Inverter Thermal Test</w:t>
        </w:r>
        <w:r w:rsidR="005F3EF7">
          <w:rPr>
            <w:noProof/>
            <w:webHidden/>
          </w:rPr>
          <w:tab/>
        </w:r>
        <w:r w:rsidR="005F3EF7">
          <w:rPr>
            <w:noProof/>
            <w:webHidden/>
          </w:rPr>
          <w:fldChar w:fldCharType="begin"/>
        </w:r>
        <w:r w:rsidR="005F3EF7">
          <w:rPr>
            <w:noProof/>
            <w:webHidden/>
          </w:rPr>
          <w:instrText xml:space="preserve"> PAGEREF _Toc115101879 \h </w:instrText>
        </w:r>
        <w:r w:rsidR="005F3EF7">
          <w:rPr>
            <w:noProof/>
            <w:webHidden/>
          </w:rPr>
        </w:r>
        <w:r w:rsidR="005F3EF7">
          <w:rPr>
            <w:noProof/>
            <w:webHidden/>
          </w:rPr>
          <w:fldChar w:fldCharType="separate"/>
        </w:r>
        <w:r w:rsidR="005F3EF7">
          <w:rPr>
            <w:noProof/>
            <w:webHidden/>
          </w:rPr>
          <w:t>19</w:t>
        </w:r>
        <w:r w:rsidR="005F3EF7">
          <w:rPr>
            <w:noProof/>
            <w:webHidden/>
          </w:rPr>
          <w:fldChar w:fldCharType="end"/>
        </w:r>
      </w:hyperlink>
    </w:p>
    <w:p w14:paraId="2C539630" w14:textId="05757423" w:rsidR="005F3EF7" w:rsidRDefault="00000000">
      <w:pPr>
        <w:pStyle w:val="TableofFigures"/>
        <w:tabs>
          <w:tab w:val="right" w:leader="dot" w:pos="9539"/>
        </w:tabs>
        <w:rPr>
          <w:rFonts w:asciiTheme="minorHAnsi" w:eastAsiaTheme="minorEastAsia" w:hAnsiTheme="minorHAnsi" w:cstheme="minorBidi"/>
          <w:noProof/>
          <w:sz w:val="22"/>
          <w:szCs w:val="22"/>
          <w:lang w:val="en-ZA" w:eastAsia="en-ZA"/>
        </w:rPr>
      </w:pPr>
      <w:hyperlink w:anchor="_Toc115101880" w:history="1">
        <w:r w:rsidR="005F3EF7" w:rsidRPr="00656D12">
          <w:rPr>
            <w:rStyle w:val="Hyperlink"/>
            <w:noProof/>
          </w:rPr>
          <w:t>Figure 7</w:t>
        </w:r>
        <w:r w:rsidR="005F3EF7" w:rsidRPr="00656D12">
          <w:rPr>
            <w:rStyle w:val="Hyperlink"/>
            <w:noProof/>
          </w:rPr>
          <w:noBreakHyphen/>
          <w:t>3: Hermanus Irradiation Vs Forecast</w:t>
        </w:r>
        <w:r w:rsidR="005F3EF7">
          <w:rPr>
            <w:noProof/>
            <w:webHidden/>
          </w:rPr>
          <w:tab/>
        </w:r>
        <w:r w:rsidR="005F3EF7">
          <w:rPr>
            <w:noProof/>
            <w:webHidden/>
          </w:rPr>
          <w:fldChar w:fldCharType="begin"/>
        </w:r>
        <w:r w:rsidR="005F3EF7">
          <w:rPr>
            <w:noProof/>
            <w:webHidden/>
          </w:rPr>
          <w:instrText xml:space="preserve"> PAGEREF _Toc115101880 \h </w:instrText>
        </w:r>
        <w:r w:rsidR="005F3EF7">
          <w:rPr>
            <w:noProof/>
            <w:webHidden/>
          </w:rPr>
        </w:r>
        <w:r w:rsidR="005F3EF7">
          <w:rPr>
            <w:noProof/>
            <w:webHidden/>
          </w:rPr>
          <w:fldChar w:fldCharType="separate"/>
        </w:r>
        <w:r w:rsidR="005F3EF7">
          <w:rPr>
            <w:noProof/>
            <w:webHidden/>
          </w:rPr>
          <w:t>20</w:t>
        </w:r>
        <w:r w:rsidR="005F3EF7">
          <w:rPr>
            <w:noProof/>
            <w:webHidden/>
          </w:rPr>
          <w:fldChar w:fldCharType="end"/>
        </w:r>
      </w:hyperlink>
    </w:p>
    <w:p w14:paraId="1DB58AC7" w14:textId="7447590A" w:rsidR="005F3EF7" w:rsidRDefault="00000000">
      <w:pPr>
        <w:pStyle w:val="TableofFigures"/>
        <w:tabs>
          <w:tab w:val="right" w:leader="dot" w:pos="9539"/>
        </w:tabs>
        <w:rPr>
          <w:rFonts w:asciiTheme="minorHAnsi" w:eastAsiaTheme="minorEastAsia" w:hAnsiTheme="minorHAnsi" w:cstheme="minorBidi"/>
          <w:noProof/>
          <w:sz w:val="22"/>
          <w:szCs w:val="22"/>
          <w:lang w:val="en-ZA" w:eastAsia="en-ZA"/>
        </w:rPr>
      </w:pPr>
      <w:hyperlink w:anchor="_Toc115101881" w:history="1">
        <w:r w:rsidR="005F3EF7" w:rsidRPr="00656D12">
          <w:rPr>
            <w:rStyle w:val="Hyperlink"/>
            <w:noProof/>
          </w:rPr>
          <w:t>Figure 7</w:t>
        </w:r>
        <w:r w:rsidR="005F3EF7" w:rsidRPr="00656D12">
          <w:rPr>
            <w:rStyle w:val="Hyperlink"/>
            <w:noProof/>
          </w:rPr>
          <w:noBreakHyphen/>
          <w:t>4: Hermanus Availability Vs Forecast</w:t>
        </w:r>
        <w:r w:rsidR="005F3EF7">
          <w:rPr>
            <w:noProof/>
            <w:webHidden/>
          </w:rPr>
          <w:tab/>
        </w:r>
        <w:r w:rsidR="005F3EF7">
          <w:rPr>
            <w:noProof/>
            <w:webHidden/>
          </w:rPr>
          <w:fldChar w:fldCharType="begin"/>
        </w:r>
        <w:r w:rsidR="005F3EF7">
          <w:rPr>
            <w:noProof/>
            <w:webHidden/>
          </w:rPr>
          <w:instrText xml:space="preserve"> PAGEREF _Toc115101881 \h </w:instrText>
        </w:r>
        <w:r w:rsidR="005F3EF7">
          <w:rPr>
            <w:noProof/>
            <w:webHidden/>
          </w:rPr>
        </w:r>
        <w:r w:rsidR="005F3EF7">
          <w:rPr>
            <w:noProof/>
            <w:webHidden/>
          </w:rPr>
          <w:fldChar w:fldCharType="separate"/>
        </w:r>
        <w:r w:rsidR="005F3EF7">
          <w:rPr>
            <w:noProof/>
            <w:webHidden/>
          </w:rPr>
          <w:t>20</w:t>
        </w:r>
        <w:r w:rsidR="005F3EF7">
          <w:rPr>
            <w:noProof/>
            <w:webHidden/>
          </w:rPr>
          <w:fldChar w:fldCharType="end"/>
        </w:r>
      </w:hyperlink>
    </w:p>
    <w:p w14:paraId="5899B7E1" w14:textId="68E17ED8" w:rsidR="005F3EF7" w:rsidRDefault="00000000">
      <w:pPr>
        <w:pStyle w:val="TableofFigures"/>
        <w:tabs>
          <w:tab w:val="right" w:leader="dot" w:pos="9539"/>
        </w:tabs>
        <w:rPr>
          <w:rFonts w:asciiTheme="minorHAnsi" w:eastAsiaTheme="minorEastAsia" w:hAnsiTheme="minorHAnsi" w:cstheme="minorBidi"/>
          <w:noProof/>
          <w:sz w:val="22"/>
          <w:szCs w:val="22"/>
          <w:lang w:val="en-ZA" w:eastAsia="en-ZA"/>
        </w:rPr>
      </w:pPr>
      <w:hyperlink w:anchor="_Toc115101882" w:history="1">
        <w:r w:rsidR="005F3EF7" w:rsidRPr="00656D12">
          <w:rPr>
            <w:rStyle w:val="Hyperlink"/>
            <w:noProof/>
          </w:rPr>
          <w:t>Figure 7</w:t>
        </w:r>
        <w:r w:rsidR="005F3EF7" w:rsidRPr="00656D12">
          <w:rPr>
            <w:rStyle w:val="Hyperlink"/>
            <w:noProof/>
          </w:rPr>
          <w:noBreakHyphen/>
          <w:t>5: Hermanus PR Vs Forecast</w:t>
        </w:r>
        <w:r w:rsidR="005F3EF7">
          <w:rPr>
            <w:noProof/>
            <w:webHidden/>
          </w:rPr>
          <w:tab/>
        </w:r>
        <w:r w:rsidR="005F3EF7">
          <w:rPr>
            <w:noProof/>
            <w:webHidden/>
          </w:rPr>
          <w:fldChar w:fldCharType="begin"/>
        </w:r>
        <w:r w:rsidR="005F3EF7">
          <w:rPr>
            <w:noProof/>
            <w:webHidden/>
          </w:rPr>
          <w:instrText xml:space="preserve"> PAGEREF _Toc115101882 \h </w:instrText>
        </w:r>
        <w:r w:rsidR="005F3EF7">
          <w:rPr>
            <w:noProof/>
            <w:webHidden/>
          </w:rPr>
        </w:r>
        <w:r w:rsidR="005F3EF7">
          <w:rPr>
            <w:noProof/>
            <w:webHidden/>
          </w:rPr>
          <w:fldChar w:fldCharType="separate"/>
        </w:r>
        <w:r w:rsidR="005F3EF7">
          <w:rPr>
            <w:noProof/>
            <w:webHidden/>
          </w:rPr>
          <w:t>21</w:t>
        </w:r>
        <w:r w:rsidR="005F3EF7">
          <w:rPr>
            <w:noProof/>
            <w:webHidden/>
          </w:rPr>
          <w:fldChar w:fldCharType="end"/>
        </w:r>
      </w:hyperlink>
    </w:p>
    <w:p w14:paraId="1C300670" w14:textId="525E1C24" w:rsidR="005F3EF7" w:rsidRDefault="00000000">
      <w:pPr>
        <w:pStyle w:val="TableofFigures"/>
        <w:tabs>
          <w:tab w:val="right" w:leader="dot" w:pos="9539"/>
        </w:tabs>
        <w:rPr>
          <w:rFonts w:asciiTheme="minorHAnsi" w:eastAsiaTheme="minorEastAsia" w:hAnsiTheme="minorHAnsi" w:cstheme="minorBidi"/>
          <w:noProof/>
          <w:sz w:val="22"/>
          <w:szCs w:val="22"/>
          <w:lang w:val="en-ZA" w:eastAsia="en-ZA"/>
        </w:rPr>
      </w:pPr>
      <w:hyperlink w:anchor="_Toc115101883" w:history="1">
        <w:r w:rsidR="005F3EF7" w:rsidRPr="00656D12">
          <w:rPr>
            <w:rStyle w:val="Hyperlink"/>
            <w:noProof/>
          </w:rPr>
          <w:t>Figure 8</w:t>
        </w:r>
        <w:r w:rsidR="005F3EF7" w:rsidRPr="00656D12">
          <w:rPr>
            <w:rStyle w:val="Hyperlink"/>
            <w:noProof/>
          </w:rPr>
          <w:noBreakHyphen/>
          <w:t>1: Vergelegen</w:t>
        </w:r>
        <w:r w:rsidR="005F3EF7" w:rsidRPr="00656D12">
          <w:rPr>
            <w:rStyle w:val="Hyperlink"/>
            <w:noProof/>
            <w:lang w:eastAsia="en-US"/>
          </w:rPr>
          <w:t xml:space="preserve"> Production Vs Forecast</w:t>
        </w:r>
        <w:r w:rsidR="005F3EF7">
          <w:rPr>
            <w:noProof/>
            <w:webHidden/>
          </w:rPr>
          <w:tab/>
        </w:r>
        <w:r w:rsidR="005F3EF7">
          <w:rPr>
            <w:noProof/>
            <w:webHidden/>
          </w:rPr>
          <w:fldChar w:fldCharType="begin"/>
        </w:r>
        <w:r w:rsidR="005F3EF7">
          <w:rPr>
            <w:noProof/>
            <w:webHidden/>
          </w:rPr>
          <w:instrText xml:space="preserve"> PAGEREF _Toc115101883 \h </w:instrText>
        </w:r>
        <w:r w:rsidR="005F3EF7">
          <w:rPr>
            <w:noProof/>
            <w:webHidden/>
          </w:rPr>
        </w:r>
        <w:r w:rsidR="005F3EF7">
          <w:rPr>
            <w:noProof/>
            <w:webHidden/>
          </w:rPr>
          <w:fldChar w:fldCharType="separate"/>
        </w:r>
        <w:r w:rsidR="005F3EF7">
          <w:rPr>
            <w:noProof/>
            <w:webHidden/>
          </w:rPr>
          <w:t>23</w:t>
        </w:r>
        <w:r w:rsidR="005F3EF7">
          <w:rPr>
            <w:noProof/>
            <w:webHidden/>
          </w:rPr>
          <w:fldChar w:fldCharType="end"/>
        </w:r>
      </w:hyperlink>
    </w:p>
    <w:p w14:paraId="7973A60A" w14:textId="3AA14EE1" w:rsidR="005F3EF7" w:rsidRDefault="00000000">
      <w:pPr>
        <w:pStyle w:val="TableofFigures"/>
        <w:tabs>
          <w:tab w:val="right" w:leader="dot" w:pos="9539"/>
        </w:tabs>
        <w:rPr>
          <w:rFonts w:asciiTheme="minorHAnsi" w:eastAsiaTheme="minorEastAsia" w:hAnsiTheme="minorHAnsi" w:cstheme="minorBidi"/>
          <w:noProof/>
          <w:sz w:val="22"/>
          <w:szCs w:val="22"/>
          <w:lang w:val="en-ZA" w:eastAsia="en-ZA"/>
        </w:rPr>
      </w:pPr>
      <w:hyperlink w:anchor="_Toc115101884" w:history="1">
        <w:r w:rsidR="005F3EF7" w:rsidRPr="00656D12">
          <w:rPr>
            <w:rStyle w:val="Hyperlink"/>
            <w:noProof/>
          </w:rPr>
          <w:t>Figure 8</w:t>
        </w:r>
        <w:r w:rsidR="005F3EF7" w:rsidRPr="00656D12">
          <w:rPr>
            <w:rStyle w:val="Hyperlink"/>
            <w:noProof/>
          </w:rPr>
          <w:noBreakHyphen/>
          <w:t>2: Vergelegen</w:t>
        </w:r>
        <w:r w:rsidR="005F3EF7" w:rsidRPr="00656D12">
          <w:rPr>
            <w:rStyle w:val="Hyperlink"/>
            <w:noProof/>
            <w:lang w:eastAsia="en-US"/>
          </w:rPr>
          <w:t xml:space="preserve"> Production Vs Forecast</w:t>
        </w:r>
        <w:r w:rsidR="005F3EF7">
          <w:rPr>
            <w:noProof/>
            <w:webHidden/>
          </w:rPr>
          <w:tab/>
        </w:r>
        <w:r w:rsidR="005F3EF7">
          <w:rPr>
            <w:noProof/>
            <w:webHidden/>
          </w:rPr>
          <w:fldChar w:fldCharType="begin"/>
        </w:r>
        <w:r w:rsidR="005F3EF7">
          <w:rPr>
            <w:noProof/>
            <w:webHidden/>
          </w:rPr>
          <w:instrText xml:space="preserve"> PAGEREF _Toc115101884 \h </w:instrText>
        </w:r>
        <w:r w:rsidR="005F3EF7">
          <w:rPr>
            <w:noProof/>
            <w:webHidden/>
          </w:rPr>
        </w:r>
        <w:r w:rsidR="005F3EF7">
          <w:rPr>
            <w:noProof/>
            <w:webHidden/>
          </w:rPr>
          <w:fldChar w:fldCharType="separate"/>
        </w:r>
        <w:r w:rsidR="005F3EF7">
          <w:rPr>
            <w:noProof/>
            <w:webHidden/>
          </w:rPr>
          <w:t>23</w:t>
        </w:r>
        <w:r w:rsidR="005F3EF7">
          <w:rPr>
            <w:noProof/>
            <w:webHidden/>
          </w:rPr>
          <w:fldChar w:fldCharType="end"/>
        </w:r>
      </w:hyperlink>
    </w:p>
    <w:p w14:paraId="64B5C60A" w14:textId="16B59905" w:rsidR="005F3EF7" w:rsidRDefault="00000000">
      <w:pPr>
        <w:pStyle w:val="TableofFigures"/>
        <w:tabs>
          <w:tab w:val="right" w:leader="dot" w:pos="9539"/>
        </w:tabs>
        <w:rPr>
          <w:rFonts w:asciiTheme="minorHAnsi" w:eastAsiaTheme="minorEastAsia" w:hAnsiTheme="minorHAnsi" w:cstheme="minorBidi"/>
          <w:noProof/>
          <w:sz w:val="22"/>
          <w:szCs w:val="22"/>
          <w:lang w:val="en-ZA" w:eastAsia="en-ZA"/>
        </w:rPr>
      </w:pPr>
      <w:hyperlink w:anchor="_Toc115101885" w:history="1">
        <w:r w:rsidR="005F3EF7" w:rsidRPr="00656D12">
          <w:rPr>
            <w:rStyle w:val="Hyperlink"/>
            <w:noProof/>
          </w:rPr>
          <w:t>Figure 8</w:t>
        </w:r>
        <w:r w:rsidR="005F3EF7" w:rsidRPr="00656D12">
          <w:rPr>
            <w:rStyle w:val="Hyperlink"/>
            <w:noProof/>
          </w:rPr>
          <w:noBreakHyphen/>
          <w:t>3: Vergelegen Irradiation Vs Forecast</w:t>
        </w:r>
        <w:r w:rsidR="005F3EF7">
          <w:rPr>
            <w:noProof/>
            <w:webHidden/>
          </w:rPr>
          <w:tab/>
        </w:r>
        <w:r w:rsidR="005F3EF7">
          <w:rPr>
            <w:noProof/>
            <w:webHidden/>
          </w:rPr>
          <w:fldChar w:fldCharType="begin"/>
        </w:r>
        <w:r w:rsidR="005F3EF7">
          <w:rPr>
            <w:noProof/>
            <w:webHidden/>
          </w:rPr>
          <w:instrText xml:space="preserve"> PAGEREF _Toc115101885 \h </w:instrText>
        </w:r>
        <w:r w:rsidR="005F3EF7">
          <w:rPr>
            <w:noProof/>
            <w:webHidden/>
          </w:rPr>
        </w:r>
        <w:r w:rsidR="005F3EF7">
          <w:rPr>
            <w:noProof/>
            <w:webHidden/>
          </w:rPr>
          <w:fldChar w:fldCharType="separate"/>
        </w:r>
        <w:r w:rsidR="005F3EF7">
          <w:rPr>
            <w:noProof/>
            <w:webHidden/>
          </w:rPr>
          <w:t>24</w:t>
        </w:r>
        <w:r w:rsidR="005F3EF7">
          <w:rPr>
            <w:noProof/>
            <w:webHidden/>
          </w:rPr>
          <w:fldChar w:fldCharType="end"/>
        </w:r>
      </w:hyperlink>
    </w:p>
    <w:p w14:paraId="2C7B69F1" w14:textId="6C7D6ECF" w:rsidR="005F3EF7" w:rsidRDefault="00000000">
      <w:pPr>
        <w:pStyle w:val="TableofFigures"/>
        <w:tabs>
          <w:tab w:val="right" w:leader="dot" w:pos="9539"/>
        </w:tabs>
        <w:rPr>
          <w:rFonts w:asciiTheme="minorHAnsi" w:eastAsiaTheme="minorEastAsia" w:hAnsiTheme="minorHAnsi" w:cstheme="minorBidi"/>
          <w:noProof/>
          <w:sz w:val="22"/>
          <w:szCs w:val="22"/>
          <w:lang w:val="en-ZA" w:eastAsia="en-ZA"/>
        </w:rPr>
      </w:pPr>
      <w:hyperlink w:anchor="_Toc115101886" w:history="1">
        <w:r w:rsidR="005F3EF7" w:rsidRPr="00656D12">
          <w:rPr>
            <w:rStyle w:val="Hyperlink"/>
            <w:noProof/>
          </w:rPr>
          <w:t>Figure 8</w:t>
        </w:r>
        <w:r w:rsidR="005F3EF7" w:rsidRPr="00656D12">
          <w:rPr>
            <w:rStyle w:val="Hyperlink"/>
            <w:noProof/>
          </w:rPr>
          <w:noBreakHyphen/>
          <w:t>4: Vergelegen Availability Vs Forecast</w:t>
        </w:r>
        <w:r w:rsidR="005F3EF7">
          <w:rPr>
            <w:noProof/>
            <w:webHidden/>
          </w:rPr>
          <w:tab/>
        </w:r>
        <w:r w:rsidR="005F3EF7">
          <w:rPr>
            <w:noProof/>
            <w:webHidden/>
          </w:rPr>
          <w:fldChar w:fldCharType="begin"/>
        </w:r>
        <w:r w:rsidR="005F3EF7">
          <w:rPr>
            <w:noProof/>
            <w:webHidden/>
          </w:rPr>
          <w:instrText xml:space="preserve"> PAGEREF _Toc115101886 \h </w:instrText>
        </w:r>
        <w:r w:rsidR="005F3EF7">
          <w:rPr>
            <w:noProof/>
            <w:webHidden/>
          </w:rPr>
        </w:r>
        <w:r w:rsidR="005F3EF7">
          <w:rPr>
            <w:noProof/>
            <w:webHidden/>
          </w:rPr>
          <w:fldChar w:fldCharType="separate"/>
        </w:r>
        <w:r w:rsidR="005F3EF7">
          <w:rPr>
            <w:noProof/>
            <w:webHidden/>
          </w:rPr>
          <w:t>24</w:t>
        </w:r>
        <w:r w:rsidR="005F3EF7">
          <w:rPr>
            <w:noProof/>
            <w:webHidden/>
          </w:rPr>
          <w:fldChar w:fldCharType="end"/>
        </w:r>
      </w:hyperlink>
    </w:p>
    <w:p w14:paraId="159C0324" w14:textId="61938397" w:rsidR="005F3EF7" w:rsidRDefault="00000000">
      <w:pPr>
        <w:pStyle w:val="TableofFigures"/>
        <w:tabs>
          <w:tab w:val="right" w:leader="dot" w:pos="9539"/>
        </w:tabs>
        <w:rPr>
          <w:rFonts w:asciiTheme="minorHAnsi" w:eastAsiaTheme="minorEastAsia" w:hAnsiTheme="minorHAnsi" w:cstheme="minorBidi"/>
          <w:noProof/>
          <w:sz w:val="22"/>
          <w:szCs w:val="22"/>
          <w:lang w:val="en-ZA" w:eastAsia="en-ZA"/>
        </w:rPr>
      </w:pPr>
      <w:hyperlink w:anchor="_Toc115101887" w:history="1">
        <w:r w:rsidR="005F3EF7" w:rsidRPr="00656D12">
          <w:rPr>
            <w:rStyle w:val="Hyperlink"/>
            <w:noProof/>
          </w:rPr>
          <w:t>Figure 8</w:t>
        </w:r>
        <w:r w:rsidR="005F3EF7" w:rsidRPr="00656D12">
          <w:rPr>
            <w:rStyle w:val="Hyperlink"/>
            <w:noProof/>
          </w:rPr>
          <w:noBreakHyphen/>
          <w:t>5: Vergelegen PR Vs Forecast</w:t>
        </w:r>
        <w:r w:rsidR="005F3EF7">
          <w:rPr>
            <w:noProof/>
            <w:webHidden/>
          </w:rPr>
          <w:tab/>
        </w:r>
        <w:r w:rsidR="005F3EF7">
          <w:rPr>
            <w:noProof/>
            <w:webHidden/>
          </w:rPr>
          <w:fldChar w:fldCharType="begin"/>
        </w:r>
        <w:r w:rsidR="005F3EF7">
          <w:rPr>
            <w:noProof/>
            <w:webHidden/>
          </w:rPr>
          <w:instrText xml:space="preserve"> PAGEREF _Toc115101887 \h </w:instrText>
        </w:r>
        <w:r w:rsidR="005F3EF7">
          <w:rPr>
            <w:noProof/>
            <w:webHidden/>
          </w:rPr>
        </w:r>
        <w:r w:rsidR="005F3EF7">
          <w:rPr>
            <w:noProof/>
            <w:webHidden/>
          </w:rPr>
          <w:fldChar w:fldCharType="separate"/>
        </w:r>
        <w:r w:rsidR="005F3EF7">
          <w:rPr>
            <w:noProof/>
            <w:webHidden/>
          </w:rPr>
          <w:t>25</w:t>
        </w:r>
        <w:r w:rsidR="005F3EF7">
          <w:rPr>
            <w:noProof/>
            <w:webHidden/>
          </w:rPr>
          <w:fldChar w:fldCharType="end"/>
        </w:r>
      </w:hyperlink>
    </w:p>
    <w:p w14:paraId="77A8E66C" w14:textId="1D314596" w:rsidR="00C92C90" w:rsidRPr="00C92C90" w:rsidRDefault="00C92C90" w:rsidP="00C92C90">
      <w:pPr>
        <w:jc w:val="both"/>
        <w:rPr>
          <w:szCs w:val="24"/>
        </w:rPr>
      </w:pPr>
      <w:r w:rsidRPr="00C92C90">
        <w:rPr>
          <w:szCs w:val="24"/>
        </w:rPr>
        <w:fldChar w:fldCharType="end"/>
      </w:r>
    </w:p>
    <w:p w14:paraId="259CC229" w14:textId="77777777" w:rsidR="00C92C90" w:rsidRPr="00C92C90" w:rsidRDefault="00C92C90" w:rsidP="00C92C90">
      <w:pPr>
        <w:jc w:val="both"/>
        <w:rPr>
          <w:color w:val="5F0505"/>
          <w:sz w:val="32"/>
          <w:szCs w:val="24"/>
        </w:rPr>
      </w:pPr>
      <w:permStart w:id="186929030" w:edGrp="everyone"/>
      <w:r w:rsidRPr="00C92C90">
        <w:rPr>
          <w:color w:val="5F0505"/>
          <w:sz w:val="32"/>
          <w:szCs w:val="24"/>
        </w:rPr>
        <w:t>List of Tables</w:t>
      </w:r>
    </w:p>
    <w:permEnd w:id="186929030"/>
    <w:p w14:paraId="09D15B5E" w14:textId="77777777" w:rsidR="00C92C90" w:rsidRPr="00C92C90" w:rsidRDefault="00C92C90" w:rsidP="00C92C90">
      <w:pPr>
        <w:jc w:val="both"/>
        <w:rPr>
          <w:color w:val="5F0505"/>
          <w:sz w:val="32"/>
          <w:szCs w:val="24"/>
        </w:rPr>
      </w:pPr>
    </w:p>
    <w:p w14:paraId="2AD02AA9" w14:textId="0B6871FF" w:rsidR="005F3EF7" w:rsidRDefault="00C92C90">
      <w:pPr>
        <w:pStyle w:val="TableofFigures"/>
        <w:tabs>
          <w:tab w:val="right" w:leader="dot" w:pos="9539"/>
        </w:tabs>
        <w:rPr>
          <w:rFonts w:asciiTheme="minorHAnsi" w:eastAsiaTheme="minorEastAsia" w:hAnsiTheme="minorHAnsi" w:cstheme="minorBidi"/>
          <w:noProof/>
          <w:sz w:val="22"/>
          <w:szCs w:val="22"/>
          <w:lang w:val="en-ZA" w:eastAsia="en-ZA"/>
        </w:rPr>
      </w:pPr>
      <w:r w:rsidRPr="00C92C90">
        <w:rPr>
          <w:color w:val="5F0505"/>
          <w:szCs w:val="24"/>
        </w:rPr>
        <w:fldChar w:fldCharType="begin"/>
      </w:r>
      <w:r w:rsidRPr="00C92C90">
        <w:rPr>
          <w:color w:val="5F0505"/>
          <w:szCs w:val="24"/>
        </w:rPr>
        <w:instrText xml:space="preserve"> TOC \h \z \c "Table" </w:instrText>
      </w:r>
      <w:r w:rsidRPr="00C92C90">
        <w:rPr>
          <w:color w:val="5F0505"/>
          <w:szCs w:val="24"/>
        </w:rPr>
        <w:fldChar w:fldCharType="separate"/>
      </w:r>
      <w:hyperlink w:anchor="_Toc115101829" w:history="1">
        <w:r w:rsidR="005F3EF7" w:rsidRPr="007A2576">
          <w:rPr>
            <w:rStyle w:val="Hyperlink"/>
            <w:noProof/>
          </w:rPr>
          <w:t>Table 1</w:t>
        </w:r>
        <w:r w:rsidR="005F3EF7" w:rsidRPr="007A2576">
          <w:rPr>
            <w:rStyle w:val="Hyperlink"/>
            <w:noProof/>
          </w:rPr>
          <w:noBreakHyphen/>
          <w:t>1: Project Overview</w:t>
        </w:r>
        <w:r w:rsidR="005F3EF7">
          <w:rPr>
            <w:noProof/>
            <w:webHidden/>
          </w:rPr>
          <w:tab/>
        </w:r>
        <w:r w:rsidR="005F3EF7">
          <w:rPr>
            <w:noProof/>
            <w:webHidden/>
          </w:rPr>
          <w:fldChar w:fldCharType="begin"/>
        </w:r>
        <w:r w:rsidR="005F3EF7">
          <w:rPr>
            <w:noProof/>
            <w:webHidden/>
          </w:rPr>
          <w:instrText xml:space="preserve"> PAGEREF _Toc115101829 \h </w:instrText>
        </w:r>
        <w:r w:rsidR="005F3EF7">
          <w:rPr>
            <w:noProof/>
            <w:webHidden/>
          </w:rPr>
        </w:r>
        <w:r w:rsidR="005F3EF7">
          <w:rPr>
            <w:noProof/>
            <w:webHidden/>
          </w:rPr>
          <w:fldChar w:fldCharType="separate"/>
        </w:r>
        <w:r w:rsidR="005F3EF7">
          <w:rPr>
            <w:noProof/>
            <w:webHidden/>
          </w:rPr>
          <w:t>5</w:t>
        </w:r>
        <w:r w:rsidR="005F3EF7">
          <w:rPr>
            <w:noProof/>
            <w:webHidden/>
          </w:rPr>
          <w:fldChar w:fldCharType="end"/>
        </w:r>
      </w:hyperlink>
    </w:p>
    <w:p w14:paraId="0F01718F" w14:textId="4492576F" w:rsidR="005F3EF7" w:rsidRDefault="00000000">
      <w:pPr>
        <w:pStyle w:val="TableofFigures"/>
        <w:tabs>
          <w:tab w:val="right" w:leader="dot" w:pos="9539"/>
        </w:tabs>
        <w:rPr>
          <w:rFonts w:asciiTheme="minorHAnsi" w:eastAsiaTheme="minorEastAsia" w:hAnsiTheme="minorHAnsi" w:cstheme="minorBidi"/>
          <w:noProof/>
          <w:sz w:val="22"/>
          <w:szCs w:val="22"/>
          <w:lang w:val="en-ZA" w:eastAsia="en-ZA"/>
        </w:rPr>
      </w:pPr>
      <w:hyperlink w:anchor="_Toc115101830" w:history="1">
        <w:r w:rsidR="005F3EF7" w:rsidRPr="007A2576">
          <w:rPr>
            <w:rStyle w:val="Hyperlink"/>
            <w:noProof/>
          </w:rPr>
          <w:t>Table 1</w:t>
        </w:r>
        <w:r w:rsidR="005F3EF7" w:rsidRPr="007A2576">
          <w:rPr>
            <w:rStyle w:val="Hyperlink"/>
            <w:noProof/>
          </w:rPr>
          <w:noBreakHyphen/>
          <w:t>2: Risk Definitions Key</w:t>
        </w:r>
        <w:r w:rsidR="005F3EF7">
          <w:rPr>
            <w:noProof/>
            <w:webHidden/>
          </w:rPr>
          <w:tab/>
        </w:r>
        <w:r w:rsidR="005F3EF7">
          <w:rPr>
            <w:noProof/>
            <w:webHidden/>
          </w:rPr>
          <w:fldChar w:fldCharType="begin"/>
        </w:r>
        <w:r w:rsidR="005F3EF7">
          <w:rPr>
            <w:noProof/>
            <w:webHidden/>
          </w:rPr>
          <w:instrText xml:space="preserve"> PAGEREF _Toc115101830 \h </w:instrText>
        </w:r>
        <w:r w:rsidR="005F3EF7">
          <w:rPr>
            <w:noProof/>
            <w:webHidden/>
          </w:rPr>
        </w:r>
        <w:r w:rsidR="005F3EF7">
          <w:rPr>
            <w:noProof/>
            <w:webHidden/>
          </w:rPr>
          <w:fldChar w:fldCharType="separate"/>
        </w:r>
        <w:r w:rsidR="005F3EF7">
          <w:rPr>
            <w:noProof/>
            <w:webHidden/>
          </w:rPr>
          <w:t>6</w:t>
        </w:r>
        <w:r w:rsidR="005F3EF7">
          <w:rPr>
            <w:noProof/>
            <w:webHidden/>
          </w:rPr>
          <w:fldChar w:fldCharType="end"/>
        </w:r>
      </w:hyperlink>
    </w:p>
    <w:p w14:paraId="456E3E76" w14:textId="77CE7EB5" w:rsidR="005F3EF7" w:rsidRDefault="00000000">
      <w:pPr>
        <w:pStyle w:val="TableofFigures"/>
        <w:tabs>
          <w:tab w:val="right" w:leader="dot" w:pos="9539"/>
        </w:tabs>
        <w:rPr>
          <w:rFonts w:asciiTheme="minorHAnsi" w:eastAsiaTheme="minorEastAsia" w:hAnsiTheme="minorHAnsi" w:cstheme="minorBidi"/>
          <w:noProof/>
          <w:sz w:val="22"/>
          <w:szCs w:val="22"/>
          <w:lang w:val="en-ZA" w:eastAsia="en-ZA"/>
        </w:rPr>
      </w:pPr>
      <w:hyperlink w:anchor="_Toc115101831" w:history="1">
        <w:r w:rsidR="005F3EF7" w:rsidRPr="007A2576">
          <w:rPr>
            <w:rStyle w:val="Hyperlink"/>
            <w:noProof/>
          </w:rPr>
          <w:t>Table 2</w:t>
        </w:r>
        <w:r w:rsidR="005F3EF7" w:rsidRPr="007A2576">
          <w:rPr>
            <w:rStyle w:val="Hyperlink"/>
            <w:noProof/>
          </w:rPr>
          <w:noBreakHyphen/>
          <w:t>1: Key Risk</w:t>
        </w:r>
        <w:r w:rsidR="005F3EF7">
          <w:rPr>
            <w:noProof/>
            <w:webHidden/>
          </w:rPr>
          <w:tab/>
        </w:r>
        <w:r w:rsidR="005F3EF7">
          <w:rPr>
            <w:noProof/>
            <w:webHidden/>
          </w:rPr>
          <w:fldChar w:fldCharType="begin"/>
        </w:r>
        <w:r w:rsidR="005F3EF7">
          <w:rPr>
            <w:noProof/>
            <w:webHidden/>
          </w:rPr>
          <w:instrText xml:space="preserve"> PAGEREF _Toc115101831 \h </w:instrText>
        </w:r>
        <w:r w:rsidR="005F3EF7">
          <w:rPr>
            <w:noProof/>
            <w:webHidden/>
          </w:rPr>
        </w:r>
        <w:r w:rsidR="005F3EF7">
          <w:rPr>
            <w:noProof/>
            <w:webHidden/>
          </w:rPr>
          <w:fldChar w:fldCharType="separate"/>
        </w:r>
        <w:r w:rsidR="005F3EF7">
          <w:rPr>
            <w:noProof/>
            <w:webHidden/>
          </w:rPr>
          <w:t>2</w:t>
        </w:r>
        <w:r w:rsidR="005F3EF7">
          <w:rPr>
            <w:noProof/>
            <w:webHidden/>
          </w:rPr>
          <w:fldChar w:fldCharType="end"/>
        </w:r>
      </w:hyperlink>
    </w:p>
    <w:p w14:paraId="315F0198" w14:textId="609D0358" w:rsidR="005F3EF7" w:rsidRDefault="00000000">
      <w:pPr>
        <w:pStyle w:val="TableofFigures"/>
        <w:tabs>
          <w:tab w:val="right" w:leader="dot" w:pos="9539"/>
        </w:tabs>
        <w:rPr>
          <w:rFonts w:asciiTheme="minorHAnsi" w:eastAsiaTheme="minorEastAsia" w:hAnsiTheme="minorHAnsi" w:cstheme="minorBidi"/>
          <w:noProof/>
          <w:sz w:val="22"/>
          <w:szCs w:val="22"/>
          <w:lang w:val="en-ZA" w:eastAsia="en-ZA"/>
        </w:rPr>
      </w:pPr>
      <w:hyperlink w:anchor="_Toc115101832" w:history="1">
        <w:r w:rsidR="005F3EF7" w:rsidRPr="007A2576">
          <w:rPr>
            <w:rStyle w:val="Hyperlink"/>
            <w:noProof/>
          </w:rPr>
          <w:t>Table 3</w:t>
        </w:r>
        <w:r w:rsidR="005F3EF7" w:rsidRPr="007A2576">
          <w:rPr>
            <w:rStyle w:val="Hyperlink"/>
            <w:noProof/>
          </w:rPr>
          <w:noBreakHyphen/>
          <w:t>1: PPA Rates</w:t>
        </w:r>
        <w:r w:rsidR="005F3EF7">
          <w:rPr>
            <w:noProof/>
            <w:webHidden/>
          </w:rPr>
          <w:tab/>
        </w:r>
        <w:r w:rsidR="005F3EF7">
          <w:rPr>
            <w:noProof/>
            <w:webHidden/>
          </w:rPr>
          <w:fldChar w:fldCharType="begin"/>
        </w:r>
        <w:r w:rsidR="005F3EF7">
          <w:rPr>
            <w:noProof/>
            <w:webHidden/>
          </w:rPr>
          <w:instrText xml:space="preserve"> PAGEREF _Toc115101832 \h </w:instrText>
        </w:r>
        <w:r w:rsidR="005F3EF7">
          <w:rPr>
            <w:noProof/>
            <w:webHidden/>
          </w:rPr>
        </w:r>
        <w:r w:rsidR="005F3EF7">
          <w:rPr>
            <w:noProof/>
            <w:webHidden/>
          </w:rPr>
          <w:fldChar w:fldCharType="separate"/>
        </w:r>
        <w:r w:rsidR="005F3EF7">
          <w:rPr>
            <w:noProof/>
            <w:webHidden/>
          </w:rPr>
          <w:t>3</w:t>
        </w:r>
        <w:r w:rsidR="005F3EF7">
          <w:rPr>
            <w:noProof/>
            <w:webHidden/>
          </w:rPr>
          <w:fldChar w:fldCharType="end"/>
        </w:r>
      </w:hyperlink>
    </w:p>
    <w:p w14:paraId="24CCFE0F" w14:textId="51B7FF1D" w:rsidR="005F3EF7" w:rsidRDefault="00000000">
      <w:pPr>
        <w:pStyle w:val="TableofFigures"/>
        <w:tabs>
          <w:tab w:val="right" w:leader="dot" w:pos="9539"/>
        </w:tabs>
        <w:rPr>
          <w:rFonts w:asciiTheme="minorHAnsi" w:eastAsiaTheme="minorEastAsia" w:hAnsiTheme="minorHAnsi" w:cstheme="minorBidi"/>
          <w:noProof/>
          <w:sz w:val="22"/>
          <w:szCs w:val="22"/>
          <w:lang w:val="en-ZA" w:eastAsia="en-ZA"/>
        </w:rPr>
      </w:pPr>
      <w:hyperlink w:anchor="_Toc115101833" w:history="1">
        <w:r w:rsidR="005F3EF7" w:rsidRPr="007A2576">
          <w:rPr>
            <w:rStyle w:val="Hyperlink"/>
            <w:noProof/>
          </w:rPr>
          <w:t>Table 3</w:t>
        </w:r>
        <w:r w:rsidR="005F3EF7" w:rsidRPr="007A2576">
          <w:rPr>
            <w:rStyle w:val="Hyperlink"/>
            <w:noProof/>
          </w:rPr>
          <w:noBreakHyphen/>
          <w:t>2: Project Revenue Overview</w:t>
        </w:r>
        <w:r w:rsidR="005F3EF7">
          <w:rPr>
            <w:noProof/>
            <w:webHidden/>
          </w:rPr>
          <w:tab/>
        </w:r>
        <w:r w:rsidR="005F3EF7">
          <w:rPr>
            <w:noProof/>
            <w:webHidden/>
          </w:rPr>
          <w:fldChar w:fldCharType="begin"/>
        </w:r>
        <w:r w:rsidR="005F3EF7">
          <w:rPr>
            <w:noProof/>
            <w:webHidden/>
          </w:rPr>
          <w:instrText xml:space="preserve"> PAGEREF _Toc115101833 \h </w:instrText>
        </w:r>
        <w:r w:rsidR="005F3EF7">
          <w:rPr>
            <w:noProof/>
            <w:webHidden/>
          </w:rPr>
        </w:r>
        <w:r w:rsidR="005F3EF7">
          <w:rPr>
            <w:noProof/>
            <w:webHidden/>
          </w:rPr>
          <w:fldChar w:fldCharType="separate"/>
        </w:r>
        <w:r w:rsidR="005F3EF7">
          <w:rPr>
            <w:noProof/>
            <w:webHidden/>
          </w:rPr>
          <w:t>4</w:t>
        </w:r>
        <w:r w:rsidR="005F3EF7">
          <w:rPr>
            <w:noProof/>
            <w:webHidden/>
          </w:rPr>
          <w:fldChar w:fldCharType="end"/>
        </w:r>
      </w:hyperlink>
    </w:p>
    <w:p w14:paraId="673B571E" w14:textId="41EEFD6F" w:rsidR="005F3EF7" w:rsidRDefault="00000000">
      <w:pPr>
        <w:pStyle w:val="TableofFigures"/>
        <w:tabs>
          <w:tab w:val="right" w:leader="dot" w:pos="9539"/>
        </w:tabs>
        <w:rPr>
          <w:rFonts w:asciiTheme="minorHAnsi" w:eastAsiaTheme="minorEastAsia" w:hAnsiTheme="minorHAnsi" w:cstheme="minorBidi"/>
          <w:noProof/>
          <w:sz w:val="22"/>
          <w:szCs w:val="22"/>
          <w:lang w:val="en-ZA" w:eastAsia="en-ZA"/>
        </w:rPr>
      </w:pPr>
      <w:hyperlink w:anchor="_Toc115101834" w:history="1">
        <w:r w:rsidR="005F3EF7" w:rsidRPr="007A2576">
          <w:rPr>
            <w:rStyle w:val="Hyperlink"/>
            <w:noProof/>
          </w:rPr>
          <w:t>Table 4</w:t>
        </w:r>
        <w:r w:rsidR="005F3EF7" w:rsidRPr="007A2576">
          <w:rPr>
            <w:rStyle w:val="Hyperlink"/>
            <w:noProof/>
          </w:rPr>
          <w:noBreakHyphen/>
          <w:t>1: Highveld Project Overview</w:t>
        </w:r>
        <w:r w:rsidR="005F3EF7">
          <w:rPr>
            <w:noProof/>
            <w:webHidden/>
          </w:rPr>
          <w:tab/>
        </w:r>
        <w:r w:rsidR="005F3EF7">
          <w:rPr>
            <w:noProof/>
            <w:webHidden/>
          </w:rPr>
          <w:fldChar w:fldCharType="begin"/>
        </w:r>
        <w:r w:rsidR="005F3EF7">
          <w:rPr>
            <w:noProof/>
            <w:webHidden/>
          </w:rPr>
          <w:instrText xml:space="preserve"> PAGEREF _Toc115101834 \h </w:instrText>
        </w:r>
        <w:r w:rsidR="005F3EF7">
          <w:rPr>
            <w:noProof/>
            <w:webHidden/>
          </w:rPr>
        </w:r>
        <w:r w:rsidR="005F3EF7">
          <w:rPr>
            <w:noProof/>
            <w:webHidden/>
          </w:rPr>
          <w:fldChar w:fldCharType="separate"/>
        </w:r>
        <w:r w:rsidR="005F3EF7">
          <w:rPr>
            <w:noProof/>
            <w:webHidden/>
          </w:rPr>
          <w:t>5</w:t>
        </w:r>
        <w:r w:rsidR="005F3EF7">
          <w:rPr>
            <w:noProof/>
            <w:webHidden/>
          </w:rPr>
          <w:fldChar w:fldCharType="end"/>
        </w:r>
      </w:hyperlink>
    </w:p>
    <w:p w14:paraId="6A8A19A6" w14:textId="6E7F6A46" w:rsidR="005F3EF7" w:rsidRDefault="00000000">
      <w:pPr>
        <w:pStyle w:val="TableofFigures"/>
        <w:tabs>
          <w:tab w:val="right" w:leader="dot" w:pos="9539"/>
        </w:tabs>
        <w:rPr>
          <w:rFonts w:asciiTheme="minorHAnsi" w:eastAsiaTheme="minorEastAsia" w:hAnsiTheme="minorHAnsi" w:cstheme="minorBidi"/>
          <w:noProof/>
          <w:sz w:val="22"/>
          <w:szCs w:val="22"/>
          <w:lang w:val="en-ZA" w:eastAsia="en-ZA"/>
        </w:rPr>
      </w:pPr>
      <w:hyperlink w:anchor="_Toc115101835" w:history="1">
        <w:r w:rsidR="005F3EF7" w:rsidRPr="007A2576">
          <w:rPr>
            <w:rStyle w:val="Hyperlink"/>
            <w:noProof/>
          </w:rPr>
          <w:t>Table 4</w:t>
        </w:r>
        <w:r w:rsidR="005F3EF7" w:rsidRPr="007A2576">
          <w:rPr>
            <w:rStyle w:val="Hyperlink"/>
            <w:noProof/>
          </w:rPr>
          <w:noBreakHyphen/>
          <w:t>2: Hermanus Production and Forecast</w:t>
        </w:r>
        <w:r w:rsidR="005F3EF7">
          <w:rPr>
            <w:noProof/>
            <w:webHidden/>
          </w:rPr>
          <w:tab/>
        </w:r>
        <w:r w:rsidR="005F3EF7">
          <w:rPr>
            <w:noProof/>
            <w:webHidden/>
          </w:rPr>
          <w:fldChar w:fldCharType="begin"/>
        </w:r>
        <w:r w:rsidR="005F3EF7">
          <w:rPr>
            <w:noProof/>
            <w:webHidden/>
          </w:rPr>
          <w:instrText xml:space="preserve"> PAGEREF _Toc115101835 \h </w:instrText>
        </w:r>
        <w:r w:rsidR="005F3EF7">
          <w:rPr>
            <w:noProof/>
            <w:webHidden/>
          </w:rPr>
        </w:r>
        <w:r w:rsidR="005F3EF7">
          <w:rPr>
            <w:noProof/>
            <w:webHidden/>
          </w:rPr>
          <w:fldChar w:fldCharType="separate"/>
        </w:r>
        <w:r w:rsidR="005F3EF7">
          <w:rPr>
            <w:noProof/>
            <w:webHidden/>
          </w:rPr>
          <w:t>5</w:t>
        </w:r>
        <w:r w:rsidR="005F3EF7">
          <w:rPr>
            <w:noProof/>
            <w:webHidden/>
          </w:rPr>
          <w:fldChar w:fldCharType="end"/>
        </w:r>
      </w:hyperlink>
    </w:p>
    <w:p w14:paraId="4F06E9E4" w14:textId="2719F3D9" w:rsidR="005F3EF7" w:rsidRDefault="00000000">
      <w:pPr>
        <w:pStyle w:val="TableofFigures"/>
        <w:tabs>
          <w:tab w:val="right" w:leader="dot" w:pos="9539"/>
        </w:tabs>
        <w:rPr>
          <w:rFonts w:asciiTheme="minorHAnsi" w:eastAsiaTheme="minorEastAsia" w:hAnsiTheme="minorHAnsi" w:cstheme="minorBidi"/>
          <w:noProof/>
          <w:sz w:val="22"/>
          <w:szCs w:val="22"/>
          <w:lang w:val="en-ZA" w:eastAsia="en-ZA"/>
        </w:rPr>
      </w:pPr>
      <w:hyperlink w:anchor="_Toc115101836" w:history="1">
        <w:r w:rsidR="005F3EF7" w:rsidRPr="007A2576">
          <w:rPr>
            <w:rStyle w:val="Hyperlink"/>
            <w:noProof/>
          </w:rPr>
          <w:t>Table 4</w:t>
        </w:r>
        <w:r w:rsidR="005F3EF7" w:rsidRPr="007A2576">
          <w:rPr>
            <w:rStyle w:val="Hyperlink"/>
            <w:noProof/>
          </w:rPr>
          <w:noBreakHyphen/>
          <w:t>3: Highveld irradiation and Forecast</w:t>
        </w:r>
        <w:r w:rsidR="005F3EF7">
          <w:rPr>
            <w:noProof/>
            <w:webHidden/>
          </w:rPr>
          <w:tab/>
        </w:r>
        <w:r w:rsidR="005F3EF7">
          <w:rPr>
            <w:noProof/>
            <w:webHidden/>
          </w:rPr>
          <w:fldChar w:fldCharType="begin"/>
        </w:r>
        <w:r w:rsidR="005F3EF7">
          <w:rPr>
            <w:noProof/>
            <w:webHidden/>
          </w:rPr>
          <w:instrText xml:space="preserve"> PAGEREF _Toc115101836 \h </w:instrText>
        </w:r>
        <w:r w:rsidR="005F3EF7">
          <w:rPr>
            <w:noProof/>
            <w:webHidden/>
          </w:rPr>
        </w:r>
        <w:r w:rsidR="005F3EF7">
          <w:rPr>
            <w:noProof/>
            <w:webHidden/>
          </w:rPr>
          <w:fldChar w:fldCharType="separate"/>
        </w:r>
        <w:r w:rsidR="005F3EF7">
          <w:rPr>
            <w:noProof/>
            <w:webHidden/>
          </w:rPr>
          <w:t>6</w:t>
        </w:r>
        <w:r w:rsidR="005F3EF7">
          <w:rPr>
            <w:noProof/>
            <w:webHidden/>
          </w:rPr>
          <w:fldChar w:fldCharType="end"/>
        </w:r>
      </w:hyperlink>
    </w:p>
    <w:p w14:paraId="5747C1F1" w14:textId="1FA52C16" w:rsidR="005F3EF7" w:rsidRDefault="00000000">
      <w:pPr>
        <w:pStyle w:val="TableofFigures"/>
        <w:tabs>
          <w:tab w:val="right" w:leader="dot" w:pos="9539"/>
        </w:tabs>
        <w:rPr>
          <w:rFonts w:asciiTheme="minorHAnsi" w:eastAsiaTheme="minorEastAsia" w:hAnsiTheme="minorHAnsi" w:cstheme="minorBidi"/>
          <w:noProof/>
          <w:sz w:val="22"/>
          <w:szCs w:val="22"/>
          <w:lang w:val="en-ZA" w:eastAsia="en-ZA"/>
        </w:rPr>
      </w:pPr>
      <w:hyperlink w:anchor="_Toc115101837" w:history="1">
        <w:r w:rsidR="005F3EF7" w:rsidRPr="007A2576">
          <w:rPr>
            <w:rStyle w:val="Hyperlink"/>
            <w:noProof/>
          </w:rPr>
          <w:t>Table 4</w:t>
        </w:r>
        <w:r w:rsidR="005F3EF7" w:rsidRPr="007A2576">
          <w:rPr>
            <w:rStyle w:val="Hyperlink"/>
            <w:noProof/>
          </w:rPr>
          <w:noBreakHyphen/>
          <w:t>4: Highveld Availability and Forecast</w:t>
        </w:r>
        <w:r w:rsidR="005F3EF7">
          <w:rPr>
            <w:noProof/>
            <w:webHidden/>
          </w:rPr>
          <w:tab/>
        </w:r>
        <w:r w:rsidR="005F3EF7">
          <w:rPr>
            <w:noProof/>
            <w:webHidden/>
          </w:rPr>
          <w:fldChar w:fldCharType="begin"/>
        </w:r>
        <w:r w:rsidR="005F3EF7">
          <w:rPr>
            <w:noProof/>
            <w:webHidden/>
          </w:rPr>
          <w:instrText xml:space="preserve"> PAGEREF _Toc115101837 \h </w:instrText>
        </w:r>
        <w:r w:rsidR="005F3EF7">
          <w:rPr>
            <w:noProof/>
            <w:webHidden/>
          </w:rPr>
        </w:r>
        <w:r w:rsidR="005F3EF7">
          <w:rPr>
            <w:noProof/>
            <w:webHidden/>
          </w:rPr>
          <w:fldChar w:fldCharType="separate"/>
        </w:r>
        <w:r w:rsidR="005F3EF7">
          <w:rPr>
            <w:noProof/>
            <w:webHidden/>
          </w:rPr>
          <w:t>7</w:t>
        </w:r>
        <w:r w:rsidR="005F3EF7">
          <w:rPr>
            <w:noProof/>
            <w:webHidden/>
          </w:rPr>
          <w:fldChar w:fldCharType="end"/>
        </w:r>
      </w:hyperlink>
    </w:p>
    <w:p w14:paraId="76E82CE3" w14:textId="5622F8A1" w:rsidR="005F3EF7" w:rsidRDefault="00000000">
      <w:pPr>
        <w:pStyle w:val="TableofFigures"/>
        <w:tabs>
          <w:tab w:val="right" w:leader="dot" w:pos="9539"/>
        </w:tabs>
        <w:rPr>
          <w:rFonts w:asciiTheme="minorHAnsi" w:eastAsiaTheme="minorEastAsia" w:hAnsiTheme="minorHAnsi" w:cstheme="minorBidi"/>
          <w:noProof/>
          <w:sz w:val="22"/>
          <w:szCs w:val="22"/>
          <w:lang w:val="en-ZA" w:eastAsia="en-ZA"/>
        </w:rPr>
      </w:pPr>
      <w:hyperlink w:anchor="_Toc115101838" w:history="1">
        <w:r w:rsidR="005F3EF7" w:rsidRPr="007A2576">
          <w:rPr>
            <w:rStyle w:val="Hyperlink"/>
            <w:noProof/>
          </w:rPr>
          <w:t>Table 4</w:t>
        </w:r>
        <w:r w:rsidR="005F3EF7" w:rsidRPr="007A2576">
          <w:rPr>
            <w:rStyle w:val="Hyperlink"/>
            <w:noProof/>
          </w:rPr>
          <w:noBreakHyphen/>
          <w:t>5: Highveld PR and Forecast</w:t>
        </w:r>
        <w:r w:rsidR="005F3EF7">
          <w:rPr>
            <w:noProof/>
            <w:webHidden/>
          </w:rPr>
          <w:tab/>
        </w:r>
        <w:r w:rsidR="005F3EF7">
          <w:rPr>
            <w:noProof/>
            <w:webHidden/>
          </w:rPr>
          <w:fldChar w:fldCharType="begin"/>
        </w:r>
        <w:r w:rsidR="005F3EF7">
          <w:rPr>
            <w:noProof/>
            <w:webHidden/>
          </w:rPr>
          <w:instrText xml:space="preserve"> PAGEREF _Toc115101838 \h </w:instrText>
        </w:r>
        <w:r w:rsidR="005F3EF7">
          <w:rPr>
            <w:noProof/>
            <w:webHidden/>
          </w:rPr>
        </w:r>
        <w:r w:rsidR="005F3EF7">
          <w:rPr>
            <w:noProof/>
            <w:webHidden/>
          </w:rPr>
          <w:fldChar w:fldCharType="separate"/>
        </w:r>
        <w:r w:rsidR="005F3EF7">
          <w:rPr>
            <w:noProof/>
            <w:webHidden/>
          </w:rPr>
          <w:t>7</w:t>
        </w:r>
        <w:r w:rsidR="005F3EF7">
          <w:rPr>
            <w:noProof/>
            <w:webHidden/>
          </w:rPr>
          <w:fldChar w:fldCharType="end"/>
        </w:r>
      </w:hyperlink>
    </w:p>
    <w:p w14:paraId="440F07B6" w14:textId="15C24EB3" w:rsidR="005F3EF7" w:rsidRDefault="00000000">
      <w:pPr>
        <w:pStyle w:val="TableofFigures"/>
        <w:tabs>
          <w:tab w:val="right" w:leader="dot" w:pos="9539"/>
        </w:tabs>
        <w:rPr>
          <w:rFonts w:asciiTheme="minorHAnsi" w:eastAsiaTheme="minorEastAsia" w:hAnsiTheme="minorHAnsi" w:cstheme="minorBidi"/>
          <w:noProof/>
          <w:sz w:val="22"/>
          <w:szCs w:val="22"/>
          <w:lang w:val="en-ZA" w:eastAsia="en-ZA"/>
        </w:rPr>
      </w:pPr>
      <w:hyperlink w:anchor="_Toc115101839" w:history="1">
        <w:r w:rsidR="005F3EF7" w:rsidRPr="007A2576">
          <w:rPr>
            <w:rStyle w:val="Hyperlink"/>
            <w:noProof/>
          </w:rPr>
          <w:t>Table 5</w:t>
        </w:r>
        <w:r w:rsidR="005F3EF7" w:rsidRPr="007A2576">
          <w:rPr>
            <w:rStyle w:val="Hyperlink"/>
            <w:noProof/>
          </w:rPr>
          <w:noBreakHyphen/>
          <w:t>1: Durbanville Project Overview</w:t>
        </w:r>
        <w:r w:rsidR="005F3EF7">
          <w:rPr>
            <w:noProof/>
            <w:webHidden/>
          </w:rPr>
          <w:tab/>
        </w:r>
        <w:r w:rsidR="005F3EF7">
          <w:rPr>
            <w:noProof/>
            <w:webHidden/>
          </w:rPr>
          <w:fldChar w:fldCharType="begin"/>
        </w:r>
        <w:r w:rsidR="005F3EF7">
          <w:rPr>
            <w:noProof/>
            <w:webHidden/>
          </w:rPr>
          <w:instrText xml:space="preserve"> PAGEREF _Toc115101839 \h </w:instrText>
        </w:r>
        <w:r w:rsidR="005F3EF7">
          <w:rPr>
            <w:noProof/>
            <w:webHidden/>
          </w:rPr>
        </w:r>
        <w:r w:rsidR="005F3EF7">
          <w:rPr>
            <w:noProof/>
            <w:webHidden/>
          </w:rPr>
          <w:fldChar w:fldCharType="separate"/>
        </w:r>
        <w:r w:rsidR="005F3EF7">
          <w:rPr>
            <w:noProof/>
            <w:webHidden/>
          </w:rPr>
          <w:t>9</w:t>
        </w:r>
        <w:r w:rsidR="005F3EF7">
          <w:rPr>
            <w:noProof/>
            <w:webHidden/>
          </w:rPr>
          <w:fldChar w:fldCharType="end"/>
        </w:r>
      </w:hyperlink>
    </w:p>
    <w:p w14:paraId="0FA7A5B7" w14:textId="37B53406" w:rsidR="005F3EF7" w:rsidRDefault="00000000">
      <w:pPr>
        <w:pStyle w:val="TableofFigures"/>
        <w:tabs>
          <w:tab w:val="right" w:leader="dot" w:pos="9539"/>
        </w:tabs>
        <w:rPr>
          <w:rFonts w:asciiTheme="minorHAnsi" w:eastAsiaTheme="minorEastAsia" w:hAnsiTheme="minorHAnsi" w:cstheme="minorBidi"/>
          <w:noProof/>
          <w:sz w:val="22"/>
          <w:szCs w:val="22"/>
          <w:lang w:val="en-ZA" w:eastAsia="en-ZA"/>
        </w:rPr>
      </w:pPr>
      <w:hyperlink w:anchor="_Toc115101840" w:history="1">
        <w:r w:rsidR="005F3EF7" w:rsidRPr="007A2576">
          <w:rPr>
            <w:rStyle w:val="Hyperlink"/>
            <w:noProof/>
          </w:rPr>
          <w:t>Table 5</w:t>
        </w:r>
        <w:r w:rsidR="005F3EF7" w:rsidRPr="007A2576">
          <w:rPr>
            <w:rStyle w:val="Hyperlink"/>
            <w:noProof/>
          </w:rPr>
          <w:noBreakHyphen/>
          <w:t>2: Durbanville Production and Forecast</w:t>
        </w:r>
        <w:r w:rsidR="005F3EF7">
          <w:rPr>
            <w:noProof/>
            <w:webHidden/>
          </w:rPr>
          <w:tab/>
        </w:r>
        <w:r w:rsidR="005F3EF7">
          <w:rPr>
            <w:noProof/>
            <w:webHidden/>
          </w:rPr>
          <w:fldChar w:fldCharType="begin"/>
        </w:r>
        <w:r w:rsidR="005F3EF7">
          <w:rPr>
            <w:noProof/>
            <w:webHidden/>
          </w:rPr>
          <w:instrText xml:space="preserve"> PAGEREF _Toc115101840 \h </w:instrText>
        </w:r>
        <w:r w:rsidR="005F3EF7">
          <w:rPr>
            <w:noProof/>
            <w:webHidden/>
          </w:rPr>
        </w:r>
        <w:r w:rsidR="005F3EF7">
          <w:rPr>
            <w:noProof/>
            <w:webHidden/>
          </w:rPr>
          <w:fldChar w:fldCharType="separate"/>
        </w:r>
        <w:r w:rsidR="005F3EF7">
          <w:rPr>
            <w:noProof/>
            <w:webHidden/>
          </w:rPr>
          <w:t>9</w:t>
        </w:r>
        <w:r w:rsidR="005F3EF7">
          <w:rPr>
            <w:noProof/>
            <w:webHidden/>
          </w:rPr>
          <w:fldChar w:fldCharType="end"/>
        </w:r>
      </w:hyperlink>
    </w:p>
    <w:p w14:paraId="2D8D13BB" w14:textId="154C399C" w:rsidR="005F3EF7" w:rsidRDefault="00000000">
      <w:pPr>
        <w:pStyle w:val="TableofFigures"/>
        <w:tabs>
          <w:tab w:val="right" w:leader="dot" w:pos="9539"/>
        </w:tabs>
        <w:rPr>
          <w:rFonts w:asciiTheme="minorHAnsi" w:eastAsiaTheme="minorEastAsia" w:hAnsiTheme="minorHAnsi" w:cstheme="minorBidi"/>
          <w:noProof/>
          <w:sz w:val="22"/>
          <w:szCs w:val="22"/>
          <w:lang w:val="en-ZA" w:eastAsia="en-ZA"/>
        </w:rPr>
      </w:pPr>
      <w:hyperlink w:anchor="_Toc115101841" w:history="1">
        <w:r w:rsidR="005F3EF7" w:rsidRPr="007A2576">
          <w:rPr>
            <w:rStyle w:val="Hyperlink"/>
            <w:noProof/>
          </w:rPr>
          <w:t>Table 5</w:t>
        </w:r>
        <w:r w:rsidR="005F3EF7" w:rsidRPr="007A2576">
          <w:rPr>
            <w:rStyle w:val="Hyperlink"/>
            <w:noProof/>
          </w:rPr>
          <w:noBreakHyphen/>
          <w:t>3: Durbanville irradiation and Forecast</w:t>
        </w:r>
        <w:r w:rsidR="005F3EF7">
          <w:rPr>
            <w:noProof/>
            <w:webHidden/>
          </w:rPr>
          <w:tab/>
        </w:r>
        <w:r w:rsidR="005F3EF7">
          <w:rPr>
            <w:noProof/>
            <w:webHidden/>
          </w:rPr>
          <w:fldChar w:fldCharType="begin"/>
        </w:r>
        <w:r w:rsidR="005F3EF7">
          <w:rPr>
            <w:noProof/>
            <w:webHidden/>
          </w:rPr>
          <w:instrText xml:space="preserve"> PAGEREF _Toc115101841 \h </w:instrText>
        </w:r>
        <w:r w:rsidR="005F3EF7">
          <w:rPr>
            <w:noProof/>
            <w:webHidden/>
          </w:rPr>
        </w:r>
        <w:r w:rsidR="005F3EF7">
          <w:rPr>
            <w:noProof/>
            <w:webHidden/>
          </w:rPr>
          <w:fldChar w:fldCharType="separate"/>
        </w:r>
        <w:r w:rsidR="005F3EF7">
          <w:rPr>
            <w:noProof/>
            <w:webHidden/>
          </w:rPr>
          <w:t>11</w:t>
        </w:r>
        <w:r w:rsidR="005F3EF7">
          <w:rPr>
            <w:noProof/>
            <w:webHidden/>
          </w:rPr>
          <w:fldChar w:fldCharType="end"/>
        </w:r>
      </w:hyperlink>
    </w:p>
    <w:p w14:paraId="183AB3E5" w14:textId="1DCC5413" w:rsidR="005F3EF7" w:rsidRDefault="00000000">
      <w:pPr>
        <w:pStyle w:val="TableofFigures"/>
        <w:tabs>
          <w:tab w:val="right" w:leader="dot" w:pos="9539"/>
        </w:tabs>
        <w:rPr>
          <w:rFonts w:asciiTheme="minorHAnsi" w:eastAsiaTheme="minorEastAsia" w:hAnsiTheme="minorHAnsi" w:cstheme="minorBidi"/>
          <w:noProof/>
          <w:sz w:val="22"/>
          <w:szCs w:val="22"/>
          <w:lang w:val="en-ZA" w:eastAsia="en-ZA"/>
        </w:rPr>
      </w:pPr>
      <w:hyperlink w:anchor="_Toc115101842" w:history="1">
        <w:r w:rsidR="005F3EF7" w:rsidRPr="007A2576">
          <w:rPr>
            <w:rStyle w:val="Hyperlink"/>
            <w:noProof/>
          </w:rPr>
          <w:t>Table 5</w:t>
        </w:r>
        <w:r w:rsidR="005F3EF7" w:rsidRPr="007A2576">
          <w:rPr>
            <w:rStyle w:val="Hyperlink"/>
            <w:noProof/>
          </w:rPr>
          <w:noBreakHyphen/>
          <w:t>4: Durbanville Availability and Guaranteed</w:t>
        </w:r>
        <w:r w:rsidR="005F3EF7">
          <w:rPr>
            <w:noProof/>
            <w:webHidden/>
          </w:rPr>
          <w:tab/>
        </w:r>
        <w:r w:rsidR="005F3EF7">
          <w:rPr>
            <w:noProof/>
            <w:webHidden/>
          </w:rPr>
          <w:fldChar w:fldCharType="begin"/>
        </w:r>
        <w:r w:rsidR="005F3EF7">
          <w:rPr>
            <w:noProof/>
            <w:webHidden/>
          </w:rPr>
          <w:instrText xml:space="preserve"> PAGEREF _Toc115101842 \h </w:instrText>
        </w:r>
        <w:r w:rsidR="005F3EF7">
          <w:rPr>
            <w:noProof/>
            <w:webHidden/>
          </w:rPr>
        </w:r>
        <w:r w:rsidR="005F3EF7">
          <w:rPr>
            <w:noProof/>
            <w:webHidden/>
          </w:rPr>
          <w:fldChar w:fldCharType="separate"/>
        </w:r>
        <w:r w:rsidR="005F3EF7">
          <w:rPr>
            <w:noProof/>
            <w:webHidden/>
          </w:rPr>
          <w:t>12</w:t>
        </w:r>
        <w:r w:rsidR="005F3EF7">
          <w:rPr>
            <w:noProof/>
            <w:webHidden/>
          </w:rPr>
          <w:fldChar w:fldCharType="end"/>
        </w:r>
      </w:hyperlink>
    </w:p>
    <w:p w14:paraId="1F140C32" w14:textId="6D8B4871" w:rsidR="005F3EF7" w:rsidRDefault="00000000">
      <w:pPr>
        <w:pStyle w:val="TableofFigures"/>
        <w:tabs>
          <w:tab w:val="right" w:leader="dot" w:pos="9539"/>
        </w:tabs>
        <w:rPr>
          <w:rFonts w:asciiTheme="minorHAnsi" w:eastAsiaTheme="minorEastAsia" w:hAnsiTheme="minorHAnsi" w:cstheme="minorBidi"/>
          <w:noProof/>
          <w:sz w:val="22"/>
          <w:szCs w:val="22"/>
          <w:lang w:val="en-ZA" w:eastAsia="en-ZA"/>
        </w:rPr>
      </w:pPr>
      <w:hyperlink w:anchor="_Toc115101843" w:history="1">
        <w:r w:rsidR="005F3EF7" w:rsidRPr="007A2576">
          <w:rPr>
            <w:rStyle w:val="Hyperlink"/>
            <w:noProof/>
          </w:rPr>
          <w:t>Table 5</w:t>
        </w:r>
        <w:r w:rsidR="005F3EF7" w:rsidRPr="007A2576">
          <w:rPr>
            <w:rStyle w:val="Hyperlink"/>
            <w:noProof/>
          </w:rPr>
          <w:noBreakHyphen/>
          <w:t>5: Durbanville PR and Forecast</w:t>
        </w:r>
        <w:r w:rsidR="005F3EF7">
          <w:rPr>
            <w:noProof/>
            <w:webHidden/>
          </w:rPr>
          <w:tab/>
        </w:r>
        <w:r w:rsidR="005F3EF7">
          <w:rPr>
            <w:noProof/>
            <w:webHidden/>
          </w:rPr>
          <w:fldChar w:fldCharType="begin"/>
        </w:r>
        <w:r w:rsidR="005F3EF7">
          <w:rPr>
            <w:noProof/>
            <w:webHidden/>
          </w:rPr>
          <w:instrText xml:space="preserve"> PAGEREF _Toc115101843 \h </w:instrText>
        </w:r>
        <w:r w:rsidR="005F3EF7">
          <w:rPr>
            <w:noProof/>
            <w:webHidden/>
          </w:rPr>
        </w:r>
        <w:r w:rsidR="005F3EF7">
          <w:rPr>
            <w:noProof/>
            <w:webHidden/>
          </w:rPr>
          <w:fldChar w:fldCharType="separate"/>
        </w:r>
        <w:r w:rsidR="005F3EF7">
          <w:rPr>
            <w:noProof/>
            <w:webHidden/>
          </w:rPr>
          <w:t>12</w:t>
        </w:r>
        <w:r w:rsidR="005F3EF7">
          <w:rPr>
            <w:noProof/>
            <w:webHidden/>
          </w:rPr>
          <w:fldChar w:fldCharType="end"/>
        </w:r>
      </w:hyperlink>
    </w:p>
    <w:p w14:paraId="5F248FE3" w14:textId="02A69D64" w:rsidR="005F3EF7" w:rsidRDefault="00000000">
      <w:pPr>
        <w:pStyle w:val="TableofFigures"/>
        <w:tabs>
          <w:tab w:val="right" w:leader="dot" w:pos="9539"/>
        </w:tabs>
        <w:rPr>
          <w:rFonts w:asciiTheme="minorHAnsi" w:eastAsiaTheme="minorEastAsia" w:hAnsiTheme="minorHAnsi" w:cstheme="minorBidi"/>
          <w:noProof/>
          <w:sz w:val="22"/>
          <w:szCs w:val="22"/>
          <w:lang w:val="en-ZA" w:eastAsia="en-ZA"/>
        </w:rPr>
      </w:pPr>
      <w:hyperlink w:anchor="_Toc115101844" w:history="1">
        <w:r w:rsidR="005F3EF7" w:rsidRPr="007A2576">
          <w:rPr>
            <w:rStyle w:val="Hyperlink"/>
            <w:noProof/>
          </w:rPr>
          <w:t>Table 6</w:t>
        </w:r>
        <w:r w:rsidR="005F3EF7" w:rsidRPr="007A2576">
          <w:rPr>
            <w:rStyle w:val="Hyperlink"/>
            <w:noProof/>
          </w:rPr>
          <w:noBreakHyphen/>
          <w:t>1: Midstream Project Overview</w:t>
        </w:r>
        <w:r w:rsidR="005F3EF7">
          <w:rPr>
            <w:noProof/>
            <w:webHidden/>
          </w:rPr>
          <w:tab/>
        </w:r>
        <w:r w:rsidR="005F3EF7">
          <w:rPr>
            <w:noProof/>
            <w:webHidden/>
          </w:rPr>
          <w:fldChar w:fldCharType="begin"/>
        </w:r>
        <w:r w:rsidR="005F3EF7">
          <w:rPr>
            <w:noProof/>
            <w:webHidden/>
          </w:rPr>
          <w:instrText xml:space="preserve"> PAGEREF _Toc115101844 \h </w:instrText>
        </w:r>
        <w:r w:rsidR="005F3EF7">
          <w:rPr>
            <w:noProof/>
            <w:webHidden/>
          </w:rPr>
        </w:r>
        <w:r w:rsidR="005F3EF7">
          <w:rPr>
            <w:noProof/>
            <w:webHidden/>
          </w:rPr>
          <w:fldChar w:fldCharType="separate"/>
        </w:r>
        <w:r w:rsidR="005F3EF7">
          <w:rPr>
            <w:noProof/>
            <w:webHidden/>
          </w:rPr>
          <w:t>14</w:t>
        </w:r>
        <w:r w:rsidR="005F3EF7">
          <w:rPr>
            <w:noProof/>
            <w:webHidden/>
          </w:rPr>
          <w:fldChar w:fldCharType="end"/>
        </w:r>
      </w:hyperlink>
    </w:p>
    <w:p w14:paraId="18B0DA5F" w14:textId="1F7D1CC7" w:rsidR="005F3EF7" w:rsidRDefault="00000000">
      <w:pPr>
        <w:pStyle w:val="TableofFigures"/>
        <w:tabs>
          <w:tab w:val="right" w:leader="dot" w:pos="9539"/>
        </w:tabs>
        <w:rPr>
          <w:rFonts w:asciiTheme="minorHAnsi" w:eastAsiaTheme="minorEastAsia" w:hAnsiTheme="minorHAnsi" w:cstheme="minorBidi"/>
          <w:noProof/>
          <w:sz w:val="22"/>
          <w:szCs w:val="22"/>
          <w:lang w:val="en-ZA" w:eastAsia="en-ZA"/>
        </w:rPr>
      </w:pPr>
      <w:hyperlink w:anchor="_Toc115101845" w:history="1">
        <w:r w:rsidR="005F3EF7" w:rsidRPr="007A2576">
          <w:rPr>
            <w:rStyle w:val="Hyperlink"/>
            <w:noProof/>
          </w:rPr>
          <w:t>Table 6</w:t>
        </w:r>
        <w:r w:rsidR="005F3EF7" w:rsidRPr="007A2576">
          <w:rPr>
            <w:rStyle w:val="Hyperlink"/>
            <w:noProof/>
          </w:rPr>
          <w:noBreakHyphen/>
          <w:t>2: Midstream Production and Forecast</w:t>
        </w:r>
        <w:r w:rsidR="005F3EF7">
          <w:rPr>
            <w:noProof/>
            <w:webHidden/>
          </w:rPr>
          <w:tab/>
        </w:r>
        <w:r w:rsidR="005F3EF7">
          <w:rPr>
            <w:noProof/>
            <w:webHidden/>
          </w:rPr>
          <w:fldChar w:fldCharType="begin"/>
        </w:r>
        <w:r w:rsidR="005F3EF7">
          <w:rPr>
            <w:noProof/>
            <w:webHidden/>
          </w:rPr>
          <w:instrText xml:space="preserve"> PAGEREF _Toc115101845 \h </w:instrText>
        </w:r>
        <w:r w:rsidR="005F3EF7">
          <w:rPr>
            <w:noProof/>
            <w:webHidden/>
          </w:rPr>
        </w:r>
        <w:r w:rsidR="005F3EF7">
          <w:rPr>
            <w:noProof/>
            <w:webHidden/>
          </w:rPr>
          <w:fldChar w:fldCharType="separate"/>
        </w:r>
        <w:r w:rsidR="005F3EF7">
          <w:rPr>
            <w:noProof/>
            <w:webHidden/>
          </w:rPr>
          <w:t>14</w:t>
        </w:r>
        <w:r w:rsidR="005F3EF7">
          <w:rPr>
            <w:noProof/>
            <w:webHidden/>
          </w:rPr>
          <w:fldChar w:fldCharType="end"/>
        </w:r>
      </w:hyperlink>
    </w:p>
    <w:p w14:paraId="53B63F5C" w14:textId="4F19E89F" w:rsidR="005F3EF7" w:rsidRDefault="00000000">
      <w:pPr>
        <w:pStyle w:val="TableofFigures"/>
        <w:tabs>
          <w:tab w:val="right" w:leader="dot" w:pos="9539"/>
        </w:tabs>
        <w:rPr>
          <w:rFonts w:asciiTheme="minorHAnsi" w:eastAsiaTheme="minorEastAsia" w:hAnsiTheme="minorHAnsi" w:cstheme="minorBidi"/>
          <w:noProof/>
          <w:sz w:val="22"/>
          <w:szCs w:val="22"/>
          <w:lang w:val="en-ZA" w:eastAsia="en-ZA"/>
        </w:rPr>
      </w:pPr>
      <w:hyperlink w:anchor="_Toc115101846" w:history="1">
        <w:r w:rsidR="005F3EF7" w:rsidRPr="007A2576">
          <w:rPr>
            <w:rStyle w:val="Hyperlink"/>
            <w:noProof/>
          </w:rPr>
          <w:t>Table 6</w:t>
        </w:r>
        <w:r w:rsidR="005F3EF7" w:rsidRPr="007A2576">
          <w:rPr>
            <w:rStyle w:val="Hyperlink"/>
            <w:noProof/>
          </w:rPr>
          <w:noBreakHyphen/>
          <w:t>3: Midstream Irradiation and Forecast</w:t>
        </w:r>
        <w:r w:rsidR="005F3EF7">
          <w:rPr>
            <w:noProof/>
            <w:webHidden/>
          </w:rPr>
          <w:tab/>
        </w:r>
        <w:r w:rsidR="005F3EF7">
          <w:rPr>
            <w:noProof/>
            <w:webHidden/>
          </w:rPr>
          <w:fldChar w:fldCharType="begin"/>
        </w:r>
        <w:r w:rsidR="005F3EF7">
          <w:rPr>
            <w:noProof/>
            <w:webHidden/>
          </w:rPr>
          <w:instrText xml:space="preserve"> PAGEREF _Toc115101846 \h </w:instrText>
        </w:r>
        <w:r w:rsidR="005F3EF7">
          <w:rPr>
            <w:noProof/>
            <w:webHidden/>
          </w:rPr>
        </w:r>
        <w:r w:rsidR="005F3EF7">
          <w:rPr>
            <w:noProof/>
            <w:webHidden/>
          </w:rPr>
          <w:fldChar w:fldCharType="separate"/>
        </w:r>
        <w:r w:rsidR="005F3EF7">
          <w:rPr>
            <w:noProof/>
            <w:webHidden/>
          </w:rPr>
          <w:t>16</w:t>
        </w:r>
        <w:r w:rsidR="005F3EF7">
          <w:rPr>
            <w:noProof/>
            <w:webHidden/>
          </w:rPr>
          <w:fldChar w:fldCharType="end"/>
        </w:r>
      </w:hyperlink>
    </w:p>
    <w:p w14:paraId="11A985E4" w14:textId="7A6D4190" w:rsidR="005F3EF7" w:rsidRDefault="00000000">
      <w:pPr>
        <w:pStyle w:val="TableofFigures"/>
        <w:tabs>
          <w:tab w:val="right" w:leader="dot" w:pos="9539"/>
        </w:tabs>
        <w:rPr>
          <w:rFonts w:asciiTheme="minorHAnsi" w:eastAsiaTheme="minorEastAsia" w:hAnsiTheme="minorHAnsi" w:cstheme="minorBidi"/>
          <w:noProof/>
          <w:sz w:val="22"/>
          <w:szCs w:val="22"/>
          <w:lang w:val="en-ZA" w:eastAsia="en-ZA"/>
        </w:rPr>
      </w:pPr>
      <w:hyperlink w:anchor="_Toc115101847" w:history="1">
        <w:r w:rsidR="005F3EF7" w:rsidRPr="007A2576">
          <w:rPr>
            <w:rStyle w:val="Hyperlink"/>
            <w:noProof/>
          </w:rPr>
          <w:t>Table 6</w:t>
        </w:r>
        <w:r w:rsidR="005F3EF7" w:rsidRPr="007A2576">
          <w:rPr>
            <w:rStyle w:val="Hyperlink"/>
            <w:noProof/>
          </w:rPr>
          <w:noBreakHyphen/>
          <w:t>4: Midstream Availability and Guaranteed</w:t>
        </w:r>
        <w:r w:rsidR="005F3EF7">
          <w:rPr>
            <w:noProof/>
            <w:webHidden/>
          </w:rPr>
          <w:tab/>
        </w:r>
        <w:r w:rsidR="005F3EF7">
          <w:rPr>
            <w:noProof/>
            <w:webHidden/>
          </w:rPr>
          <w:fldChar w:fldCharType="begin"/>
        </w:r>
        <w:r w:rsidR="005F3EF7">
          <w:rPr>
            <w:noProof/>
            <w:webHidden/>
          </w:rPr>
          <w:instrText xml:space="preserve"> PAGEREF _Toc115101847 \h </w:instrText>
        </w:r>
        <w:r w:rsidR="005F3EF7">
          <w:rPr>
            <w:noProof/>
            <w:webHidden/>
          </w:rPr>
        </w:r>
        <w:r w:rsidR="005F3EF7">
          <w:rPr>
            <w:noProof/>
            <w:webHidden/>
          </w:rPr>
          <w:fldChar w:fldCharType="separate"/>
        </w:r>
        <w:r w:rsidR="005F3EF7">
          <w:rPr>
            <w:noProof/>
            <w:webHidden/>
          </w:rPr>
          <w:t>16</w:t>
        </w:r>
        <w:r w:rsidR="005F3EF7">
          <w:rPr>
            <w:noProof/>
            <w:webHidden/>
          </w:rPr>
          <w:fldChar w:fldCharType="end"/>
        </w:r>
      </w:hyperlink>
    </w:p>
    <w:p w14:paraId="2F822AA9" w14:textId="602D3DCD" w:rsidR="005F3EF7" w:rsidRDefault="00000000">
      <w:pPr>
        <w:pStyle w:val="TableofFigures"/>
        <w:tabs>
          <w:tab w:val="right" w:leader="dot" w:pos="9539"/>
        </w:tabs>
        <w:rPr>
          <w:rFonts w:asciiTheme="minorHAnsi" w:eastAsiaTheme="minorEastAsia" w:hAnsiTheme="minorHAnsi" w:cstheme="minorBidi"/>
          <w:noProof/>
          <w:sz w:val="22"/>
          <w:szCs w:val="22"/>
          <w:lang w:val="en-ZA" w:eastAsia="en-ZA"/>
        </w:rPr>
      </w:pPr>
      <w:hyperlink w:anchor="_Toc115101848" w:history="1">
        <w:r w:rsidR="005F3EF7" w:rsidRPr="007A2576">
          <w:rPr>
            <w:rStyle w:val="Hyperlink"/>
            <w:noProof/>
          </w:rPr>
          <w:t>Table 6</w:t>
        </w:r>
        <w:r w:rsidR="005F3EF7" w:rsidRPr="007A2576">
          <w:rPr>
            <w:rStyle w:val="Hyperlink"/>
            <w:noProof/>
          </w:rPr>
          <w:noBreakHyphen/>
          <w:t>5: Midstream PR and Forecast</w:t>
        </w:r>
        <w:r w:rsidR="005F3EF7">
          <w:rPr>
            <w:noProof/>
            <w:webHidden/>
          </w:rPr>
          <w:tab/>
        </w:r>
        <w:r w:rsidR="005F3EF7">
          <w:rPr>
            <w:noProof/>
            <w:webHidden/>
          </w:rPr>
          <w:fldChar w:fldCharType="begin"/>
        </w:r>
        <w:r w:rsidR="005F3EF7">
          <w:rPr>
            <w:noProof/>
            <w:webHidden/>
          </w:rPr>
          <w:instrText xml:space="preserve"> PAGEREF _Toc115101848 \h </w:instrText>
        </w:r>
        <w:r w:rsidR="005F3EF7">
          <w:rPr>
            <w:noProof/>
            <w:webHidden/>
          </w:rPr>
        </w:r>
        <w:r w:rsidR="005F3EF7">
          <w:rPr>
            <w:noProof/>
            <w:webHidden/>
          </w:rPr>
          <w:fldChar w:fldCharType="separate"/>
        </w:r>
        <w:r w:rsidR="005F3EF7">
          <w:rPr>
            <w:noProof/>
            <w:webHidden/>
          </w:rPr>
          <w:t>17</w:t>
        </w:r>
        <w:r w:rsidR="005F3EF7">
          <w:rPr>
            <w:noProof/>
            <w:webHidden/>
          </w:rPr>
          <w:fldChar w:fldCharType="end"/>
        </w:r>
      </w:hyperlink>
    </w:p>
    <w:p w14:paraId="2FAB5D07" w14:textId="29A842A1" w:rsidR="005F3EF7" w:rsidRDefault="00000000">
      <w:pPr>
        <w:pStyle w:val="TableofFigures"/>
        <w:tabs>
          <w:tab w:val="right" w:leader="dot" w:pos="9539"/>
        </w:tabs>
        <w:rPr>
          <w:rFonts w:asciiTheme="minorHAnsi" w:eastAsiaTheme="minorEastAsia" w:hAnsiTheme="minorHAnsi" w:cstheme="minorBidi"/>
          <w:noProof/>
          <w:sz w:val="22"/>
          <w:szCs w:val="22"/>
          <w:lang w:val="en-ZA" w:eastAsia="en-ZA"/>
        </w:rPr>
      </w:pPr>
      <w:hyperlink w:anchor="_Toc115101849" w:history="1">
        <w:r w:rsidR="005F3EF7" w:rsidRPr="007A2576">
          <w:rPr>
            <w:rStyle w:val="Hyperlink"/>
            <w:noProof/>
          </w:rPr>
          <w:t>Table 7</w:t>
        </w:r>
        <w:r w:rsidR="005F3EF7" w:rsidRPr="007A2576">
          <w:rPr>
            <w:rStyle w:val="Hyperlink"/>
            <w:noProof/>
          </w:rPr>
          <w:noBreakHyphen/>
          <w:t>1: Hermanus Project Overview</w:t>
        </w:r>
        <w:r w:rsidR="005F3EF7">
          <w:rPr>
            <w:noProof/>
            <w:webHidden/>
          </w:rPr>
          <w:tab/>
        </w:r>
        <w:r w:rsidR="005F3EF7">
          <w:rPr>
            <w:noProof/>
            <w:webHidden/>
          </w:rPr>
          <w:fldChar w:fldCharType="begin"/>
        </w:r>
        <w:r w:rsidR="005F3EF7">
          <w:rPr>
            <w:noProof/>
            <w:webHidden/>
          </w:rPr>
          <w:instrText xml:space="preserve"> PAGEREF _Toc115101849 \h </w:instrText>
        </w:r>
        <w:r w:rsidR="005F3EF7">
          <w:rPr>
            <w:noProof/>
            <w:webHidden/>
          </w:rPr>
        </w:r>
        <w:r w:rsidR="005F3EF7">
          <w:rPr>
            <w:noProof/>
            <w:webHidden/>
          </w:rPr>
          <w:fldChar w:fldCharType="separate"/>
        </w:r>
        <w:r w:rsidR="005F3EF7">
          <w:rPr>
            <w:noProof/>
            <w:webHidden/>
          </w:rPr>
          <w:t>18</w:t>
        </w:r>
        <w:r w:rsidR="005F3EF7">
          <w:rPr>
            <w:noProof/>
            <w:webHidden/>
          </w:rPr>
          <w:fldChar w:fldCharType="end"/>
        </w:r>
      </w:hyperlink>
    </w:p>
    <w:p w14:paraId="5C1CA1E5" w14:textId="3FBD4089" w:rsidR="005F3EF7" w:rsidRDefault="00000000">
      <w:pPr>
        <w:pStyle w:val="TableofFigures"/>
        <w:tabs>
          <w:tab w:val="right" w:leader="dot" w:pos="9539"/>
        </w:tabs>
        <w:rPr>
          <w:rFonts w:asciiTheme="minorHAnsi" w:eastAsiaTheme="minorEastAsia" w:hAnsiTheme="minorHAnsi" w:cstheme="minorBidi"/>
          <w:noProof/>
          <w:sz w:val="22"/>
          <w:szCs w:val="22"/>
          <w:lang w:val="en-ZA" w:eastAsia="en-ZA"/>
        </w:rPr>
      </w:pPr>
      <w:hyperlink w:anchor="_Toc115101850" w:history="1">
        <w:r w:rsidR="005F3EF7" w:rsidRPr="007A2576">
          <w:rPr>
            <w:rStyle w:val="Hyperlink"/>
            <w:noProof/>
          </w:rPr>
          <w:t>Table 7</w:t>
        </w:r>
        <w:r w:rsidR="005F3EF7" w:rsidRPr="007A2576">
          <w:rPr>
            <w:rStyle w:val="Hyperlink"/>
            <w:noProof/>
          </w:rPr>
          <w:noBreakHyphen/>
          <w:t>2: Hermanus Production and Forecast</w:t>
        </w:r>
        <w:r w:rsidR="005F3EF7">
          <w:rPr>
            <w:noProof/>
            <w:webHidden/>
          </w:rPr>
          <w:tab/>
        </w:r>
        <w:r w:rsidR="005F3EF7">
          <w:rPr>
            <w:noProof/>
            <w:webHidden/>
          </w:rPr>
          <w:fldChar w:fldCharType="begin"/>
        </w:r>
        <w:r w:rsidR="005F3EF7">
          <w:rPr>
            <w:noProof/>
            <w:webHidden/>
          </w:rPr>
          <w:instrText xml:space="preserve"> PAGEREF _Toc115101850 \h </w:instrText>
        </w:r>
        <w:r w:rsidR="005F3EF7">
          <w:rPr>
            <w:noProof/>
            <w:webHidden/>
          </w:rPr>
        </w:r>
        <w:r w:rsidR="005F3EF7">
          <w:rPr>
            <w:noProof/>
            <w:webHidden/>
          </w:rPr>
          <w:fldChar w:fldCharType="separate"/>
        </w:r>
        <w:r w:rsidR="005F3EF7">
          <w:rPr>
            <w:noProof/>
            <w:webHidden/>
          </w:rPr>
          <w:t>18</w:t>
        </w:r>
        <w:r w:rsidR="005F3EF7">
          <w:rPr>
            <w:noProof/>
            <w:webHidden/>
          </w:rPr>
          <w:fldChar w:fldCharType="end"/>
        </w:r>
      </w:hyperlink>
    </w:p>
    <w:p w14:paraId="517BAB8D" w14:textId="6A3F2F03" w:rsidR="005F3EF7" w:rsidRDefault="00000000">
      <w:pPr>
        <w:pStyle w:val="TableofFigures"/>
        <w:tabs>
          <w:tab w:val="right" w:leader="dot" w:pos="9539"/>
        </w:tabs>
        <w:rPr>
          <w:rFonts w:asciiTheme="minorHAnsi" w:eastAsiaTheme="minorEastAsia" w:hAnsiTheme="minorHAnsi" w:cstheme="minorBidi"/>
          <w:noProof/>
          <w:sz w:val="22"/>
          <w:szCs w:val="22"/>
          <w:lang w:val="en-ZA" w:eastAsia="en-ZA"/>
        </w:rPr>
      </w:pPr>
      <w:hyperlink w:anchor="_Toc115101851" w:history="1">
        <w:r w:rsidR="005F3EF7" w:rsidRPr="007A2576">
          <w:rPr>
            <w:rStyle w:val="Hyperlink"/>
            <w:noProof/>
          </w:rPr>
          <w:t>Table 7</w:t>
        </w:r>
        <w:r w:rsidR="005F3EF7" w:rsidRPr="007A2576">
          <w:rPr>
            <w:rStyle w:val="Hyperlink"/>
            <w:noProof/>
          </w:rPr>
          <w:noBreakHyphen/>
          <w:t>3: Hermanus irradiation and Forecast</w:t>
        </w:r>
        <w:r w:rsidR="005F3EF7">
          <w:rPr>
            <w:noProof/>
            <w:webHidden/>
          </w:rPr>
          <w:tab/>
        </w:r>
        <w:r w:rsidR="005F3EF7">
          <w:rPr>
            <w:noProof/>
            <w:webHidden/>
          </w:rPr>
          <w:fldChar w:fldCharType="begin"/>
        </w:r>
        <w:r w:rsidR="005F3EF7">
          <w:rPr>
            <w:noProof/>
            <w:webHidden/>
          </w:rPr>
          <w:instrText xml:space="preserve"> PAGEREF _Toc115101851 \h </w:instrText>
        </w:r>
        <w:r w:rsidR="005F3EF7">
          <w:rPr>
            <w:noProof/>
            <w:webHidden/>
          </w:rPr>
        </w:r>
        <w:r w:rsidR="005F3EF7">
          <w:rPr>
            <w:noProof/>
            <w:webHidden/>
          </w:rPr>
          <w:fldChar w:fldCharType="separate"/>
        </w:r>
        <w:r w:rsidR="005F3EF7">
          <w:rPr>
            <w:noProof/>
            <w:webHidden/>
          </w:rPr>
          <w:t>20</w:t>
        </w:r>
        <w:r w:rsidR="005F3EF7">
          <w:rPr>
            <w:noProof/>
            <w:webHidden/>
          </w:rPr>
          <w:fldChar w:fldCharType="end"/>
        </w:r>
      </w:hyperlink>
    </w:p>
    <w:p w14:paraId="10712681" w14:textId="2C673165" w:rsidR="005F3EF7" w:rsidRDefault="00000000">
      <w:pPr>
        <w:pStyle w:val="TableofFigures"/>
        <w:tabs>
          <w:tab w:val="right" w:leader="dot" w:pos="9539"/>
        </w:tabs>
        <w:rPr>
          <w:rFonts w:asciiTheme="minorHAnsi" w:eastAsiaTheme="minorEastAsia" w:hAnsiTheme="minorHAnsi" w:cstheme="minorBidi"/>
          <w:noProof/>
          <w:sz w:val="22"/>
          <w:szCs w:val="22"/>
          <w:lang w:val="en-ZA" w:eastAsia="en-ZA"/>
        </w:rPr>
      </w:pPr>
      <w:hyperlink w:anchor="_Toc115101852" w:history="1">
        <w:r w:rsidR="005F3EF7" w:rsidRPr="007A2576">
          <w:rPr>
            <w:rStyle w:val="Hyperlink"/>
            <w:noProof/>
          </w:rPr>
          <w:t>Table 7</w:t>
        </w:r>
        <w:r w:rsidR="005F3EF7" w:rsidRPr="007A2576">
          <w:rPr>
            <w:rStyle w:val="Hyperlink"/>
            <w:noProof/>
          </w:rPr>
          <w:noBreakHyphen/>
          <w:t>4: Hermanus Availability and Forecast</w:t>
        </w:r>
        <w:r w:rsidR="005F3EF7">
          <w:rPr>
            <w:noProof/>
            <w:webHidden/>
          </w:rPr>
          <w:tab/>
        </w:r>
        <w:r w:rsidR="005F3EF7">
          <w:rPr>
            <w:noProof/>
            <w:webHidden/>
          </w:rPr>
          <w:fldChar w:fldCharType="begin"/>
        </w:r>
        <w:r w:rsidR="005F3EF7">
          <w:rPr>
            <w:noProof/>
            <w:webHidden/>
          </w:rPr>
          <w:instrText xml:space="preserve"> PAGEREF _Toc115101852 \h </w:instrText>
        </w:r>
        <w:r w:rsidR="005F3EF7">
          <w:rPr>
            <w:noProof/>
            <w:webHidden/>
          </w:rPr>
        </w:r>
        <w:r w:rsidR="005F3EF7">
          <w:rPr>
            <w:noProof/>
            <w:webHidden/>
          </w:rPr>
          <w:fldChar w:fldCharType="separate"/>
        </w:r>
        <w:r w:rsidR="005F3EF7">
          <w:rPr>
            <w:noProof/>
            <w:webHidden/>
          </w:rPr>
          <w:t>20</w:t>
        </w:r>
        <w:r w:rsidR="005F3EF7">
          <w:rPr>
            <w:noProof/>
            <w:webHidden/>
          </w:rPr>
          <w:fldChar w:fldCharType="end"/>
        </w:r>
      </w:hyperlink>
    </w:p>
    <w:p w14:paraId="5FDED404" w14:textId="3407A26E" w:rsidR="005F3EF7" w:rsidRDefault="00000000">
      <w:pPr>
        <w:pStyle w:val="TableofFigures"/>
        <w:tabs>
          <w:tab w:val="right" w:leader="dot" w:pos="9539"/>
        </w:tabs>
        <w:rPr>
          <w:rFonts w:asciiTheme="minorHAnsi" w:eastAsiaTheme="minorEastAsia" w:hAnsiTheme="minorHAnsi" w:cstheme="minorBidi"/>
          <w:noProof/>
          <w:sz w:val="22"/>
          <w:szCs w:val="22"/>
          <w:lang w:val="en-ZA" w:eastAsia="en-ZA"/>
        </w:rPr>
      </w:pPr>
      <w:hyperlink w:anchor="_Toc115101853" w:history="1">
        <w:r w:rsidR="005F3EF7" w:rsidRPr="007A2576">
          <w:rPr>
            <w:rStyle w:val="Hyperlink"/>
            <w:noProof/>
          </w:rPr>
          <w:t>Table 7</w:t>
        </w:r>
        <w:r w:rsidR="005F3EF7" w:rsidRPr="007A2576">
          <w:rPr>
            <w:rStyle w:val="Hyperlink"/>
            <w:noProof/>
          </w:rPr>
          <w:noBreakHyphen/>
          <w:t>5: Hermanus PR and Forecast</w:t>
        </w:r>
        <w:r w:rsidR="005F3EF7">
          <w:rPr>
            <w:noProof/>
            <w:webHidden/>
          </w:rPr>
          <w:tab/>
        </w:r>
        <w:r w:rsidR="005F3EF7">
          <w:rPr>
            <w:noProof/>
            <w:webHidden/>
          </w:rPr>
          <w:fldChar w:fldCharType="begin"/>
        </w:r>
        <w:r w:rsidR="005F3EF7">
          <w:rPr>
            <w:noProof/>
            <w:webHidden/>
          </w:rPr>
          <w:instrText xml:space="preserve"> PAGEREF _Toc115101853 \h </w:instrText>
        </w:r>
        <w:r w:rsidR="005F3EF7">
          <w:rPr>
            <w:noProof/>
            <w:webHidden/>
          </w:rPr>
        </w:r>
        <w:r w:rsidR="005F3EF7">
          <w:rPr>
            <w:noProof/>
            <w:webHidden/>
          </w:rPr>
          <w:fldChar w:fldCharType="separate"/>
        </w:r>
        <w:r w:rsidR="005F3EF7">
          <w:rPr>
            <w:noProof/>
            <w:webHidden/>
          </w:rPr>
          <w:t>21</w:t>
        </w:r>
        <w:r w:rsidR="005F3EF7">
          <w:rPr>
            <w:noProof/>
            <w:webHidden/>
          </w:rPr>
          <w:fldChar w:fldCharType="end"/>
        </w:r>
      </w:hyperlink>
    </w:p>
    <w:p w14:paraId="02787D4A" w14:textId="30BF490B" w:rsidR="005F3EF7" w:rsidRDefault="00000000">
      <w:pPr>
        <w:pStyle w:val="TableofFigures"/>
        <w:tabs>
          <w:tab w:val="right" w:leader="dot" w:pos="9539"/>
        </w:tabs>
        <w:rPr>
          <w:rFonts w:asciiTheme="minorHAnsi" w:eastAsiaTheme="minorEastAsia" w:hAnsiTheme="minorHAnsi" w:cstheme="minorBidi"/>
          <w:noProof/>
          <w:sz w:val="22"/>
          <w:szCs w:val="22"/>
          <w:lang w:val="en-ZA" w:eastAsia="en-ZA"/>
        </w:rPr>
      </w:pPr>
      <w:hyperlink w:anchor="_Toc115101854" w:history="1">
        <w:r w:rsidR="005F3EF7" w:rsidRPr="007A2576">
          <w:rPr>
            <w:rStyle w:val="Hyperlink"/>
            <w:noProof/>
          </w:rPr>
          <w:t>Table 8</w:t>
        </w:r>
        <w:r w:rsidR="005F3EF7" w:rsidRPr="007A2576">
          <w:rPr>
            <w:rStyle w:val="Hyperlink"/>
            <w:noProof/>
          </w:rPr>
          <w:noBreakHyphen/>
          <w:t>1: Vergelegen Project Overview</w:t>
        </w:r>
        <w:r w:rsidR="005F3EF7">
          <w:rPr>
            <w:noProof/>
            <w:webHidden/>
          </w:rPr>
          <w:tab/>
        </w:r>
        <w:r w:rsidR="005F3EF7">
          <w:rPr>
            <w:noProof/>
            <w:webHidden/>
          </w:rPr>
          <w:fldChar w:fldCharType="begin"/>
        </w:r>
        <w:r w:rsidR="005F3EF7">
          <w:rPr>
            <w:noProof/>
            <w:webHidden/>
          </w:rPr>
          <w:instrText xml:space="preserve"> PAGEREF _Toc115101854 \h </w:instrText>
        </w:r>
        <w:r w:rsidR="005F3EF7">
          <w:rPr>
            <w:noProof/>
            <w:webHidden/>
          </w:rPr>
        </w:r>
        <w:r w:rsidR="005F3EF7">
          <w:rPr>
            <w:noProof/>
            <w:webHidden/>
          </w:rPr>
          <w:fldChar w:fldCharType="separate"/>
        </w:r>
        <w:r w:rsidR="005F3EF7">
          <w:rPr>
            <w:noProof/>
            <w:webHidden/>
          </w:rPr>
          <w:t>22</w:t>
        </w:r>
        <w:r w:rsidR="005F3EF7">
          <w:rPr>
            <w:noProof/>
            <w:webHidden/>
          </w:rPr>
          <w:fldChar w:fldCharType="end"/>
        </w:r>
      </w:hyperlink>
    </w:p>
    <w:p w14:paraId="636B3F92" w14:textId="5B4EF973" w:rsidR="005F3EF7" w:rsidRDefault="00000000">
      <w:pPr>
        <w:pStyle w:val="TableofFigures"/>
        <w:tabs>
          <w:tab w:val="right" w:leader="dot" w:pos="9539"/>
        </w:tabs>
        <w:rPr>
          <w:rFonts w:asciiTheme="minorHAnsi" w:eastAsiaTheme="minorEastAsia" w:hAnsiTheme="minorHAnsi" w:cstheme="minorBidi"/>
          <w:noProof/>
          <w:sz w:val="22"/>
          <w:szCs w:val="22"/>
          <w:lang w:val="en-ZA" w:eastAsia="en-ZA"/>
        </w:rPr>
      </w:pPr>
      <w:hyperlink w:anchor="_Toc115101855" w:history="1">
        <w:r w:rsidR="005F3EF7" w:rsidRPr="007A2576">
          <w:rPr>
            <w:rStyle w:val="Hyperlink"/>
            <w:noProof/>
          </w:rPr>
          <w:t>Table 8</w:t>
        </w:r>
        <w:r w:rsidR="005F3EF7" w:rsidRPr="007A2576">
          <w:rPr>
            <w:rStyle w:val="Hyperlink"/>
            <w:noProof/>
          </w:rPr>
          <w:noBreakHyphen/>
          <w:t>2: Vergelegen Production and Forecast</w:t>
        </w:r>
        <w:r w:rsidR="005F3EF7">
          <w:rPr>
            <w:noProof/>
            <w:webHidden/>
          </w:rPr>
          <w:tab/>
        </w:r>
        <w:r w:rsidR="005F3EF7">
          <w:rPr>
            <w:noProof/>
            <w:webHidden/>
          </w:rPr>
          <w:fldChar w:fldCharType="begin"/>
        </w:r>
        <w:r w:rsidR="005F3EF7">
          <w:rPr>
            <w:noProof/>
            <w:webHidden/>
          </w:rPr>
          <w:instrText xml:space="preserve"> PAGEREF _Toc115101855 \h </w:instrText>
        </w:r>
        <w:r w:rsidR="005F3EF7">
          <w:rPr>
            <w:noProof/>
            <w:webHidden/>
          </w:rPr>
        </w:r>
        <w:r w:rsidR="005F3EF7">
          <w:rPr>
            <w:noProof/>
            <w:webHidden/>
          </w:rPr>
          <w:fldChar w:fldCharType="separate"/>
        </w:r>
        <w:r w:rsidR="005F3EF7">
          <w:rPr>
            <w:noProof/>
            <w:webHidden/>
          </w:rPr>
          <w:t>22</w:t>
        </w:r>
        <w:r w:rsidR="005F3EF7">
          <w:rPr>
            <w:noProof/>
            <w:webHidden/>
          </w:rPr>
          <w:fldChar w:fldCharType="end"/>
        </w:r>
      </w:hyperlink>
    </w:p>
    <w:p w14:paraId="2472AD05" w14:textId="3DCAEC2E" w:rsidR="005F3EF7" w:rsidRDefault="00000000">
      <w:pPr>
        <w:pStyle w:val="TableofFigures"/>
        <w:tabs>
          <w:tab w:val="right" w:leader="dot" w:pos="9539"/>
        </w:tabs>
        <w:rPr>
          <w:rFonts w:asciiTheme="minorHAnsi" w:eastAsiaTheme="minorEastAsia" w:hAnsiTheme="minorHAnsi" w:cstheme="minorBidi"/>
          <w:noProof/>
          <w:sz w:val="22"/>
          <w:szCs w:val="22"/>
          <w:lang w:val="en-ZA" w:eastAsia="en-ZA"/>
        </w:rPr>
      </w:pPr>
      <w:hyperlink w:anchor="_Toc115101856" w:history="1">
        <w:r w:rsidR="005F3EF7" w:rsidRPr="007A2576">
          <w:rPr>
            <w:rStyle w:val="Hyperlink"/>
            <w:noProof/>
          </w:rPr>
          <w:t>Table 8</w:t>
        </w:r>
        <w:r w:rsidR="005F3EF7" w:rsidRPr="007A2576">
          <w:rPr>
            <w:rStyle w:val="Hyperlink"/>
            <w:noProof/>
          </w:rPr>
          <w:noBreakHyphen/>
          <w:t>3: Vergelegen irradiation and Forecast</w:t>
        </w:r>
        <w:r w:rsidR="005F3EF7">
          <w:rPr>
            <w:noProof/>
            <w:webHidden/>
          </w:rPr>
          <w:tab/>
        </w:r>
        <w:r w:rsidR="005F3EF7">
          <w:rPr>
            <w:noProof/>
            <w:webHidden/>
          </w:rPr>
          <w:fldChar w:fldCharType="begin"/>
        </w:r>
        <w:r w:rsidR="005F3EF7">
          <w:rPr>
            <w:noProof/>
            <w:webHidden/>
          </w:rPr>
          <w:instrText xml:space="preserve"> PAGEREF _Toc115101856 \h </w:instrText>
        </w:r>
        <w:r w:rsidR="005F3EF7">
          <w:rPr>
            <w:noProof/>
            <w:webHidden/>
          </w:rPr>
        </w:r>
        <w:r w:rsidR="005F3EF7">
          <w:rPr>
            <w:noProof/>
            <w:webHidden/>
          </w:rPr>
          <w:fldChar w:fldCharType="separate"/>
        </w:r>
        <w:r w:rsidR="005F3EF7">
          <w:rPr>
            <w:noProof/>
            <w:webHidden/>
          </w:rPr>
          <w:t>24</w:t>
        </w:r>
        <w:r w:rsidR="005F3EF7">
          <w:rPr>
            <w:noProof/>
            <w:webHidden/>
          </w:rPr>
          <w:fldChar w:fldCharType="end"/>
        </w:r>
      </w:hyperlink>
    </w:p>
    <w:p w14:paraId="5E644F4A" w14:textId="70229C6C" w:rsidR="005F3EF7" w:rsidRDefault="00000000">
      <w:pPr>
        <w:pStyle w:val="TableofFigures"/>
        <w:tabs>
          <w:tab w:val="right" w:leader="dot" w:pos="9539"/>
        </w:tabs>
        <w:rPr>
          <w:rFonts w:asciiTheme="minorHAnsi" w:eastAsiaTheme="minorEastAsia" w:hAnsiTheme="minorHAnsi" w:cstheme="minorBidi"/>
          <w:noProof/>
          <w:sz w:val="22"/>
          <w:szCs w:val="22"/>
          <w:lang w:val="en-ZA" w:eastAsia="en-ZA"/>
        </w:rPr>
      </w:pPr>
      <w:hyperlink w:anchor="_Toc115101857" w:history="1">
        <w:r w:rsidR="005F3EF7" w:rsidRPr="007A2576">
          <w:rPr>
            <w:rStyle w:val="Hyperlink"/>
            <w:noProof/>
          </w:rPr>
          <w:t>Table 8</w:t>
        </w:r>
        <w:r w:rsidR="005F3EF7" w:rsidRPr="007A2576">
          <w:rPr>
            <w:rStyle w:val="Hyperlink"/>
            <w:noProof/>
          </w:rPr>
          <w:noBreakHyphen/>
          <w:t>4: Vergelegen Availability and Guaranteed</w:t>
        </w:r>
        <w:r w:rsidR="005F3EF7">
          <w:rPr>
            <w:noProof/>
            <w:webHidden/>
          </w:rPr>
          <w:tab/>
        </w:r>
        <w:r w:rsidR="005F3EF7">
          <w:rPr>
            <w:noProof/>
            <w:webHidden/>
          </w:rPr>
          <w:fldChar w:fldCharType="begin"/>
        </w:r>
        <w:r w:rsidR="005F3EF7">
          <w:rPr>
            <w:noProof/>
            <w:webHidden/>
          </w:rPr>
          <w:instrText xml:space="preserve"> PAGEREF _Toc115101857 \h </w:instrText>
        </w:r>
        <w:r w:rsidR="005F3EF7">
          <w:rPr>
            <w:noProof/>
            <w:webHidden/>
          </w:rPr>
        </w:r>
        <w:r w:rsidR="005F3EF7">
          <w:rPr>
            <w:noProof/>
            <w:webHidden/>
          </w:rPr>
          <w:fldChar w:fldCharType="separate"/>
        </w:r>
        <w:r w:rsidR="005F3EF7">
          <w:rPr>
            <w:noProof/>
            <w:webHidden/>
          </w:rPr>
          <w:t>24</w:t>
        </w:r>
        <w:r w:rsidR="005F3EF7">
          <w:rPr>
            <w:noProof/>
            <w:webHidden/>
          </w:rPr>
          <w:fldChar w:fldCharType="end"/>
        </w:r>
      </w:hyperlink>
    </w:p>
    <w:p w14:paraId="4942A5BF" w14:textId="6BEB5F24" w:rsidR="005F3EF7" w:rsidRDefault="00000000">
      <w:pPr>
        <w:pStyle w:val="TableofFigures"/>
        <w:tabs>
          <w:tab w:val="right" w:leader="dot" w:pos="9539"/>
        </w:tabs>
        <w:rPr>
          <w:rFonts w:asciiTheme="minorHAnsi" w:eastAsiaTheme="minorEastAsia" w:hAnsiTheme="minorHAnsi" w:cstheme="minorBidi"/>
          <w:noProof/>
          <w:sz w:val="22"/>
          <w:szCs w:val="22"/>
          <w:lang w:val="en-ZA" w:eastAsia="en-ZA"/>
        </w:rPr>
      </w:pPr>
      <w:hyperlink w:anchor="_Toc115101858" w:history="1">
        <w:r w:rsidR="005F3EF7" w:rsidRPr="007A2576">
          <w:rPr>
            <w:rStyle w:val="Hyperlink"/>
            <w:noProof/>
          </w:rPr>
          <w:t>Table 8</w:t>
        </w:r>
        <w:r w:rsidR="005F3EF7" w:rsidRPr="007A2576">
          <w:rPr>
            <w:rStyle w:val="Hyperlink"/>
            <w:noProof/>
          </w:rPr>
          <w:noBreakHyphen/>
          <w:t>5: Vergelegen PR and Forecast</w:t>
        </w:r>
        <w:r w:rsidR="005F3EF7">
          <w:rPr>
            <w:noProof/>
            <w:webHidden/>
          </w:rPr>
          <w:tab/>
        </w:r>
        <w:r w:rsidR="005F3EF7">
          <w:rPr>
            <w:noProof/>
            <w:webHidden/>
          </w:rPr>
          <w:fldChar w:fldCharType="begin"/>
        </w:r>
        <w:r w:rsidR="005F3EF7">
          <w:rPr>
            <w:noProof/>
            <w:webHidden/>
          </w:rPr>
          <w:instrText xml:space="preserve"> PAGEREF _Toc115101858 \h </w:instrText>
        </w:r>
        <w:r w:rsidR="005F3EF7">
          <w:rPr>
            <w:noProof/>
            <w:webHidden/>
          </w:rPr>
        </w:r>
        <w:r w:rsidR="005F3EF7">
          <w:rPr>
            <w:noProof/>
            <w:webHidden/>
          </w:rPr>
          <w:fldChar w:fldCharType="separate"/>
        </w:r>
        <w:r w:rsidR="005F3EF7">
          <w:rPr>
            <w:noProof/>
            <w:webHidden/>
          </w:rPr>
          <w:t>25</w:t>
        </w:r>
        <w:r w:rsidR="005F3EF7">
          <w:rPr>
            <w:noProof/>
            <w:webHidden/>
          </w:rPr>
          <w:fldChar w:fldCharType="end"/>
        </w:r>
      </w:hyperlink>
    </w:p>
    <w:p w14:paraId="1CDD5E64" w14:textId="68774C64" w:rsidR="005F3EF7" w:rsidRDefault="00000000">
      <w:pPr>
        <w:pStyle w:val="TableofFigures"/>
        <w:tabs>
          <w:tab w:val="right" w:leader="dot" w:pos="9539"/>
        </w:tabs>
        <w:rPr>
          <w:rFonts w:asciiTheme="minorHAnsi" w:eastAsiaTheme="minorEastAsia" w:hAnsiTheme="minorHAnsi" w:cstheme="minorBidi"/>
          <w:noProof/>
          <w:sz w:val="22"/>
          <w:szCs w:val="22"/>
          <w:lang w:val="en-ZA" w:eastAsia="en-ZA"/>
        </w:rPr>
      </w:pPr>
      <w:hyperlink w:anchor="_Toc115101859" w:history="1">
        <w:r w:rsidR="005F3EF7" w:rsidRPr="007A2576">
          <w:rPr>
            <w:rStyle w:val="Hyperlink"/>
            <w:noProof/>
          </w:rPr>
          <w:t>Table 9</w:t>
        </w:r>
        <w:r w:rsidR="005F3EF7" w:rsidRPr="007A2576">
          <w:rPr>
            <w:rStyle w:val="Hyperlink"/>
            <w:noProof/>
          </w:rPr>
          <w:noBreakHyphen/>
          <w:t>1: Unscheduled Maintenance Events</w:t>
        </w:r>
        <w:r w:rsidR="005F3EF7">
          <w:rPr>
            <w:noProof/>
            <w:webHidden/>
          </w:rPr>
          <w:tab/>
        </w:r>
        <w:r w:rsidR="005F3EF7">
          <w:rPr>
            <w:noProof/>
            <w:webHidden/>
          </w:rPr>
          <w:fldChar w:fldCharType="begin"/>
        </w:r>
        <w:r w:rsidR="005F3EF7">
          <w:rPr>
            <w:noProof/>
            <w:webHidden/>
          </w:rPr>
          <w:instrText xml:space="preserve"> PAGEREF _Toc115101859 \h </w:instrText>
        </w:r>
        <w:r w:rsidR="005F3EF7">
          <w:rPr>
            <w:noProof/>
            <w:webHidden/>
          </w:rPr>
        </w:r>
        <w:r w:rsidR="005F3EF7">
          <w:rPr>
            <w:noProof/>
            <w:webHidden/>
          </w:rPr>
          <w:fldChar w:fldCharType="separate"/>
        </w:r>
        <w:r w:rsidR="005F3EF7">
          <w:rPr>
            <w:noProof/>
            <w:webHidden/>
          </w:rPr>
          <w:t>27</w:t>
        </w:r>
        <w:r w:rsidR="005F3EF7">
          <w:rPr>
            <w:noProof/>
            <w:webHidden/>
          </w:rPr>
          <w:fldChar w:fldCharType="end"/>
        </w:r>
      </w:hyperlink>
    </w:p>
    <w:p w14:paraId="737AD92C" w14:textId="78A49972" w:rsidR="005F3EF7" w:rsidRDefault="00000000">
      <w:pPr>
        <w:pStyle w:val="TableofFigures"/>
        <w:tabs>
          <w:tab w:val="right" w:leader="dot" w:pos="9539"/>
        </w:tabs>
        <w:rPr>
          <w:rFonts w:asciiTheme="minorHAnsi" w:eastAsiaTheme="minorEastAsia" w:hAnsiTheme="minorHAnsi" w:cstheme="minorBidi"/>
          <w:noProof/>
          <w:sz w:val="22"/>
          <w:szCs w:val="22"/>
          <w:lang w:val="en-ZA" w:eastAsia="en-ZA"/>
        </w:rPr>
      </w:pPr>
      <w:hyperlink w:anchor="_Toc115101860" w:history="1">
        <w:r w:rsidR="005F3EF7" w:rsidRPr="007A2576">
          <w:rPr>
            <w:rStyle w:val="Hyperlink"/>
            <w:noProof/>
          </w:rPr>
          <w:t>Table 9</w:t>
        </w:r>
        <w:r w:rsidR="005F3EF7" w:rsidRPr="007A2576">
          <w:rPr>
            <w:rStyle w:val="Hyperlink"/>
            <w:noProof/>
          </w:rPr>
          <w:noBreakHyphen/>
          <w:t>2: Major Spare parts</w:t>
        </w:r>
        <w:r w:rsidR="005F3EF7" w:rsidRPr="007A2576">
          <w:rPr>
            <w:rStyle w:val="Hyperlink"/>
            <w:noProof/>
            <w:lang w:eastAsia="en-US"/>
          </w:rPr>
          <w:t>.</w:t>
        </w:r>
        <w:r w:rsidR="005F3EF7">
          <w:rPr>
            <w:noProof/>
            <w:webHidden/>
          </w:rPr>
          <w:tab/>
        </w:r>
        <w:r w:rsidR="005F3EF7">
          <w:rPr>
            <w:noProof/>
            <w:webHidden/>
          </w:rPr>
          <w:fldChar w:fldCharType="begin"/>
        </w:r>
        <w:r w:rsidR="005F3EF7">
          <w:rPr>
            <w:noProof/>
            <w:webHidden/>
          </w:rPr>
          <w:instrText xml:space="preserve"> PAGEREF _Toc115101860 \h </w:instrText>
        </w:r>
        <w:r w:rsidR="005F3EF7">
          <w:rPr>
            <w:noProof/>
            <w:webHidden/>
          </w:rPr>
        </w:r>
        <w:r w:rsidR="005F3EF7">
          <w:rPr>
            <w:noProof/>
            <w:webHidden/>
          </w:rPr>
          <w:fldChar w:fldCharType="separate"/>
        </w:r>
        <w:r w:rsidR="005F3EF7">
          <w:rPr>
            <w:noProof/>
            <w:webHidden/>
          </w:rPr>
          <w:t>27</w:t>
        </w:r>
        <w:r w:rsidR="005F3EF7">
          <w:rPr>
            <w:noProof/>
            <w:webHidden/>
          </w:rPr>
          <w:fldChar w:fldCharType="end"/>
        </w:r>
      </w:hyperlink>
    </w:p>
    <w:p w14:paraId="4AEA6BB0" w14:textId="0188DD9C" w:rsidR="005F3EF7" w:rsidRDefault="00000000">
      <w:pPr>
        <w:pStyle w:val="TableofFigures"/>
        <w:tabs>
          <w:tab w:val="right" w:leader="dot" w:pos="9539"/>
        </w:tabs>
        <w:rPr>
          <w:rFonts w:asciiTheme="minorHAnsi" w:eastAsiaTheme="minorEastAsia" w:hAnsiTheme="minorHAnsi" w:cstheme="minorBidi"/>
          <w:noProof/>
          <w:sz w:val="22"/>
          <w:szCs w:val="22"/>
          <w:lang w:val="en-ZA" w:eastAsia="en-ZA"/>
        </w:rPr>
      </w:pPr>
      <w:hyperlink w:anchor="_Toc115101861" w:history="1">
        <w:r w:rsidR="005F3EF7" w:rsidRPr="007A2576">
          <w:rPr>
            <w:rStyle w:val="Hyperlink"/>
            <w:noProof/>
          </w:rPr>
          <w:t>Table 10</w:t>
        </w:r>
        <w:r w:rsidR="005F3EF7" w:rsidRPr="007A2576">
          <w:rPr>
            <w:rStyle w:val="Hyperlink"/>
            <w:noProof/>
          </w:rPr>
          <w:noBreakHyphen/>
          <w:t>1: Operating Budget</w:t>
        </w:r>
        <w:r w:rsidR="005F3EF7">
          <w:rPr>
            <w:noProof/>
            <w:webHidden/>
          </w:rPr>
          <w:tab/>
        </w:r>
        <w:r w:rsidR="005F3EF7">
          <w:rPr>
            <w:noProof/>
            <w:webHidden/>
          </w:rPr>
          <w:fldChar w:fldCharType="begin"/>
        </w:r>
        <w:r w:rsidR="005F3EF7">
          <w:rPr>
            <w:noProof/>
            <w:webHidden/>
          </w:rPr>
          <w:instrText xml:space="preserve"> PAGEREF _Toc115101861 \h </w:instrText>
        </w:r>
        <w:r w:rsidR="005F3EF7">
          <w:rPr>
            <w:noProof/>
            <w:webHidden/>
          </w:rPr>
        </w:r>
        <w:r w:rsidR="005F3EF7">
          <w:rPr>
            <w:noProof/>
            <w:webHidden/>
          </w:rPr>
          <w:fldChar w:fldCharType="separate"/>
        </w:r>
        <w:r w:rsidR="005F3EF7">
          <w:rPr>
            <w:noProof/>
            <w:webHidden/>
          </w:rPr>
          <w:t>28</w:t>
        </w:r>
        <w:r w:rsidR="005F3EF7">
          <w:rPr>
            <w:noProof/>
            <w:webHidden/>
          </w:rPr>
          <w:fldChar w:fldCharType="end"/>
        </w:r>
      </w:hyperlink>
    </w:p>
    <w:p w14:paraId="44023CF3" w14:textId="1E321EC6" w:rsidR="008C60F0" w:rsidRPr="00693DB9" w:rsidDel="00C92C90" w:rsidRDefault="00C92C90" w:rsidP="00C92C90">
      <w:pPr>
        <w:rPr>
          <w:del w:id="56" w:author="Mutali Nepfumbada" w:date="2022-09-21T14:24:00Z"/>
          <w:color w:val="5F0505"/>
          <w:sz w:val="32"/>
          <w:szCs w:val="32"/>
        </w:rPr>
      </w:pPr>
      <w:r w:rsidRPr="00C92C90">
        <w:rPr>
          <w:color w:val="5F0505"/>
          <w:szCs w:val="24"/>
        </w:rPr>
        <w:fldChar w:fldCharType="end"/>
      </w:r>
      <w:del w:id="57" w:author="Mutali Nepfumbada" w:date="2022-09-21T14:24:00Z">
        <w:r w:rsidR="008C60F0" w:rsidRPr="00693DB9" w:rsidDel="00C92C90">
          <w:rPr>
            <w:color w:val="5F0505"/>
            <w:sz w:val="32"/>
            <w:szCs w:val="32"/>
          </w:rPr>
          <w:delText>List of Figures</w:delText>
        </w:r>
      </w:del>
    </w:p>
    <w:p w14:paraId="24E90C99" w14:textId="0FE325A1" w:rsidR="008C60F0" w:rsidRPr="00953BC7" w:rsidDel="00C92C90" w:rsidRDefault="008C60F0" w:rsidP="008C60F0">
      <w:pPr>
        <w:rPr>
          <w:del w:id="58" w:author="Mutali Nepfumbada" w:date="2022-09-21T14:24:00Z"/>
        </w:rPr>
      </w:pPr>
    </w:p>
    <w:p w14:paraId="6BFEF867" w14:textId="4BCEF881" w:rsidR="00E64544" w:rsidDel="00770247" w:rsidRDefault="008C60F0">
      <w:pPr>
        <w:pStyle w:val="TableofFigures"/>
        <w:tabs>
          <w:tab w:val="right" w:leader="dot" w:pos="9539"/>
        </w:tabs>
        <w:rPr>
          <w:del w:id="59" w:author="Mutali Nepfumbada" w:date="2022-09-21T14:20:00Z"/>
          <w:rFonts w:asciiTheme="minorHAnsi" w:eastAsiaTheme="minorEastAsia" w:hAnsiTheme="minorHAnsi" w:cstheme="minorBidi"/>
          <w:noProof/>
          <w:sz w:val="22"/>
          <w:szCs w:val="22"/>
          <w:lang w:val="en-ZA" w:eastAsia="en-ZA"/>
        </w:rPr>
      </w:pPr>
      <w:del w:id="60" w:author="Mutali Nepfumbada" w:date="2022-09-21T14:24:00Z">
        <w:r w:rsidRPr="00953BC7" w:rsidDel="00C92C90">
          <w:fldChar w:fldCharType="begin"/>
        </w:r>
        <w:r w:rsidRPr="00953BC7" w:rsidDel="00C92C90">
          <w:delInstrText xml:space="preserve"> TOC \h \z \c "Figure" </w:delInstrText>
        </w:r>
        <w:r w:rsidRPr="00953BC7" w:rsidDel="00C92C90">
          <w:fldChar w:fldCharType="separate"/>
        </w:r>
      </w:del>
      <w:del w:id="61" w:author="Mutali Nepfumbada" w:date="2022-09-21T14:20:00Z">
        <w:r w:rsidR="00E64544" w:rsidRPr="00770247" w:rsidDel="00770247">
          <w:rPr>
            <w:rStyle w:val="Hyperlink"/>
            <w:noProof/>
          </w:rPr>
          <w:delText>Figure 4</w:delText>
        </w:r>
        <w:r w:rsidR="00E64544" w:rsidRPr="00770247" w:rsidDel="00770247">
          <w:rPr>
            <w:rStyle w:val="Hyperlink"/>
            <w:noProof/>
          </w:rPr>
          <w:noBreakHyphen/>
          <w:delText>1: Vergelegen</w:delText>
        </w:r>
        <w:r w:rsidR="00E64544" w:rsidRPr="00770247" w:rsidDel="00770247">
          <w:rPr>
            <w:rStyle w:val="Hyperlink"/>
            <w:noProof/>
            <w:lang w:eastAsia="en-US"/>
          </w:rPr>
          <w:delText xml:space="preserve"> Production Vs Forecast</w:delText>
        </w:r>
        <w:r w:rsidR="00E64544" w:rsidDel="00770247">
          <w:rPr>
            <w:noProof/>
            <w:webHidden/>
          </w:rPr>
          <w:tab/>
          <w:delText>3</w:delText>
        </w:r>
      </w:del>
    </w:p>
    <w:p w14:paraId="2F8C6CF2" w14:textId="4F898E9D" w:rsidR="00E64544" w:rsidDel="00770247" w:rsidRDefault="00E64544">
      <w:pPr>
        <w:pStyle w:val="TableofFigures"/>
        <w:tabs>
          <w:tab w:val="right" w:leader="dot" w:pos="9539"/>
        </w:tabs>
        <w:rPr>
          <w:del w:id="62" w:author="Mutali Nepfumbada" w:date="2022-09-21T14:20:00Z"/>
          <w:rFonts w:asciiTheme="minorHAnsi" w:eastAsiaTheme="minorEastAsia" w:hAnsiTheme="minorHAnsi" w:cstheme="minorBidi"/>
          <w:noProof/>
          <w:sz w:val="22"/>
          <w:szCs w:val="22"/>
          <w:lang w:val="en-ZA" w:eastAsia="en-ZA"/>
        </w:rPr>
      </w:pPr>
      <w:del w:id="63" w:author="Mutali Nepfumbada" w:date="2022-09-21T14:20:00Z">
        <w:r w:rsidRPr="00770247" w:rsidDel="00770247">
          <w:rPr>
            <w:rStyle w:val="Hyperlink"/>
            <w:noProof/>
          </w:rPr>
          <w:delText>Figure 4</w:delText>
        </w:r>
        <w:r w:rsidRPr="00770247" w:rsidDel="00770247">
          <w:rPr>
            <w:rStyle w:val="Hyperlink"/>
            <w:noProof/>
          </w:rPr>
          <w:noBreakHyphen/>
          <w:delText>2: Vergelegen</w:delText>
        </w:r>
        <w:r w:rsidRPr="00770247" w:rsidDel="00770247">
          <w:rPr>
            <w:rStyle w:val="Hyperlink"/>
            <w:noProof/>
            <w:lang w:eastAsia="en-US"/>
          </w:rPr>
          <w:delText xml:space="preserve"> Production Vs Forecast</w:delText>
        </w:r>
        <w:r w:rsidDel="00770247">
          <w:rPr>
            <w:noProof/>
            <w:webHidden/>
          </w:rPr>
          <w:tab/>
          <w:delText>4</w:delText>
        </w:r>
      </w:del>
    </w:p>
    <w:p w14:paraId="393C5E8D" w14:textId="0EFCFE65" w:rsidR="00E64544" w:rsidDel="00770247" w:rsidRDefault="00E64544">
      <w:pPr>
        <w:pStyle w:val="TableofFigures"/>
        <w:tabs>
          <w:tab w:val="right" w:leader="dot" w:pos="9539"/>
        </w:tabs>
        <w:rPr>
          <w:del w:id="64" w:author="Mutali Nepfumbada" w:date="2022-09-21T14:20:00Z"/>
          <w:rFonts w:asciiTheme="minorHAnsi" w:eastAsiaTheme="minorEastAsia" w:hAnsiTheme="minorHAnsi" w:cstheme="minorBidi"/>
          <w:noProof/>
          <w:sz w:val="22"/>
          <w:szCs w:val="22"/>
          <w:lang w:val="en-ZA" w:eastAsia="en-ZA"/>
        </w:rPr>
      </w:pPr>
      <w:del w:id="65" w:author="Mutali Nepfumbada" w:date="2022-09-21T14:20:00Z">
        <w:r w:rsidRPr="00770247" w:rsidDel="00770247">
          <w:rPr>
            <w:rStyle w:val="Hyperlink"/>
            <w:noProof/>
          </w:rPr>
          <w:delText>Figure 4</w:delText>
        </w:r>
        <w:r w:rsidRPr="00770247" w:rsidDel="00770247">
          <w:rPr>
            <w:rStyle w:val="Hyperlink"/>
            <w:noProof/>
          </w:rPr>
          <w:noBreakHyphen/>
          <w:delText>3: Vergelegen Irradiation Vs Forecast</w:delText>
        </w:r>
        <w:r w:rsidDel="00770247">
          <w:rPr>
            <w:noProof/>
            <w:webHidden/>
          </w:rPr>
          <w:tab/>
          <w:delText>5</w:delText>
        </w:r>
      </w:del>
    </w:p>
    <w:p w14:paraId="5C040A82" w14:textId="664CC5C9" w:rsidR="00E64544" w:rsidDel="00770247" w:rsidRDefault="00E64544">
      <w:pPr>
        <w:pStyle w:val="TableofFigures"/>
        <w:tabs>
          <w:tab w:val="right" w:leader="dot" w:pos="9539"/>
        </w:tabs>
        <w:rPr>
          <w:del w:id="66" w:author="Mutali Nepfumbada" w:date="2022-09-21T14:20:00Z"/>
          <w:rFonts w:asciiTheme="minorHAnsi" w:eastAsiaTheme="minorEastAsia" w:hAnsiTheme="minorHAnsi" w:cstheme="minorBidi"/>
          <w:noProof/>
          <w:sz w:val="22"/>
          <w:szCs w:val="22"/>
          <w:lang w:val="en-ZA" w:eastAsia="en-ZA"/>
        </w:rPr>
      </w:pPr>
      <w:del w:id="67" w:author="Mutali Nepfumbada" w:date="2022-09-21T14:20:00Z">
        <w:r w:rsidRPr="00770247" w:rsidDel="00770247">
          <w:rPr>
            <w:rStyle w:val="Hyperlink"/>
            <w:noProof/>
          </w:rPr>
          <w:delText>Figure 4</w:delText>
        </w:r>
        <w:r w:rsidRPr="00770247" w:rsidDel="00770247">
          <w:rPr>
            <w:rStyle w:val="Hyperlink"/>
            <w:noProof/>
          </w:rPr>
          <w:noBreakHyphen/>
          <w:delText>4: Vergelegen Availability Vs Forecast</w:delText>
        </w:r>
        <w:r w:rsidDel="00770247">
          <w:rPr>
            <w:noProof/>
            <w:webHidden/>
          </w:rPr>
          <w:tab/>
          <w:delText>5</w:delText>
        </w:r>
      </w:del>
    </w:p>
    <w:p w14:paraId="2213FB6A" w14:textId="4C800BC4" w:rsidR="00E64544" w:rsidDel="00770247" w:rsidRDefault="00E64544">
      <w:pPr>
        <w:pStyle w:val="TableofFigures"/>
        <w:tabs>
          <w:tab w:val="right" w:leader="dot" w:pos="9539"/>
        </w:tabs>
        <w:rPr>
          <w:del w:id="68" w:author="Mutali Nepfumbada" w:date="2022-09-21T14:20:00Z"/>
          <w:rFonts w:asciiTheme="minorHAnsi" w:eastAsiaTheme="minorEastAsia" w:hAnsiTheme="minorHAnsi" w:cstheme="minorBidi"/>
          <w:noProof/>
          <w:sz w:val="22"/>
          <w:szCs w:val="22"/>
          <w:lang w:val="en-ZA" w:eastAsia="en-ZA"/>
        </w:rPr>
      </w:pPr>
      <w:del w:id="69" w:author="Mutali Nepfumbada" w:date="2022-09-21T14:20:00Z">
        <w:r w:rsidRPr="00770247" w:rsidDel="00770247">
          <w:rPr>
            <w:rStyle w:val="Hyperlink"/>
            <w:noProof/>
          </w:rPr>
          <w:delText>Figure 4</w:delText>
        </w:r>
        <w:r w:rsidRPr="00770247" w:rsidDel="00770247">
          <w:rPr>
            <w:rStyle w:val="Hyperlink"/>
            <w:noProof/>
          </w:rPr>
          <w:noBreakHyphen/>
          <w:delText>5: Vergelegen PR Vs Forecast</w:delText>
        </w:r>
        <w:r w:rsidDel="00770247">
          <w:rPr>
            <w:noProof/>
            <w:webHidden/>
          </w:rPr>
          <w:tab/>
          <w:delText>6</w:delText>
        </w:r>
      </w:del>
    </w:p>
    <w:p w14:paraId="73A0D158" w14:textId="382B1B6B" w:rsidR="00E64544" w:rsidDel="00770247" w:rsidRDefault="00E64544">
      <w:pPr>
        <w:pStyle w:val="TableofFigures"/>
        <w:tabs>
          <w:tab w:val="right" w:leader="dot" w:pos="9539"/>
        </w:tabs>
        <w:rPr>
          <w:del w:id="70" w:author="Mutali Nepfumbada" w:date="2022-09-21T14:20:00Z"/>
          <w:rFonts w:asciiTheme="minorHAnsi" w:eastAsiaTheme="minorEastAsia" w:hAnsiTheme="minorHAnsi" w:cstheme="minorBidi"/>
          <w:noProof/>
          <w:sz w:val="22"/>
          <w:szCs w:val="22"/>
          <w:lang w:val="en-ZA" w:eastAsia="en-ZA"/>
        </w:rPr>
      </w:pPr>
      <w:del w:id="71" w:author="Mutali Nepfumbada" w:date="2022-09-21T14:20:00Z">
        <w:r w:rsidRPr="00770247" w:rsidDel="00770247">
          <w:rPr>
            <w:rStyle w:val="Hyperlink"/>
            <w:noProof/>
          </w:rPr>
          <w:delText>Figure 5</w:delText>
        </w:r>
        <w:r w:rsidRPr="00770247" w:rsidDel="00770247">
          <w:rPr>
            <w:rStyle w:val="Hyperlink"/>
            <w:noProof/>
          </w:rPr>
          <w:noBreakHyphen/>
          <w:delText>1: Durbanville</w:delText>
        </w:r>
        <w:r w:rsidRPr="00770247" w:rsidDel="00770247">
          <w:rPr>
            <w:rStyle w:val="Hyperlink"/>
            <w:noProof/>
            <w:lang w:eastAsia="en-US"/>
          </w:rPr>
          <w:delText xml:space="preserve"> Production Vs Forecas</w:delText>
        </w:r>
        <w:r w:rsidDel="00770247">
          <w:rPr>
            <w:noProof/>
            <w:webHidden/>
          </w:rPr>
          <w:tab/>
          <w:delText>7</w:delText>
        </w:r>
      </w:del>
    </w:p>
    <w:p w14:paraId="7B8C13E0" w14:textId="3EB449F1" w:rsidR="00E64544" w:rsidDel="00770247" w:rsidRDefault="00E64544">
      <w:pPr>
        <w:pStyle w:val="TableofFigures"/>
        <w:tabs>
          <w:tab w:val="right" w:leader="dot" w:pos="9539"/>
        </w:tabs>
        <w:rPr>
          <w:del w:id="72" w:author="Mutali Nepfumbada" w:date="2022-09-21T14:20:00Z"/>
          <w:rFonts w:asciiTheme="minorHAnsi" w:eastAsiaTheme="minorEastAsia" w:hAnsiTheme="minorHAnsi" w:cstheme="minorBidi"/>
          <w:noProof/>
          <w:sz w:val="22"/>
          <w:szCs w:val="22"/>
          <w:lang w:val="en-ZA" w:eastAsia="en-ZA"/>
        </w:rPr>
      </w:pPr>
      <w:del w:id="73" w:author="Mutali Nepfumbada" w:date="2022-09-21T14:20:00Z">
        <w:r w:rsidRPr="00770247" w:rsidDel="00770247">
          <w:rPr>
            <w:rStyle w:val="Hyperlink"/>
            <w:noProof/>
          </w:rPr>
          <w:delText>Figure 5</w:delText>
        </w:r>
        <w:r w:rsidRPr="00770247" w:rsidDel="00770247">
          <w:rPr>
            <w:rStyle w:val="Hyperlink"/>
            <w:noProof/>
          </w:rPr>
          <w:noBreakHyphen/>
          <w:delText>2: Durbanville</w:delText>
        </w:r>
        <w:r w:rsidRPr="00770247" w:rsidDel="00770247">
          <w:rPr>
            <w:rStyle w:val="Hyperlink"/>
            <w:noProof/>
            <w:lang w:eastAsia="en-US"/>
          </w:rPr>
          <w:delText xml:space="preserve"> Production Vs Forecast</w:delText>
        </w:r>
        <w:r w:rsidDel="00770247">
          <w:rPr>
            <w:noProof/>
            <w:webHidden/>
          </w:rPr>
          <w:tab/>
          <w:delText>8</w:delText>
        </w:r>
      </w:del>
    </w:p>
    <w:p w14:paraId="47E382C4" w14:textId="0F49FCB0" w:rsidR="00E64544" w:rsidDel="00770247" w:rsidRDefault="00E64544">
      <w:pPr>
        <w:pStyle w:val="TableofFigures"/>
        <w:tabs>
          <w:tab w:val="right" w:leader="dot" w:pos="9539"/>
        </w:tabs>
        <w:rPr>
          <w:del w:id="74" w:author="Mutali Nepfumbada" w:date="2022-09-21T14:20:00Z"/>
          <w:rFonts w:asciiTheme="minorHAnsi" w:eastAsiaTheme="minorEastAsia" w:hAnsiTheme="minorHAnsi" w:cstheme="minorBidi"/>
          <w:noProof/>
          <w:sz w:val="22"/>
          <w:szCs w:val="22"/>
          <w:lang w:val="en-ZA" w:eastAsia="en-ZA"/>
        </w:rPr>
      </w:pPr>
      <w:del w:id="75" w:author="Mutali Nepfumbada" w:date="2022-09-21T14:20:00Z">
        <w:r w:rsidRPr="00770247" w:rsidDel="00770247">
          <w:rPr>
            <w:rStyle w:val="Hyperlink"/>
            <w:noProof/>
          </w:rPr>
          <w:delText>Figure 5</w:delText>
        </w:r>
        <w:r w:rsidRPr="00770247" w:rsidDel="00770247">
          <w:rPr>
            <w:rStyle w:val="Hyperlink"/>
            <w:noProof/>
          </w:rPr>
          <w:noBreakHyphen/>
          <w:delText>3: Durbanville Irradiation Vs Forecast</w:delText>
        </w:r>
        <w:r w:rsidDel="00770247">
          <w:rPr>
            <w:noProof/>
            <w:webHidden/>
          </w:rPr>
          <w:tab/>
          <w:delText>8</w:delText>
        </w:r>
      </w:del>
    </w:p>
    <w:p w14:paraId="7E1C85EC" w14:textId="372A934C" w:rsidR="00E64544" w:rsidDel="00770247" w:rsidRDefault="00E64544">
      <w:pPr>
        <w:pStyle w:val="TableofFigures"/>
        <w:tabs>
          <w:tab w:val="right" w:leader="dot" w:pos="9539"/>
        </w:tabs>
        <w:rPr>
          <w:del w:id="76" w:author="Mutali Nepfumbada" w:date="2022-09-21T14:20:00Z"/>
          <w:rFonts w:asciiTheme="minorHAnsi" w:eastAsiaTheme="minorEastAsia" w:hAnsiTheme="minorHAnsi" w:cstheme="minorBidi"/>
          <w:noProof/>
          <w:sz w:val="22"/>
          <w:szCs w:val="22"/>
          <w:lang w:val="en-ZA" w:eastAsia="en-ZA"/>
        </w:rPr>
      </w:pPr>
      <w:del w:id="77" w:author="Mutali Nepfumbada" w:date="2022-09-21T14:20:00Z">
        <w:r w:rsidRPr="00770247" w:rsidDel="00770247">
          <w:rPr>
            <w:rStyle w:val="Hyperlink"/>
            <w:noProof/>
          </w:rPr>
          <w:delText>Figure 5</w:delText>
        </w:r>
        <w:r w:rsidRPr="00770247" w:rsidDel="00770247">
          <w:rPr>
            <w:rStyle w:val="Hyperlink"/>
            <w:noProof/>
          </w:rPr>
          <w:noBreakHyphen/>
          <w:delText>4: Durbanville Availability Vs Forecast</w:delText>
        </w:r>
        <w:r w:rsidDel="00770247">
          <w:rPr>
            <w:noProof/>
            <w:webHidden/>
          </w:rPr>
          <w:tab/>
          <w:delText>9</w:delText>
        </w:r>
      </w:del>
    </w:p>
    <w:p w14:paraId="274A9E14" w14:textId="5A3FD2F9" w:rsidR="00E64544" w:rsidDel="00770247" w:rsidRDefault="00E64544">
      <w:pPr>
        <w:pStyle w:val="TableofFigures"/>
        <w:tabs>
          <w:tab w:val="right" w:leader="dot" w:pos="9539"/>
        </w:tabs>
        <w:rPr>
          <w:del w:id="78" w:author="Mutali Nepfumbada" w:date="2022-09-21T14:20:00Z"/>
          <w:rFonts w:asciiTheme="minorHAnsi" w:eastAsiaTheme="minorEastAsia" w:hAnsiTheme="minorHAnsi" w:cstheme="minorBidi"/>
          <w:noProof/>
          <w:sz w:val="22"/>
          <w:szCs w:val="22"/>
          <w:lang w:val="en-ZA" w:eastAsia="en-ZA"/>
        </w:rPr>
      </w:pPr>
      <w:del w:id="79" w:author="Mutali Nepfumbada" w:date="2022-09-21T14:20:00Z">
        <w:r w:rsidRPr="00770247" w:rsidDel="00770247">
          <w:rPr>
            <w:rStyle w:val="Hyperlink"/>
            <w:noProof/>
          </w:rPr>
          <w:delText>Figure 5</w:delText>
        </w:r>
        <w:r w:rsidRPr="00770247" w:rsidDel="00770247">
          <w:rPr>
            <w:rStyle w:val="Hyperlink"/>
            <w:noProof/>
          </w:rPr>
          <w:noBreakHyphen/>
          <w:delText>5: Durbanville PR Vs Forecast</w:delText>
        </w:r>
        <w:r w:rsidDel="00770247">
          <w:rPr>
            <w:noProof/>
            <w:webHidden/>
          </w:rPr>
          <w:tab/>
          <w:delText>9</w:delText>
        </w:r>
      </w:del>
    </w:p>
    <w:p w14:paraId="749F3C1B" w14:textId="74D146DB" w:rsidR="00E64544" w:rsidDel="00770247" w:rsidRDefault="00E64544">
      <w:pPr>
        <w:pStyle w:val="TableofFigures"/>
        <w:tabs>
          <w:tab w:val="right" w:leader="dot" w:pos="9539"/>
        </w:tabs>
        <w:rPr>
          <w:del w:id="80" w:author="Mutali Nepfumbada" w:date="2022-09-21T14:20:00Z"/>
          <w:rFonts w:asciiTheme="minorHAnsi" w:eastAsiaTheme="minorEastAsia" w:hAnsiTheme="minorHAnsi" w:cstheme="minorBidi"/>
          <w:noProof/>
          <w:sz w:val="22"/>
          <w:szCs w:val="22"/>
          <w:lang w:val="en-ZA" w:eastAsia="en-ZA"/>
        </w:rPr>
      </w:pPr>
      <w:del w:id="81" w:author="Mutali Nepfumbada" w:date="2022-09-21T14:20:00Z">
        <w:r w:rsidRPr="00770247" w:rsidDel="00770247">
          <w:rPr>
            <w:rStyle w:val="Hyperlink"/>
            <w:noProof/>
          </w:rPr>
          <w:delText>Figure 6</w:delText>
        </w:r>
        <w:r w:rsidRPr="00770247" w:rsidDel="00770247">
          <w:rPr>
            <w:rStyle w:val="Hyperlink"/>
            <w:noProof/>
          </w:rPr>
          <w:noBreakHyphen/>
          <w:delText>1: Midstream</w:delText>
        </w:r>
        <w:r w:rsidRPr="00770247" w:rsidDel="00770247">
          <w:rPr>
            <w:rStyle w:val="Hyperlink"/>
            <w:noProof/>
            <w:lang w:eastAsia="en-US"/>
          </w:rPr>
          <w:delText xml:space="preserve"> Production Vs Forecast</w:delText>
        </w:r>
        <w:r w:rsidDel="00770247">
          <w:rPr>
            <w:noProof/>
            <w:webHidden/>
          </w:rPr>
          <w:tab/>
          <w:delText>11</w:delText>
        </w:r>
      </w:del>
    </w:p>
    <w:p w14:paraId="1BD1C5A8" w14:textId="31B1DF64" w:rsidR="00E64544" w:rsidDel="00770247" w:rsidRDefault="00E64544">
      <w:pPr>
        <w:pStyle w:val="TableofFigures"/>
        <w:tabs>
          <w:tab w:val="right" w:leader="dot" w:pos="9539"/>
        </w:tabs>
        <w:rPr>
          <w:del w:id="82" w:author="Mutali Nepfumbada" w:date="2022-09-21T14:20:00Z"/>
          <w:rFonts w:asciiTheme="minorHAnsi" w:eastAsiaTheme="minorEastAsia" w:hAnsiTheme="minorHAnsi" w:cstheme="minorBidi"/>
          <w:noProof/>
          <w:sz w:val="22"/>
          <w:szCs w:val="22"/>
          <w:lang w:val="en-ZA" w:eastAsia="en-ZA"/>
        </w:rPr>
      </w:pPr>
      <w:del w:id="83" w:author="Mutali Nepfumbada" w:date="2022-09-21T14:20:00Z">
        <w:r w:rsidRPr="00770247" w:rsidDel="00770247">
          <w:rPr>
            <w:rStyle w:val="Hyperlink"/>
            <w:noProof/>
          </w:rPr>
          <w:delText>Figure 6</w:delText>
        </w:r>
        <w:r w:rsidRPr="00770247" w:rsidDel="00770247">
          <w:rPr>
            <w:rStyle w:val="Hyperlink"/>
            <w:noProof/>
          </w:rPr>
          <w:noBreakHyphen/>
          <w:delText>2: Midstream Irradiation Vs Forecast</w:delText>
        </w:r>
        <w:r w:rsidDel="00770247">
          <w:rPr>
            <w:noProof/>
            <w:webHidden/>
          </w:rPr>
          <w:tab/>
          <w:delText>12</w:delText>
        </w:r>
      </w:del>
    </w:p>
    <w:p w14:paraId="59987C98" w14:textId="3837096A" w:rsidR="00E64544" w:rsidDel="00770247" w:rsidRDefault="00E64544">
      <w:pPr>
        <w:pStyle w:val="TableofFigures"/>
        <w:tabs>
          <w:tab w:val="right" w:leader="dot" w:pos="9539"/>
        </w:tabs>
        <w:rPr>
          <w:del w:id="84" w:author="Mutali Nepfumbada" w:date="2022-09-21T14:20:00Z"/>
          <w:rFonts w:asciiTheme="minorHAnsi" w:eastAsiaTheme="minorEastAsia" w:hAnsiTheme="minorHAnsi" w:cstheme="minorBidi"/>
          <w:noProof/>
          <w:sz w:val="22"/>
          <w:szCs w:val="22"/>
          <w:lang w:val="en-ZA" w:eastAsia="en-ZA"/>
        </w:rPr>
      </w:pPr>
      <w:del w:id="85" w:author="Mutali Nepfumbada" w:date="2022-09-21T14:20:00Z">
        <w:r w:rsidRPr="00770247" w:rsidDel="00770247">
          <w:rPr>
            <w:rStyle w:val="Hyperlink"/>
            <w:noProof/>
          </w:rPr>
          <w:delText>Figure 6</w:delText>
        </w:r>
        <w:r w:rsidRPr="00770247" w:rsidDel="00770247">
          <w:rPr>
            <w:rStyle w:val="Hyperlink"/>
            <w:noProof/>
          </w:rPr>
          <w:noBreakHyphen/>
          <w:delText>3: Midstream Availability Vs Forecast</w:delText>
        </w:r>
        <w:r w:rsidDel="00770247">
          <w:rPr>
            <w:noProof/>
            <w:webHidden/>
          </w:rPr>
          <w:tab/>
          <w:delText>12</w:delText>
        </w:r>
      </w:del>
    </w:p>
    <w:p w14:paraId="49F0C6C2" w14:textId="3C60FD4D" w:rsidR="00E64544" w:rsidDel="00770247" w:rsidRDefault="00E64544">
      <w:pPr>
        <w:pStyle w:val="TableofFigures"/>
        <w:tabs>
          <w:tab w:val="right" w:leader="dot" w:pos="9539"/>
        </w:tabs>
        <w:rPr>
          <w:del w:id="86" w:author="Mutali Nepfumbada" w:date="2022-09-21T14:20:00Z"/>
          <w:rFonts w:asciiTheme="minorHAnsi" w:eastAsiaTheme="minorEastAsia" w:hAnsiTheme="minorHAnsi" w:cstheme="minorBidi"/>
          <w:noProof/>
          <w:sz w:val="22"/>
          <w:szCs w:val="22"/>
          <w:lang w:val="en-ZA" w:eastAsia="en-ZA"/>
        </w:rPr>
      </w:pPr>
      <w:del w:id="87" w:author="Mutali Nepfumbada" w:date="2022-09-21T14:20:00Z">
        <w:r w:rsidRPr="00770247" w:rsidDel="00770247">
          <w:rPr>
            <w:rStyle w:val="Hyperlink"/>
            <w:noProof/>
          </w:rPr>
          <w:delText>Figure 6</w:delText>
        </w:r>
        <w:r w:rsidRPr="00770247" w:rsidDel="00770247">
          <w:rPr>
            <w:rStyle w:val="Hyperlink"/>
            <w:noProof/>
          </w:rPr>
          <w:noBreakHyphen/>
          <w:delText>4: Midstream PR Vs Forecast</w:delText>
        </w:r>
        <w:r w:rsidDel="00770247">
          <w:rPr>
            <w:noProof/>
            <w:webHidden/>
          </w:rPr>
          <w:tab/>
          <w:delText>13</w:delText>
        </w:r>
      </w:del>
    </w:p>
    <w:p w14:paraId="3505DDC3" w14:textId="39954A93" w:rsidR="00E64544" w:rsidDel="00770247" w:rsidRDefault="00E64544">
      <w:pPr>
        <w:pStyle w:val="TableofFigures"/>
        <w:tabs>
          <w:tab w:val="right" w:leader="dot" w:pos="9539"/>
        </w:tabs>
        <w:rPr>
          <w:del w:id="88" w:author="Mutali Nepfumbada" w:date="2022-09-21T14:20:00Z"/>
          <w:rFonts w:asciiTheme="minorHAnsi" w:eastAsiaTheme="minorEastAsia" w:hAnsiTheme="minorHAnsi" w:cstheme="minorBidi"/>
          <w:noProof/>
          <w:sz w:val="22"/>
          <w:szCs w:val="22"/>
          <w:lang w:val="en-ZA" w:eastAsia="en-ZA"/>
        </w:rPr>
      </w:pPr>
      <w:del w:id="89" w:author="Mutali Nepfumbada" w:date="2022-09-21T14:20:00Z">
        <w:r w:rsidRPr="00770247" w:rsidDel="00770247">
          <w:rPr>
            <w:rStyle w:val="Hyperlink"/>
            <w:noProof/>
          </w:rPr>
          <w:delText>Figure 7</w:delText>
        </w:r>
        <w:r w:rsidRPr="00770247" w:rsidDel="00770247">
          <w:rPr>
            <w:rStyle w:val="Hyperlink"/>
            <w:noProof/>
          </w:rPr>
          <w:noBreakHyphen/>
          <w:delText>1: Hermanus Production Vs Forecast</w:delText>
        </w:r>
        <w:r w:rsidDel="00770247">
          <w:rPr>
            <w:noProof/>
            <w:webHidden/>
          </w:rPr>
          <w:tab/>
          <w:delText>14</w:delText>
        </w:r>
      </w:del>
    </w:p>
    <w:p w14:paraId="3D196126" w14:textId="20356C69" w:rsidR="00E64544" w:rsidDel="00770247" w:rsidRDefault="00E64544">
      <w:pPr>
        <w:pStyle w:val="TableofFigures"/>
        <w:tabs>
          <w:tab w:val="right" w:leader="dot" w:pos="9539"/>
        </w:tabs>
        <w:rPr>
          <w:del w:id="90" w:author="Mutali Nepfumbada" w:date="2022-09-21T14:20:00Z"/>
          <w:rFonts w:asciiTheme="minorHAnsi" w:eastAsiaTheme="minorEastAsia" w:hAnsiTheme="minorHAnsi" w:cstheme="minorBidi"/>
          <w:noProof/>
          <w:sz w:val="22"/>
          <w:szCs w:val="22"/>
          <w:lang w:val="en-ZA" w:eastAsia="en-ZA"/>
        </w:rPr>
      </w:pPr>
      <w:del w:id="91" w:author="Mutali Nepfumbada" w:date="2022-09-21T14:20:00Z">
        <w:r w:rsidRPr="00770247" w:rsidDel="00770247">
          <w:rPr>
            <w:rStyle w:val="Hyperlink"/>
            <w:noProof/>
          </w:rPr>
          <w:delText>Figure 7</w:delText>
        </w:r>
        <w:r w:rsidRPr="00770247" w:rsidDel="00770247">
          <w:rPr>
            <w:rStyle w:val="Hyperlink"/>
            <w:noProof/>
          </w:rPr>
          <w:noBreakHyphen/>
          <w:delText>2 Hermanus Irradiation Vs Forecast</w:delText>
        </w:r>
        <w:r w:rsidDel="00770247">
          <w:rPr>
            <w:noProof/>
            <w:webHidden/>
          </w:rPr>
          <w:tab/>
          <w:delText>15</w:delText>
        </w:r>
      </w:del>
    </w:p>
    <w:p w14:paraId="11B0CA72" w14:textId="49619F1C" w:rsidR="00E64544" w:rsidDel="00770247" w:rsidRDefault="00E64544">
      <w:pPr>
        <w:pStyle w:val="TableofFigures"/>
        <w:tabs>
          <w:tab w:val="right" w:leader="dot" w:pos="9539"/>
        </w:tabs>
        <w:rPr>
          <w:del w:id="92" w:author="Mutali Nepfumbada" w:date="2022-09-21T14:20:00Z"/>
          <w:rFonts w:asciiTheme="minorHAnsi" w:eastAsiaTheme="minorEastAsia" w:hAnsiTheme="minorHAnsi" w:cstheme="minorBidi"/>
          <w:noProof/>
          <w:sz w:val="22"/>
          <w:szCs w:val="22"/>
          <w:lang w:val="en-ZA" w:eastAsia="en-ZA"/>
        </w:rPr>
      </w:pPr>
      <w:del w:id="93" w:author="Mutali Nepfumbada" w:date="2022-09-21T14:20:00Z">
        <w:r w:rsidRPr="00770247" w:rsidDel="00770247">
          <w:rPr>
            <w:rStyle w:val="Hyperlink"/>
            <w:noProof/>
          </w:rPr>
          <w:delText>Figure 7</w:delText>
        </w:r>
        <w:r w:rsidRPr="00770247" w:rsidDel="00770247">
          <w:rPr>
            <w:rStyle w:val="Hyperlink"/>
            <w:noProof/>
          </w:rPr>
          <w:noBreakHyphen/>
          <w:delText>3:Hermanus Availability Vs Forecast</w:delText>
        </w:r>
        <w:r w:rsidDel="00770247">
          <w:rPr>
            <w:noProof/>
            <w:webHidden/>
          </w:rPr>
          <w:tab/>
          <w:delText>16</w:delText>
        </w:r>
      </w:del>
    </w:p>
    <w:p w14:paraId="46533082" w14:textId="17852D34" w:rsidR="00E64544" w:rsidDel="00770247" w:rsidRDefault="00E64544">
      <w:pPr>
        <w:pStyle w:val="TableofFigures"/>
        <w:tabs>
          <w:tab w:val="right" w:leader="dot" w:pos="9539"/>
        </w:tabs>
        <w:rPr>
          <w:del w:id="94" w:author="Mutali Nepfumbada" w:date="2022-09-21T14:20:00Z"/>
          <w:rFonts w:asciiTheme="minorHAnsi" w:eastAsiaTheme="minorEastAsia" w:hAnsiTheme="minorHAnsi" w:cstheme="minorBidi"/>
          <w:noProof/>
          <w:sz w:val="22"/>
          <w:szCs w:val="22"/>
          <w:lang w:val="en-ZA" w:eastAsia="en-ZA"/>
        </w:rPr>
      </w:pPr>
      <w:del w:id="95" w:author="Mutali Nepfumbada" w:date="2022-09-21T14:20:00Z">
        <w:r w:rsidRPr="00770247" w:rsidDel="00770247">
          <w:rPr>
            <w:rStyle w:val="Hyperlink"/>
            <w:noProof/>
          </w:rPr>
          <w:delText>Figure 7</w:delText>
        </w:r>
        <w:r w:rsidRPr="00770247" w:rsidDel="00770247">
          <w:rPr>
            <w:rStyle w:val="Hyperlink"/>
            <w:noProof/>
          </w:rPr>
          <w:noBreakHyphen/>
          <w:delText>4: Hermanus PR Vs Forecast</w:delText>
        </w:r>
        <w:r w:rsidDel="00770247">
          <w:rPr>
            <w:noProof/>
            <w:webHidden/>
          </w:rPr>
          <w:tab/>
          <w:delText>16</w:delText>
        </w:r>
      </w:del>
    </w:p>
    <w:p w14:paraId="0078D4CE" w14:textId="756FE08B" w:rsidR="00E64544" w:rsidDel="00770247" w:rsidRDefault="00E64544">
      <w:pPr>
        <w:pStyle w:val="TableofFigures"/>
        <w:tabs>
          <w:tab w:val="right" w:leader="dot" w:pos="9539"/>
        </w:tabs>
        <w:rPr>
          <w:del w:id="96" w:author="Mutali Nepfumbada" w:date="2022-09-21T14:20:00Z"/>
          <w:rFonts w:asciiTheme="minorHAnsi" w:eastAsiaTheme="minorEastAsia" w:hAnsiTheme="minorHAnsi" w:cstheme="minorBidi"/>
          <w:noProof/>
          <w:sz w:val="22"/>
          <w:szCs w:val="22"/>
          <w:lang w:val="en-ZA" w:eastAsia="en-ZA"/>
        </w:rPr>
      </w:pPr>
      <w:del w:id="97" w:author="Mutali Nepfumbada" w:date="2022-09-21T14:20:00Z">
        <w:r w:rsidRPr="00770247" w:rsidDel="00770247">
          <w:rPr>
            <w:rStyle w:val="Hyperlink"/>
            <w:noProof/>
          </w:rPr>
          <w:delText>Figure 8</w:delText>
        </w:r>
        <w:r w:rsidRPr="00770247" w:rsidDel="00770247">
          <w:rPr>
            <w:rStyle w:val="Hyperlink"/>
            <w:noProof/>
          </w:rPr>
          <w:noBreakHyphen/>
          <w:delText>1: Highveld Production Vs Forecast</w:delText>
        </w:r>
        <w:r w:rsidDel="00770247">
          <w:rPr>
            <w:noProof/>
            <w:webHidden/>
          </w:rPr>
          <w:tab/>
          <w:delText>17</w:delText>
        </w:r>
      </w:del>
    </w:p>
    <w:p w14:paraId="368893B1" w14:textId="27FCEE41" w:rsidR="00E64544" w:rsidDel="00770247" w:rsidRDefault="00E64544">
      <w:pPr>
        <w:pStyle w:val="TableofFigures"/>
        <w:tabs>
          <w:tab w:val="right" w:leader="dot" w:pos="9539"/>
        </w:tabs>
        <w:rPr>
          <w:del w:id="98" w:author="Mutali Nepfumbada" w:date="2022-09-21T14:20:00Z"/>
          <w:rFonts w:asciiTheme="minorHAnsi" w:eastAsiaTheme="minorEastAsia" w:hAnsiTheme="minorHAnsi" w:cstheme="minorBidi"/>
          <w:noProof/>
          <w:sz w:val="22"/>
          <w:szCs w:val="22"/>
          <w:lang w:val="en-ZA" w:eastAsia="en-ZA"/>
        </w:rPr>
      </w:pPr>
      <w:del w:id="99" w:author="Mutali Nepfumbada" w:date="2022-09-21T14:20:00Z">
        <w:r w:rsidRPr="00770247" w:rsidDel="00770247">
          <w:rPr>
            <w:rStyle w:val="Hyperlink"/>
            <w:noProof/>
          </w:rPr>
          <w:delText>Figure 8</w:delText>
        </w:r>
        <w:r w:rsidRPr="00770247" w:rsidDel="00770247">
          <w:rPr>
            <w:rStyle w:val="Hyperlink"/>
            <w:noProof/>
          </w:rPr>
          <w:noBreakHyphen/>
          <w:delText>2 Highveld Irradiation Vs Forecast</w:delText>
        </w:r>
        <w:r w:rsidDel="00770247">
          <w:rPr>
            <w:noProof/>
            <w:webHidden/>
          </w:rPr>
          <w:tab/>
          <w:delText>18</w:delText>
        </w:r>
      </w:del>
    </w:p>
    <w:p w14:paraId="3096B143" w14:textId="21062926" w:rsidR="00E64544" w:rsidDel="00770247" w:rsidRDefault="00E64544">
      <w:pPr>
        <w:pStyle w:val="TableofFigures"/>
        <w:tabs>
          <w:tab w:val="right" w:leader="dot" w:pos="9539"/>
        </w:tabs>
        <w:rPr>
          <w:del w:id="100" w:author="Mutali Nepfumbada" w:date="2022-09-21T14:20:00Z"/>
          <w:rFonts w:asciiTheme="minorHAnsi" w:eastAsiaTheme="minorEastAsia" w:hAnsiTheme="minorHAnsi" w:cstheme="minorBidi"/>
          <w:noProof/>
          <w:sz w:val="22"/>
          <w:szCs w:val="22"/>
          <w:lang w:val="en-ZA" w:eastAsia="en-ZA"/>
        </w:rPr>
      </w:pPr>
      <w:del w:id="101" w:author="Mutali Nepfumbada" w:date="2022-09-21T14:20:00Z">
        <w:r w:rsidRPr="00770247" w:rsidDel="00770247">
          <w:rPr>
            <w:rStyle w:val="Hyperlink"/>
            <w:noProof/>
          </w:rPr>
          <w:delText>Figure 8</w:delText>
        </w:r>
        <w:r w:rsidRPr="00770247" w:rsidDel="00770247">
          <w:rPr>
            <w:rStyle w:val="Hyperlink"/>
            <w:noProof/>
          </w:rPr>
          <w:noBreakHyphen/>
          <w:delText>3:Highveld Availability Vs Forecast</w:delText>
        </w:r>
        <w:r w:rsidDel="00770247">
          <w:rPr>
            <w:noProof/>
            <w:webHidden/>
          </w:rPr>
          <w:tab/>
          <w:delText>19</w:delText>
        </w:r>
      </w:del>
    </w:p>
    <w:p w14:paraId="201B32FB" w14:textId="7028A62B" w:rsidR="00E64544" w:rsidDel="00770247" w:rsidRDefault="00E64544">
      <w:pPr>
        <w:pStyle w:val="TableofFigures"/>
        <w:tabs>
          <w:tab w:val="right" w:leader="dot" w:pos="9539"/>
        </w:tabs>
        <w:rPr>
          <w:del w:id="102" w:author="Mutali Nepfumbada" w:date="2022-09-21T14:20:00Z"/>
          <w:rFonts w:asciiTheme="minorHAnsi" w:eastAsiaTheme="minorEastAsia" w:hAnsiTheme="minorHAnsi" w:cstheme="minorBidi"/>
          <w:noProof/>
          <w:sz w:val="22"/>
          <w:szCs w:val="22"/>
          <w:lang w:val="en-ZA" w:eastAsia="en-ZA"/>
        </w:rPr>
      </w:pPr>
      <w:del w:id="103" w:author="Mutali Nepfumbada" w:date="2022-09-21T14:20:00Z">
        <w:r w:rsidRPr="00770247" w:rsidDel="00770247">
          <w:rPr>
            <w:rStyle w:val="Hyperlink"/>
            <w:noProof/>
          </w:rPr>
          <w:delText>Figure 8</w:delText>
        </w:r>
        <w:r w:rsidRPr="00770247" w:rsidDel="00770247">
          <w:rPr>
            <w:rStyle w:val="Hyperlink"/>
            <w:noProof/>
          </w:rPr>
          <w:noBreakHyphen/>
          <w:delText>4: Highveld PR Vs Forecast</w:delText>
        </w:r>
        <w:r w:rsidDel="00770247">
          <w:rPr>
            <w:noProof/>
            <w:webHidden/>
          </w:rPr>
          <w:tab/>
          <w:delText>19</w:delText>
        </w:r>
      </w:del>
    </w:p>
    <w:p w14:paraId="572E4137" w14:textId="4E7F8047" w:rsidR="00CF2005" w:rsidDel="00E64544" w:rsidRDefault="00CF2005">
      <w:pPr>
        <w:pStyle w:val="TableofFigures"/>
        <w:tabs>
          <w:tab w:val="right" w:leader="dot" w:pos="9539"/>
        </w:tabs>
        <w:rPr>
          <w:del w:id="104" w:author="Mutali Nepfumbada" w:date="2022-09-21T08:59:00Z"/>
          <w:rFonts w:asciiTheme="minorHAnsi" w:eastAsiaTheme="minorEastAsia" w:hAnsiTheme="minorHAnsi" w:cstheme="minorBidi"/>
          <w:noProof/>
          <w:sz w:val="22"/>
          <w:szCs w:val="22"/>
          <w:lang w:val="en-ZA" w:eastAsia="en-ZA"/>
        </w:rPr>
      </w:pPr>
      <w:del w:id="105" w:author="Mutali Nepfumbada" w:date="2022-09-21T08:59:00Z">
        <w:r w:rsidRPr="00E64544" w:rsidDel="00E64544">
          <w:rPr>
            <w:rPrChange w:id="106" w:author="Mutali Nepfumbada" w:date="2022-09-21T08:59:00Z">
              <w:rPr>
                <w:rStyle w:val="Hyperlink"/>
                <w:noProof/>
              </w:rPr>
            </w:rPrChange>
          </w:rPr>
          <w:delText>Figure 3</w:delText>
        </w:r>
        <w:r w:rsidRPr="00E64544" w:rsidDel="00E64544">
          <w:rPr>
            <w:rPrChange w:id="107" w:author="Mutali Nepfumbada" w:date="2022-09-21T08:59:00Z">
              <w:rPr>
                <w:rStyle w:val="Hyperlink"/>
                <w:noProof/>
              </w:rPr>
            </w:rPrChange>
          </w:rPr>
          <w:noBreakHyphen/>
          <w:delText>1: Revenue Year to Date</w:delText>
        </w:r>
        <w:r w:rsidDel="00E64544">
          <w:rPr>
            <w:noProof/>
            <w:webHidden/>
          </w:rPr>
          <w:tab/>
        </w:r>
      </w:del>
      <w:del w:id="108" w:author="Mutali Nepfumbada" w:date="2022-09-20T16:42:00Z">
        <w:r w:rsidDel="0025208E">
          <w:rPr>
            <w:noProof/>
            <w:webHidden/>
          </w:rPr>
          <w:delText>8</w:delText>
        </w:r>
      </w:del>
    </w:p>
    <w:p w14:paraId="2488CEAC" w14:textId="68274249" w:rsidR="00CF2005" w:rsidDel="00E64544" w:rsidRDefault="00CF2005">
      <w:pPr>
        <w:pStyle w:val="TableofFigures"/>
        <w:tabs>
          <w:tab w:val="right" w:leader="dot" w:pos="9539"/>
        </w:tabs>
        <w:rPr>
          <w:del w:id="109" w:author="Mutali Nepfumbada" w:date="2022-09-21T08:59:00Z"/>
          <w:rFonts w:asciiTheme="minorHAnsi" w:eastAsiaTheme="minorEastAsia" w:hAnsiTheme="minorHAnsi" w:cstheme="minorBidi"/>
          <w:noProof/>
          <w:sz w:val="22"/>
          <w:szCs w:val="22"/>
          <w:lang w:val="en-ZA" w:eastAsia="en-ZA"/>
        </w:rPr>
      </w:pPr>
      <w:del w:id="110" w:author="Mutali Nepfumbada" w:date="2022-09-21T08:59:00Z">
        <w:r w:rsidRPr="00E64544" w:rsidDel="00E64544">
          <w:rPr>
            <w:rPrChange w:id="111" w:author="Mutali Nepfumbada" w:date="2022-09-21T08:59:00Z">
              <w:rPr>
                <w:rStyle w:val="Hyperlink"/>
                <w:noProof/>
              </w:rPr>
            </w:rPrChange>
          </w:rPr>
          <w:delText>Figure 4</w:delText>
        </w:r>
        <w:r w:rsidRPr="00E64544" w:rsidDel="00E64544">
          <w:rPr>
            <w:rPrChange w:id="112" w:author="Mutali Nepfumbada" w:date="2022-09-21T08:59:00Z">
              <w:rPr>
                <w:rStyle w:val="Hyperlink"/>
                <w:noProof/>
              </w:rPr>
            </w:rPrChange>
          </w:rPr>
          <w:noBreakHyphen/>
          <w:delText>1: Vergelegen</w:delText>
        </w:r>
        <w:r w:rsidRPr="00E64544" w:rsidDel="00E64544">
          <w:rPr>
            <w:rPrChange w:id="113" w:author="Mutali Nepfumbada" w:date="2022-09-21T08:59:00Z">
              <w:rPr>
                <w:rStyle w:val="Hyperlink"/>
                <w:noProof/>
                <w:lang w:eastAsia="en-US"/>
              </w:rPr>
            </w:rPrChange>
          </w:rPr>
          <w:delText xml:space="preserve"> Production Vs Forecast</w:delText>
        </w:r>
        <w:r w:rsidDel="00E64544">
          <w:rPr>
            <w:noProof/>
            <w:webHidden/>
          </w:rPr>
          <w:tab/>
        </w:r>
      </w:del>
      <w:del w:id="114" w:author="Mutali Nepfumbada" w:date="2022-09-20T16:42:00Z">
        <w:r w:rsidDel="0025208E">
          <w:rPr>
            <w:noProof/>
            <w:webHidden/>
          </w:rPr>
          <w:delText>10</w:delText>
        </w:r>
      </w:del>
    </w:p>
    <w:p w14:paraId="2F6D6158" w14:textId="04F2D0F5" w:rsidR="00CF2005" w:rsidDel="00E64544" w:rsidRDefault="00CF2005">
      <w:pPr>
        <w:pStyle w:val="TableofFigures"/>
        <w:tabs>
          <w:tab w:val="right" w:leader="dot" w:pos="9539"/>
        </w:tabs>
        <w:rPr>
          <w:del w:id="115" w:author="Mutali Nepfumbada" w:date="2022-09-21T08:59:00Z"/>
          <w:rFonts w:asciiTheme="minorHAnsi" w:eastAsiaTheme="minorEastAsia" w:hAnsiTheme="minorHAnsi" w:cstheme="minorBidi"/>
          <w:noProof/>
          <w:sz w:val="22"/>
          <w:szCs w:val="22"/>
          <w:lang w:val="en-ZA" w:eastAsia="en-ZA"/>
        </w:rPr>
      </w:pPr>
      <w:del w:id="116" w:author="Mutali Nepfumbada" w:date="2022-09-21T08:59:00Z">
        <w:r w:rsidRPr="00E64544" w:rsidDel="00E64544">
          <w:rPr>
            <w:rPrChange w:id="117" w:author="Mutali Nepfumbada" w:date="2022-09-21T08:59:00Z">
              <w:rPr>
                <w:rStyle w:val="Hyperlink"/>
                <w:noProof/>
              </w:rPr>
            </w:rPrChange>
          </w:rPr>
          <w:delText>Figure 4</w:delText>
        </w:r>
        <w:r w:rsidRPr="00E64544" w:rsidDel="00E64544">
          <w:rPr>
            <w:rPrChange w:id="118" w:author="Mutali Nepfumbada" w:date="2022-09-21T08:59:00Z">
              <w:rPr>
                <w:rStyle w:val="Hyperlink"/>
                <w:noProof/>
              </w:rPr>
            </w:rPrChange>
          </w:rPr>
          <w:noBreakHyphen/>
          <w:delText>2: Vergelegen</w:delText>
        </w:r>
        <w:r w:rsidRPr="00E64544" w:rsidDel="00E64544">
          <w:rPr>
            <w:rPrChange w:id="119" w:author="Mutali Nepfumbada" w:date="2022-09-21T08:59:00Z">
              <w:rPr>
                <w:rStyle w:val="Hyperlink"/>
                <w:noProof/>
                <w:lang w:eastAsia="en-US"/>
              </w:rPr>
            </w:rPrChange>
          </w:rPr>
          <w:delText xml:space="preserve"> Production Vs Forecast</w:delText>
        </w:r>
        <w:r w:rsidDel="00E64544">
          <w:rPr>
            <w:noProof/>
            <w:webHidden/>
          </w:rPr>
          <w:tab/>
        </w:r>
      </w:del>
      <w:del w:id="120" w:author="Mutali Nepfumbada" w:date="2022-09-20T16:42:00Z">
        <w:r w:rsidDel="0025208E">
          <w:rPr>
            <w:noProof/>
            <w:webHidden/>
          </w:rPr>
          <w:delText>11</w:delText>
        </w:r>
      </w:del>
    </w:p>
    <w:p w14:paraId="123C440A" w14:textId="24488886" w:rsidR="00CF2005" w:rsidDel="00E64544" w:rsidRDefault="00CF2005">
      <w:pPr>
        <w:pStyle w:val="TableofFigures"/>
        <w:tabs>
          <w:tab w:val="right" w:leader="dot" w:pos="9539"/>
        </w:tabs>
        <w:rPr>
          <w:del w:id="121" w:author="Mutali Nepfumbada" w:date="2022-09-21T08:59:00Z"/>
          <w:rFonts w:asciiTheme="minorHAnsi" w:eastAsiaTheme="minorEastAsia" w:hAnsiTheme="minorHAnsi" w:cstheme="minorBidi"/>
          <w:noProof/>
          <w:sz w:val="22"/>
          <w:szCs w:val="22"/>
          <w:lang w:val="en-ZA" w:eastAsia="en-ZA"/>
        </w:rPr>
      </w:pPr>
      <w:del w:id="122" w:author="Mutali Nepfumbada" w:date="2022-09-21T08:59:00Z">
        <w:r w:rsidRPr="00E64544" w:rsidDel="00E64544">
          <w:rPr>
            <w:rPrChange w:id="123" w:author="Mutali Nepfumbada" w:date="2022-09-21T08:59:00Z">
              <w:rPr>
                <w:rStyle w:val="Hyperlink"/>
                <w:noProof/>
              </w:rPr>
            </w:rPrChange>
          </w:rPr>
          <w:delText>Figure 4</w:delText>
        </w:r>
        <w:r w:rsidRPr="00E64544" w:rsidDel="00E64544">
          <w:rPr>
            <w:rPrChange w:id="124" w:author="Mutali Nepfumbada" w:date="2022-09-21T08:59:00Z">
              <w:rPr>
                <w:rStyle w:val="Hyperlink"/>
                <w:noProof/>
              </w:rPr>
            </w:rPrChange>
          </w:rPr>
          <w:noBreakHyphen/>
          <w:delText>3: Vergelegen Irradiation Vs Forecast</w:delText>
        </w:r>
        <w:r w:rsidDel="00E64544">
          <w:rPr>
            <w:noProof/>
            <w:webHidden/>
          </w:rPr>
          <w:tab/>
        </w:r>
      </w:del>
      <w:del w:id="125" w:author="Mutali Nepfumbada" w:date="2022-09-20T16:42:00Z">
        <w:r w:rsidDel="0025208E">
          <w:rPr>
            <w:noProof/>
            <w:webHidden/>
          </w:rPr>
          <w:delText>11</w:delText>
        </w:r>
      </w:del>
    </w:p>
    <w:p w14:paraId="2D0AE9A8" w14:textId="29596CB0" w:rsidR="00CF2005" w:rsidDel="00E64544" w:rsidRDefault="00CF2005">
      <w:pPr>
        <w:pStyle w:val="TableofFigures"/>
        <w:tabs>
          <w:tab w:val="right" w:leader="dot" w:pos="9539"/>
        </w:tabs>
        <w:rPr>
          <w:del w:id="126" w:author="Mutali Nepfumbada" w:date="2022-09-21T08:59:00Z"/>
          <w:rFonts w:asciiTheme="minorHAnsi" w:eastAsiaTheme="minorEastAsia" w:hAnsiTheme="minorHAnsi" w:cstheme="minorBidi"/>
          <w:noProof/>
          <w:sz w:val="22"/>
          <w:szCs w:val="22"/>
          <w:lang w:val="en-ZA" w:eastAsia="en-ZA"/>
        </w:rPr>
      </w:pPr>
      <w:del w:id="127" w:author="Mutali Nepfumbada" w:date="2022-09-21T08:59:00Z">
        <w:r w:rsidRPr="00E64544" w:rsidDel="00E64544">
          <w:rPr>
            <w:rPrChange w:id="128" w:author="Mutali Nepfumbada" w:date="2022-09-21T08:59:00Z">
              <w:rPr>
                <w:rStyle w:val="Hyperlink"/>
                <w:noProof/>
              </w:rPr>
            </w:rPrChange>
          </w:rPr>
          <w:delText>Figure 4</w:delText>
        </w:r>
        <w:r w:rsidRPr="00E64544" w:rsidDel="00E64544">
          <w:rPr>
            <w:rPrChange w:id="129" w:author="Mutali Nepfumbada" w:date="2022-09-21T08:59:00Z">
              <w:rPr>
                <w:rStyle w:val="Hyperlink"/>
                <w:noProof/>
              </w:rPr>
            </w:rPrChange>
          </w:rPr>
          <w:noBreakHyphen/>
          <w:delText>4: Vergelegen Availability Vs Forecast</w:delText>
        </w:r>
        <w:r w:rsidDel="00E64544">
          <w:rPr>
            <w:noProof/>
            <w:webHidden/>
          </w:rPr>
          <w:tab/>
        </w:r>
      </w:del>
      <w:del w:id="130" w:author="Mutali Nepfumbada" w:date="2022-09-20T16:42:00Z">
        <w:r w:rsidDel="0025208E">
          <w:rPr>
            <w:noProof/>
            <w:webHidden/>
          </w:rPr>
          <w:delText>12</w:delText>
        </w:r>
      </w:del>
    </w:p>
    <w:p w14:paraId="16B2AA73" w14:textId="1DC0B37F" w:rsidR="00CF2005" w:rsidDel="00E64544" w:rsidRDefault="00CF2005">
      <w:pPr>
        <w:pStyle w:val="TableofFigures"/>
        <w:tabs>
          <w:tab w:val="right" w:leader="dot" w:pos="9539"/>
        </w:tabs>
        <w:rPr>
          <w:del w:id="131" w:author="Mutali Nepfumbada" w:date="2022-09-21T08:59:00Z"/>
          <w:rFonts w:asciiTheme="minorHAnsi" w:eastAsiaTheme="minorEastAsia" w:hAnsiTheme="minorHAnsi" w:cstheme="minorBidi"/>
          <w:noProof/>
          <w:sz w:val="22"/>
          <w:szCs w:val="22"/>
          <w:lang w:val="en-ZA" w:eastAsia="en-ZA"/>
        </w:rPr>
      </w:pPr>
      <w:del w:id="132" w:author="Mutali Nepfumbada" w:date="2022-09-21T08:59:00Z">
        <w:r w:rsidRPr="00E64544" w:rsidDel="00E64544">
          <w:rPr>
            <w:rPrChange w:id="133" w:author="Mutali Nepfumbada" w:date="2022-09-21T08:59:00Z">
              <w:rPr>
                <w:rStyle w:val="Hyperlink"/>
                <w:noProof/>
              </w:rPr>
            </w:rPrChange>
          </w:rPr>
          <w:delText>Figure 4</w:delText>
        </w:r>
        <w:r w:rsidRPr="00E64544" w:rsidDel="00E64544">
          <w:rPr>
            <w:rPrChange w:id="134" w:author="Mutali Nepfumbada" w:date="2022-09-21T08:59:00Z">
              <w:rPr>
                <w:rStyle w:val="Hyperlink"/>
                <w:noProof/>
              </w:rPr>
            </w:rPrChange>
          </w:rPr>
          <w:noBreakHyphen/>
          <w:delText>5: Vergelegen PR Vs Forecast</w:delText>
        </w:r>
        <w:r w:rsidDel="00E64544">
          <w:rPr>
            <w:noProof/>
            <w:webHidden/>
          </w:rPr>
          <w:tab/>
        </w:r>
      </w:del>
      <w:del w:id="135" w:author="Mutali Nepfumbada" w:date="2022-09-20T16:42:00Z">
        <w:r w:rsidDel="0025208E">
          <w:rPr>
            <w:noProof/>
            <w:webHidden/>
          </w:rPr>
          <w:delText>12</w:delText>
        </w:r>
      </w:del>
    </w:p>
    <w:p w14:paraId="5F41BE24" w14:textId="247823A2" w:rsidR="00CF2005" w:rsidDel="00E64544" w:rsidRDefault="00CF2005">
      <w:pPr>
        <w:pStyle w:val="TableofFigures"/>
        <w:tabs>
          <w:tab w:val="right" w:leader="dot" w:pos="9539"/>
        </w:tabs>
        <w:rPr>
          <w:del w:id="136" w:author="Mutali Nepfumbada" w:date="2022-09-21T08:59:00Z"/>
          <w:rFonts w:asciiTheme="minorHAnsi" w:eastAsiaTheme="minorEastAsia" w:hAnsiTheme="minorHAnsi" w:cstheme="minorBidi"/>
          <w:noProof/>
          <w:sz w:val="22"/>
          <w:szCs w:val="22"/>
          <w:lang w:val="en-ZA" w:eastAsia="en-ZA"/>
        </w:rPr>
      </w:pPr>
      <w:del w:id="137" w:author="Mutali Nepfumbada" w:date="2022-09-21T08:59:00Z">
        <w:r w:rsidRPr="00E64544" w:rsidDel="00E64544">
          <w:rPr>
            <w:rPrChange w:id="138" w:author="Mutali Nepfumbada" w:date="2022-09-21T08:59:00Z">
              <w:rPr>
                <w:rStyle w:val="Hyperlink"/>
                <w:noProof/>
              </w:rPr>
            </w:rPrChange>
          </w:rPr>
          <w:delText>Figure 5</w:delText>
        </w:r>
        <w:r w:rsidRPr="00E64544" w:rsidDel="00E64544">
          <w:rPr>
            <w:rPrChange w:id="139" w:author="Mutali Nepfumbada" w:date="2022-09-21T08:59:00Z">
              <w:rPr>
                <w:rStyle w:val="Hyperlink"/>
                <w:noProof/>
              </w:rPr>
            </w:rPrChange>
          </w:rPr>
          <w:noBreakHyphen/>
          <w:delText>1: Durbanville</w:delText>
        </w:r>
        <w:r w:rsidRPr="00E64544" w:rsidDel="00E64544">
          <w:rPr>
            <w:rPrChange w:id="140" w:author="Mutali Nepfumbada" w:date="2022-09-21T08:59:00Z">
              <w:rPr>
                <w:rStyle w:val="Hyperlink"/>
                <w:noProof/>
                <w:lang w:eastAsia="en-US"/>
              </w:rPr>
            </w:rPrChange>
          </w:rPr>
          <w:delText xml:space="preserve"> Production Vs Forecas</w:delText>
        </w:r>
        <w:r w:rsidDel="00E64544">
          <w:rPr>
            <w:noProof/>
            <w:webHidden/>
          </w:rPr>
          <w:tab/>
        </w:r>
      </w:del>
      <w:del w:id="141" w:author="Mutali Nepfumbada" w:date="2022-09-20T16:42:00Z">
        <w:r w:rsidDel="0025208E">
          <w:rPr>
            <w:noProof/>
            <w:webHidden/>
          </w:rPr>
          <w:delText>13</w:delText>
        </w:r>
      </w:del>
    </w:p>
    <w:p w14:paraId="7828460A" w14:textId="60D244EF" w:rsidR="00CF2005" w:rsidDel="00E64544" w:rsidRDefault="00CF2005">
      <w:pPr>
        <w:pStyle w:val="TableofFigures"/>
        <w:tabs>
          <w:tab w:val="right" w:leader="dot" w:pos="9539"/>
        </w:tabs>
        <w:rPr>
          <w:del w:id="142" w:author="Mutali Nepfumbada" w:date="2022-09-21T08:59:00Z"/>
          <w:rFonts w:asciiTheme="minorHAnsi" w:eastAsiaTheme="minorEastAsia" w:hAnsiTheme="minorHAnsi" w:cstheme="minorBidi"/>
          <w:noProof/>
          <w:sz w:val="22"/>
          <w:szCs w:val="22"/>
          <w:lang w:val="en-ZA" w:eastAsia="en-ZA"/>
        </w:rPr>
      </w:pPr>
      <w:del w:id="143" w:author="Mutali Nepfumbada" w:date="2022-09-21T08:59:00Z">
        <w:r w:rsidRPr="00E64544" w:rsidDel="00E64544">
          <w:rPr>
            <w:rPrChange w:id="144" w:author="Mutali Nepfumbada" w:date="2022-09-21T08:59:00Z">
              <w:rPr>
                <w:rStyle w:val="Hyperlink"/>
                <w:noProof/>
              </w:rPr>
            </w:rPrChange>
          </w:rPr>
          <w:delText>Figure 5</w:delText>
        </w:r>
        <w:r w:rsidRPr="00E64544" w:rsidDel="00E64544">
          <w:rPr>
            <w:rPrChange w:id="145" w:author="Mutali Nepfumbada" w:date="2022-09-21T08:59:00Z">
              <w:rPr>
                <w:rStyle w:val="Hyperlink"/>
                <w:noProof/>
              </w:rPr>
            </w:rPrChange>
          </w:rPr>
          <w:noBreakHyphen/>
          <w:delText>2: Durbanville</w:delText>
        </w:r>
        <w:r w:rsidRPr="00E64544" w:rsidDel="00E64544">
          <w:rPr>
            <w:rPrChange w:id="146" w:author="Mutali Nepfumbada" w:date="2022-09-21T08:59:00Z">
              <w:rPr>
                <w:rStyle w:val="Hyperlink"/>
                <w:noProof/>
                <w:lang w:eastAsia="en-US"/>
              </w:rPr>
            </w:rPrChange>
          </w:rPr>
          <w:delText xml:space="preserve"> Production Vs Forecast</w:delText>
        </w:r>
        <w:r w:rsidDel="00E64544">
          <w:rPr>
            <w:noProof/>
            <w:webHidden/>
          </w:rPr>
          <w:tab/>
        </w:r>
      </w:del>
      <w:del w:id="147" w:author="Mutali Nepfumbada" w:date="2022-09-20T16:42:00Z">
        <w:r w:rsidDel="0025208E">
          <w:rPr>
            <w:noProof/>
            <w:webHidden/>
          </w:rPr>
          <w:delText>14</w:delText>
        </w:r>
      </w:del>
    </w:p>
    <w:p w14:paraId="3C13DB1B" w14:textId="26AF8DAF" w:rsidR="00CF2005" w:rsidDel="00E64544" w:rsidRDefault="00CF2005">
      <w:pPr>
        <w:pStyle w:val="TableofFigures"/>
        <w:tabs>
          <w:tab w:val="right" w:leader="dot" w:pos="9539"/>
        </w:tabs>
        <w:rPr>
          <w:del w:id="148" w:author="Mutali Nepfumbada" w:date="2022-09-21T08:59:00Z"/>
          <w:rFonts w:asciiTheme="minorHAnsi" w:eastAsiaTheme="minorEastAsia" w:hAnsiTheme="minorHAnsi" w:cstheme="minorBidi"/>
          <w:noProof/>
          <w:sz w:val="22"/>
          <w:szCs w:val="22"/>
          <w:lang w:val="en-ZA" w:eastAsia="en-ZA"/>
        </w:rPr>
      </w:pPr>
      <w:del w:id="149" w:author="Mutali Nepfumbada" w:date="2022-09-21T08:59:00Z">
        <w:r w:rsidRPr="00E64544" w:rsidDel="00E64544">
          <w:rPr>
            <w:rPrChange w:id="150" w:author="Mutali Nepfumbada" w:date="2022-09-21T08:59:00Z">
              <w:rPr>
                <w:rStyle w:val="Hyperlink"/>
                <w:noProof/>
              </w:rPr>
            </w:rPrChange>
          </w:rPr>
          <w:delText>Figure 5</w:delText>
        </w:r>
        <w:r w:rsidRPr="00E64544" w:rsidDel="00E64544">
          <w:rPr>
            <w:rPrChange w:id="151" w:author="Mutali Nepfumbada" w:date="2022-09-21T08:59:00Z">
              <w:rPr>
                <w:rStyle w:val="Hyperlink"/>
                <w:noProof/>
              </w:rPr>
            </w:rPrChange>
          </w:rPr>
          <w:noBreakHyphen/>
          <w:delText>3: Durbanville Irradiation Vs Forecast</w:delText>
        </w:r>
        <w:r w:rsidDel="00E64544">
          <w:rPr>
            <w:noProof/>
            <w:webHidden/>
          </w:rPr>
          <w:tab/>
        </w:r>
      </w:del>
      <w:del w:id="152" w:author="Mutali Nepfumbada" w:date="2022-09-20T16:42:00Z">
        <w:r w:rsidDel="0025208E">
          <w:rPr>
            <w:noProof/>
            <w:webHidden/>
          </w:rPr>
          <w:delText>14</w:delText>
        </w:r>
      </w:del>
    </w:p>
    <w:p w14:paraId="60C95CD2" w14:textId="1294315B" w:rsidR="00CF2005" w:rsidDel="00E64544" w:rsidRDefault="00CF2005">
      <w:pPr>
        <w:pStyle w:val="TableofFigures"/>
        <w:tabs>
          <w:tab w:val="right" w:leader="dot" w:pos="9539"/>
        </w:tabs>
        <w:rPr>
          <w:del w:id="153" w:author="Mutali Nepfumbada" w:date="2022-09-21T08:59:00Z"/>
          <w:rFonts w:asciiTheme="minorHAnsi" w:eastAsiaTheme="minorEastAsia" w:hAnsiTheme="minorHAnsi" w:cstheme="minorBidi"/>
          <w:noProof/>
          <w:sz w:val="22"/>
          <w:szCs w:val="22"/>
          <w:lang w:val="en-ZA" w:eastAsia="en-ZA"/>
        </w:rPr>
      </w:pPr>
      <w:del w:id="154" w:author="Mutali Nepfumbada" w:date="2022-09-21T08:59:00Z">
        <w:r w:rsidRPr="00E64544" w:rsidDel="00E64544">
          <w:rPr>
            <w:rPrChange w:id="155" w:author="Mutali Nepfumbada" w:date="2022-09-21T08:59:00Z">
              <w:rPr>
                <w:rStyle w:val="Hyperlink"/>
                <w:noProof/>
              </w:rPr>
            </w:rPrChange>
          </w:rPr>
          <w:delText>Figure 5</w:delText>
        </w:r>
        <w:r w:rsidRPr="00E64544" w:rsidDel="00E64544">
          <w:rPr>
            <w:rPrChange w:id="156" w:author="Mutali Nepfumbada" w:date="2022-09-21T08:59:00Z">
              <w:rPr>
                <w:rStyle w:val="Hyperlink"/>
                <w:noProof/>
              </w:rPr>
            </w:rPrChange>
          </w:rPr>
          <w:noBreakHyphen/>
          <w:delText>4: Durbanville Availability Vs Forecast</w:delText>
        </w:r>
        <w:r w:rsidDel="00E64544">
          <w:rPr>
            <w:noProof/>
            <w:webHidden/>
          </w:rPr>
          <w:tab/>
        </w:r>
      </w:del>
      <w:del w:id="157" w:author="Mutali Nepfumbada" w:date="2022-09-20T16:42:00Z">
        <w:r w:rsidDel="0025208E">
          <w:rPr>
            <w:noProof/>
            <w:webHidden/>
          </w:rPr>
          <w:delText>15</w:delText>
        </w:r>
      </w:del>
    </w:p>
    <w:p w14:paraId="27FABF1B" w14:textId="109D255F" w:rsidR="00CF2005" w:rsidDel="00E64544" w:rsidRDefault="00CF2005">
      <w:pPr>
        <w:pStyle w:val="TableofFigures"/>
        <w:tabs>
          <w:tab w:val="right" w:leader="dot" w:pos="9539"/>
        </w:tabs>
        <w:rPr>
          <w:del w:id="158" w:author="Mutali Nepfumbada" w:date="2022-09-21T08:59:00Z"/>
          <w:rFonts w:asciiTheme="minorHAnsi" w:eastAsiaTheme="minorEastAsia" w:hAnsiTheme="minorHAnsi" w:cstheme="minorBidi"/>
          <w:noProof/>
          <w:sz w:val="22"/>
          <w:szCs w:val="22"/>
          <w:lang w:val="en-ZA" w:eastAsia="en-ZA"/>
        </w:rPr>
      </w:pPr>
      <w:del w:id="159" w:author="Mutali Nepfumbada" w:date="2022-09-21T08:59:00Z">
        <w:r w:rsidRPr="00E64544" w:rsidDel="00E64544">
          <w:rPr>
            <w:rPrChange w:id="160" w:author="Mutali Nepfumbada" w:date="2022-09-21T08:59:00Z">
              <w:rPr>
                <w:rStyle w:val="Hyperlink"/>
                <w:noProof/>
              </w:rPr>
            </w:rPrChange>
          </w:rPr>
          <w:delText>Figure 5</w:delText>
        </w:r>
        <w:r w:rsidRPr="00E64544" w:rsidDel="00E64544">
          <w:rPr>
            <w:rPrChange w:id="161" w:author="Mutali Nepfumbada" w:date="2022-09-21T08:59:00Z">
              <w:rPr>
                <w:rStyle w:val="Hyperlink"/>
                <w:noProof/>
              </w:rPr>
            </w:rPrChange>
          </w:rPr>
          <w:noBreakHyphen/>
          <w:delText>5: Durbanville PR Vs Forecast</w:delText>
        </w:r>
        <w:r w:rsidDel="00E64544">
          <w:rPr>
            <w:noProof/>
            <w:webHidden/>
          </w:rPr>
          <w:tab/>
        </w:r>
      </w:del>
      <w:del w:id="162" w:author="Mutali Nepfumbada" w:date="2022-09-20T16:42:00Z">
        <w:r w:rsidDel="0025208E">
          <w:rPr>
            <w:noProof/>
            <w:webHidden/>
          </w:rPr>
          <w:delText>15</w:delText>
        </w:r>
      </w:del>
    </w:p>
    <w:p w14:paraId="598227FA" w14:textId="458C0FB0" w:rsidR="00CF2005" w:rsidDel="00E64544" w:rsidRDefault="00CF2005">
      <w:pPr>
        <w:pStyle w:val="TableofFigures"/>
        <w:tabs>
          <w:tab w:val="right" w:leader="dot" w:pos="9539"/>
        </w:tabs>
        <w:rPr>
          <w:del w:id="163" w:author="Mutali Nepfumbada" w:date="2022-09-21T08:59:00Z"/>
          <w:rFonts w:asciiTheme="minorHAnsi" w:eastAsiaTheme="minorEastAsia" w:hAnsiTheme="minorHAnsi" w:cstheme="minorBidi"/>
          <w:noProof/>
          <w:sz w:val="22"/>
          <w:szCs w:val="22"/>
          <w:lang w:val="en-ZA" w:eastAsia="en-ZA"/>
        </w:rPr>
      </w:pPr>
      <w:del w:id="164" w:author="Mutali Nepfumbada" w:date="2022-09-21T08:59:00Z">
        <w:r w:rsidRPr="00E64544" w:rsidDel="00E64544">
          <w:rPr>
            <w:rPrChange w:id="165" w:author="Mutali Nepfumbada" w:date="2022-09-21T08:59:00Z">
              <w:rPr>
                <w:rStyle w:val="Hyperlink"/>
                <w:noProof/>
              </w:rPr>
            </w:rPrChange>
          </w:rPr>
          <w:delText>Figure 6</w:delText>
        </w:r>
        <w:r w:rsidRPr="00E64544" w:rsidDel="00E64544">
          <w:rPr>
            <w:rPrChange w:id="166" w:author="Mutali Nepfumbada" w:date="2022-09-21T08:59:00Z">
              <w:rPr>
                <w:rStyle w:val="Hyperlink"/>
                <w:noProof/>
              </w:rPr>
            </w:rPrChange>
          </w:rPr>
          <w:noBreakHyphen/>
          <w:delText>1: Midstream</w:delText>
        </w:r>
        <w:r w:rsidRPr="00E64544" w:rsidDel="00E64544">
          <w:rPr>
            <w:rPrChange w:id="167" w:author="Mutali Nepfumbada" w:date="2022-09-21T08:59:00Z">
              <w:rPr>
                <w:rStyle w:val="Hyperlink"/>
                <w:noProof/>
                <w:lang w:eastAsia="en-US"/>
              </w:rPr>
            </w:rPrChange>
          </w:rPr>
          <w:delText xml:space="preserve"> Production Vs Forecast</w:delText>
        </w:r>
        <w:r w:rsidDel="00E64544">
          <w:rPr>
            <w:noProof/>
            <w:webHidden/>
          </w:rPr>
          <w:tab/>
        </w:r>
      </w:del>
      <w:del w:id="168" w:author="Mutali Nepfumbada" w:date="2022-09-20T16:42:00Z">
        <w:r w:rsidDel="0025208E">
          <w:rPr>
            <w:noProof/>
            <w:webHidden/>
          </w:rPr>
          <w:delText>17</w:delText>
        </w:r>
      </w:del>
    </w:p>
    <w:p w14:paraId="7144925C" w14:textId="2909AEB4" w:rsidR="00CF2005" w:rsidDel="00E64544" w:rsidRDefault="00CF2005">
      <w:pPr>
        <w:pStyle w:val="TableofFigures"/>
        <w:tabs>
          <w:tab w:val="right" w:leader="dot" w:pos="9539"/>
        </w:tabs>
        <w:rPr>
          <w:del w:id="169" w:author="Mutali Nepfumbada" w:date="2022-09-21T08:59:00Z"/>
          <w:rFonts w:asciiTheme="minorHAnsi" w:eastAsiaTheme="minorEastAsia" w:hAnsiTheme="minorHAnsi" w:cstheme="minorBidi"/>
          <w:noProof/>
          <w:sz w:val="22"/>
          <w:szCs w:val="22"/>
          <w:lang w:val="en-ZA" w:eastAsia="en-ZA"/>
        </w:rPr>
      </w:pPr>
      <w:del w:id="170" w:author="Mutali Nepfumbada" w:date="2022-09-21T08:59:00Z">
        <w:r w:rsidRPr="00E64544" w:rsidDel="00E64544">
          <w:rPr>
            <w:rPrChange w:id="171" w:author="Mutali Nepfumbada" w:date="2022-09-21T08:59:00Z">
              <w:rPr>
                <w:rStyle w:val="Hyperlink"/>
                <w:noProof/>
              </w:rPr>
            </w:rPrChange>
          </w:rPr>
          <w:delText>Figure 6</w:delText>
        </w:r>
        <w:r w:rsidRPr="00E64544" w:rsidDel="00E64544">
          <w:rPr>
            <w:rPrChange w:id="172" w:author="Mutali Nepfumbada" w:date="2022-09-21T08:59:00Z">
              <w:rPr>
                <w:rStyle w:val="Hyperlink"/>
                <w:noProof/>
              </w:rPr>
            </w:rPrChange>
          </w:rPr>
          <w:noBreakHyphen/>
          <w:delText>2: Midstream Irradiation Vs Forecast</w:delText>
        </w:r>
        <w:r w:rsidDel="00E64544">
          <w:rPr>
            <w:noProof/>
            <w:webHidden/>
          </w:rPr>
          <w:tab/>
        </w:r>
      </w:del>
      <w:del w:id="173" w:author="Mutali Nepfumbada" w:date="2022-09-20T16:42:00Z">
        <w:r w:rsidDel="0025208E">
          <w:rPr>
            <w:noProof/>
            <w:webHidden/>
          </w:rPr>
          <w:delText>18</w:delText>
        </w:r>
      </w:del>
    </w:p>
    <w:p w14:paraId="6EAFCCE1" w14:textId="6183C2EF" w:rsidR="00CF2005" w:rsidDel="00E64544" w:rsidRDefault="00CF2005">
      <w:pPr>
        <w:pStyle w:val="TableofFigures"/>
        <w:tabs>
          <w:tab w:val="right" w:leader="dot" w:pos="9539"/>
        </w:tabs>
        <w:rPr>
          <w:del w:id="174" w:author="Mutali Nepfumbada" w:date="2022-09-21T08:59:00Z"/>
          <w:rFonts w:asciiTheme="minorHAnsi" w:eastAsiaTheme="minorEastAsia" w:hAnsiTheme="minorHAnsi" w:cstheme="minorBidi"/>
          <w:noProof/>
          <w:sz w:val="22"/>
          <w:szCs w:val="22"/>
          <w:lang w:val="en-ZA" w:eastAsia="en-ZA"/>
        </w:rPr>
      </w:pPr>
      <w:del w:id="175" w:author="Mutali Nepfumbada" w:date="2022-09-21T08:59:00Z">
        <w:r w:rsidRPr="00E64544" w:rsidDel="00E64544">
          <w:rPr>
            <w:rPrChange w:id="176" w:author="Mutali Nepfumbada" w:date="2022-09-21T08:59:00Z">
              <w:rPr>
                <w:rStyle w:val="Hyperlink"/>
                <w:noProof/>
              </w:rPr>
            </w:rPrChange>
          </w:rPr>
          <w:delText>Figure 6</w:delText>
        </w:r>
        <w:r w:rsidRPr="00E64544" w:rsidDel="00E64544">
          <w:rPr>
            <w:rPrChange w:id="177" w:author="Mutali Nepfumbada" w:date="2022-09-21T08:59:00Z">
              <w:rPr>
                <w:rStyle w:val="Hyperlink"/>
                <w:noProof/>
              </w:rPr>
            </w:rPrChange>
          </w:rPr>
          <w:noBreakHyphen/>
          <w:delText>3: Midstream Availability Vs Forecast</w:delText>
        </w:r>
        <w:r w:rsidDel="00E64544">
          <w:rPr>
            <w:noProof/>
            <w:webHidden/>
          </w:rPr>
          <w:tab/>
        </w:r>
      </w:del>
      <w:del w:id="178" w:author="Mutali Nepfumbada" w:date="2022-09-20T16:42:00Z">
        <w:r w:rsidDel="0025208E">
          <w:rPr>
            <w:noProof/>
            <w:webHidden/>
          </w:rPr>
          <w:delText>18</w:delText>
        </w:r>
      </w:del>
    </w:p>
    <w:p w14:paraId="6953BE82" w14:textId="1033518C" w:rsidR="00CF2005" w:rsidDel="00E64544" w:rsidRDefault="00CF2005">
      <w:pPr>
        <w:pStyle w:val="TableofFigures"/>
        <w:tabs>
          <w:tab w:val="right" w:leader="dot" w:pos="9539"/>
        </w:tabs>
        <w:rPr>
          <w:del w:id="179" w:author="Mutali Nepfumbada" w:date="2022-09-21T08:59:00Z"/>
          <w:rFonts w:asciiTheme="minorHAnsi" w:eastAsiaTheme="minorEastAsia" w:hAnsiTheme="minorHAnsi" w:cstheme="minorBidi"/>
          <w:noProof/>
          <w:sz w:val="22"/>
          <w:szCs w:val="22"/>
          <w:lang w:val="en-ZA" w:eastAsia="en-ZA"/>
        </w:rPr>
      </w:pPr>
      <w:del w:id="180" w:author="Mutali Nepfumbada" w:date="2022-09-21T08:59:00Z">
        <w:r w:rsidRPr="00E64544" w:rsidDel="00E64544">
          <w:rPr>
            <w:rPrChange w:id="181" w:author="Mutali Nepfumbada" w:date="2022-09-21T08:59:00Z">
              <w:rPr>
                <w:rStyle w:val="Hyperlink"/>
                <w:noProof/>
              </w:rPr>
            </w:rPrChange>
          </w:rPr>
          <w:delText>Figure 6</w:delText>
        </w:r>
        <w:r w:rsidRPr="00E64544" w:rsidDel="00E64544">
          <w:rPr>
            <w:rPrChange w:id="182" w:author="Mutali Nepfumbada" w:date="2022-09-21T08:59:00Z">
              <w:rPr>
                <w:rStyle w:val="Hyperlink"/>
                <w:noProof/>
              </w:rPr>
            </w:rPrChange>
          </w:rPr>
          <w:noBreakHyphen/>
          <w:delText>4: Midstream PR Vs Forecast</w:delText>
        </w:r>
        <w:r w:rsidDel="00E64544">
          <w:rPr>
            <w:noProof/>
            <w:webHidden/>
          </w:rPr>
          <w:tab/>
        </w:r>
      </w:del>
      <w:del w:id="183" w:author="Mutali Nepfumbada" w:date="2022-09-20T16:42:00Z">
        <w:r w:rsidDel="0025208E">
          <w:rPr>
            <w:noProof/>
            <w:webHidden/>
          </w:rPr>
          <w:delText>19</w:delText>
        </w:r>
      </w:del>
    </w:p>
    <w:p w14:paraId="4CC07B49" w14:textId="73C434CF" w:rsidR="00CF2005" w:rsidDel="00E64544" w:rsidRDefault="00CF2005">
      <w:pPr>
        <w:pStyle w:val="TableofFigures"/>
        <w:tabs>
          <w:tab w:val="right" w:leader="dot" w:pos="9539"/>
        </w:tabs>
        <w:rPr>
          <w:del w:id="184" w:author="Mutali Nepfumbada" w:date="2022-09-21T08:59:00Z"/>
          <w:rFonts w:asciiTheme="minorHAnsi" w:eastAsiaTheme="minorEastAsia" w:hAnsiTheme="minorHAnsi" w:cstheme="minorBidi"/>
          <w:noProof/>
          <w:sz w:val="22"/>
          <w:szCs w:val="22"/>
          <w:lang w:val="en-ZA" w:eastAsia="en-ZA"/>
        </w:rPr>
      </w:pPr>
      <w:del w:id="185" w:author="Mutali Nepfumbada" w:date="2022-09-21T08:59:00Z">
        <w:r w:rsidRPr="00E64544" w:rsidDel="00E64544">
          <w:rPr>
            <w:rPrChange w:id="186" w:author="Mutali Nepfumbada" w:date="2022-09-21T08:59:00Z">
              <w:rPr>
                <w:rStyle w:val="Hyperlink"/>
                <w:noProof/>
              </w:rPr>
            </w:rPrChange>
          </w:rPr>
          <w:delText>Figure 7</w:delText>
        </w:r>
        <w:r w:rsidRPr="00E64544" w:rsidDel="00E64544">
          <w:rPr>
            <w:rPrChange w:id="187" w:author="Mutali Nepfumbada" w:date="2022-09-21T08:59:00Z">
              <w:rPr>
                <w:rStyle w:val="Hyperlink"/>
                <w:noProof/>
              </w:rPr>
            </w:rPrChange>
          </w:rPr>
          <w:noBreakHyphen/>
          <w:delText>1: Hermanus Production Vs Forecast</w:delText>
        </w:r>
        <w:r w:rsidDel="00E64544">
          <w:rPr>
            <w:noProof/>
            <w:webHidden/>
          </w:rPr>
          <w:tab/>
        </w:r>
      </w:del>
      <w:del w:id="188" w:author="Mutali Nepfumbada" w:date="2022-09-20T16:42:00Z">
        <w:r w:rsidDel="0025208E">
          <w:rPr>
            <w:noProof/>
            <w:webHidden/>
          </w:rPr>
          <w:delText>20</w:delText>
        </w:r>
      </w:del>
    </w:p>
    <w:p w14:paraId="0F46753E" w14:textId="6C2E84D6" w:rsidR="00CF2005" w:rsidDel="00E64544" w:rsidRDefault="00CF2005">
      <w:pPr>
        <w:pStyle w:val="TableofFigures"/>
        <w:tabs>
          <w:tab w:val="right" w:leader="dot" w:pos="9539"/>
        </w:tabs>
        <w:rPr>
          <w:del w:id="189" w:author="Mutali Nepfumbada" w:date="2022-09-21T08:59:00Z"/>
          <w:rFonts w:asciiTheme="minorHAnsi" w:eastAsiaTheme="minorEastAsia" w:hAnsiTheme="minorHAnsi" w:cstheme="minorBidi"/>
          <w:noProof/>
          <w:sz w:val="22"/>
          <w:szCs w:val="22"/>
          <w:lang w:val="en-ZA" w:eastAsia="en-ZA"/>
        </w:rPr>
      </w:pPr>
      <w:del w:id="190" w:author="Mutali Nepfumbada" w:date="2022-09-21T08:59:00Z">
        <w:r w:rsidRPr="00E64544" w:rsidDel="00E64544">
          <w:rPr>
            <w:rPrChange w:id="191" w:author="Mutali Nepfumbada" w:date="2022-09-21T08:59:00Z">
              <w:rPr>
                <w:rStyle w:val="Hyperlink"/>
                <w:noProof/>
              </w:rPr>
            </w:rPrChange>
          </w:rPr>
          <w:delText>Figure 7</w:delText>
        </w:r>
        <w:r w:rsidRPr="00E64544" w:rsidDel="00E64544">
          <w:rPr>
            <w:rPrChange w:id="192" w:author="Mutali Nepfumbada" w:date="2022-09-21T08:59:00Z">
              <w:rPr>
                <w:rStyle w:val="Hyperlink"/>
                <w:noProof/>
              </w:rPr>
            </w:rPrChange>
          </w:rPr>
          <w:noBreakHyphen/>
          <w:delText>2 Hermanus Irradiation Vs Forecast</w:delText>
        </w:r>
        <w:r w:rsidDel="00E64544">
          <w:rPr>
            <w:noProof/>
            <w:webHidden/>
          </w:rPr>
          <w:tab/>
        </w:r>
      </w:del>
      <w:del w:id="193" w:author="Mutali Nepfumbada" w:date="2022-09-20T16:42:00Z">
        <w:r w:rsidDel="0025208E">
          <w:rPr>
            <w:noProof/>
            <w:webHidden/>
          </w:rPr>
          <w:delText>21</w:delText>
        </w:r>
      </w:del>
    </w:p>
    <w:p w14:paraId="1D0C7736" w14:textId="7FA3CD93" w:rsidR="00CF2005" w:rsidDel="00E64544" w:rsidRDefault="00CF2005">
      <w:pPr>
        <w:pStyle w:val="TableofFigures"/>
        <w:tabs>
          <w:tab w:val="right" w:leader="dot" w:pos="9539"/>
        </w:tabs>
        <w:rPr>
          <w:del w:id="194" w:author="Mutali Nepfumbada" w:date="2022-09-21T08:59:00Z"/>
          <w:rFonts w:asciiTheme="minorHAnsi" w:eastAsiaTheme="minorEastAsia" w:hAnsiTheme="minorHAnsi" w:cstheme="minorBidi"/>
          <w:noProof/>
          <w:sz w:val="22"/>
          <w:szCs w:val="22"/>
          <w:lang w:val="en-ZA" w:eastAsia="en-ZA"/>
        </w:rPr>
      </w:pPr>
      <w:del w:id="195" w:author="Mutali Nepfumbada" w:date="2022-09-21T08:59:00Z">
        <w:r w:rsidRPr="00E64544" w:rsidDel="00E64544">
          <w:rPr>
            <w:rPrChange w:id="196" w:author="Mutali Nepfumbada" w:date="2022-09-21T08:59:00Z">
              <w:rPr>
                <w:rStyle w:val="Hyperlink"/>
                <w:noProof/>
              </w:rPr>
            </w:rPrChange>
          </w:rPr>
          <w:delText>Figure 7</w:delText>
        </w:r>
        <w:r w:rsidRPr="00E64544" w:rsidDel="00E64544">
          <w:rPr>
            <w:rPrChange w:id="197" w:author="Mutali Nepfumbada" w:date="2022-09-21T08:59:00Z">
              <w:rPr>
                <w:rStyle w:val="Hyperlink"/>
                <w:noProof/>
              </w:rPr>
            </w:rPrChange>
          </w:rPr>
          <w:noBreakHyphen/>
          <w:delText>3:Hermanus Availability Vs Forecast</w:delText>
        </w:r>
        <w:r w:rsidDel="00E64544">
          <w:rPr>
            <w:noProof/>
            <w:webHidden/>
          </w:rPr>
          <w:tab/>
        </w:r>
      </w:del>
      <w:del w:id="198" w:author="Mutali Nepfumbada" w:date="2022-09-20T16:42:00Z">
        <w:r w:rsidDel="0025208E">
          <w:rPr>
            <w:noProof/>
            <w:webHidden/>
          </w:rPr>
          <w:delText>21</w:delText>
        </w:r>
      </w:del>
    </w:p>
    <w:p w14:paraId="02460220" w14:textId="52A8A408" w:rsidR="00CF2005" w:rsidDel="00E64544" w:rsidRDefault="00CF2005">
      <w:pPr>
        <w:pStyle w:val="TableofFigures"/>
        <w:tabs>
          <w:tab w:val="right" w:leader="dot" w:pos="9539"/>
        </w:tabs>
        <w:rPr>
          <w:del w:id="199" w:author="Mutali Nepfumbada" w:date="2022-09-21T08:59:00Z"/>
          <w:rFonts w:asciiTheme="minorHAnsi" w:eastAsiaTheme="minorEastAsia" w:hAnsiTheme="minorHAnsi" w:cstheme="minorBidi"/>
          <w:noProof/>
          <w:sz w:val="22"/>
          <w:szCs w:val="22"/>
          <w:lang w:val="en-ZA" w:eastAsia="en-ZA"/>
        </w:rPr>
      </w:pPr>
      <w:del w:id="200" w:author="Mutali Nepfumbada" w:date="2022-09-21T08:59:00Z">
        <w:r w:rsidRPr="00E64544" w:rsidDel="00E64544">
          <w:rPr>
            <w:rPrChange w:id="201" w:author="Mutali Nepfumbada" w:date="2022-09-21T08:59:00Z">
              <w:rPr>
                <w:rStyle w:val="Hyperlink"/>
                <w:noProof/>
              </w:rPr>
            </w:rPrChange>
          </w:rPr>
          <w:delText>Figure 7</w:delText>
        </w:r>
        <w:r w:rsidRPr="00E64544" w:rsidDel="00E64544">
          <w:rPr>
            <w:rPrChange w:id="202" w:author="Mutali Nepfumbada" w:date="2022-09-21T08:59:00Z">
              <w:rPr>
                <w:rStyle w:val="Hyperlink"/>
                <w:noProof/>
              </w:rPr>
            </w:rPrChange>
          </w:rPr>
          <w:noBreakHyphen/>
          <w:delText>4: Hermanus PR Vs Forecast</w:delText>
        </w:r>
        <w:r w:rsidDel="00E64544">
          <w:rPr>
            <w:noProof/>
            <w:webHidden/>
          </w:rPr>
          <w:tab/>
        </w:r>
      </w:del>
      <w:del w:id="203" w:author="Mutali Nepfumbada" w:date="2022-09-20T16:42:00Z">
        <w:r w:rsidDel="0025208E">
          <w:rPr>
            <w:noProof/>
            <w:webHidden/>
          </w:rPr>
          <w:delText>22</w:delText>
        </w:r>
      </w:del>
    </w:p>
    <w:p w14:paraId="52CC3F3E" w14:textId="3B409A77" w:rsidR="00CF2005" w:rsidDel="00E64544" w:rsidRDefault="00CF2005">
      <w:pPr>
        <w:pStyle w:val="TableofFigures"/>
        <w:tabs>
          <w:tab w:val="right" w:leader="dot" w:pos="9539"/>
        </w:tabs>
        <w:rPr>
          <w:del w:id="204" w:author="Mutali Nepfumbada" w:date="2022-09-21T08:59:00Z"/>
          <w:rFonts w:asciiTheme="minorHAnsi" w:eastAsiaTheme="minorEastAsia" w:hAnsiTheme="minorHAnsi" w:cstheme="minorBidi"/>
          <w:noProof/>
          <w:sz w:val="22"/>
          <w:szCs w:val="22"/>
          <w:lang w:val="en-ZA" w:eastAsia="en-ZA"/>
        </w:rPr>
      </w:pPr>
      <w:del w:id="205" w:author="Mutali Nepfumbada" w:date="2022-09-21T08:59:00Z">
        <w:r w:rsidRPr="00E64544" w:rsidDel="00E64544">
          <w:rPr>
            <w:rPrChange w:id="206" w:author="Mutali Nepfumbada" w:date="2022-09-21T08:59:00Z">
              <w:rPr>
                <w:rStyle w:val="Hyperlink"/>
                <w:noProof/>
              </w:rPr>
            </w:rPrChange>
          </w:rPr>
          <w:delText>Figure 8</w:delText>
        </w:r>
        <w:r w:rsidRPr="00E64544" w:rsidDel="00E64544">
          <w:rPr>
            <w:rPrChange w:id="207" w:author="Mutali Nepfumbada" w:date="2022-09-21T08:59:00Z">
              <w:rPr>
                <w:rStyle w:val="Hyperlink"/>
                <w:noProof/>
              </w:rPr>
            </w:rPrChange>
          </w:rPr>
          <w:noBreakHyphen/>
          <w:delText>1: Highveld Production Vs Forecast</w:delText>
        </w:r>
        <w:r w:rsidDel="00E64544">
          <w:rPr>
            <w:noProof/>
            <w:webHidden/>
          </w:rPr>
          <w:tab/>
        </w:r>
      </w:del>
      <w:del w:id="208" w:author="Mutali Nepfumbada" w:date="2022-09-20T16:42:00Z">
        <w:r w:rsidDel="0025208E">
          <w:rPr>
            <w:noProof/>
            <w:webHidden/>
          </w:rPr>
          <w:delText>23</w:delText>
        </w:r>
      </w:del>
    </w:p>
    <w:p w14:paraId="00A32185" w14:textId="4E34D649" w:rsidR="00CF2005" w:rsidDel="00E64544" w:rsidRDefault="00CF2005">
      <w:pPr>
        <w:pStyle w:val="TableofFigures"/>
        <w:tabs>
          <w:tab w:val="right" w:leader="dot" w:pos="9539"/>
        </w:tabs>
        <w:rPr>
          <w:del w:id="209" w:author="Mutali Nepfumbada" w:date="2022-09-21T08:59:00Z"/>
          <w:rFonts w:asciiTheme="minorHAnsi" w:eastAsiaTheme="minorEastAsia" w:hAnsiTheme="minorHAnsi" w:cstheme="minorBidi"/>
          <w:noProof/>
          <w:sz w:val="22"/>
          <w:szCs w:val="22"/>
          <w:lang w:val="en-ZA" w:eastAsia="en-ZA"/>
        </w:rPr>
      </w:pPr>
      <w:del w:id="210" w:author="Mutali Nepfumbada" w:date="2022-09-21T08:59:00Z">
        <w:r w:rsidRPr="00E64544" w:rsidDel="00E64544">
          <w:rPr>
            <w:rPrChange w:id="211" w:author="Mutali Nepfumbada" w:date="2022-09-21T08:59:00Z">
              <w:rPr>
                <w:rStyle w:val="Hyperlink"/>
                <w:noProof/>
              </w:rPr>
            </w:rPrChange>
          </w:rPr>
          <w:delText>Figure 8</w:delText>
        </w:r>
        <w:r w:rsidRPr="00E64544" w:rsidDel="00E64544">
          <w:rPr>
            <w:rPrChange w:id="212" w:author="Mutali Nepfumbada" w:date="2022-09-21T08:59:00Z">
              <w:rPr>
                <w:rStyle w:val="Hyperlink"/>
                <w:noProof/>
              </w:rPr>
            </w:rPrChange>
          </w:rPr>
          <w:noBreakHyphen/>
          <w:delText>2 Highveld Irradiation Vs Forecast</w:delText>
        </w:r>
        <w:r w:rsidDel="00E64544">
          <w:rPr>
            <w:noProof/>
            <w:webHidden/>
          </w:rPr>
          <w:tab/>
        </w:r>
      </w:del>
      <w:del w:id="213" w:author="Mutali Nepfumbada" w:date="2022-09-20T16:42:00Z">
        <w:r w:rsidDel="0025208E">
          <w:rPr>
            <w:noProof/>
            <w:webHidden/>
          </w:rPr>
          <w:delText>24</w:delText>
        </w:r>
      </w:del>
    </w:p>
    <w:p w14:paraId="0D499654" w14:textId="55C0D76C" w:rsidR="00CF2005" w:rsidDel="00E64544" w:rsidRDefault="00CF2005">
      <w:pPr>
        <w:pStyle w:val="TableofFigures"/>
        <w:tabs>
          <w:tab w:val="right" w:leader="dot" w:pos="9539"/>
        </w:tabs>
        <w:rPr>
          <w:del w:id="214" w:author="Mutali Nepfumbada" w:date="2022-09-21T08:59:00Z"/>
          <w:rFonts w:asciiTheme="minorHAnsi" w:eastAsiaTheme="minorEastAsia" w:hAnsiTheme="minorHAnsi" w:cstheme="minorBidi"/>
          <w:noProof/>
          <w:sz w:val="22"/>
          <w:szCs w:val="22"/>
          <w:lang w:val="en-ZA" w:eastAsia="en-ZA"/>
        </w:rPr>
      </w:pPr>
      <w:del w:id="215" w:author="Mutali Nepfumbada" w:date="2022-09-21T08:59:00Z">
        <w:r w:rsidRPr="00E64544" w:rsidDel="00E64544">
          <w:rPr>
            <w:rPrChange w:id="216" w:author="Mutali Nepfumbada" w:date="2022-09-21T08:59:00Z">
              <w:rPr>
                <w:rStyle w:val="Hyperlink"/>
                <w:noProof/>
              </w:rPr>
            </w:rPrChange>
          </w:rPr>
          <w:delText>Figure 8</w:delText>
        </w:r>
        <w:r w:rsidRPr="00E64544" w:rsidDel="00E64544">
          <w:rPr>
            <w:rPrChange w:id="217" w:author="Mutali Nepfumbada" w:date="2022-09-21T08:59:00Z">
              <w:rPr>
                <w:rStyle w:val="Hyperlink"/>
                <w:noProof/>
              </w:rPr>
            </w:rPrChange>
          </w:rPr>
          <w:noBreakHyphen/>
          <w:delText>3:Highveld Availability Vs Forecast</w:delText>
        </w:r>
        <w:r w:rsidDel="00E64544">
          <w:rPr>
            <w:noProof/>
            <w:webHidden/>
          </w:rPr>
          <w:tab/>
        </w:r>
      </w:del>
      <w:del w:id="218" w:author="Mutali Nepfumbada" w:date="2022-09-20T16:42:00Z">
        <w:r w:rsidDel="0025208E">
          <w:rPr>
            <w:noProof/>
            <w:webHidden/>
          </w:rPr>
          <w:delText>25</w:delText>
        </w:r>
      </w:del>
    </w:p>
    <w:p w14:paraId="5B18D208" w14:textId="5FC6E455" w:rsidR="00CF2005" w:rsidDel="00E64544" w:rsidRDefault="00CF2005">
      <w:pPr>
        <w:pStyle w:val="TableofFigures"/>
        <w:tabs>
          <w:tab w:val="right" w:leader="dot" w:pos="9539"/>
        </w:tabs>
        <w:rPr>
          <w:del w:id="219" w:author="Mutali Nepfumbada" w:date="2022-09-21T08:59:00Z"/>
          <w:rFonts w:asciiTheme="minorHAnsi" w:eastAsiaTheme="minorEastAsia" w:hAnsiTheme="minorHAnsi" w:cstheme="minorBidi"/>
          <w:noProof/>
          <w:sz w:val="22"/>
          <w:szCs w:val="22"/>
          <w:lang w:val="en-ZA" w:eastAsia="en-ZA"/>
        </w:rPr>
      </w:pPr>
      <w:del w:id="220" w:author="Mutali Nepfumbada" w:date="2022-09-21T08:59:00Z">
        <w:r w:rsidRPr="00E64544" w:rsidDel="00E64544">
          <w:rPr>
            <w:rPrChange w:id="221" w:author="Mutali Nepfumbada" w:date="2022-09-21T08:59:00Z">
              <w:rPr>
                <w:rStyle w:val="Hyperlink"/>
                <w:noProof/>
              </w:rPr>
            </w:rPrChange>
          </w:rPr>
          <w:delText>Figure 8</w:delText>
        </w:r>
        <w:r w:rsidRPr="00E64544" w:rsidDel="00E64544">
          <w:rPr>
            <w:rPrChange w:id="222" w:author="Mutali Nepfumbada" w:date="2022-09-21T08:59:00Z">
              <w:rPr>
                <w:rStyle w:val="Hyperlink"/>
                <w:noProof/>
              </w:rPr>
            </w:rPrChange>
          </w:rPr>
          <w:noBreakHyphen/>
          <w:delText>4: Highveld PR Vs Forecast</w:delText>
        </w:r>
        <w:r w:rsidDel="00E64544">
          <w:rPr>
            <w:noProof/>
            <w:webHidden/>
          </w:rPr>
          <w:tab/>
        </w:r>
      </w:del>
      <w:del w:id="223" w:author="Mutali Nepfumbada" w:date="2022-09-20T16:42:00Z">
        <w:r w:rsidDel="0025208E">
          <w:rPr>
            <w:noProof/>
            <w:webHidden/>
          </w:rPr>
          <w:delText>25</w:delText>
        </w:r>
      </w:del>
    </w:p>
    <w:p w14:paraId="744C223B" w14:textId="19E01B10" w:rsidR="006B45D0" w:rsidDel="00C92C90" w:rsidRDefault="008C60F0" w:rsidP="008C60F0">
      <w:pPr>
        <w:rPr>
          <w:del w:id="224" w:author="Mutali Nepfumbada" w:date="2022-09-21T14:24:00Z"/>
        </w:rPr>
      </w:pPr>
      <w:del w:id="225" w:author="Mutali Nepfumbada" w:date="2022-09-21T14:24:00Z">
        <w:r w:rsidRPr="00953BC7" w:rsidDel="00C92C90">
          <w:fldChar w:fldCharType="end"/>
        </w:r>
      </w:del>
    </w:p>
    <w:p w14:paraId="4A75490B" w14:textId="457AEAD6" w:rsidR="00BF539F" w:rsidDel="00C92C90" w:rsidRDefault="00BF539F" w:rsidP="008C60F0">
      <w:pPr>
        <w:rPr>
          <w:del w:id="226" w:author="Mutali Nepfumbada" w:date="2022-09-21T14:24:00Z"/>
          <w:color w:val="5F0505"/>
        </w:rPr>
        <w:sectPr w:rsidR="00BF539F" w:rsidDel="00C92C90" w:rsidSect="006C75D2">
          <w:headerReference w:type="default" r:id="rId19"/>
          <w:pgSz w:w="11907" w:h="16840" w:code="9"/>
          <w:pgMar w:top="1985" w:right="1179" w:bottom="1134" w:left="1179" w:header="709" w:footer="425" w:gutter="0"/>
          <w:pgNumType w:start="1"/>
          <w:cols w:space="708"/>
          <w:docGrid w:linePitch="360"/>
        </w:sectPr>
      </w:pPr>
    </w:p>
    <w:p w14:paraId="2BA68A66" w14:textId="178FEC29" w:rsidR="00F45BEC" w:rsidRPr="00953BC7" w:rsidDel="00C92C90" w:rsidRDefault="00F45BEC" w:rsidP="008C60F0">
      <w:pPr>
        <w:rPr>
          <w:del w:id="227" w:author="Mutali Nepfumbada" w:date="2022-09-21T14:24:00Z"/>
          <w:color w:val="5F0505"/>
        </w:rPr>
      </w:pPr>
    </w:p>
    <w:p w14:paraId="27CA238D" w14:textId="142E3BF1" w:rsidR="004D47AF" w:rsidRPr="00693DB9" w:rsidDel="00C92C90" w:rsidRDefault="004D47AF" w:rsidP="004D47AF">
      <w:pPr>
        <w:rPr>
          <w:del w:id="228" w:author="Mutali Nepfumbada" w:date="2022-09-21T14:24:00Z"/>
          <w:color w:val="5F0505"/>
          <w:sz w:val="32"/>
          <w:szCs w:val="32"/>
        </w:rPr>
      </w:pPr>
      <w:del w:id="229" w:author="Mutali Nepfumbada" w:date="2022-09-21T14:24:00Z">
        <w:r w:rsidRPr="00693DB9" w:rsidDel="00C92C90">
          <w:rPr>
            <w:color w:val="5F0505"/>
            <w:sz w:val="32"/>
            <w:szCs w:val="32"/>
          </w:rPr>
          <w:delText>List of Tables</w:delText>
        </w:r>
      </w:del>
    </w:p>
    <w:p w14:paraId="10C2A447" w14:textId="4CBE53A8" w:rsidR="00227F09" w:rsidRPr="00953BC7" w:rsidDel="00C92C90" w:rsidRDefault="00227F09" w:rsidP="004D47AF">
      <w:pPr>
        <w:rPr>
          <w:del w:id="230" w:author="Mutali Nepfumbada" w:date="2022-09-21T14:24:00Z"/>
          <w:color w:val="5F0505"/>
        </w:rPr>
      </w:pPr>
    </w:p>
    <w:p w14:paraId="5142356D" w14:textId="312574E7" w:rsidR="00E64544" w:rsidDel="00770247" w:rsidRDefault="006B45D0">
      <w:pPr>
        <w:pStyle w:val="TableofFigures"/>
        <w:tabs>
          <w:tab w:val="right" w:pos="9539"/>
        </w:tabs>
        <w:rPr>
          <w:del w:id="231" w:author="Mutali Nepfumbada" w:date="2022-09-21T14:21:00Z"/>
          <w:rFonts w:asciiTheme="minorHAnsi" w:eastAsiaTheme="minorEastAsia" w:hAnsiTheme="minorHAnsi" w:cstheme="minorBidi"/>
          <w:noProof/>
          <w:sz w:val="22"/>
          <w:szCs w:val="22"/>
          <w:lang w:val="en-ZA" w:eastAsia="en-ZA"/>
        </w:rPr>
      </w:pPr>
      <w:del w:id="232" w:author="Mutali Nepfumbada" w:date="2022-09-21T14:24:00Z">
        <w:r w:rsidRPr="00953BC7" w:rsidDel="00C92C90">
          <w:rPr>
            <w:noProof/>
            <w:szCs w:val="24"/>
          </w:rPr>
          <w:fldChar w:fldCharType="begin"/>
        </w:r>
        <w:r w:rsidRPr="00953BC7" w:rsidDel="00C92C90">
          <w:rPr>
            <w:noProof/>
          </w:rPr>
          <w:delInstrText xml:space="preserve"> TOC \h \z \c "Table" </w:delInstrText>
        </w:r>
        <w:r w:rsidRPr="00953BC7" w:rsidDel="00C92C90">
          <w:rPr>
            <w:noProof/>
            <w:szCs w:val="24"/>
          </w:rPr>
          <w:fldChar w:fldCharType="separate"/>
        </w:r>
      </w:del>
      <w:del w:id="233" w:author="Mutali Nepfumbada" w:date="2022-09-21T14:21:00Z">
        <w:r w:rsidR="00E64544" w:rsidRPr="00770247" w:rsidDel="00770247">
          <w:rPr>
            <w:rStyle w:val="Hyperlink"/>
            <w:noProof/>
          </w:rPr>
          <w:delText>Table 2</w:delText>
        </w:r>
        <w:r w:rsidR="00E64544" w:rsidRPr="00770247" w:rsidDel="00770247">
          <w:rPr>
            <w:rStyle w:val="Hyperlink"/>
            <w:noProof/>
          </w:rPr>
          <w:noBreakHyphen/>
          <w:delText>1: Project Overview</w:delText>
        </w:r>
        <w:r w:rsidR="00E64544" w:rsidDel="00770247">
          <w:rPr>
            <w:noProof/>
            <w:webHidden/>
          </w:rPr>
          <w:tab/>
        </w:r>
        <w:r w:rsidR="00770247" w:rsidDel="00770247">
          <w:rPr>
            <w:noProof/>
            <w:webHidden/>
          </w:rPr>
          <w:delText>3</w:delText>
        </w:r>
      </w:del>
    </w:p>
    <w:p w14:paraId="7408760E" w14:textId="651D1AA4" w:rsidR="00E64544" w:rsidRPr="00E66C53" w:rsidDel="00770247" w:rsidRDefault="00E64544">
      <w:pPr>
        <w:pStyle w:val="TableofFigures"/>
        <w:tabs>
          <w:tab w:val="right" w:pos="9539"/>
        </w:tabs>
        <w:rPr>
          <w:del w:id="234" w:author="Mutali Nepfumbada" w:date="2022-09-21T14:21:00Z"/>
          <w:rFonts w:asciiTheme="minorHAnsi" w:eastAsiaTheme="minorEastAsia" w:hAnsiTheme="minorHAnsi" w:cstheme="minorBidi"/>
          <w:noProof/>
          <w:sz w:val="22"/>
          <w:szCs w:val="22"/>
          <w:lang w:val="en-ZA" w:eastAsia="en-ZA"/>
        </w:rPr>
      </w:pPr>
      <w:del w:id="235" w:author="Mutali Nepfumbada" w:date="2022-09-21T14:21:00Z">
        <w:r w:rsidRPr="00770247" w:rsidDel="00770247">
          <w:rPr>
            <w:rStyle w:val="Hyperlink"/>
            <w:noProof/>
            <w:rPrChange w:id="236" w:author="Mutali Nepfumbada" w:date="2022-09-21T14:21:00Z">
              <w:rPr>
                <w:rStyle w:val="Hyperlink"/>
                <w:i/>
                <w:iCs/>
                <w:noProof/>
              </w:rPr>
            </w:rPrChange>
          </w:rPr>
          <w:delText>Table 1</w:delText>
        </w:r>
        <w:r w:rsidRPr="00770247" w:rsidDel="00770247">
          <w:rPr>
            <w:rStyle w:val="Hyperlink"/>
            <w:noProof/>
            <w:rPrChange w:id="237" w:author="Mutali Nepfumbada" w:date="2022-09-21T14:21:00Z">
              <w:rPr>
                <w:rStyle w:val="Hyperlink"/>
                <w:i/>
                <w:iCs/>
                <w:noProof/>
              </w:rPr>
            </w:rPrChange>
          </w:rPr>
          <w:noBreakHyphen/>
          <w:delText>2: Risk Definitions Key</w:delText>
        </w:r>
        <w:r w:rsidRPr="00E66C53" w:rsidDel="00770247">
          <w:rPr>
            <w:noProof/>
            <w:webHidden/>
          </w:rPr>
          <w:tab/>
        </w:r>
        <w:r w:rsidR="00770247" w:rsidDel="00770247">
          <w:rPr>
            <w:noProof/>
            <w:webHidden/>
          </w:rPr>
          <w:delText>4</w:delText>
        </w:r>
      </w:del>
    </w:p>
    <w:p w14:paraId="03A5E0AA" w14:textId="4F034E72" w:rsidR="00E64544" w:rsidDel="00770247" w:rsidRDefault="00E64544">
      <w:pPr>
        <w:pStyle w:val="TableofFigures"/>
        <w:tabs>
          <w:tab w:val="right" w:pos="9539"/>
        </w:tabs>
        <w:rPr>
          <w:del w:id="238" w:author="Mutali Nepfumbada" w:date="2022-09-21T14:21:00Z"/>
          <w:rFonts w:asciiTheme="minorHAnsi" w:eastAsiaTheme="minorEastAsia" w:hAnsiTheme="minorHAnsi" w:cstheme="minorBidi"/>
          <w:noProof/>
          <w:sz w:val="22"/>
          <w:szCs w:val="22"/>
          <w:lang w:val="en-ZA" w:eastAsia="en-ZA"/>
        </w:rPr>
      </w:pPr>
      <w:del w:id="239" w:author="Mutali Nepfumbada" w:date="2022-09-21T14:21:00Z">
        <w:r w:rsidRPr="00770247" w:rsidDel="00770247">
          <w:rPr>
            <w:rStyle w:val="Hyperlink"/>
            <w:noProof/>
          </w:rPr>
          <w:delText>Table 1</w:delText>
        </w:r>
        <w:r w:rsidRPr="00770247" w:rsidDel="00770247">
          <w:rPr>
            <w:rStyle w:val="Hyperlink"/>
            <w:noProof/>
          </w:rPr>
          <w:noBreakHyphen/>
          <w:delText>1: Key Risk</w:delText>
        </w:r>
        <w:r w:rsidDel="00770247">
          <w:rPr>
            <w:noProof/>
            <w:webHidden/>
          </w:rPr>
          <w:tab/>
        </w:r>
        <w:r w:rsidR="00770247" w:rsidDel="00770247">
          <w:rPr>
            <w:noProof/>
            <w:webHidden/>
          </w:rPr>
          <w:delText>1</w:delText>
        </w:r>
      </w:del>
    </w:p>
    <w:p w14:paraId="0DA88AB0" w14:textId="2E1FB791" w:rsidR="00E64544" w:rsidDel="00770247" w:rsidRDefault="00E64544">
      <w:pPr>
        <w:pStyle w:val="TableofFigures"/>
        <w:tabs>
          <w:tab w:val="right" w:pos="9539"/>
        </w:tabs>
        <w:rPr>
          <w:del w:id="240" w:author="Mutali Nepfumbada" w:date="2022-09-21T14:21:00Z"/>
          <w:rFonts w:asciiTheme="minorHAnsi" w:eastAsiaTheme="minorEastAsia" w:hAnsiTheme="minorHAnsi" w:cstheme="minorBidi"/>
          <w:noProof/>
          <w:sz w:val="22"/>
          <w:szCs w:val="22"/>
          <w:lang w:val="en-ZA" w:eastAsia="en-ZA"/>
        </w:rPr>
      </w:pPr>
      <w:del w:id="241" w:author="Mutali Nepfumbada" w:date="2022-09-21T14:21:00Z">
        <w:r w:rsidRPr="00770247" w:rsidDel="00770247">
          <w:rPr>
            <w:rStyle w:val="Hyperlink"/>
            <w:noProof/>
          </w:rPr>
          <w:delText>Table 3</w:delText>
        </w:r>
        <w:r w:rsidRPr="00770247" w:rsidDel="00770247">
          <w:rPr>
            <w:rStyle w:val="Hyperlink"/>
            <w:noProof/>
          </w:rPr>
          <w:noBreakHyphen/>
          <w:delText>1: Project Revenue Overview</w:delText>
        </w:r>
        <w:r w:rsidDel="00770247">
          <w:rPr>
            <w:noProof/>
            <w:webHidden/>
          </w:rPr>
          <w:tab/>
        </w:r>
      </w:del>
      <w:del w:id="242" w:author="Mutali Nepfumbada" w:date="2022-09-21T14:20:00Z">
        <w:r w:rsidDel="00770247">
          <w:rPr>
            <w:noProof/>
            <w:webHidden/>
          </w:rPr>
          <w:delText>2</w:delText>
        </w:r>
      </w:del>
    </w:p>
    <w:p w14:paraId="15DD4CDE" w14:textId="11D20F85" w:rsidR="00E64544" w:rsidDel="00770247" w:rsidRDefault="00E64544">
      <w:pPr>
        <w:pStyle w:val="TableofFigures"/>
        <w:tabs>
          <w:tab w:val="right" w:pos="9539"/>
        </w:tabs>
        <w:rPr>
          <w:del w:id="243" w:author="Mutali Nepfumbada" w:date="2022-09-21T14:21:00Z"/>
          <w:rFonts w:asciiTheme="minorHAnsi" w:eastAsiaTheme="minorEastAsia" w:hAnsiTheme="minorHAnsi" w:cstheme="minorBidi"/>
          <w:noProof/>
          <w:sz w:val="22"/>
          <w:szCs w:val="22"/>
          <w:lang w:val="en-ZA" w:eastAsia="en-ZA"/>
        </w:rPr>
      </w:pPr>
      <w:del w:id="244" w:author="Mutali Nepfumbada" w:date="2022-09-21T14:21:00Z">
        <w:r w:rsidRPr="00770247" w:rsidDel="00770247">
          <w:rPr>
            <w:rStyle w:val="Hyperlink"/>
            <w:noProof/>
          </w:rPr>
          <w:delText>Table 4</w:delText>
        </w:r>
        <w:r w:rsidRPr="00770247" w:rsidDel="00770247">
          <w:rPr>
            <w:rStyle w:val="Hyperlink"/>
            <w:noProof/>
          </w:rPr>
          <w:noBreakHyphen/>
          <w:delText>1: Vergelegen Project Overview</w:delText>
        </w:r>
        <w:r w:rsidDel="00770247">
          <w:rPr>
            <w:noProof/>
            <w:webHidden/>
          </w:rPr>
          <w:tab/>
        </w:r>
      </w:del>
      <w:del w:id="245" w:author="Mutali Nepfumbada" w:date="2022-09-21T14:20:00Z">
        <w:r w:rsidDel="00770247">
          <w:rPr>
            <w:noProof/>
            <w:webHidden/>
          </w:rPr>
          <w:delText>3</w:delText>
        </w:r>
      </w:del>
    </w:p>
    <w:p w14:paraId="65DAACB3" w14:textId="42AA0CA0" w:rsidR="00E64544" w:rsidDel="00770247" w:rsidRDefault="00E64544">
      <w:pPr>
        <w:pStyle w:val="TableofFigures"/>
        <w:tabs>
          <w:tab w:val="right" w:pos="9539"/>
        </w:tabs>
        <w:rPr>
          <w:del w:id="246" w:author="Mutali Nepfumbada" w:date="2022-09-21T14:21:00Z"/>
          <w:rFonts w:asciiTheme="minorHAnsi" w:eastAsiaTheme="minorEastAsia" w:hAnsiTheme="minorHAnsi" w:cstheme="minorBidi"/>
          <w:noProof/>
          <w:sz w:val="22"/>
          <w:szCs w:val="22"/>
          <w:lang w:val="en-ZA" w:eastAsia="en-ZA"/>
        </w:rPr>
      </w:pPr>
      <w:del w:id="247" w:author="Mutali Nepfumbada" w:date="2022-09-21T14:21:00Z">
        <w:r w:rsidRPr="00770247" w:rsidDel="00770247">
          <w:rPr>
            <w:rStyle w:val="Hyperlink"/>
            <w:noProof/>
          </w:rPr>
          <w:delText>Table 4</w:delText>
        </w:r>
        <w:r w:rsidRPr="00770247" w:rsidDel="00770247">
          <w:rPr>
            <w:rStyle w:val="Hyperlink"/>
            <w:noProof/>
          </w:rPr>
          <w:noBreakHyphen/>
          <w:delText>2: Vergelegen Production and Forecast</w:delText>
        </w:r>
        <w:r w:rsidDel="00770247">
          <w:rPr>
            <w:noProof/>
            <w:webHidden/>
          </w:rPr>
          <w:tab/>
        </w:r>
      </w:del>
      <w:del w:id="248" w:author="Mutali Nepfumbada" w:date="2022-09-21T14:20:00Z">
        <w:r w:rsidDel="00770247">
          <w:rPr>
            <w:noProof/>
            <w:webHidden/>
          </w:rPr>
          <w:delText>3</w:delText>
        </w:r>
      </w:del>
    </w:p>
    <w:p w14:paraId="112036E2" w14:textId="10B32F85" w:rsidR="00E64544" w:rsidDel="00770247" w:rsidRDefault="00E64544">
      <w:pPr>
        <w:pStyle w:val="TableofFigures"/>
        <w:tabs>
          <w:tab w:val="right" w:pos="9539"/>
        </w:tabs>
        <w:rPr>
          <w:del w:id="249" w:author="Mutali Nepfumbada" w:date="2022-09-21T14:21:00Z"/>
          <w:rFonts w:asciiTheme="minorHAnsi" w:eastAsiaTheme="minorEastAsia" w:hAnsiTheme="minorHAnsi" w:cstheme="minorBidi"/>
          <w:noProof/>
          <w:sz w:val="22"/>
          <w:szCs w:val="22"/>
          <w:lang w:val="en-ZA" w:eastAsia="en-ZA"/>
        </w:rPr>
      </w:pPr>
      <w:del w:id="250" w:author="Mutali Nepfumbada" w:date="2022-09-21T14:21:00Z">
        <w:r w:rsidRPr="00770247" w:rsidDel="00770247">
          <w:rPr>
            <w:rStyle w:val="Hyperlink"/>
            <w:noProof/>
          </w:rPr>
          <w:delText>Table 4</w:delText>
        </w:r>
        <w:r w:rsidRPr="00770247" w:rsidDel="00770247">
          <w:rPr>
            <w:rStyle w:val="Hyperlink"/>
            <w:noProof/>
          </w:rPr>
          <w:noBreakHyphen/>
          <w:delText>3: Vergelegen irradiation and Forecast</w:delText>
        </w:r>
        <w:r w:rsidDel="00770247">
          <w:rPr>
            <w:noProof/>
            <w:webHidden/>
          </w:rPr>
          <w:tab/>
        </w:r>
      </w:del>
      <w:del w:id="251" w:author="Mutali Nepfumbada" w:date="2022-09-21T14:20:00Z">
        <w:r w:rsidDel="00770247">
          <w:rPr>
            <w:noProof/>
            <w:webHidden/>
          </w:rPr>
          <w:delText>5</w:delText>
        </w:r>
      </w:del>
    </w:p>
    <w:p w14:paraId="1BE62624" w14:textId="4532A92E" w:rsidR="00E64544" w:rsidDel="00770247" w:rsidRDefault="00E64544">
      <w:pPr>
        <w:pStyle w:val="TableofFigures"/>
        <w:tabs>
          <w:tab w:val="right" w:pos="9539"/>
        </w:tabs>
        <w:rPr>
          <w:del w:id="252" w:author="Mutali Nepfumbada" w:date="2022-09-21T14:21:00Z"/>
          <w:rFonts w:asciiTheme="minorHAnsi" w:eastAsiaTheme="minorEastAsia" w:hAnsiTheme="minorHAnsi" w:cstheme="minorBidi"/>
          <w:noProof/>
          <w:sz w:val="22"/>
          <w:szCs w:val="22"/>
          <w:lang w:val="en-ZA" w:eastAsia="en-ZA"/>
        </w:rPr>
      </w:pPr>
      <w:del w:id="253" w:author="Mutali Nepfumbada" w:date="2022-09-21T14:21:00Z">
        <w:r w:rsidRPr="00770247" w:rsidDel="00770247">
          <w:rPr>
            <w:rStyle w:val="Hyperlink"/>
            <w:noProof/>
          </w:rPr>
          <w:delText>Table 4</w:delText>
        </w:r>
        <w:r w:rsidRPr="00770247" w:rsidDel="00770247">
          <w:rPr>
            <w:rStyle w:val="Hyperlink"/>
            <w:noProof/>
          </w:rPr>
          <w:noBreakHyphen/>
          <w:delText>4: Vergelegen Availability and Guaranteed</w:delText>
        </w:r>
        <w:r w:rsidDel="00770247">
          <w:rPr>
            <w:noProof/>
            <w:webHidden/>
          </w:rPr>
          <w:tab/>
        </w:r>
      </w:del>
      <w:del w:id="254" w:author="Mutali Nepfumbada" w:date="2022-09-21T14:20:00Z">
        <w:r w:rsidDel="00770247">
          <w:rPr>
            <w:noProof/>
            <w:webHidden/>
          </w:rPr>
          <w:delText>5</w:delText>
        </w:r>
      </w:del>
    </w:p>
    <w:p w14:paraId="6751E2BB" w14:textId="43911577" w:rsidR="00E64544" w:rsidDel="00770247" w:rsidRDefault="00E64544">
      <w:pPr>
        <w:pStyle w:val="TableofFigures"/>
        <w:tabs>
          <w:tab w:val="right" w:pos="9539"/>
        </w:tabs>
        <w:rPr>
          <w:del w:id="255" w:author="Mutali Nepfumbada" w:date="2022-09-21T14:21:00Z"/>
          <w:rFonts w:asciiTheme="minorHAnsi" w:eastAsiaTheme="minorEastAsia" w:hAnsiTheme="minorHAnsi" w:cstheme="minorBidi"/>
          <w:noProof/>
          <w:sz w:val="22"/>
          <w:szCs w:val="22"/>
          <w:lang w:val="en-ZA" w:eastAsia="en-ZA"/>
        </w:rPr>
      </w:pPr>
      <w:del w:id="256" w:author="Mutali Nepfumbada" w:date="2022-09-21T14:21:00Z">
        <w:r w:rsidRPr="00770247" w:rsidDel="00770247">
          <w:rPr>
            <w:rStyle w:val="Hyperlink"/>
            <w:noProof/>
          </w:rPr>
          <w:delText>Table 4</w:delText>
        </w:r>
        <w:r w:rsidRPr="00770247" w:rsidDel="00770247">
          <w:rPr>
            <w:rStyle w:val="Hyperlink"/>
            <w:noProof/>
          </w:rPr>
          <w:noBreakHyphen/>
          <w:delText>5: Vergelegen PR and Forecast</w:delText>
        </w:r>
        <w:r w:rsidDel="00770247">
          <w:rPr>
            <w:noProof/>
            <w:webHidden/>
          </w:rPr>
          <w:tab/>
        </w:r>
      </w:del>
      <w:del w:id="257" w:author="Mutali Nepfumbada" w:date="2022-09-21T14:20:00Z">
        <w:r w:rsidDel="00770247">
          <w:rPr>
            <w:noProof/>
            <w:webHidden/>
          </w:rPr>
          <w:delText>6</w:delText>
        </w:r>
      </w:del>
    </w:p>
    <w:p w14:paraId="4B740DDA" w14:textId="2FF14236" w:rsidR="00E64544" w:rsidDel="00770247" w:rsidRDefault="00E64544">
      <w:pPr>
        <w:pStyle w:val="TableofFigures"/>
        <w:tabs>
          <w:tab w:val="right" w:pos="9539"/>
        </w:tabs>
        <w:rPr>
          <w:del w:id="258" w:author="Mutali Nepfumbada" w:date="2022-09-21T14:21:00Z"/>
          <w:rFonts w:asciiTheme="minorHAnsi" w:eastAsiaTheme="minorEastAsia" w:hAnsiTheme="minorHAnsi" w:cstheme="minorBidi"/>
          <w:noProof/>
          <w:sz w:val="22"/>
          <w:szCs w:val="22"/>
          <w:lang w:val="en-ZA" w:eastAsia="en-ZA"/>
        </w:rPr>
      </w:pPr>
      <w:del w:id="259" w:author="Mutali Nepfumbada" w:date="2022-09-21T14:21:00Z">
        <w:r w:rsidRPr="00770247" w:rsidDel="00770247">
          <w:rPr>
            <w:rStyle w:val="Hyperlink"/>
            <w:noProof/>
          </w:rPr>
          <w:delText>Table 5</w:delText>
        </w:r>
        <w:r w:rsidRPr="00770247" w:rsidDel="00770247">
          <w:rPr>
            <w:rStyle w:val="Hyperlink"/>
            <w:noProof/>
          </w:rPr>
          <w:noBreakHyphen/>
          <w:delText>1: Durbanville Project Overview</w:delText>
        </w:r>
        <w:r w:rsidDel="00770247">
          <w:rPr>
            <w:noProof/>
            <w:webHidden/>
          </w:rPr>
          <w:tab/>
        </w:r>
      </w:del>
      <w:del w:id="260" w:author="Mutali Nepfumbada" w:date="2022-09-21T14:20:00Z">
        <w:r w:rsidDel="00770247">
          <w:rPr>
            <w:noProof/>
            <w:webHidden/>
          </w:rPr>
          <w:delText>7</w:delText>
        </w:r>
      </w:del>
    </w:p>
    <w:p w14:paraId="3E444FF1" w14:textId="5585CC23" w:rsidR="00E64544" w:rsidDel="00770247" w:rsidRDefault="00E64544">
      <w:pPr>
        <w:pStyle w:val="TableofFigures"/>
        <w:tabs>
          <w:tab w:val="right" w:pos="9539"/>
        </w:tabs>
        <w:rPr>
          <w:del w:id="261" w:author="Mutali Nepfumbada" w:date="2022-09-21T14:21:00Z"/>
          <w:rFonts w:asciiTheme="minorHAnsi" w:eastAsiaTheme="minorEastAsia" w:hAnsiTheme="minorHAnsi" w:cstheme="minorBidi"/>
          <w:noProof/>
          <w:sz w:val="22"/>
          <w:szCs w:val="22"/>
          <w:lang w:val="en-ZA" w:eastAsia="en-ZA"/>
        </w:rPr>
      </w:pPr>
      <w:del w:id="262" w:author="Mutali Nepfumbada" w:date="2022-09-21T14:21:00Z">
        <w:r w:rsidRPr="00770247" w:rsidDel="00770247">
          <w:rPr>
            <w:rStyle w:val="Hyperlink"/>
            <w:noProof/>
          </w:rPr>
          <w:delText>Table 5</w:delText>
        </w:r>
        <w:r w:rsidRPr="00770247" w:rsidDel="00770247">
          <w:rPr>
            <w:rStyle w:val="Hyperlink"/>
            <w:noProof/>
          </w:rPr>
          <w:noBreakHyphen/>
          <w:delText>2: Durbanville Production and Forecast</w:delText>
        </w:r>
        <w:r w:rsidDel="00770247">
          <w:rPr>
            <w:noProof/>
            <w:webHidden/>
          </w:rPr>
          <w:tab/>
        </w:r>
      </w:del>
      <w:del w:id="263" w:author="Mutali Nepfumbada" w:date="2022-09-21T14:20:00Z">
        <w:r w:rsidDel="00770247">
          <w:rPr>
            <w:noProof/>
            <w:webHidden/>
          </w:rPr>
          <w:delText>7</w:delText>
        </w:r>
      </w:del>
    </w:p>
    <w:p w14:paraId="5DBBB208" w14:textId="08F52F3D" w:rsidR="00E64544" w:rsidDel="00770247" w:rsidRDefault="00E64544">
      <w:pPr>
        <w:pStyle w:val="TableofFigures"/>
        <w:tabs>
          <w:tab w:val="right" w:pos="9539"/>
        </w:tabs>
        <w:rPr>
          <w:del w:id="264" w:author="Mutali Nepfumbada" w:date="2022-09-21T14:21:00Z"/>
          <w:rFonts w:asciiTheme="minorHAnsi" w:eastAsiaTheme="minorEastAsia" w:hAnsiTheme="minorHAnsi" w:cstheme="minorBidi"/>
          <w:noProof/>
          <w:sz w:val="22"/>
          <w:szCs w:val="22"/>
          <w:lang w:val="en-ZA" w:eastAsia="en-ZA"/>
        </w:rPr>
      </w:pPr>
      <w:del w:id="265" w:author="Mutali Nepfumbada" w:date="2022-09-21T14:21:00Z">
        <w:r w:rsidRPr="00770247" w:rsidDel="00770247">
          <w:rPr>
            <w:rStyle w:val="Hyperlink"/>
            <w:noProof/>
          </w:rPr>
          <w:delText>Table 5</w:delText>
        </w:r>
        <w:r w:rsidRPr="00770247" w:rsidDel="00770247">
          <w:rPr>
            <w:rStyle w:val="Hyperlink"/>
            <w:noProof/>
          </w:rPr>
          <w:noBreakHyphen/>
          <w:delText>3: Durbanville irradiation and Forecast</w:delText>
        </w:r>
        <w:r w:rsidDel="00770247">
          <w:rPr>
            <w:noProof/>
            <w:webHidden/>
          </w:rPr>
          <w:tab/>
        </w:r>
      </w:del>
      <w:del w:id="266" w:author="Mutali Nepfumbada" w:date="2022-09-21T14:20:00Z">
        <w:r w:rsidDel="00770247">
          <w:rPr>
            <w:noProof/>
            <w:webHidden/>
          </w:rPr>
          <w:delText>8</w:delText>
        </w:r>
      </w:del>
    </w:p>
    <w:p w14:paraId="04A9C2D0" w14:textId="4121E671" w:rsidR="00E64544" w:rsidDel="00770247" w:rsidRDefault="00E64544">
      <w:pPr>
        <w:pStyle w:val="TableofFigures"/>
        <w:tabs>
          <w:tab w:val="right" w:pos="9539"/>
        </w:tabs>
        <w:rPr>
          <w:del w:id="267" w:author="Mutali Nepfumbada" w:date="2022-09-21T14:21:00Z"/>
          <w:rFonts w:asciiTheme="minorHAnsi" w:eastAsiaTheme="minorEastAsia" w:hAnsiTheme="minorHAnsi" w:cstheme="minorBidi"/>
          <w:noProof/>
          <w:sz w:val="22"/>
          <w:szCs w:val="22"/>
          <w:lang w:val="en-ZA" w:eastAsia="en-ZA"/>
        </w:rPr>
      </w:pPr>
      <w:del w:id="268" w:author="Mutali Nepfumbada" w:date="2022-09-21T14:21:00Z">
        <w:r w:rsidRPr="00770247" w:rsidDel="00770247">
          <w:rPr>
            <w:rStyle w:val="Hyperlink"/>
            <w:noProof/>
          </w:rPr>
          <w:delText>Table 5</w:delText>
        </w:r>
        <w:r w:rsidRPr="00770247" w:rsidDel="00770247">
          <w:rPr>
            <w:rStyle w:val="Hyperlink"/>
            <w:noProof/>
          </w:rPr>
          <w:noBreakHyphen/>
          <w:delText>4: Durbanville Availability and Guaranteed</w:delText>
        </w:r>
        <w:r w:rsidDel="00770247">
          <w:rPr>
            <w:noProof/>
            <w:webHidden/>
          </w:rPr>
          <w:tab/>
        </w:r>
      </w:del>
      <w:del w:id="269" w:author="Mutali Nepfumbada" w:date="2022-09-21T14:20:00Z">
        <w:r w:rsidDel="00770247">
          <w:rPr>
            <w:noProof/>
            <w:webHidden/>
          </w:rPr>
          <w:delText>9</w:delText>
        </w:r>
      </w:del>
    </w:p>
    <w:p w14:paraId="7FA35A3C" w14:textId="4C924821" w:rsidR="00E64544" w:rsidDel="00770247" w:rsidRDefault="00E64544">
      <w:pPr>
        <w:pStyle w:val="TableofFigures"/>
        <w:tabs>
          <w:tab w:val="right" w:pos="9539"/>
        </w:tabs>
        <w:rPr>
          <w:del w:id="270" w:author="Mutali Nepfumbada" w:date="2022-09-21T14:21:00Z"/>
          <w:rFonts w:asciiTheme="minorHAnsi" w:eastAsiaTheme="minorEastAsia" w:hAnsiTheme="minorHAnsi" w:cstheme="minorBidi"/>
          <w:noProof/>
          <w:sz w:val="22"/>
          <w:szCs w:val="22"/>
          <w:lang w:val="en-ZA" w:eastAsia="en-ZA"/>
        </w:rPr>
      </w:pPr>
      <w:del w:id="271" w:author="Mutali Nepfumbada" w:date="2022-09-21T14:21:00Z">
        <w:r w:rsidRPr="00770247" w:rsidDel="00770247">
          <w:rPr>
            <w:rStyle w:val="Hyperlink"/>
            <w:noProof/>
          </w:rPr>
          <w:delText>Table 5</w:delText>
        </w:r>
        <w:r w:rsidRPr="00770247" w:rsidDel="00770247">
          <w:rPr>
            <w:rStyle w:val="Hyperlink"/>
            <w:noProof/>
          </w:rPr>
          <w:noBreakHyphen/>
          <w:delText>5: Durbanville PR and Forecast</w:delText>
        </w:r>
        <w:r w:rsidDel="00770247">
          <w:rPr>
            <w:noProof/>
            <w:webHidden/>
          </w:rPr>
          <w:tab/>
        </w:r>
      </w:del>
      <w:del w:id="272" w:author="Mutali Nepfumbada" w:date="2022-09-21T14:20:00Z">
        <w:r w:rsidDel="00770247">
          <w:rPr>
            <w:noProof/>
            <w:webHidden/>
          </w:rPr>
          <w:delText>9</w:delText>
        </w:r>
      </w:del>
    </w:p>
    <w:p w14:paraId="38C9A43C" w14:textId="22E5F3FB" w:rsidR="00E64544" w:rsidDel="00770247" w:rsidRDefault="00E64544">
      <w:pPr>
        <w:pStyle w:val="TableofFigures"/>
        <w:tabs>
          <w:tab w:val="right" w:pos="9539"/>
        </w:tabs>
        <w:rPr>
          <w:del w:id="273" w:author="Mutali Nepfumbada" w:date="2022-09-21T14:21:00Z"/>
          <w:rFonts w:asciiTheme="minorHAnsi" w:eastAsiaTheme="minorEastAsia" w:hAnsiTheme="minorHAnsi" w:cstheme="minorBidi"/>
          <w:noProof/>
          <w:sz w:val="22"/>
          <w:szCs w:val="22"/>
          <w:lang w:val="en-ZA" w:eastAsia="en-ZA"/>
        </w:rPr>
      </w:pPr>
      <w:del w:id="274" w:author="Mutali Nepfumbada" w:date="2022-09-21T14:21:00Z">
        <w:r w:rsidRPr="00770247" w:rsidDel="00770247">
          <w:rPr>
            <w:rStyle w:val="Hyperlink"/>
            <w:noProof/>
          </w:rPr>
          <w:delText>Table 6</w:delText>
        </w:r>
        <w:r w:rsidRPr="00770247" w:rsidDel="00770247">
          <w:rPr>
            <w:rStyle w:val="Hyperlink"/>
            <w:noProof/>
          </w:rPr>
          <w:noBreakHyphen/>
          <w:delText>1: Midstream Project Overview</w:delText>
        </w:r>
        <w:r w:rsidDel="00770247">
          <w:rPr>
            <w:noProof/>
            <w:webHidden/>
          </w:rPr>
          <w:tab/>
        </w:r>
      </w:del>
      <w:del w:id="275" w:author="Mutali Nepfumbada" w:date="2022-09-21T14:20:00Z">
        <w:r w:rsidDel="00770247">
          <w:rPr>
            <w:noProof/>
            <w:webHidden/>
          </w:rPr>
          <w:delText>11</w:delText>
        </w:r>
      </w:del>
    </w:p>
    <w:p w14:paraId="2AAE7621" w14:textId="6ACD9D6D" w:rsidR="00E64544" w:rsidDel="00770247" w:rsidRDefault="00E64544">
      <w:pPr>
        <w:pStyle w:val="TableofFigures"/>
        <w:tabs>
          <w:tab w:val="right" w:pos="9539"/>
        </w:tabs>
        <w:rPr>
          <w:del w:id="276" w:author="Mutali Nepfumbada" w:date="2022-09-21T14:21:00Z"/>
          <w:rFonts w:asciiTheme="minorHAnsi" w:eastAsiaTheme="minorEastAsia" w:hAnsiTheme="minorHAnsi" w:cstheme="minorBidi"/>
          <w:noProof/>
          <w:sz w:val="22"/>
          <w:szCs w:val="22"/>
          <w:lang w:val="en-ZA" w:eastAsia="en-ZA"/>
        </w:rPr>
      </w:pPr>
      <w:del w:id="277" w:author="Mutali Nepfumbada" w:date="2022-09-21T14:21:00Z">
        <w:r w:rsidRPr="00770247" w:rsidDel="00770247">
          <w:rPr>
            <w:rStyle w:val="Hyperlink"/>
            <w:noProof/>
          </w:rPr>
          <w:delText>Table 6</w:delText>
        </w:r>
        <w:r w:rsidRPr="00770247" w:rsidDel="00770247">
          <w:rPr>
            <w:rStyle w:val="Hyperlink"/>
            <w:noProof/>
          </w:rPr>
          <w:noBreakHyphen/>
          <w:delText>2: Midstream Production and Forecast</w:delText>
        </w:r>
        <w:r w:rsidDel="00770247">
          <w:rPr>
            <w:noProof/>
            <w:webHidden/>
          </w:rPr>
          <w:tab/>
        </w:r>
      </w:del>
      <w:del w:id="278" w:author="Mutali Nepfumbada" w:date="2022-09-21T14:20:00Z">
        <w:r w:rsidDel="00770247">
          <w:rPr>
            <w:noProof/>
            <w:webHidden/>
          </w:rPr>
          <w:delText>11</w:delText>
        </w:r>
      </w:del>
    </w:p>
    <w:p w14:paraId="01F68BC9" w14:textId="6D1D561B" w:rsidR="00E64544" w:rsidDel="00770247" w:rsidRDefault="00E64544">
      <w:pPr>
        <w:pStyle w:val="TableofFigures"/>
        <w:tabs>
          <w:tab w:val="right" w:pos="9539"/>
        </w:tabs>
        <w:rPr>
          <w:del w:id="279" w:author="Mutali Nepfumbada" w:date="2022-09-21T14:21:00Z"/>
          <w:rFonts w:asciiTheme="minorHAnsi" w:eastAsiaTheme="minorEastAsia" w:hAnsiTheme="minorHAnsi" w:cstheme="minorBidi"/>
          <w:noProof/>
          <w:sz w:val="22"/>
          <w:szCs w:val="22"/>
          <w:lang w:val="en-ZA" w:eastAsia="en-ZA"/>
        </w:rPr>
      </w:pPr>
      <w:del w:id="280" w:author="Mutali Nepfumbada" w:date="2022-09-21T14:21:00Z">
        <w:r w:rsidRPr="00770247" w:rsidDel="00770247">
          <w:rPr>
            <w:rStyle w:val="Hyperlink"/>
            <w:noProof/>
          </w:rPr>
          <w:delText>Table 6</w:delText>
        </w:r>
        <w:r w:rsidRPr="00770247" w:rsidDel="00770247">
          <w:rPr>
            <w:rStyle w:val="Hyperlink"/>
            <w:noProof/>
          </w:rPr>
          <w:noBreakHyphen/>
          <w:delText>3: Midstream irradiation and Forecast</w:delText>
        </w:r>
        <w:r w:rsidDel="00770247">
          <w:rPr>
            <w:noProof/>
            <w:webHidden/>
          </w:rPr>
          <w:tab/>
        </w:r>
      </w:del>
      <w:del w:id="281" w:author="Mutali Nepfumbada" w:date="2022-09-21T14:20:00Z">
        <w:r w:rsidDel="00770247">
          <w:rPr>
            <w:noProof/>
            <w:webHidden/>
          </w:rPr>
          <w:delText>12</w:delText>
        </w:r>
      </w:del>
    </w:p>
    <w:p w14:paraId="6A5D4F8B" w14:textId="197D3F39" w:rsidR="00E64544" w:rsidDel="00770247" w:rsidRDefault="00E64544">
      <w:pPr>
        <w:pStyle w:val="TableofFigures"/>
        <w:tabs>
          <w:tab w:val="right" w:pos="9539"/>
        </w:tabs>
        <w:rPr>
          <w:del w:id="282" w:author="Mutali Nepfumbada" w:date="2022-09-21T14:21:00Z"/>
          <w:rFonts w:asciiTheme="minorHAnsi" w:eastAsiaTheme="minorEastAsia" w:hAnsiTheme="minorHAnsi" w:cstheme="minorBidi"/>
          <w:noProof/>
          <w:sz w:val="22"/>
          <w:szCs w:val="22"/>
          <w:lang w:val="en-ZA" w:eastAsia="en-ZA"/>
        </w:rPr>
      </w:pPr>
      <w:del w:id="283" w:author="Mutali Nepfumbada" w:date="2022-09-21T14:21:00Z">
        <w:r w:rsidRPr="00770247" w:rsidDel="00770247">
          <w:rPr>
            <w:rStyle w:val="Hyperlink"/>
            <w:noProof/>
          </w:rPr>
          <w:delText>Table 6</w:delText>
        </w:r>
        <w:r w:rsidRPr="00770247" w:rsidDel="00770247">
          <w:rPr>
            <w:rStyle w:val="Hyperlink"/>
            <w:noProof/>
          </w:rPr>
          <w:noBreakHyphen/>
          <w:delText>4: Midstream Availability and Guaranteed</w:delText>
        </w:r>
        <w:r w:rsidDel="00770247">
          <w:rPr>
            <w:noProof/>
            <w:webHidden/>
          </w:rPr>
          <w:tab/>
        </w:r>
      </w:del>
      <w:del w:id="284" w:author="Mutali Nepfumbada" w:date="2022-09-21T14:20:00Z">
        <w:r w:rsidDel="00770247">
          <w:rPr>
            <w:noProof/>
            <w:webHidden/>
          </w:rPr>
          <w:delText>12</w:delText>
        </w:r>
      </w:del>
    </w:p>
    <w:p w14:paraId="18C18A2D" w14:textId="74EF3975" w:rsidR="00E64544" w:rsidDel="00770247" w:rsidRDefault="00E64544">
      <w:pPr>
        <w:pStyle w:val="TableofFigures"/>
        <w:tabs>
          <w:tab w:val="right" w:pos="9539"/>
        </w:tabs>
        <w:rPr>
          <w:del w:id="285" w:author="Mutali Nepfumbada" w:date="2022-09-21T14:21:00Z"/>
          <w:rFonts w:asciiTheme="minorHAnsi" w:eastAsiaTheme="minorEastAsia" w:hAnsiTheme="minorHAnsi" w:cstheme="minorBidi"/>
          <w:noProof/>
          <w:sz w:val="22"/>
          <w:szCs w:val="22"/>
          <w:lang w:val="en-ZA" w:eastAsia="en-ZA"/>
        </w:rPr>
      </w:pPr>
      <w:del w:id="286" w:author="Mutali Nepfumbada" w:date="2022-09-21T14:21:00Z">
        <w:r w:rsidRPr="00770247" w:rsidDel="00770247">
          <w:rPr>
            <w:rStyle w:val="Hyperlink"/>
            <w:noProof/>
          </w:rPr>
          <w:delText>Table 6</w:delText>
        </w:r>
        <w:r w:rsidRPr="00770247" w:rsidDel="00770247">
          <w:rPr>
            <w:rStyle w:val="Hyperlink"/>
            <w:noProof/>
          </w:rPr>
          <w:noBreakHyphen/>
          <w:delText>5: Midstream PR and Forecast</w:delText>
        </w:r>
        <w:r w:rsidDel="00770247">
          <w:rPr>
            <w:noProof/>
            <w:webHidden/>
          </w:rPr>
          <w:tab/>
        </w:r>
      </w:del>
      <w:del w:id="287" w:author="Mutali Nepfumbada" w:date="2022-09-21T14:20:00Z">
        <w:r w:rsidDel="00770247">
          <w:rPr>
            <w:noProof/>
            <w:webHidden/>
          </w:rPr>
          <w:delText>13</w:delText>
        </w:r>
      </w:del>
    </w:p>
    <w:p w14:paraId="53DEA26F" w14:textId="187C2FD9" w:rsidR="00E64544" w:rsidRPr="00E66C53" w:rsidDel="00770247" w:rsidRDefault="00E64544">
      <w:pPr>
        <w:pStyle w:val="TableofFigures"/>
        <w:tabs>
          <w:tab w:val="right" w:pos="9539"/>
        </w:tabs>
        <w:rPr>
          <w:del w:id="288" w:author="Mutali Nepfumbada" w:date="2022-09-21T14:21:00Z"/>
          <w:rFonts w:asciiTheme="minorHAnsi" w:eastAsiaTheme="minorEastAsia" w:hAnsiTheme="minorHAnsi" w:cstheme="minorBidi"/>
          <w:noProof/>
          <w:sz w:val="22"/>
          <w:szCs w:val="22"/>
          <w:lang w:val="en-ZA" w:eastAsia="en-ZA"/>
        </w:rPr>
      </w:pPr>
      <w:del w:id="289" w:author="Mutali Nepfumbada" w:date="2022-09-21T14:21:00Z">
        <w:r w:rsidRPr="00770247" w:rsidDel="00770247">
          <w:rPr>
            <w:rStyle w:val="Hyperlink"/>
            <w:noProof/>
            <w:rPrChange w:id="290" w:author="Mutali Nepfumbada" w:date="2022-09-21T14:21:00Z">
              <w:rPr>
                <w:rStyle w:val="Hyperlink"/>
                <w:i/>
                <w:iCs/>
                <w:noProof/>
              </w:rPr>
            </w:rPrChange>
          </w:rPr>
          <w:delText>Table 7</w:delText>
        </w:r>
        <w:r w:rsidRPr="00770247" w:rsidDel="00770247">
          <w:rPr>
            <w:rStyle w:val="Hyperlink"/>
            <w:noProof/>
            <w:rPrChange w:id="291" w:author="Mutali Nepfumbada" w:date="2022-09-21T14:21:00Z">
              <w:rPr>
                <w:rStyle w:val="Hyperlink"/>
                <w:i/>
                <w:iCs/>
                <w:noProof/>
              </w:rPr>
            </w:rPrChange>
          </w:rPr>
          <w:noBreakHyphen/>
          <w:delText>1: Hermanus Project Overview</w:delText>
        </w:r>
        <w:r w:rsidRPr="00E66C53" w:rsidDel="00770247">
          <w:rPr>
            <w:noProof/>
            <w:webHidden/>
          </w:rPr>
          <w:tab/>
        </w:r>
      </w:del>
      <w:del w:id="292" w:author="Mutali Nepfumbada" w:date="2022-09-21T14:20:00Z">
        <w:r w:rsidRPr="00E66C53" w:rsidDel="00770247">
          <w:rPr>
            <w:noProof/>
            <w:webHidden/>
          </w:rPr>
          <w:delText>14</w:delText>
        </w:r>
      </w:del>
    </w:p>
    <w:p w14:paraId="1F0A5E1C" w14:textId="6F445280" w:rsidR="00E64544" w:rsidDel="00770247" w:rsidRDefault="00E64544">
      <w:pPr>
        <w:pStyle w:val="TableofFigures"/>
        <w:tabs>
          <w:tab w:val="right" w:pos="9539"/>
        </w:tabs>
        <w:rPr>
          <w:del w:id="293" w:author="Mutali Nepfumbada" w:date="2022-09-21T14:21:00Z"/>
          <w:rFonts w:asciiTheme="minorHAnsi" w:eastAsiaTheme="minorEastAsia" w:hAnsiTheme="minorHAnsi" w:cstheme="minorBidi"/>
          <w:noProof/>
          <w:sz w:val="22"/>
          <w:szCs w:val="22"/>
          <w:lang w:val="en-ZA" w:eastAsia="en-ZA"/>
        </w:rPr>
      </w:pPr>
      <w:del w:id="294" w:author="Mutali Nepfumbada" w:date="2022-09-21T14:21:00Z">
        <w:r w:rsidRPr="00770247" w:rsidDel="00770247">
          <w:rPr>
            <w:rStyle w:val="Hyperlink"/>
            <w:noProof/>
          </w:rPr>
          <w:delText>Table 7</w:delText>
        </w:r>
        <w:r w:rsidRPr="00770247" w:rsidDel="00770247">
          <w:rPr>
            <w:rStyle w:val="Hyperlink"/>
            <w:noProof/>
          </w:rPr>
          <w:noBreakHyphen/>
          <w:delText>2: Hermanus Production and Forecast</w:delText>
        </w:r>
        <w:r w:rsidDel="00770247">
          <w:rPr>
            <w:noProof/>
            <w:webHidden/>
          </w:rPr>
          <w:tab/>
        </w:r>
      </w:del>
      <w:del w:id="295" w:author="Mutali Nepfumbada" w:date="2022-09-21T14:20:00Z">
        <w:r w:rsidDel="00770247">
          <w:rPr>
            <w:noProof/>
            <w:webHidden/>
          </w:rPr>
          <w:delText>14</w:delText>
        </w:r>
      </w:del>
    </w:p>
    <w:p w14:paraId="6BC90D38" w14:textId="2B1DDAF5" w:rsidR="00E64544" w:rsidDel="00770247" w:rsidRDefault="00E64544">
      <w:pPr>
        <w:pStyle w:val="TableofFigures"/>
        <w:tabs>
          <w:tab w:val="right" w:pos="9539"/>
        </w:tabs>
        <w:rPr>
          <w:del w:id="296" w:author="Mutali Nepfumbada" w:date="2022-09-21T14:21:00Z"/>
          <w:rFonts w:asciiTheme="minorHAnsi" w:eastAsiaTheme="minorEastAsia" w:hAnsiTheme="minorHAnsi" w:cstheme="minorBidi"/>
          <w:noProof/>
          <w:sz w:val="22"/>
          <w:szCs w:val="22"/>
          <w:lang w:val="en-ZA" w:eastAsia="en-ZA"/>
        </w:rPr>
      </w:pPr>
      <w:del w:id="297" w:author="Mutali Nepfumbada" w:date="2022-09-21T14:21:00Z">
        <w:r w:rsidRPr="00770247" w:rsidDel="00770247">
          <w:rPr>
            <w:rStyle w:val="Hyperlink"/>
            <w:noProof/>
          </w:rPr>
          <w:delText>Table 7</w:delText>
        </w:r>
        <w:r w:rsidRPr="00770247" w:rsidDel="00770247">
          <w:rPr>
            <w:rStyle w:val="Hyperlink"/>
            <w:noProof/>
          </w:rPr>
          <w:noBreakHyphen/>
          <w:delText>3: Hermanus irradiation and Forecast</w:delText>
        </w:r>
        <w:r w:rsidDel="00770247">
          <w:rPr>
            <w:noProof/>
            <w:webHidden/>
          </w:rPr>
          <w:tab/>
        </w:r>
      </w:del>
      <w:del w:id="298" w:author="Mutali Nepfumbada" w:date="2022-09-21T14:20:00Z">
        <w:r w:rsidDel="00770247">
          <w:rPr>
            <w:noProof/>
            <w:webHidden/>
          </w:rPr>
          <w:delText>15</w:delText>
        </w:r>
      </w:del>
    </w:p>
    <w:p w14:paraId="1B0D0E43" w14:textId="3365B68E" w:rsidR="00E64544" w:rsidDel="00770247" w:rsidRDefault="00E64544">
      <w:pPr>
        <w:pStyle w:val="TableofFigures"/>
        <w:tabs>
          <w:tab w:val="right" w:pos="9539"/>
        </w:tabs>
        <w:rPr>
          <w:del w:id="299" w:author="Mutali Nepfumbada" w:date="2022-09-21T14:21:00Z"/>
          <w:rFonts w:asciiTheme="minorHAnsi" w:eastAsiaTheme="minorEastAsia" w:hAnsiTheme="minorHAnsi" w:cstheme="minorBidi"/>
          <w:noProof/>
          <w:sz w:val="22"/>
          <w:szCs w:val="22"/>
          <w:lang w:val="en-ZA" w:eastAsia="en-ZA"/>
        </w:rPr>
      </w:pPr>
      <w:del w:id="300" w:author="Mutali Nepfumbada" w:date="2022-09-21T14:21:00Z">
        <w:r w:rsidRPr="00770247" w:rsidDel="00770247">
          <w:rPr>
            <w:rStyle w:val="Hyperlink"/>
            <w:noProof/>
          </w:rPr>
          <w:delText>Table 7</w:delText>
        </w:r>
        <w:r w:rsidRPr="00770247" w:rsidDel="00770247">
          <w:rPr>
            <w:rStyle w:val="Hyperlink"/>
            <w:noProof/>
          </w:rPr>
          <w:noBreakHyphen/>
          <w:delText>4: Hermanus Availability and Forecast</w:delText>
        </w:r>
        <w:r w:rsidDel="00770247">
          <w:rPr>
            <w:noProof/>
            <w:webHidden/>
          </w:rPr>
          <w:tab/>
        </w:r>
      </w:del>
      <w:del w:id="301" w:author="Mutali Nepfumbada" w:date="2022-09-21T14:20:00Z">
        <w:r w:rsidDel="00770247">
          <w:rPr>
            <w:noProof/>
            <w:webHidden/>
          </w:rPr>
          <w:delText>16</w:delText>
        </w:r>
      </w:del>
    </w:p>
    <w:p w14:paraId="5EE8EFFD" w14:textId="60193F59" w:rsidR="00E64544" w:rsidDel="00770247" w:rsidRDefault="00E64544">
      <w:pPr>
        <w:pStyle w:val="TableofFigures"/>
        <w:tabs>
          <w:tab w:val="right" w:pos="9539"/>
        </w:tabs>
        <w:rPr>
          <w:del w:id="302" w:author="Mutali Nepfumbada" w:date="2022-09-21T14:21:00Z"/>
          <w:rFonts w:asciiTheme="minorHAnsi" w:eastAsiaTheme="minorEastAsia" w:hAnsiTheme="minorHAnsi" w:cstheme="minorBidi"/>
          <w:noProof/>
          <w:sz w:val="22"/>
          <w:szCs w:val="22"/>
          <w:lang w:val="en-ZA" w:eastAsia="en-ZA"/>
        </w:rPr>
      </w:pPr>
      <w:del w:id="303" w:author="Mutali Nepfumbada" w:date="2022-09-21T14:21:00Z">
        <w:r w:rsidRPr="00770247" w:rsidDel="00770247">
          <w:rPr>
            <w:rStyle w:val="Hyperlink"/>
            <w:noProof/>
          </w:rPr>
          <w:delText>Table 7</w:delText>
        </w:r>
        <w:r w:rsidRPr="00770247" w:rsidDel="00770247">
          <w:rPr>
            <w:rStyle w:val="Hyperlink"/>
            <w:noProof/>
          </w:rPr>
          <w:noBreakHyphen/>
          <w:delText>5: Hermanus PR and Forecast</w:delText>
        </w:r>
        <w:r w:rsidDel="00770247">
          <w:rPr>
            <w:noProof/>
            <w:webHidden/>
          </w:rPr>
          <w:tab/>
        </w:r>
      </w:del>
      <w:del w:id="304" w:author="Mutali Nepfumbada" w:date="2022-09-21T14:20:00Z">
        <w:r w:rsidDel="00770247">
          <w:rPr>
            <w:noProof/>
            <w:webHidden/>
          </w:rPr>
          <w:delText>16</w:delText>
        </w:r>
      </w:del>
    </w:p>
    <w:p w14:paraId="294B99F9" w14:textId="43A02A66" w:rsidR="00E64544" w:rsidDel="00770247" w:rsidRDefault="00E64544">
      <w:pPr>
        <w:pStyle w:val="TableofFigures"/>
        <w:tabs>
          <w:tab w:val="right" w:pos="9539"/>
        </w:tabs>
        <w:rPr>
          <w:del w:id="305" w:author="Mutali Nepfumbada" w:date="2022-09-21T14:21:00Z"/>
          <w:rFonts w:asciiTheme="minorHAnsi" w:eastAsiaTheme="minorEastAsia" w:hAnsiTheme="minorHAnsi" w:cstheme="minorBidi"/>
          <w:noProof/>
          <w:sz w:val="22"/>
          <w:szCs w:val="22"/>
          <w:lang w:val="en-ZA" w:eastAsia="en-ZA"/>
        </w:rPr>
      </w:pPr>
      <w:del w:id="306" w:author="Mutali Nepfumbada" w:date="2022-09-21T14:21:00Z">
        <w:r w:rsidRPr="00770247" w:rsidDel="00770247">
          <w:rPr>
            <w:rStyle w:val="Hyperlink"/>
            <w:noProof/>
          </w:rPr>
          <w:delText>Table 8</w:delText>
        </w:r>
        <w:r w:rsidRPr="00770247" w:rsidDel="00770247">
          <w:rPr>
            <w:rStyle w:val="Hyperlink"/>
            <w:noProof/>
          </w:rPr>
          <w:noBreakHyphen/>
          <w:delText>1: Highveld Project Overview</w:delText>
        </w:r>
        <w:r w:rsidDel="00770247">
          <w:rPr>
            <w:noProof/>
            <w:webHidden/>
          </w:rPr>
          <w:tab/>
        </w:r>
      </w:del>
      <w:del w:id="307" w:author="Mutali Nepfumbada" w:date="2022-09-21T14:20:00Z">
        <w:r w:rsidDel="00770247">
          <w:rPr>
            <w:noProof/>
            <w:webHidden/>
          </w:rPr>
          <w:delText>17</w:delText>
        </w:r>
      </w:del>
    </w:p>
    <w:p w14:paraId="545EAFDC" w14:textId="72876890" w:rsidR="00E64544" w:rsidDel="00770247" w:rsidRDefault="00E64544">
      <w:pPr>
        <w:pStyle w:val="TableofFigures"/>
        <w:tabs>
          <w:tab w:val="right" w:pos="9539"/>
        </w:tabs>
        <w:rPr>
          <w:del w:id="308" w:author="Mutali Nepfumbada" w:date="2022-09-21T14:21:00Z"/>
          <w:rFonts w:asciiTheme="minorHAnsi" w:eastAsiaTheme="minorEastAsia" w:hAnsiTheme="minorHAnsi" w:cstheme="minorBidi"/>
          <w:noProof/>
          <w:sz w:val="22"/>
          <w:szCs w:val="22"/>
          <w:lang w:val="en-ZA" w:eastAsia="en-ZA"/>
        </w:rPr>
      </w:pPr>
      <w:del w:id="309" w:author="Mutali Nepfumbada" w:date="2022-09-21T14:21:00Z">
        <w:r w:rsidRPr="00770247" w:rsidDel="00770247">
          <w:rPr>
            <w:rStyle w:val="Hyperlink"/>
            <w:noProof/>
          </w:rPr>
          <w:delText>Table 8</w:delText>
        </w:r>
        <w:r w:rsidRPr="00770247" w:rsidDel="00770247">
          <w:rPr>
            <w:rStyle w:val="Hyperlink"/>
            <w:noProof/>
          </w:rPr>
          <w:noBreakHyphen/>
          <w:delText>2: Highveld Production and Forecast</w:delText>
        </w:r>
        <w:r w:rsidDel="00770247">
          <w:rPr>
            <w:noProof/>
            <w:webHidden/>
          </w:rPr>
          <w:tab/>
        </w:r>
      </w:del>
      <w:del w:id="310" w:author="Mutali Nepfumbada" w:date="2022-09-21T14:20:00Z">
        <w:r w:rsidDel="00770247">
          <w:rPr>
            <w:noProof/>
            <w:webHidden/>
          </w:rPr>
          <w:delText>17</w:delText>
        </w:r>
      </w:del>
    </w:p>
    <w:p w14:paraId="4F8D72EC" w14:textId="4FC35087" w:rsidR="00E64544" w:rsidDel="00770247" w:rsidRDefault="00E64544">
      <w:pPr>
        <w:pStyle w:val="TableofFigures"/>
        <w:tabs>
          <w:tab w:val="right" w:pos="9539"/>
        </w:tabs>
        <w:rPr>
          <w:del w:id="311" w:author="Mutali Nepfumbada" w:date="2022-09-21T14:21:00Z"/>
          <w:rFonts w:asciiTheme="minorHAnsi" w:eastAsiaTheme="minorEastAsia" w:hAnsiTheme="minorHAnsi" w:cstheme="minorBidi"/>
          <w:noProof/>
          <w:sz w:val="22"/>
          <w:szCs w:val="22"/>
          <w:lang w:val="en-ZA" w:eastAsia="en-ZA"/>
        </w:rPr>
      </w:pPr>
      <w:del w:id="312" w:author="Mutali Nepfumbada" w:date="2022-09-21T14:21:00Z">
        <w:r w:rsidRPr="00770247" w:rsidDel="00770247">
          <w:rPr>
            <w:rStyle w:val="Hyperlink"/>
            <w:noProof/>
          </w:rPr>
          <w:delText>Table 8</w:delText>
        </w:r>
        <w:r w:rsidRPr="00770247" w:rsidDel="00770247">
          <w:rPr>
            <w:rStyle w:val="Hyperlink"/>
            <w:noProof/>
          </w:rPr>
          <w:noBreakHyphen/>
          <w:delText>3: Highveld irradiation and Forecast</w:delText>
        </w:r>
        <w:r w:rsidDel="00770247">
          <w:rPr>
            <w:noProof/>
            <w:webHidden/>
          </w:rPr>
          <w:tab/>
        </w:r>
      </w:del>
      <w:del w:id="313" w:author="Mutali Nepfumbada" w:date="2022-09-21T14:20:00Z">
        <w:r w:rsidDel="00770247">
          <w:rPr>
            <w:noProof/>
            <w:webHidden/>
          </w:rPr>
          <w:delText>18</w:delText>
        </w:r>
      </w:del>
    </w:p>
    <w:p w14:paraId="007EA613" w14:textId="49AE36FA" w:rsidR="00E64544" w:rsidDel="00770247" w:rsidRDefault="00E64544">
      <w:pPr>
        <w:pStyle w:val="TableofFigures"/>
        <w:tabs>
          <w:tab w:val="right" w:pos="9539"/>
        </w:tabs>
        <w:rPr>
          <w:del w:id="314" w:author="Mutali Nepfumbada" w:date="2022-09-21T14:21:00Z"/>
          <w:rFonts w:asciiTheme="minorHAnsi" w:eastAsiaTheme="minorEastAsia" w:hAnsiTheme="minorHAnsi" w:cstheme="minorBidi"/>
          <w:noProof/>
          <w:sz w:val="22"/>
          <w:szCs w:val="22"/>
          <w:lang w:val="en-ZA" w:eastAsia="en-ZA"/>
        </w:rPr>
      </w:pPr>
      <w:del w:id="315" w:author="Mutali Nepfumbada" w:date="2022-09-21T14:21:00Z">
        <w:r w:rsidRPr="00770247" w:rsidDel="00770247">
          <w:rPr>
            <w:rStyle w:val="Hyperlink"/>
            <w:noProof/>
          </w:rPr>
          <w:delText>Table 8</w:delText>
        </w:r>
        <w:r w:rsidRPr="00770247" w:rsidDel="00770247">
          <w:rPr>
            <w:rStyle w:val="Hyperlink"/>
            <w:noProof/>
          </w:rPr>
          <w:noBreakHyphen/>
          <w:delText>4: Highveld Availability and Forecast</w:delText>
        </w:r>
        <w:r w:rsidDel="00770247">
          <w:rPr>
            <w:noProof/>
            <w:webHidden/>
          </w:rPr>
          <w:tab/>
        </w:r>
        <w:r w:rsidR="00770247" w:rsidDel="00770247">
          <w:rPr>
            <w:noProof/>
            <w:webHidden/>
          </w:rPr>
          <w:delText>19</w:delText>
        </w:r>
      </w:del>
    </w:p>
    <w:p w14:paraId="15B5CE51" w14:textId="12F51A65" w:rsidR="00E64544" w:rsidDel="00770247" w:rsidRDefault="00E64544">
      <w:pPr>
        <w:pStyle w:val="TableofFigures"/>
        <w:tabs>
          <w:tab w:val="right" w:pos="9539"/>
        </w:tabs>
        <w:rPr>
          <w:del w:id="316" w:author="Mutali Nepfumbada" w:date="2022-09-21T14:21:00Z"/>
          <w:rFonts w:asciiTheme="minorHAnsi" w:eastAsiaTheme="minorEastAsia" w:hAnsiTheme="minorHAnsi" w:cstheme="minorBidi"/>
          <w:noProof/>
          <w:sz w:val="22"/>
          <w:szCs w:val="22"/>
          <w:lang w:val="en-ZA" w:eastAsia="en-ZA"/>
        </w:rPr>
      </w:pPr>
      <w:del w:id="317" w:author="Mutali Nepfumbada" w:date="2022-09-21T14:21:00Z">
        <w:r w:rsidRPr="00770247" w:rsidDel="00770247">
          <w:rPr>
            <w:rStyle w:val="Hyperlink"/>
            <w:noProof/>
          </w:rPr>
          <w:delText>Table 8</w:delText>
        </w:r>
        <w:r w:rsidRPr="00770247" w:rsidDel="00770247">
          <w:rPr>
            <w:rStyle w:val="Hyperlink"/>
            <w:noProof/>
          </w:rPr>
          <w:noBreakHyphen/>
          <w:delText>5: Highveld PR and Forecast</w:delText>
        </w:r>
        <w:r w:rsidDel="00770247">
          <w:rPr>
            <w:noProof/>
            <w:webHidden/>
          </w:rPr>
          <w:tab/>
        </w:r>
      </w:del>
      <w:del w:id="318" w:author="Mutali Nepfumbada" w:date="2022-09-21T14:20:00Z">
        <w:r w:rsidDel="00770247">
          <w:rPr>
            <w:noProof/>
            <w:webHidden/>
          </w:rPr>
          <w:delText>19</w:delText>
        </w:r>
      </w:del>
    </w:p>
    <w:p w14:paraId="7AB8C1BB" w14:textId="600255E1" w:rsidR="00E64544" w:rsidDel="00770247" w:rsidRDefault="00E64544">
      <w:pPr>
        <w:pStyle w:val="TableofFigures"/>
        <w:tabs>
          <w:tab w:val="right" w:pos="9539"/>
        </w:tabs>
        <w:rPr>
          <w:del w:id="319" w:author="Mutali Nepfumbada" w:date="2022-09-21T14:21:00Z"/>
          <w:rFonts w:asciiTheme="minorHAnsi" w:eastAsiaTheme="minorEastAsia" w:hAnsiTheme="minorHAnsi" w:cstheme="minorBidi"/>
          <w:noProof/>
          <w:sz w:val="22"/>
          <w:szCs w:val="22"/>
          <w:lang w:val="en-ZA" w:eastAsia="en-ZA"/>
        </w:rPr>
      </w:pPr>
      <w:del w:id="320" w:author="Mutali Nepfumbada" w:date="2022-09-21T14:21:00Z">
        <w:r w:rsidRPr="00770247" w:rsidDel="00770247">
          <w:rPr>
            <w:rStyle w:val="Hyperlink"/>
            <w:noProof/>
          </w:rPr>
          <w:delText>Table 9</w:delText>
        </w:r>
        <w:r w:rsidRPr="00770247" w:rsidDel="00770247">
          <w:rPr>
            <w:rStyle w:val="Hyperlink"/>
            <w:noProof/>
          </w:rPr>
          <w:noBreakHyphen/>
          <w:delText>1: Major Spare parts</w:delText>
        </w:r>
        <w:r w:rsidRPr="00770247" w:rsidDel="00770247">
          <w:rPr>
            <w:rStyle w:val="Hyperlink"/>
            <w:noProof/>
            <w:lang w:eastAsia="en-US"/>
          </w:rPr>
          <w:delText>.</w:delText>
        </w:r>
        <w:r w:rsidDel="00770247">
          <w:rPr>
            <w:noProof/>
            <w:webHidden/>
          </w:rPr>
          <w:tab/>
        </w:r>
      </w:del>
      <w:del w:id="321" w:author="Mutali Nepfumbada" w:date="2022-09-21T14:20:00Z">
        <w:r w:rsidDel="00770247">
          <w:rPr>
            <w:noProof/>
            <w:webHidden/>
          </w:rPr>
          <w:delText>21</w:delText>
        </w:r>
      </w:del>
    </w:p>
    <w:p w14:paraId="5F963004" w14:textId="6A51A7A0" w:rsidR="00CF2005" w:rsidDel="00676980" w:rsidRDefault="00E64544">
      <w:pPr>
        <w:pStyle w:val="TableofFigures"/>
        <w:tabs>
          <w:tab w:val="right" w:pos="9539"/>
        </w:tabs>
        <w:rPr>
          <w:del w:id="322" w:author="Mutali Nepfumbada" w:date="2022-09-20T17:01:00Z"/>
          <w:rFonts w:asciiTheme="minorHAnsi" w:eastAsiaTheme="minorEastAsia" w:hAnsiTheme="minorHAnsi" w:cstheme="minorBidi"/>
          <w:noProof/>
          <w:sz w:val="22"/>
          <w:szCs w:val="22"/>
          <w:lang w:val="en-ZA" w:eastAsia="en-ZA"/>
        </w:rPr>
      </w:pPr>
      <w:del w:id="323" w:author="Mutali Nepfumbada" w:date="2022-09-21T14:21:00Z">
        <w:r w:rsidRPr="00770247" w:rsidDel="00770247">
          <w:rPr>
            <w:rStyle w:val="Hyperlink"/>
            <w:noProof/>
          </w:rPr>
          <w:delText>Table 10</w:delText>
        </w:r>
        <w:r w:rsidRPr="00770247" w:rsidDel="00770247">
          <w:rPr>
            <w:rStyle w:val="Hyperlink"/>
            <w:noProof/>
          </w:rPr>
          <w:noBreakHyphen/>
          <w:delText>1: Operating Budget</w:delText>
        </w:r>
        <w:r w:rsidDel="00770247">
          <w:rPr>
            <w:noProof/>
            <w:webHidden/>
          </w:rPr>
          <w:tab/>
        </w:r>
      </w:del>
      <w:del w:id="324" w:author="Mutali Nepfumbada" w:date="2022-09-21T14:20:00Z">
        <w:r w:rsidDel="00770247">
          <w:rPr>
            <w:noProof/>
            <w:webHidden/>
          </w:rPr>
          <w:delText>22</w:delText>
        </w:r>
      </w:del>
      <w:del w:id="325" w:author="Mutali Nepfumbada" w:date="2022-09-20T17:01:00Z">
        <w:r w:rsidR="00CF2005" w:rsidRPr="00676980" w:rsidDel="00676980">
          <w:rPr>
            <w:rPrChange w:id="326" w:author="Mutali Nepfumbada" w:date="2022-09-20T17:01:00Z">
              <w:rPr>
                <w:rStyle w:val="Hyperlink"/>
                <w:noProof/>
              </w:rPr>
            </w:rPrChange>
          </w:rPr>
          <w:delText>Table 1</w:delText>
        </w:r>
        <w:r w:rsidR="00CF2005" w:rsidRPr="00676980" w:rsidDel="00676980">
          <w:rPr>
            <w:rPrChange w:id="327" w:author="Mutali Nepfumbada" w:date="2022-09-20T17:01:00Z">
              <w:rPr>
                <w:rStyle w:val="Hyperlink"/>
                <w:noProof/>
              </w:rPr>
            </w:rPrChange>
          </w:rPr>
          <w:noBreakHyphen/>
          <w:delText>1: Key Risk</w:delText>
        </w:r>
        <w:r w:rsidR="00CF2005" w:rsidDel="00676980">
          <w:rPr>
            <w:noProof/>
            <w:webHidden/>
          </w:rPr>
          <w:tab/>
          <w:delText>6</w:delText>
        </w:r>
      </w:del>
    </w:p>
    <w:p w14:paraId="1FBCE8D7" w14:textId="3AD2CD74" w:rsidR="00CF2005" w:rsidDel="00676980" w:rsidRDefault="00CF2005">
      <w:pPr>
        <w:pStyle w:val="TableofFigures"/>
        <w:tabs>
          <w:tab w:val="right" w:pos="9539"/>
        </w:tabs>
        <w:rPr>
          <w:del w:id="328" w:author="Mutali Nepfumbada" w:date="2022-09-20T17:01:00Z"/>
          <w:rFonts w:asciiTheme="minorHAnsi" w:eastAsiaTheme="minorEastAsia" w:hAnsiTheme="minorHAnsi" w:cstheme="minorBidi"/>
          <w:noProof/>
          <w:sz w:val="22"/>
          <w:szCs w:val="22"/>
          <w:lang w:val="en-ZA" w:eastAsia="en-ZA"/>
        </w:rPr>
      </w:pPr>
      <w:del w:id="329" w:author="Mutali Nepfumbada" w:date="2022-09-20T17:01:00Z">
        <w:r w:rsidRPr="00676980" w:rsidDel="00676980">
          <w:rPr>
            <w:rPrChange w:id="330" w:author="Mutali Nepfumbada" w:date="2022-09-20T17:01:00Z">
              <w:rPr>
                <w:rStyle w:val="Hyperlink"/>
                <w:noProof/>
              </w:rPr>
            </w:rPrChange>
          </w:rPr>
          <w:delText>Table 2</w:delText>
        </w:r>
        <w:r w:rsidRPr="00676980" w:rsidDel="00676980">
          <w:rPr>
            <w:rPrChange w:id="331" w:author="Mutali Nepfumbada" w:date="2022-09-20T17:01:00Z">
              <w:rPr>
                <w:rStyle w:val="Hyperlink"/>
                <w:noProof/>
              </w:rPr>
            </w:rPrChange>
          </w:rPr>
          <w:noBreakHyphen/>
          <w:delText>1: Project Overview</w:delText>
        </w:r>
        <w:r w:rsidDel="00676980">
          <w:rPr>
            <w:noProof/>
            <w:webHidden/>
          </w:rPr>
          <w:tab/>
          <w:delText>7</w:delText>
        </w:r>
      </w:del>
    </w:p>
    <w:p w14:paraId="2D3D3C59" w14:textId="7EC931E3" w:rsidR="00CF2005" w:rsidDel="00676980" w:rsidRDefault="00CF2005">
      <w:pPr>
        <w:pStyle w:val="TableofFigures"/>
        <w:tabs>
          <w:tab w:val="right" w:pos="9539"/>
        </w:tabs>
        <w:rPr>
          <w:del w:id="332" w:author="Mutali Nepfumbada" w:date="2022-09-20T17:01:00Z"/>
          <w:rFonts w:asciiTheme="minorHAnsi" w:eastAsiaTheme="minorEastAsia" w:hAnsiTheme="minorHAnsi" w:cstheme="minorBidi"/>
          <w:noProof/>
          <w:sz w:val="22"/>
          <w:szCs w:val="22"/>
          <w:lang w:val="en-ZA" w:eastAsia="en-ZA"/>
        </w:rPr>
      </w:pPr>
      <w:del w:id="333" w:author="Mutali Nepfumbada" w:date="2022-09-20T17:01:00Z">
        <w:r w:rsidRPr="00676980" w:rsidDel="00676980">
          <w:rPr>
            <w:rPrChange w:id="334" w:author="Mutali Nepfumbada" w:date="2022-09-20T17:01:00Z">
              <w:rPr>
                <w:rStyle w:val="Hyperlink"/>
                <w:noProof/>
              </w:rPr>
            </w:rPrChange>
          </w:rPr>
          <w:delText>Table 3</w:delText>
        </w:r>
        <w:r w:rsidRPr="00676980" w:rsidDel="00676980">
          <w:rPr>
            <w:rPrChange w:id="335" w:author="Mutali Nepfumbada" w:date="2022-09-20T17:01:00Z">
              <w:rPr>
                <w:rStyle w:val="Hyperlink"/>
                <w:noProof/>
              </w:rPr>
            </w:rPrChange>
          </w:rPr>
          <w:noBreakHyphen/>
          <w:delText>1: Project Revenue Overview</w:delText>
        </w:r>
        <w:r w:rsidDel="00676980">
          <w:rPr>
            <w:noProof/>
            <w:webHidden/>
          </w:rPr>
          <w:tab/>
          <w:delText>8</w:delText>
        </w:r>
      </w:del>
    </w:p>
    <w:p w14:paraId="2140FDAC" w14:textId="32DD17EB" w:rsidR="00CF2005" w:rsidDel="00676980" w:rsidRDefault="00CF2005">
      <w:pPr>
        <w:pStyle w:val="TableofFigures"/>
        <w:tabs>
          <w:tab w:val="right" w:pos="9539"/>
        </w:tabs>
        <w:rPr>
          <w:del w:id="336" w:author="Mutali Nepfumbada" w:date="2022-09-20T17:01:00Z"/>
          <w:rFonts w:asciiTheme="minorHAnsi" w:eastAsiaTheme="minorEastAsia" w:hAnsiTheme="minorHAnsi" w:cstheme="minorBidi"/>
          <w:noProof/>
          <w:sz w:val="22"/>
          <w:szCs w:val="22"/>
          <w:lang w:val="en-ZA" w:eastAsia="en-ZA"/>
        </w:rPr>
      </w:pPr>
      <w:del w:id="337" w:author="Mutali Nepfumbada" w:date="2022-09-20T17:01:00Z">
        <w:r w:rsidRPr="00676980" w:rsidDel="00676980">
          <w:rPr>
            <w:rPrChange w:id="338" w:author="Mutali Nepfumbada" w:date="2022-09-20T17:01:00Z">
              <w:rPr>
                <w:rStyle w:val="Hyperlink"/>
                <w:noProof/>
              </w:rPr>
            </w:rPrChange>
          </w:rPr>
          <w:delText>Table 4</w:delText>
        </w:r>
        <w:r w:rsidRPr="00676980" w:rsidDel="00676980">
          <w:rPr>
            <w:rPrChange w:id="339" w:author="Mutali Nepfumbada" w:date="2022-09-20T17:01:00Z">
              <w:rPr>
                <w:rStyle w:val="Hyperlink"/>
                <w:noProof/>
              </w:rPr>
            </w:rPrChange>
          </w:rPr>
          <w:noBreakHyphen/>
          <w:delText>1: Vergelegen Project Overview</w:delText>
        </w:r>
        <w:r w:rsidDel="00676980">
          <w:rPr>
            <w:noProof/>
            <w:webHidden/>
          </w:rPr>
          <w:tab/>
          <w:delText>9</w:delText>
        </w:r>
      </w:del>
    </w:p>
    <w:p w14:paraId="55507312" w14:textId="652E2BB6" w:rsidR="00CF2005" w:rsidDel="00676980" w:rsidRDefault="00CF2005">
      <w:pPr>
        <w:pStyle w:val="TableofFigures"/>
        <w:tabs>
          <w:tab w:val="right" w:pos="9539"/>
        </w:tabs>
        <w:rPr>
          <w:del w:id="340" w:author="Mutali Nepfumbada" w:date="2022-09-20T17:01:00Z"/>
          <w:rFonts w:asciiTheme="minorHAnsi" w:eastAsiaTheme="minorEastAsia" w:hAnsiTheme="minorHAnsi" w:cstheme="minorBidi"/>
          <w:noProof/>
          <w:sz w:val="22"/>
          <w:szCs w:val="22"/>
          <w:lang w:val="en-ZA" w:eastAsia="en-ZA"/>
        </w:rPr>
      </w:pPr>
      <w:del w:id="341" w:author="Mutali Nepfumbada" w:date="2022-09-20T17:01:00Z">
        <w:r w:rsidRPr="00676980" w:rsidDel="00676980">
          <w:rPr>
            <w:rPrChange w:id="342" w:author="Mutali Nepfumbada" w:date="2022-09-20T17:01:00Z">
              <w:rPr>
                <w:rStyle w:val="Hyperlink"/>
                <w:noProof/>
              </w:rPr>
            </w:rPrChange>
          </w:rPr>
          <w:delText>Table 4</w:delText>
        </w:r>
        <w:r w:rsidRPr="00676980" w:rsidDel="00676980">
          <w:rPr>
            <w:rPrChange w:id="343" w:author="Mutali Nepfumbada" w:date="2022-09-20T17:01:00Z">
              <w:rPr>
                <w:rStyle w:val="Hyperlink"/>
                <w:noProof/>
              </w:rPr>
            </w:rPrChange>
          </w:rPr>
          <w:noBreakHyphen/>
          <w:delText>2: Vergelegen Production and Forecast</w:delText>
        </w:r>
        <w:r w:rsidDel="00676980">
          <w:rPr>
            <w:noProof/>
            <w:webHidden/>
          </w:rPr>
          <w:tab/>
          <w:delText>9</w:delText>
        </w:r>
      </w:del>
    </w:p>
    <w:p w14:paraId="0A5B4D3D" w14:textId="0B1FC15E" w:rsidR="00CF2005" w:rsidDel="00676980" w:rsidRDefault="00CF2005">
      <w:pPr>
        <w:pStyle w:val="TableofFigures"/>
        <w:tabs>
          <w:tab w:val="right" w:pos="9539"/>
        </w:tabs>
        <w:rPr>
          <w:del w:id="344" w:author="Mutali Nepfumbada" w:date="2022-09-20T17:01:00Z"/>
          <w:rFonts w:asciiTheme="minorHAnsi" w:eastAsiaTheme="minorEastAsia" w:hAnsiTheme="minorHAnsi" w:cstheme="minorBidi"/>
          <w:noProof/>
          <w:sz w:val="22"/>
          <w:szCs w:val="22"/>
          <w:lang w:val="en-ZA" w:eastAsia="en-ZA"/>
        </w:rPr>
      </w:pPr>
      <w:del w:id="345" w:author="Mutali Nepfumbada" w:date="2022-09-20T17:01:00Z">
        <w:r w:rsidRPr="00676980" w:rsidDel="00676980">
          <w:rPr>
            <w:rPrChange w:id="346" w:author="Mutali Nepfumbada" w:date="2022-09-20T17:01:00Z">
              <w:rPr>
                <w:rStyle w:val="Hyperlink"/>
                <w:noProof/>
              </w:rPr>
            </w:rPrChange>
          </w:rPr>
          <w:delText>Table 4</w:delText>
        </w:r>
        <w:r w:rsidRPr="00676980" w:rsidDel="00676980">
          <w:rPr>
            <w:rPrChange w:id="347" w:author="Mutali Nepfumbada" w:date="2022-09-20T17:01:00Z">
              <w:rPr>
                <w:rStyle w:val="Hyperlink"/>
                <w:noProof/>
              </w:rPr>
            </w:rPrChange>
          </w:rPr>
          <w:noBreakHyphen/>
          <w:delText>3: Vergelegen irradiation and Forecast</w:delText>
        </w:r>
        <w:r w:rsidDel="00676980">
          <w:rPr>
            <w:noProof/>
            <w:webHidden/>
          </w:rPr>
          <w:tab/>
          <w:delText>11</w:delText>
        </w:r>
      </w:del>
    </w:p>
    <w:p w14:paraId="6BAECC83" w14:textId="7967F625" w:rsidR="00CF2005" w:rsidDel="00676980" w:rsidRDefault="00CF2005">
      <w:pPr>
        <w:pStyle w:val="TableofFigures"/>
        <w:tabs>
          <w:tab w:val="right" w:pos="9539"/>
        </w:tabs>
        <w:rPr>
          <w:del w:id="348" w:author="Mutali Nepfumbada" w:date="2022-09-20T17:01:00Z"/>
          <w:rFonts w:asciiTheme="minorHAnsi" w:eastAsiaTheme="minorEastAsia" w:hAnsiTheme="minorHAnsi" w:cstheme="minorBidi"/>
          <w:noProof/>
          <w:sz w:val="22"/>
          <w:szCs w:val="22"/>
          <w:lang w:val="en-ZA" w:eastAsia="en-ZA"/>
        </w:rPr>
      </w:pPr>
      <w:del w:id="349" w:author="Mutali Nepfumbada" w:date="2022-09-20T17:01:00Z">
        <w:r w:rsidRPr="00676980" w:rsidDel="00676980">
          <w:rPr>
            <w:rPrChange w:id="350" w:author="Mutali Nepfumbada" w:date="2022-09-20T17:01:00Z">
              <w:rPr>
                <w:rStyle w:val="Hyperlink"/>
                <w:noProof/>
              </w:rPr>
            </w:rPrChange>
          </w:rPr>
          <w:delText>Table 4</w:delText>
        </w:r>
        <w:r w:rsidRPr="00676980" w:rsidDel="00676980">
          <w:rPr>
            <w:rPrChange w:id="351" w:author="Mutali Nepfumbada" w:date="2022-09-20T17:01:00Z">
              <w:rPr>
                <w:rStyle w:val="Hyperlink"/>
                <w:noProof/>
              </w:rPr>
            </w:rPrChange>
          </w:rPr>
          <w:noBreakHyphen/>
          <w:delText>4: Vergelegen Availability and Guaranteed</w:delText>
        </w:r>
        <w:r w:rsidDel="00676980">
          <w:rPr>
            <w:noProof/>
            <w:webHidden/>
          </w:rPr>
          <w:tab/>
          <w:delText>12</w:delText>
        </w:r>
      </w:del>
    </w:p>
    <w:p w14:paraId="2BE8B600" w14:textId="37FE40B4" w:rsidR="00CF2005" w:rsidDel="00676980" w:rsidRDefault="00CF2005">
      <w:pPr>
        <w:pStyle w:val="TableofFigures"/>
        <w:tabs>
          <w:tab w:val="right" w:pos="9539"/>
        </w:tabs>
        <w:rPr>
          <w:del w:id="352" w:author="Mutali Nepfumbada" w:date="2022-09-20T17:01:00Z"/>
          <w:rFonts w:asciiTheme="minorHAnsi" w:eastAsiaTheme="minorEastAsia" w:hAnsiTheme="minorHAnsi" w:cstheme="minorBidi"/>
          <w:noProof/>
          <w:sz w:val="22"/>
          <w:szCs w:val="22"/>
          <w:lang w:val="en-ZA" w:eastAsia="en-ZA"/>
        </w:rPr>
      </w:pPr>
      <w:del w:id="353" w:author="Mutali Nepfumbada" w:date="2022-09-20T17:01:00Z">
        <w:r w:rsidRPr="00676980" w:rsidDel="00676980">
          <w:rPr>
            <w:rPrChange w:id="354" w:author="Mutali Nepfumbada" w:date="2022-09-20T17:01:00Z">
              <w:rPr>
                <w:rStyle w:val="Hyperlink"/>
                <w:noProof/>
              </w:rPr>
            </w:rPrChange>
          </w:rPr>
          <w:delText>Table 4</w:delText>
        </w:r>
        <w:r w:rsidRPr="00676980" w:rsidDel="00676980">
          <w:rPr>
            <w:rPrChange w:id="355" w:author="Mutali Nepfumbada" w:date="2022-09-20T17:01:00Z">
              <w:rPr>
                <w:rStyle w:val="Hyperlink"/>
                <w:noProof/>
              </w:rPr>
            </w:rPrChange>
          </w:rPr>
          <w:noBreakHyphen/>
          <w:delText>5: Vergelegen PR and Forecast</w:delText>
        </w:r>
        <w:r w:rsidDel="00676980">
          <w:rPr>
            <w:noProof/>
            <w:webHidden/>
          </w:rPr>
          <w:tab/>
          <w:delText>12</w:delText>
        </w:r>
      </w:del>
    </w:p>
    <w:p w14:paraId="199AF3F2" w14:textId="0D94E6B2" w:rsidR="00CF2005" w:rsidDel="00676980" w:rsidRDefault="00CF2005">
      <w:pPr>
        <w:pStyle w:val="TableofFigures"/>
        <w:tabs>
          <w:tab w:val="right" w:pos="9539"/>
        </w:tabs>
        <w:rPr>
          <w:del w:id="356" w:author="Mutali Nepfumbada" w:date="2022-09-20T17:01:00Z"/>
          <w:rFonts w:asciiTheme="minorHAnsi" w:eastAsiaTheme="minorEastAsia" w:hAnsiTheme="minorHAnsi" w:cstheme="minorBidi"/>
          <w:noProof/>
          <w:sz w:val="22"/>
          <w:szCs w:val="22"/>
          <w:lang w:val="en-ZA" w:eastAsia="en-ZA"/>
        </w:rPr>
      </w:pPr>
      <w:del w:id="357" w:author="Mutali Nepfumbada" w:date="2022-09-20T17:01:00Z">
        <w:r w:rsidRPr="00676980" w:rsidDel="00676980">
          <w:rPr>
            <w:rPrChange w:id="358" w:author="Mutali Nepfumbada" w:date="2022-09-20T17:01:00Z">
              <w:rPr>
                <w:rStyle w:val="Hyperlink"/>
                <w:noProof/>
              </w:rPr>
            </w:rPrChange>
          </w:rPr>
          <w:delText>Table 5</w:delText>
        </w:r>
        <w:r w:rsidRPr="00676980" w:rsidDel="00676980">
          <w:rPr>
            <w:rPrChange w:id="359" w:author="Mutali Nepfumbada" w:date="2022-09-20T17:01:00Z">
              <w:rPr>
                <w:rStyle w:val="Hyperlink"/>
                <w:noProof/>
              </w:rPr>
            </w:rPrChange>
          </w:rPr>
          <w:noBreakHyphen/>
          <w:delText>1:Durbanville Project Overview</w:delText>
        </w:r>
        <w:r w:rsidDel="00676980">
          <w:rPr>
            <w:noProof/>
            <w:webHidden/>
          </w:rPr>
          <w:tab/>
          <w:delText>13</w:delText>
        </w:r>
      </w:del>
    </w:p>
    <w:p w14:paraId="688D4B80" w14:textId="3F8EDFC4" w:rsidR="00CF2005" w:rsidDel="00676980" w:rsidRDefault="00CF2005">
      <w:pPr>
        <w:pStyle w:val="TableofFigures"/>
        <w:tabs>
          <w:tab w:val="right" w:pos="9539"/>
        </w:tabs>
        <w:rPr>
          <w:del w:id="360" w:author="Mutali Nepfumbada" w:date="2022-09-20T17:01:00Z"/>
          <w:rFonts w:asciiTheme="minorHAnsi" w:eastAsiaTheme="minorEastAsia" w:hAnsiTheme="minorHAnsi" w:cstheme="minorBidi"/>
          <w:noProof/>
          <w:sz w:val="22"/>
          <w:szCs w:val="22"/>
          <w:lang w:val="en-ZA" w:eastAsia="en-ZA"/>
        </w:rPr>
      </w:pPr>
      <w:del w:id="361" w:author="Mutali Nepfumbada" w:date="2022-09-20T17:01:00Z">
        <w:r w:rsidRPr="00676980" w:rsidDel="00676980">
          <w:rPr>
            <w:rPrChange w:id="362" w:author="Mutali Nepfumbada" w:date="2022-09-20T17:01:00Z">
              <w:rPr>
                <w:rStyle w:val="Hyperlink"/>
                <w:noProof/>
              </w:rPr>
            </w:rPrChange>
          </w:rPr>
          <w:delText>Table 5</w:delText>
        </w:r>
        <w:r w:rsidRPr="00676980" w:rsidDel="00676980">
          <w:rPr>
            <w:rPrChange w:id="363" w:author="Mutali Nepfumbada" w:date="2022-09-20T17:01:00Z">
              <w:rPr>
                <w:rStyle w:val="Hyperlink"/>
                <w:noProof/>
              </w:rPr>
            </w:rPrChange>
          </w:rPr>
          <w:noBreakHyphen/>
          <w:delText>2: Durbanville Production and Forecast</w:delText>
        </w:r>
        <w:r w:rsidDel="00676980">
          <w:rPr>
            <w:noProof/>
            <w:webHidden/>
          </w:rPr>
          <w:tab/>
          <w:delText>13</w:delText>
        </w:r>
      </w:del>
    </w:p>
    <w:p w14:paraId="0F965D5F" w14:textId="1C960D75" w:rsidR="00CF2005" w:rsidDel="00676980" w:rsidRDefault="00CF2005">
      <w:pPr>
        <w:pStyle w:val="TableofFigures"/>
        <w:tabs>
          <w:tab w:val="right" w:pos="9539"/>
        </w:tabs>
        <w:rPr>
          <w:del w:id="364" w:author="Mutali Nepfumbada" w:date="2022-09-20T17:01:00Z"/>
          <w:rFonts w:asciiTheme="minorHAnsi" w:eastAsiaTheme="minorEastAsia" w:hAnsiTheme="minorHAnsi" w:cstheme="minorBidi"/>
          <w:noProof/>
          <w:sz w:val="22"/>
          <w:szCs w:val="22"/>
          <w:lang w:val="en-ZA" w:eastAsia="en-ZA"/>
        </w:rPr>
      </w:pPr>
      <w:del w:id="365" w:author="Mutali Nepfumbada" w:date="2022-09-20T17:01:00Z">
        <w:r w:rsidRPr="00676980" w:rsidDel="00676980">
          <w:rPr>
            <w:rPrChange w:id="366" w:author="Mutali Nepfumbada" w:date="2022-09-20T17:01:00Z">
              <w:rPr>
                <w:rStyle w:val="Hyperlink"/>
                <w:noProof/>
              </w:rPr>
            </w:rPrChange>
          </w:rPr>
          <w:delText>Table 5</w:delText>
        </w:r>
        <w:r w:rsidRPr="00676980" w:rsidDel="00676980">
          <w:rPr>
            <w:rPrChange w:id="367" w:author="Mutali Nepfumbada" w:date="2022-09-20T17:01:00Z">
              <w:rPr>
                <w:rStyle w:val="Hyperlink"/>
                <w:noProof/>
              </w:rPr>
            </w:rPrChange>
          </w:rPr>
          <w:noBreakHyphen/>
          <w:delText>3: Durbanville irradiation and Forecast</w:delText>
        </w:r>
        <w:r w:rsidDel="00676980">
          <w:rPr>
            <w:noProof/>
            <w:webHidden/>
          </w:rPr>
          <w:tab/>
          <w:delText>14</w:delText>
        </w:r>
      </w:del>
    </w:p>
    <w:p w14:paraId="1688C042" w14:textId="43E52293" w:rsidR="00CF2005" w:rsidDel="00676980" w:rsidRDefault="00CF2005">
      <w:pPr>
        <w:pStyle w:val="TableofFigures"/>
        <w:tabs>
          <w:tab w:val="right" w:pos="9539"/>
        </w:tabs>
        <w:rPr>
          <w:del w:id="368" w:author="Mutali Nepfumbada" w:date="2022-09-20T17:01:00Z"/>
          <w:rFonts w:asciiTheme="minorHAnsi" w:eastAsiaTheme="minorEastAsia" w:hAnsiTheme="minorHAnsi" w:cstheme="minorBidi"/>
          <w:noProof/>
          <w:sz w:val="22"/>
          <w:szCs w:val="22"/>
          <w:lang w:val="en-ZA" w:eastAsia="en-ZA"/>
        </w:rPr>
      </w:pPr>
      <w:del w:id="369" w:author="Mutali Nepfumbada" w:date="2022-09-20T17:01:00Z">
        <w:r w:rsidRPr="00676980" w:rsidDel="00676980">
          <w:rPr>
            <w:rPrChange w:id="370" w:author="Mutali Nepfumbada" w:date="2022-09-20T17:01:00Z">
              <w:rPr>
                <w:rStyle w:val="Hyperlink"/>
                <w:noProof/>
              </w:rPr>
            </w:rPrChange>
          </w:rPr>
          <w:delText>Table 5</w:delText>
        </w:r>
        <w:r w:rsidRPr="00676980" w:rsidDel="00676980">
          <w:rPr>
            <w:rPrChange w:id="371" w:author="Mutali Nepfumbada" w:date="2022-09-20T17:01:00Z">
              <w:rPr>
                <w:rStyle w:val="Hyperlink"/>
                <w:noProof/>
              </w:rPr>
            </w:rPrChange>
          </w:rPr>
          <w:noBreakHyphen/>
          <w:delText>4: Durbanville Availability and Guaranteed</w:delText>
        </w:r>
        <w:r w:rsidDel="00676980">
          <w:rPr>
            <w:noProof/>
            <w:webHidden/>
          </w:rPr>
          <w:tab/>
          <w:delText>15</w:delText>
        </w:r>
      </w:del>
    </w:p>
    <w:p w14:paraId="1744670A" w14:textId="5A87E89C" w:rsidR="00CF2005" w:rsidDel="00676980" w:rsidRDefault="00CF2005">
      <w:pPr>
        <w:pStyle w:val="TableofFigures"/>
        <w:tabs>
          <w:tab w:val="right" w:pos="9539"/>
        </w:tabs>
        <w:rPr>
          <w:del w:id="372" w:author="Mutali Nepfumbada" w:date="2022-09-20T17:01:00Z"/>
          <w:rFonts w:asciiTheme="minorHAnsi" w:eastAsiaTheme="minorEastAsia" w:hAnsiTheme="minorHAnsi" w:cstheme="minorBidi"/>
          <w:noProof/>
          <w:sz w:val="22"/>
          <w:szCs w:val="22"/>
          <w:lang w:val="en-ZA" w:eastAsia="en-ZA"/>
        </w:rPr>
      </w:pPr>
      <w:del w:id="373" w:author="Mutali Nepfumbada" w:date="2022-09-20T17:01:00Z">
        <w:r w:rsidRPr="00676980" w:rsidDel="00676980">
          <w:rPr>
            <w:rPrChange w:id="374" w:author="Mutali Nepfumbada" w:date="2022-09-20T17:01:00Z">
              <w:rPr>
                <w:rStyle w:val="Hyperlink"/>
                <w:noProof/>
              </w:rPr>
            </w:rPrChange>
          </w:rPr>
          <w:delText>Table 5</w:delText>
        </w:r>
        <w:r w:rsidRPr="00676980" w:rsidDel="00676980">
          <w:rPr>
            <w:rPrChange w:id="375" w:author="Mutali Nepfumbada" w:date="2022-09-20T17:01:00Z">
              <w:rPr>
                <w:rStyle w:val="Hyperlink"/>
                <w:noProof/>
              </w:rPr>
            </w:rPrChange>
          </w:rPr>
          <w:noBreakHyphen/>
          <w:delText>5: Durbanville PR and Forecast</w:delText>
        </w:r>
        <w:r w:rsidDel="00676980">
          <w:rPr>
            <w:noProof/>
            <w:webHidden/>
          </w:rPr>
          <w:tab/>
          <w:delText>15</w:delText>
        </w:r>
      </w:del>
    </w:p>
    <w:p w14:paraId="3631B3EA" w14:textId="6B361071" w:rsidR="00CF2005" w:rsidDel="00676980" w:rsidRDefault="00CF2005">
      <w:pPr>
        <w:pStyle w:val="TableofFigures"/>
        <w:tabs>
          <w:tab w:val="right" w:pos="9539"/>
        </w:tabs>
        <w:rPr>
          <w:del w:id="376" w:author="Mutali Nepfumbada" w:date="2022-09-20T17:01:00Z"/>
          <w:rFonts w:asciiTheme="minorHAnsi" w:eastAsiaTheme="minorEastAsia" w:hAnsiTheme="minorHAnsi" w:cstheme="minorBidi"/>
          <w:noProof/>
          <w:sz w:val="22"/>
          <w:szCs w:val="22"/>
          <w:lang w:val="en-ZA" w:eastAsia="en-ZA"/>
        </w:rPr>
      </w:pPr>
      <w:del w:id="377" w:author="Mutali Nepfumbada" w:date="2022-09-20T17:01:00Z">
        <w:r w:rsidRPr="00676980" w:rsidDel="00676980">
          <w:rPr>
            <w:rPrChange w:id="378" w:author="Mutali Nepfumbada" w:date="2022-09-20T17:01:00Z">
              <w:rPr>
                <w:rStyle w:val="Hyperlink"/>
                <w:noProof/>
              </w:rPr>
            </w:rPrChange>
          </w:rPr>
          <w:delText>Table 6</w:delText>
        </w:r>
        <w:r w:rsidRPr="00676980" w:rsidDel="00676980">
          <w:rPr>
            <w:rPrChange w:id="379" w:author="Mutali Nepfumbada" w:date="2022-09-20T17:01:00Z">
              <w:rPr>
                <w:rStyle w:val="Hyperlink"/>
                <w:noProof/>
              </w:rPr>
            </w:rPrChange>
          </w:rPr>
          <w:noBreakHyphen/>
          <w:delText>1: Midstream Project Overview</w:delText>
        </w:r>
        <w:r w:rsidDel="00676980">
          <w:rPr>
            <w:noProof/>
            <w:webHidden/>
          </w:rPr>
          <w:tab/>
          <w:delText>17</w:delText>
        </w:r>
      </w:del>
    </w:p>
    <w:p w14:paraId="2BCFE436" w14:textId="173257C6" w:rsidR="00CF2005" w:rsidDel="00676980" w:rsidRDefault="00CF2005">
      <w:pPr>
        <w:pStyle w:val="TableofFigures"/>
        <w:tabs>
          <w:tab w:val="right" w:pos="9539"/>
        </w:tabs>
        <w:rPr>
          <w:del w:id="380" w:author="Mutali Nepfumbada" w:date="2022-09-20T17:01:00Z"/>
          <w:rFonts w:asciiTheme="minorHAnsi" w:eastAsiaTheme="minorEastAsia" w:hAnsiTheme="minorHAnsi" w:cstheme="minorBidi"/>
          <w:noProof/>
          <w:sz w:val="22"/>
          <w:szCs w:val="22"/>
          <w:lang w:val="en-ZA" w:eastAsia="en-ZA"/>
        </w:rPr>
      </w:pPr>
      <w:del w:id="381" w:author="Mutali Nepfumbada" w:date="2022-09-20T17:01:00Z">
        <w:r w:rsidRPr="00676980" w:rsidDel="00676980">
          <w:rPr>
            <w:rPrChange w:id="382" w:author="Mutali Nepfumbada" w:date="2022-09-20T17:01:00Z">
              <w:rPr>
                <w:rStyle w:val="Hyperlink"/>
                <w:noProof/>
              </w:rPr>
            </w:rPrChange>
          </w:rPr>
          <w:delText>Table 6</w:delText>
        </w:r>
        <w:r w:rsidRPr="00676980" w:rsidDel="00676980">
          <w:rPr>
            <w:rPrChange w:id="383" w:author="Mutali Nepfumbada" w:date="2022-09-20T17:01:00Z">
              <w:rPr>
                <w:rStyle w:val="Hyperlink"/>
                <w:noProof/>
              </w:rPr>
            </w:rPrChange>
          </w:rPr>
          <w:noBreakHyphen/>
          <w:delText>2: Midstream Production and Forecast</w:delText>
        </w:r>
        <w:r w:rsidDel="00676980">
          <w:rPr>
            <w:noProof/>
            <w:webHidden/>
          </w:rPr>
          <w:tab/>
          <w:delText>17</w:delText>
        </w:r>
      </w:del>
    </w:p>
    <w:p w14:paraId="6172BB0A" w14:textId="3ACE4F25" w:rsidR="00CF2005" w:rsidDel="00676980" w:rsidRDefault="00CF2005">
      <w:pPr>
        <w:pStyle w:val="TableofFigures"/>
        <w:tabs>
          <w:tab w:val="right" w:pos="9539"/>
        </w:tabs>
        <w:rPr>
          <w:del w:id="384" w:author="Mutali Nepfumbada" w:date="2022-09-20T17:01:00Z"/>
          <w:rFonts w:asciiTheme="minorHAnsi" w:eastAsiaTheme="minorEastAsia" w:hAnsiTheme="minorHAnsi" w:cstheme="minorBidi"/>
          <w:noProof/>
          <w:sz w:val="22"/>
          <w:szCs w:val="22"/>
          <w:lang w:val="en-ZA" w:eastAsia="en-ZA"/>
        </w:rPr>
      </w:pPr>
      <w:del w:id="385" w:author="Mutali Nepfumbada" w:date="2022-09-20T17:01:00Z">
        <w:r w:rsidRPr="00676980" w:rsidDel="00676980">
          <w:rPr>
            <w:rPrChange w:id="386" w:author="Mutali Nepfumbada" w:date="2022-09-20T17:01:00Z">
              <w:rPr>
                <w:rStyle w:val="Hyperlink"/>
                <w:noProof/>
              </w:rPr>
            </w:rPrChange>
          </w:rPr>
          <w:delText>Table 6</w:delText>
        </w:r>
        <w:r w:rsidRPr="00676980" w:rsidDel="00676980">
          <w:rPr>
            <w:rPrChange w:id="387" w:author="Mutali Nepfumbada" w:date="2022-09-20T17:01:00Z">
              <w:rPr>
                <w:rStyle w:val="Hyperlink"/>
                <w:noProof/>
              </w:rPr>
            </w:rPrChange>
          </w:rPr>
          <w:noBreakHyphen/>
          <w:delText>3: Midstream irradiation and Forecast</w:delText>
        </w:r>
        <w:r w:rsidDel="00676980">
          <w:rPr>
            <w:noProof/>
            <w:webHidden/>
          </w:rPr>
          <w:tab/>
          <w:delText>18</w:delText>
        </w:r>
      </w:del>
    </w:p>
    <w:p w14:paraId="097E5D28" w14:textId="5751CAD7" w:rsidR="00CF2005" w:rsidDel="00676980" w:rsidRDefault="00CF2005">
      <w:pPr>
        <w:pStyle w:val="TableofFigures"/>
        <w:tabs>
          <w:tab w:val="right" w:pos="9539"/>
        </w:tabs>
        <w:rPr>
          <w:del w:id="388" w:author="Mutali Nepfumbada" w:date="2022-09-20T17:01:00Z"/>
          <w:rFonts w:asciiTheme="minorHAnsi" w:eastAsiaTheme="minorEastAsia" w:hAnsiTheme="minorHAnsi" w:cstheme="minorBidi"/>
          <w:noProof/>
          <w:sz w:val="22"/>
          <w:szCs w:val="22"/>
          <w:lang w:val="en-ZA" w:eastAsia="en-ZA"/>
        </w:rPr>
      </w:pPr>
      <w:del w:id="389" w:author="Mutali Nepfumbada" w:date="2022-09-20T17:01:00Z">
        <w:r w:rsidRPr="00676980" w:rsidDel="00676980">
          <w:rPr>
            <w:rPrChange w:id="390" w:author="Mutali Nepfumbada" w:date="2022-09-20T17:01:00Z">
              <w:rPr>
                <w:rStyle w:val="Hyperlink"/>
                <w:noProof/>
              </w:rPr>
            </w:rPrChange>
          </w:rPr>
          <w:delText>Table 6</w:delText>
        </w:r>
        <w:r w:rsidRPr="00676980" w:rsidDel="00676980">
          <w:rPr>
            <w:rPrChange w:id="391" w:author="Mutali Nepfumbada" w:date="2022-09-20T17:01:00Z">
              <w:rPr>
                <w:rStyle w:val="Hyperlink"/>
                <w:noProof/>
              </w:rPr>
            </w:rPrChange>
          </w:rPr>
          <w:noBreakHyphen/>
          <w:delText>4: Midstream Availability and Guaranteed</w:delText>
        </w:r>
        <w:r w:rsidDel="00676980">
          <w:rPr>
            <w:noProof/>
            <w:webHidden/>
          </w:rPr>
          <w:tab/>
          <w:delText>18</w:delText>
        </w:r>
      </w:del>
    </w:p>
    <w:p w14:paraId="4FC877EF" w14:textId="2AB5E5D7" w:rsidR="00CF2005" w:rsidDel="00676980" w:rsidRDefault="00CF2005">
      <w:pPr>
        <w:pStyle w:val="TableofFigures"/>
        <w:tabs>
          <w:tab w:val="right" w:pos="9539"/>
        </w:tabs>
        <w:rPr>
          <w:del w:id="392" w:author="Mutali Nepfumbada" w:date="2022-09-20T17:01:00Z"/>
          <w:rFonts w:asciiTheme="minorHAnsi" w:eastAsiaTheme="minorEastAsia" w:hAnsiTheme="minorHAnsi" w:cstheme="minorBidi"/>
          <w:noProof/>
          <w:sz w:val="22"/>
          <w:szCs w:val="22"/>
          <w:lang w:val="en-ZA" w:eastAsia="en-ZA"/>
        </w:rPr>
      </w:pPr>
      <w:del w:id="393" w:author="Mutali Nepfumbada" w:date="2022-09-20T17:01:00Z">
        <w:r w:rsidRPr="00676980" w:rsidDel="00676980">
          <w:rPr>
            <w:rPrChange w:id="394" w:author="Mutali Nepfumbada" w:date="2022-09-20T17:01:00Z">
              <w:rPr>
                <w:rStyle w:val="Hyperlink"/>
                <w:noProof/>
              </w:rPr>
            </w:rPrChange>
          </w:rPr>
          <w:delText>Table 6</w:delText>
        </w:r>
        <w:r w:rsidRPr="00676980" w:rsidDel="00676980">
          <w:rPr>
            <w:rPrChange w:id="395" w:author="Mutali Nepfumbada" w:date="2022-09-20T17:01:00Z">
              <w:rPr>
                <w:rStyle w:val="Hyperlink"/>
                <w:noProof/>
              </w:rPr>
            </w:rPrChange>
          </w:rPr>
          <w:noBreakHyphen/>
          <w:delText>5: Midstream PR and Forecast</w:delText>
        </w:r>
        <w:r w:rsidDel="00676980">
          <w:rPr>
            <w:noProof/>
            <w:webHidden/>
          </w:rPr>
          <w:tab/>
          <w:delText>19</w:delText>
        </w:r>
      </w:del>
    </w:p>
    <w:p w14:paraId="58ADF2B3" w14:textId="7B5907F8" w:rsidR="00CF2005" w:rsidDel="00676980" w:rsidRDefault="00CF2005">
      <w:pPr>
        <w:pStyle w:val="TableofFigures"/>
        <w:tabs>
          <w:tab w:val="right" w:pos="9539"/>
        </w:tabs>
        <w:rPr>
          <w:del w:id="396" w:author="Mutali Nepfumbada" w:date="2022-09-20T17:01:00Z"/>
          <w:rFonts w:asciiTheme="minorHAnsi" w:eastAsiaTheme="minorEastAsia" w:hAnsiTheme="minorHAnsi" w:cstheme="minorBidi"/>
          <w:noProof/>
          <w:sz w:val="22"/>
          <w:szCs w:val="22"/>
          <w:lang w:val="en-ZA" w:eastAsia="en-ZA"/>
        </w:rPr>
      </w:pPr>
      <w:del w:id="397" w:author="Mutali Nepfumbada" w:date="2022-09-20T17:01:00Z">
        <w:r w:rsidRPr="00676980" w:rsidDel="00676980">
          <w:rPr>
            <w:rPrChange w:id="398" w:author="Mutali Nepfumbada" w:date="2022-09-20T17:01:00Z">
              <w:rPr>
                <w:rStyle w:val="Hyperlink"/>
                <w:i/>
                <w:iCs/>
                <w:noProof/>
              </w:rPr>
            </w:rPrChange>
          </w:rPr>
          <w:delText>Table 7</w:delText>
        </w:r>
        <w:r w:rsidRPr="00676980" w:rsidDel="00676980">
          <w:rPr>
            <w:rPrChange w:id="399" w:author="Mutali Nepfumbada" w:date="2022-09-20T17:01:00Z">
              <w:rPr>
                <w:rStyle w:val="Hyperlink"/>
                <w:i/>
                <w:iCs/>
                <w:noProof/>
              </w:rPr>
            </w:rPrChange>
          </w:rPr>
          <w:noBreakHyphen/>
          <w:delText>1: Hermanus Project Overview</w:delText>
        </w:r>
        <w:r w:rsidDel="00676980">
          <w:rPr>
            <w:noProof/>
            <w:webHidden/>
          </w:rPr>
          <w:tab/>
          <w:delText>20</w:delText>
        </w:r>
      </w:del>
    </w:p>
    <w:p w14:paraId="2444A5EE" w14:textId="279C7AA6" w:rsidR="00CF2005" w:rsidDel="00676980" w:rsidRDefault="00CF2005">
      <w:pPr>
        <w:pStyle w:val="TableofFigures"/>
        <w:tabs>
          <w:tab w:val="right" w:pos="9539"/>
        </w:tabs>
        <w:rPr>
          <w:del w:id="400" w:author="Mutali Nepfumbada" w:date="2022-09-20T17:01:00Z"/>
          <w:rFonts w:asciiTheme="minorHAnsi" w:eastAsiaTheme="minorEastAsia" w:hAnsiTheme="minorHAnsi" w:cstheme="minorBidi"/>
          <w:noProof/>
          <w:sz w:val="22"/>
          <w:szCs w:val="22"/>
          <w:lang w:val="en-ZA" w:eastAsia="en-ZA"/>
        </w:rPr>
      </w:pPr>
      <w:del w:id="401" w:author="Mutali Nepfumbada" w:date="2022-09-20T17:01:00Z">
        <w:r w:rsidRPr="00676980" w:rsidDel="00676980">
          <w:rPr>
            <w:rPrChange w:id="402" w:author="Mutali Nepfumbada" w:date="2022-09-20T17:01:00Z">
              <w:rPr>
                <w:rStyle w:val="Hyperlink"/>
                <w:noProof/>
              </w:rPr>
            </w:rPrChange>
          </w:rPr>
          <w:delText>Table 7</w:delText>
        </w:r>
        <w:r w:rsidRPr="00676980" w:rsidDel="00676980">
          <w:rPr>
            <w:rPrChange w:id="403" w:author="Mutali Nepfumbada" w:date="2022-09-20T17:01:00Z">
              <w:rPr>
                <w:rStyle w:val="Hyperlink"/>
                <w:noProof/>
              </w:rPr>
            </w:rPrChange>
          </w:rPr>
          <w:noBreakHyphen/>
          <w:delText>2: Hermanus Production and Forecast</w:delText>
        </w:r>
        <w:r w:rsidDel="00676980">
          <w:rPr>
            <w:noProof/>
            <w:webHidden/>
          </w:rPr>
          <w:tab/>
          <w:delText>20</w:delText>
        </w:r>
      </w:del>
    </w:p>
    <w:p w14:paraId="789E5A53" w14:textId="7C36536C" w:rsidR="00CF2005" w:rsidDel="00676980" w:rsidRDefault="00CF2005">
      <w:pPr>
        <w:pStyle w:val="TableofFigures"/>
        <w:tabs>
          <w:tab w:val="right" w:pos="9539"/>
        </w:tabs>
        <w:rPr>
          <w:del w:id="404" w:author="Mutali Nepfumbada" w:date="2022-09-20T17:01:00Z"/>
          <w:rFonts w:asciiTheme="minorHAnsi" w:eastAsiaTheme="minorEastAsia" w:hAnsiTheme="minorHAnsi" w:cstheme="minorBidi"/>
          <w:noProof/>
          <w:sz w:val="22"/>
          <w:szCs w:val="22"/>
          <w:lang w:val="en-ZA" w:eastAsia="en-ZA"/>
        </w:rPr>
      </w:pPr>
      <w:del w:id="405" w:author="Mutali Nepfumbada" w:date="2022-09-20T17:01:00Z">
        <w:r w:rsidRPr="00676980" w:rsidDel="00676980">
          <w:rPr>
            <w:rPrChange w:id="406" w:author="Mutali Nepfumbada" w:date="2022-09-20T17:01:00Z">
              <w:rPr>
                <w:rStyle w:val="Hyperlink"/>
                <w:noProof/>
              </w:rPr>
            </w:rPrChange>
          </w:rPr>
          <w:delText>Table 7</w:delText>
        </w:r>
        <w:r w:rsidRPr="00676980" w:rsidDel="00676980">
          <w:rPr>
            <w:rPrChange w:id="407" w:author="Mutali Nepfumbada" w:date="2022-09-20T17:01:00Z">
              <w:rPr>
                <w:rStyle w:val="Hyperlink"/>
                <w:noProof/>
              </w:rPr>
            </w:rPrChange>
          </w:rPr>
          <w:noBreakHyphen/>
          <w:delText>3: Hermanus irradiation and Forecast</w:delText>
        </w:r>
        <w:r w:rsidDel="00676980">
          <w:rPr>
            <w:noProof/>
            <w:webHidden/>
          </w:rPr>
          <w:tab/>
          <w:delText>21</w:delText>
        </w:r>
      </w:del>
    </w:p>
    <w:p w14:paraId="6DFC0B33" w14:textId="3B4278DD" w:rsidR="00CF2005" w:rsidDel="00676980" w:rsidRDefault="00CF2005">
      <w:pPr>
        <w:pStyle w:val="TableofFigures"/>
        <w:tabs>
          <w:tab w:val="right" w:pos="9539"/>
        </w:tabs>
        <w:rPr>
          <w:del w:id="408" w:author="Mutali Nepfumbada" w:date="2022-09-20T17:01:00Z"/>
          <w:rFonts w:asciiTheme="minorHAnsi" w:eastAsiaTheme="minorEastAsia" w:hAnsiTheme="minorHAnsi" w:cstheme="minorBidi"/>
          <w:noProof/>
          <w:sz w:val="22"/>
          <w:szCs w:val="22"/>
          <w:lang w:val="en-ZA" w:eastAsia="en-ZA"/>
        </w:rPr>
      </w:pPr>
      <w:del w:id="409" w:author="Mutali Nepfumbada" w:date="2022-09-20T17:01:00Z">
        <w:r w:rsidRPr="00676980" w:rsidDel="00676980">
          <w:rPr>
            <w:rPrChange w:id="410" w:author="Mutali Nepfumbada" w:date="2022-09-20T17:01:00Z">
              <w:rPr>
                <w:rStyle w:val="Hyperlink"/>
                <w:noProof/>
              </w:rPr>
            </w:rPrChange>
          </w:rPr>
          <w:delText>Table 7</w:delText>
        </w:r>
        <w:r w:rsidRPr="00676980" w:rsidDel="00676980">
          <w:rPr>
            <w:rPrChange w:id="411" w:author="Mutali Nepfumbada" w:date="2022-09-20T17:01:00Z">
              <w:rPr>
                <w:rStyle w:val="Hyperlink"/>
                <w:noProof/>
              </w:rPr>
            </w:rPrChange>
          </w:rPr>
          <w:noBreakHyphen/>
          <w:delText>4: Hermanus Availability and Forecast</w:delText>
        </w:r>
        <w:r w:rsidDel="00676980">
          <w:rPr>
            <w:noProof/>
            <w:webHidden/>
          </w:rPr>
          <w:tab/>
          <w:delText>21</w:delText>
        </w:r>
      </w:del>
    </w:p>
    <w:p w14:paraId="794696D7" w14:textId="4986D939" w:rsidR="00CF2005" w:rsidDel="00676980" w:rsidRDefault="00CF2005">
      <w:pPr>
        <w:pStyle w:val="TableofFigures"/>
        <w:tabs>
          <w:tab w:val="right" w:pos="9539"/>
        </w:tabs>
        <w:rPr>
          <w:del w:id="412" w:author="Mutali Nepfumbada" w:date="2022-09-20T17:01:00Z"/>
          <w:rFonts w:asciiTheme="minorHAnsi" w:eastAsiaTheme="minorEastAsia" w:hAnsiTheme="minorHAnsi" w:cstheme="minorBidi"/>
          <w:noProof/>
          <w:sz w:val="22"/>
          <w:szCs w:val="22"/>
          <w:lang w:val="en-ZA" w:eastAsia="en-ZA"/>
        </w:rPr>
      </w:pPr>
      <w:del w:id="413" w:author="Mutali Nepfumbada" w:date="2022-09-20T17:01:00Z">
        <w:r w:rsidRPr="00676980" w:rsidDel="00676980">
          <w:rPr>
            <w:rPrChange w:id="414" w:author="Mutali Nepfumbada" w:date="2022-09-20T17:01:00Z">
              <w:rPr>
                <w:rStyle w:val="Hyperlink"/>
                <w:noProof/>
              </w:rPr>
            </w:rPrChange>
          </w:rPr>
          <w:delText>Table 7</w:delText>
        </w:r>
        <w:r w:rsidRPr="00676980" w:rsidDel="00676980">
          <w:rPr>
            <w:rPrChange w:id="415" w:author="Mutali Nepfumbada" w:date="2022-09-20T17:01:00Z">
              <w:rPr>
                <w:rStyle w:val="Hyperlink"/>
                <w:noProof/>
              </w:rPr>
            </w:rPrChange>
          </w:rPr>
          <w:noBreakHyphen/>
          <w:delText>5: Hermanus PR and Forecast</w:delText>
        </w:r>
        <w:r w:rsidDel="00676980">
          <w:rPr>
            <w:noProof/>
            <w:webHidden/>
          </w:rPr>
          <w:tab/>
          <w:delText>22</w:delText>
        </w:r>
      </w:del>
    </w:p>
    <w:p w14:paraId="2415A4ED" w14:textId="619A8286" w:rsidR="00CF2005" w:rsidDel="00676980" w:rsidRDefault="00CF2005">
      <w:pPr>
        <w:pStyle w:val="TableofFigures"/>
        <w:tabs>
          <w:tab w:val="right" w:pos="9539"/>
        </w:tabs>
        <w:rPr>
          <w:del w:id="416" w:author="Mutali Nepfumbada" w:date="2022-09-20T17:01:00Z"/>
          <w:rFonts w:asciiTheme="minorHAnsi" w:eastAsiaTheme="minorEastAsia" w:hAnsiTheme="minorHAnsi" w:cstheme="minorBidi"/>
          <w:noProof/>
          <w:sz w:val="22"/>
          <w:szCs w:val="22"/>
          <w:lang w:val="en-ZA" w:eastAsia="en-ZA"/>
        </w:rPr>
      </w:pPr>
      <w:del w:id="417" w:author="Mutali Nepfumbada" w:date="2022-09-20T17:01:00Z">
        <w:r w:rsidRPr="00676980" w:rsidDel="00676980">
          <w:rPr>
            <w:rPrChange w:id="418" w:author="Mutali Nepfumbada" w:date="2022-09-20T17:01:00Z">
              <w:rPr>
                <w:rStyle w:val="Hyperlink"/>
                <w:noProof/>
              </w:rPr>
            </w:rPrChange>
          </w:rPr>
          <w:delText>Table 8</w:delText>
        </w:r>
        <w:r w:rsidRPr="00676980" w:rsidDel="00676980">
          <w:rPr>
            <w:rPrChange w:id="419" w:author="Mutali Nepfumbada" w:date="2022-09-20T17:01:00Z">
              <w:rPr>
                <w:rStyle w:val="Hyperlink"/>
                <w:noProof/>
              </w:rPr>
            </w:rPrChange>
          </w:rPr>
          <w:noBreakHyphen/>
          <w:delText>1: Highveld Project Overview</w:delText>
        </w:r>
        <w:r w:rsidDel="00676980">
          <w:rPr>
            <w:noProof/>
            <w:webHidden/>
          </w:rPr>
          <w:tab/>
          <w:delText>23</w:delText>
        </w:r>
      </w:del>
    </w:p>
    <w:p w14:paraId="6D64E472" w14:textId="5DE7C6E5" w:rsidR="00CF2005" w:rsidDel="00676980" w:rsidRDefault="00CF2005">
      <w:pPr>
        <w:pStyle w:val="TableofFigures"/>
        <w:tabs>
          <w:tab w:val="right" w:pos="9539"/>
        </w:tabs>
        <w:rPr>
          <w:del w:id="420" w:author="Mutali Nepfumbada" w:date="2022-09-20T17:01:00Z"/>
          <w:rFonts w:asciiTheme="minorHAnsi" w:eastAsiaTheme="minorEastAsia" w:hAnsiTheme="minorHAnsi" w:cstheme="minorBidi"/>
          <w:noProof/>
          <w:sz w:val="22"/>
          <w:szCs w:val="22"/>
          <w:lang w:val="en-ZA" w:eastAsia="en-ZA"/>
        </w:rPr>
      </w:pPr>
      <w:del w:id="421" w:author="Mutali Nepfumbada" w:date="2022-09-20T17:01:00Z">
        <w:r w:rsidRPr="00676980" w:rsidDel="00676980">
          <w:rPr>
            <w:rPrChange w:id="422" w:author="Mutali Nepfumbada" w:date="2022-09-20T17:01:00Z">
              <w:rPr>
                <w:rStyle w:val="Hyperlink"/>
                <w:noProof/>
              </w:rPr>
            </w:rPrChange>
          </w:rPr>
          <w:delText>Table 8</w:delText>
        </w:r>
        <w:r w:rsidRPr="00676980" w:rsidDel="00676980">
          <w:rPr>
            <w:rPrChange w:id="423" w:author="Mutali Nepfumbada" w:date="2022-09-20T17:01:00Z">
              <w:rPr>
                <w:rStyle w:val="Hyperlink"/>
                <w:noProof/>
              </w:rPr>
            </w:rPrChange>
          </w:rPr>
          <w:noBreakHyphen/>
          <w:delText>2: Highveld Production and Forecast</w:delText>
        </w:r>
        <w:r w:rsidDel="00676980">
          <w:rPr>
            <w:noProof/>
            <w:webHidden/>
          </w:rPr>
          <w:tab/>
          <w:delText>23</w:delText>
        </w:r>
      </w:del>
    </w:p>
    <w:p w14:paraId="529CED23" w14:textId="424BAC12" w:rsidR="00CF2005" w:rsidDel="00676980" w:rsidRDefault="00CF2005">
      <w:pPr>
        <w:pStyle w:val="TableofFigures"/>
        <w:tabs>
          <w:tab w:val="right" w:pos="9539"/>
        </w:tabs>
        <w:rPr>
          <w:del w:id="424" w:author="Mutali Nepfumbada" w:date="2022-09-20T17:01:00Z"/>
          <w:rFonts w:asciiTheme="minorHAnsi" w:eastAsiaTheme="minorEastAsia" w:hAnsiTheme="minorHAnsi" w:cstheme="minorBidi"/>
          <w:noProof/>
          <w:sz w:val="22"/>
          <w:szCs w:val="22"/>
          <w:lang w:val="en-ZA" w:eastAsia="en-ZA"/>
        </w:rPr>
      </w:pPr>
      <w:del w:id="425" w:author="Mutali Nepfumbada" w:date="2022-09-20T17:01:00Z">
        <w:r w:rsidRPr="00676980" w:rsidDel="00676980">
          <w:rPr>
            <w:rPrChange w:id="426" w:author="Mutali Nepfumbada" w:date="2022-09-20T17:01:00Z">
              <w:rPr>
                <w:rStyle w:val="Hyperlink"/>
                <w:noProof/>
              </w:rPr>
            </w:rPrChange>
          </w:rPr>
          <w:delText>Table 8</w:delText>
        </w:r>
        <w:r w:rsidRPr="00676980" w:rsidDel="00676980">
          <w:rPr>
            <w:rPrChange w:id="427" w:author="Mutali Nepfumbada" w:date="2022-09-20T17:01:00Z">
              <w:rPr>
                <w:rStyle w:val="Hyperlink"/>
                <w:noProof/>
              </w:rPr>
            </w:rPrChange>
          </w:rPr>
          <w:noBreakHyphen/>
          <w:delText>3: Highveld irradiation and Forecast</w:delText>
        </w:r>
        <w:r w:rsidDel="00676980">
          <w:rPr>
            <w:noProof/>
            <w:webHidden/>
          </w:rPr>
          <w:tab/>
          <w:delText>24</w:delText>
        </w:r>
      </w:del>
    </w:p>
    <w:p w14:paraId="69423E24" w14:textId="21D662DD" w:rsidR="00CF2005" w:rsidDel="00676980" w:rsidRDefault="00CF2005">
      <w:pPr>
        <w:pStyle w:val="TableofFigures"/>
        <w:tabs>
          <w:tab w:val="right" w:pos="9539"/>
        </w:tabs>
        <w:rPr>
          <w:del w:id="428" w:author="Mutali Nepfumbada" w:date="2022-09-20T17:01:00Z"/>
          <w:rFonts w:asciiTheme="minorHAnsi" w:eastAsiaTheme="minorEastAsia" w:hAnsiTheme="minorHAnsi" w:cstheme="minorBidi"/>
          <w:noProof/>
          <w:sz w:val="22"/>
          <w:szCs w:val="22"/>
          <w:lang w:val="en-ZA" w:eastAsia="en-ZA"/>
        </w:rPr>
      </w:pPr>
      <w:del w:id="429" w:author="Mutali Nepfumbada" w:date="2022-09-20T17:01:00Z">
        <w:r w:rsidRPr="00676980" w:rsidDel="00676980">
          <w:rPr>
            <w:rPrChange w:id="430" w:author="Mutali Nepfumbada" w:date="2022-09-20T17:01:00Z">
              <w:rPr>
                <w:rStyle w:val="Hyperlink"/>
                <w:noProof/>
              </w:rPr>
            </w:rPrChange>
          </w:rPr>
          <w:delText>Table 8</w:delText>
        </w:r>
        <w:r w:rsidRPr="00676980" w:rsidDel="00676980">
          <w:rPr>
            <w:rPrChange w:id="431" w:author="Mutali Nepfumbada" w:date="2022-09-20T17:01:00Z">
              <w:rPr>
                <w:rStyle w:val="Hyperlink"/>
                <w:noProof/>
              </w:rPr>
            </w:rPrChange>
          </w:rPr>
          <w:noBreakHyphen/>
          <w:delText>4: Highveld Availability and Forecast</w:delText>
        </w:r>
        <w:r w:rsidDel="00676980">
          <w:rPr>
            <w:noProof/>
            <w:webHidden/>
          </w:rPr>
          <w:tab/>
          <w:delText>25</w:delText>
        </w:r>
      </w:del>
    </w:p>
    <w:p w14:paraId="2D56D088" w14:textId="14E182EC" w:rsidR="00CF2005" w:rsidDel="00676980" w:rsidRDefault="00CF2005">
      <w:pPr>
        <w:pStyle w:val="TableofFigures"/>
        <w:tabs>
          <w:tab w:val="right" w:pos="9539"/>
        </w:tabs>
        <w:rPr>
          <w:del w:id="432" w:author="Mutali Nepfumbada" w:date="2022-09-20T17:01:00Z"/>
          <w:rFonts w:asciiTheme="minorHAnsi" w:eastAsiaTheme="minorEastAsia" w:hAnsiTheme="minorHAnsi" w:cstheme="minorBidi"/>
          <w:noProof/>
          <w:sz w:val="22"/>
          <w:szCs w:val="22"/>
          <w:lang w:val="en-ZA" w:eastAsia="en-ZA"/>
        </w:rPr>
      </w:pPr>
      <w:del w:id="433" w:author="Mutali Nepfumbada" w:date="2022-09-20T17:01:00Z">
        <w:r w:rsidRPr="00676980" w:rsidDel="00676980">
          <w:rPr>
            <w:rPrChange w:id="434" w:author="Mutali Nepfumbada" w:date="2022-09-20T17:01:00Z">
              <w:rPr>
                <w:rStyle w:val="Hyperlink"/>
                <w:noProof/>
              </w:rPr>
            </w:rPrChange>
          </w:rPr>
          <w:delText>Table 8</w:delText>
        </w:r>
        <w:r w:rsidRPr="00676980" w:rsidDel="00676980">
          <w:rPr>
            <w:rPrChange w:id="435" w:author="Mutali Nepfumbada" w:date="2022-09-20T17:01:00Z">
              <w:rPr>
                <w:rStyle w:val="Hyperlink"/>
                <w:noProof/>
              </w:rPr>
            </w:rPrChange>
          </w:rPr>
          <w:noBreakHyphen/>
          <w:delText>5: Highveld PR and Forecast</w:delText>
        </w:r>
        <w:r w:rsidDel="00676980">
          <w:rPr>
            <w:noProof/>
            <w:webHidden/>
          </w:rPr>
          <w:tab/>
          <w:delText>25</w:delText>
        </w:r>
      </w:del>
    </w:p>
    <w:p w14:paraId="768AC8FF" w14:textId="03B865F4" w:rsidR="00CF2005" w:rsidDel="00676980" w:rsidRDefault="00CF2005">
      <w:pPr>
        <w:pStyle w:val="TableofFigures"/>
        <w:tabs>
          <w:tab w:val="right" w:pos="9539"/>
        </w:tabs>
        <w:rPr>
          <w:del w:id="436" w:author="Mutali Nepfumbada" w:date="2022-09-20T17:01:00Z"/>
          <w:rFonts w:asciiTheme="minorHAnsi" w:eastAsiaTheme="minorEastAsia" w:hAnsiTheme="minorHAnsi" w:cstheme="minorBidi"/>
          <w:noProof/>
          <w:sz w:val="22"/>
          <w:szCs w:val="22"/>
          <w:lang w:val="en-ZA" w:eastAsia="en-ZA"/>
        </w:rPr>
      </w:pPr>
      <w:del w:id="437" w:author="Mutali Nepfumbada" w:date="2022-09-20T17:01:00Z">
        <w:r w:rsidRPr="00676980" w:rsidDel="00676980">
          <w:rPr>
            <w:rPrChange w:id="438" w:author="Mutali Nepfumbada" w:date="2022-09-20T17:01:00Z">
              <w:rPr>
                <w:rStyle w:val="Hyperlink"/>
                <w:noProof/>
              </w:rPr>
            </w:rPrChange>
          </w:rPr>
          <w:delText>Table 9</w:delText>
        </w:r>
        <w:r w:rsidRPr="00676980" w:rsidDel="00676980">
          <w:rPr>
            <w:rPrChange w:id="439" w:author="Mutali Nepfumbada" w:date="2022-09-20T17:01:00Z">
              <w:rPr>
                <w:rStyle w:val="Hyperlink"/>
                <w:noProof/>
              </w:rPr>
            </w:rPrChange>
          </w:rPr>
          <w:noBreakHyphen/>
          <w:delText>1: Major Spare parts</w:delText>
        </w:r>
        <w:r w:rsidRPr="00676980" w:rsidDel="00676980">
          <w:rPr>
            <w:rPrChange w:id="440" w:author="Mutali Nepfumbada" w:date="2022-09-20T17:01:00Z">
              <w:rPr>
                <w:rStyle w:val="Hyperlink"/>
                <w:noProof/>
                <w:lang w:eastAsia="en-US"/>
              </w:rPr>
            </w:rPrChange>
          </w:rPr>
          <w:delText>.</w:delText>
        </w:r>
        <w:r w:rsidDel="00676980">
          <w:rPr>
            <w:noProof/>
            <w:webHidden/>
          </w:rPr>
          <w:tab/>
          <w:delText>27</w:delText>
        </w:r>
      </w:del>
    </w:p>
    <w:p w14:paraId="454DC570" w14:textId="036F8C06" w:rsidR="00CF2005" w:rsidDel="00676980" w:rsidRDefault="00CF2005">
      <w:pPr>
        <w:pStyle w:val="TableofFigures"/>
        <w:tabs>
          <w:tab w:val="right" w:pos="9539"/>
        </w:tabs>
        <w:rPr>
          <w:del w:id="441" w:author="Mutali Nepfumbada" w:date="2022-09-20T17:01:00Z"/>
          <w:rFonts w:asciiTheme="minorHAnsi" w:eastAsiaTheme="minorEastAsia" w:hAnsiTheme="minorHAnsi" w:cstheme="minorBidi"/>
          <w:noProof/>
          <w:sz w:val="22"/>
          <w:szCs w:val="22"/>
          <w:lang w:val="en-ZA" w:eastAsia="en-ZA"/>
        </w:rPr>
      </w:pPr>
      <w:del w:id="442" w:author="Mutali Nepfumbada" w:date="2022-09-20T17:01:00Z">
        <w:r w:rsidRPr="00676980" w:rsidDel="00676980">
          <w:rPr>
            <w:rPrChange w:id="443" w:author="Mutali Nepfumbada" w:date="2022-09-20T17:01:00Z">
              <w:rPr>
                <w:rStyle w:val="Hyperlink"/>
                <w:noProof/>
              </w:rPr>
            </w:rPrChange>
          </w:rPr>
          <w:delText>Table 10</w:delText>
        </w:r>
        <w:r w:rsidRPr="00676980" w:rsidDel="00676980">
          <w:rPr>
            <w:rPrChange w:id="444" w:author="Mutali Nepfumbada" w:date="2022-09-20T17:01:00Z">
              <w:rPr>
                <w:rStyle w:val="Hyperlink"/>
                <w:noProof/>
              </w:rPr>
            </w:rPrChange>
          </w:rPr>
          <w:noBreakHyphen/>
          <w:delText>1: Operating Budget</w:delText>
        </w:r>
        <w:r w:rsidDel="00676980">
          <w:rPr>
            <w:noProof/>
            <w:webHidden/>
          </w:rPr>
          <w:tab/>
          <w:delText>27</w:delText>
        </w:r>
      </w:del>
    </w:p>
    <w:p w14:paraId="3BA985FB" w14:textId="6827D5AD" w:rsidR="00257DC7" w:rsidRPr="00953BC7" w:rsidRDefault="006B45D0" w:rsidP="00126033">
      <w:pPr>
        <w:rPr>
          <w:noProof/>
        </w:rPr>
      </w:pPr>
      <w:del w:id="445" w:author="Mutali Nepfumbada" w:date="2022-09-21T14:24:00Z">
        <w:r w:rsidRPr="00953BC7" w:rsidDel="00C92C90">
          <w:rPr>
            <w:noProof/>
          </w:rPr>
          <w:fldChar w:fldCharType="end"/>
        </w:r>
      </w:del>
    </w:p>
    <w:p w14:paraId="334EEBC0" w14:textId="5A1088BF" w:rsidR="00257DC7" w:rsidRPr="00EE5280" w:rsidRDefault="009D2333" w:rsidP="00126033">
      <w:pPr>
        <w:rPr>
          <w:rFonts w:eastAsia="Arial Narrow"/>
          <w:color w:val="000000" w:themeColor="text1"/>
          <w:lang w:eastAsia="en-US"/>
        </w:rPr>
      </w:pPr>
      <w:r w:rsidRPr="00953BC7">
        <w:rPr>
          <w:noProof/>
        </w:rPr>
        <w:br w:type="page"/>
      </w:r>
    </w:p>
    <w:p w14:paraId="75B6F9CA" w14:textId="77777777" w:rsidR="009D2333" w:rsidRPr="00693DB9" w:rsidRDefault="009D2333" w:rsidP="009D2333">
      <w:pPr>
        <w:rPr>
          <w:color w:val="5F0505"/>
          <w:sz w:val="32"/>
          <w:szCs w:val="32"/>
        </w:rPr>
      </w:pPr>
      <w:r w:rsidRPr="00693DB9">
        <w:rPr>
          <w:color w:val="5F0505"/>
          <w:sz w:val="32"/>
          <w:szCs w:val="32"/>
        </w:rPr>
        <w:t>Abbreviations</w:t>
      </w:r>
    </w:p>
    <w:tbl>
      <w:tblPr>
        <w:tblStyle w:val="TableGridLight"/>
        <w:tblW w:w="9539" w:type="dxa"/>
        <w:tblLook w:val="04A0" w:firstRow="1" w:lastRow="0" w:firstColumn="1" w:lastColumn="0" w:noHBand="0" w:noVBand="1"/>
      </w:tblPr>
      <w:tblGrid>
        <w:gridCol w:w="4531"/>
        <w:gridCol w:w="5008"/>
      </w:tblGrid>
      <w:tr w:rsidR="006223A4" w:rsidRPr="009D3BD9" w14:paraId="2C2C2E89" w14:textId="77777777" w:rsidTr="006223A4">
        <w:trPr>
          <w:trHeight w:val="300"/>
          <w:ins w:id="446" w:author="Mutali Nepfumbada" w:date="2022-09-23T06:06:00Z"/>
        </w:trPr>
        <w:tc>
          <w:tcPr>
            <w:tcW w:w="4531" w:type="dxa"/>
            <w:noWrap/>
            <w:hideMark/>
          </w:tcPr>
          <w:p w14:paraId="2AC83D12" w14:textId="77777777" w:rsidR="006223A4" w:rsidRPr="009D3BD9" w:rsidRDefault="006223A4" w:rsidP="006223A4">
            <w:pPr>
              <w:rPr>
                <w:ins w:id="447" w:author="Mutali Nepfumbada" w:date="2022-09-23T06:06:00Z"/>
                <w:rFonts w:cs="Calibri"/>
                <w:color w:val="000000"/>
                <w:lang w:val="en-ZA" w:eastAsia="en-ZA"/>
                <w:rPrChange w:id="448" w:author="Mutali Nepfumbada" w:date="2022-09-23T06:06:00Z">
                  <w:rPr>
                    <w:ins w:id="449" w:author="Mutali Nepfumbada" w:date="2022-09-23T06:06:00Z"/>
                    <w:rFonts w:ascii="Calibri" w:hAnsi="Calibri" w:cs="Calibri"/>
                    <w:color w:val="000000"/>
                    <w:sz w:val="22"/>
                    <w:szCs w:val="22"/>
                    <w:lang w:val="en-ZA" w:eastAsia="en-ZA"/>
                  </w:rPr>
                </w:rPrChange>
              </w:rPr>
            </w:pPr>
            <w:ins w:id="450" w:author="Mutali Nepfumbada" w:date="2022-09-23T06:06:00Z">
              <w:r w:rsidRPr="009D3BD9">
                <w:rPr>
                  <w:rFonts w:cs="Calibri"/>
                  <w:color w:val="000000" w:themeColor="text1"/>
                  <w:lang w:eastAsia="en-ZA"/>
                  <w:rPrChange w:id="451" w:author="Mutali Nepfumbada" w:date="2022-09-23T06:06:00Z">
                    <w:rPr>
                      <w:rFonts w:ascii="Calibri" w:hAnsi="Calibri" w:cs="Calibri"/>
                      <w:color w:val="000000" w:themeColor="text1"/>
                      <w:sz w:val="22"/>
                      <w:szCs w:val="22"/>
                      <w:lang w:eastAsia="en-ZA"/>
                    </w:rPr>
                  </w:rPrChange>
                </w:rPr>
                <w:t>COD</w:t>
              </w:r>
            </w:ins>
          </w:p>
        </w:tc>
        <w:tc>
          <w:tcPr>
            <w:tcW w:w="5008" w:type="dxa"/>
            <w:noWrap/>
            <w:hideMark/>
          </w:tcPr>
          <w:p w14:paraId="5EDBAA96" w14:textId="77777777" w:rsidR="006223A4" w:rsidRPr="009D3BD9" w:rsidRDefault="006223A4" w:rsidP="006223A4">
            <w:pPr>
              <w:rPr>
                <w:ins w:id="452" w:author="Mutali Nepfumbada" w:date="2022-09-23T06:06:00Z"/>
                <w:rFonts w:cs="Calibri"/>
                <w:color w:val="000000"/>
                <w:lang w:val="en-ZA" w:eastAsia="en-ZA"/>
                <w:rPrChange w:id="453" w:author="Mutali Nepfumbada" w:date="2022-09-23T06:06:00Z">
                  <w:rPr>
                    <w:ins w:id="454" w:author="Mutali Nepfumbada" w:date="2022-09-23T06:06:00Z"/>
                    <w:rFonts w:ascii="Calibri" w:hAnsi="Calibri" w:cs="Calibri"/>
                    <w:color w:val="000000"/>
                    <w:sz w:val="22"/>
                    <w:szCs w:val="22"/>
                    <w:lang w:val="en-ZA" w:eastAsia="en-ZA"/>
                  </w:rPr>
                </w:rPrChange>
              </w:rPr>
            </w:pPr>
            <w:ins w:id="455" w:author="Mutali Nepfumbada" w:date="2022-09-23T06:06:00Z">
              <w:r w:rsidRPr="009D3BD9">
                <w:rPr>
                  <w:rFonts w:cs="Calibri"/>
                  <w:color w:val="000000" w:themeColor="text1"/>
                  <w:lang w:eastAsia="en-ZA"/>
                  <w:rPrChange w:id="456" w:author="Mutali Nepfumbada" w:date="2022-09-23T06:06:00Z">
                    <w:rPr>
                      <w:rFonts w:ascii="Calibri" w:hAnsi="Calibri" w:cs="Calibri"/>
                      <w:color w:val="000000" w:themeColor="text1"/>
                      <w:sz w:val="22"/>
                      <w:szCs w:val="22"/>
                      <w:lang w:eastAsia="en-ZA"/>
                    </w:rPr>
                  </w:rPrChange>
                </w:rPr>
                <w:t xml:space="preserve">Commercial Operating Date </w:t>
              </w:r>
            </w:ins>
          </w:p>
        </w:tc>
      </w:tr>
      <w:tr w:rsidR="006223A4" w:rsidRPr="009D3BD9" w14:paraId="6F9DB86F" w14:textId="77777777" w:rsidTr="006223A4">
        <w:trPr>
          <w:trHeight w:val="300"/>
          <w:ins w:id="457" w:author="Mutali Nepfumbada" w:date="2022-09-23T06:06:00Z"/>
        </w:trPr>
        <w:tc>
          <w:tcPr>
            <w:tcW w:w="4531" w:type="dxa"/>
            <w:noWrap/>
            <w:hideMark/>
          </w:tcPr>
          <w:p w14:paraId="375E7947" w14:textId="77777777" w:rsidR="006223A4" w:rsidRPr="009D3BD9" w:rsidRDefault="006223A4" w:rsidP="006223A4">
            <w:pPr>
              <w:rPr>
                <w:ins w:id="458" w:author="Mutali Nepfumbada" w:date="2022-09-23T06:06:00Z"/>
                <w:rFonts w:cs="Calibri"/>
                <w:color w:val="000000"/>
                <w:lang w:val="en-ZA" w:eastAsia="en-ZA"/>
                <w:rPrChange w:id="459" w:author="Mutali Nepfumbada" w:date="2022-09-23T06:06:00Z">
                  <w:rPr>
                    <w:ins w:id="460" w:author="Mutali Nepfumbada" w:date="2022-09-23T06:06:00Z"/>
                    <w:rFonts w:ascii="Calibri" w:hAnsi="Calibri" w:cs="Calibri"/>
                    <w:color w:val="000000"/>
                    <w:sz w:val="22"/>
                    <w:szCs w:val="22"/>
                    <w:lang w:val="en-ZA" w:eastAsia="en-ZA"/>
                  </w:rPr>
                </w:rPrChange>
              </w:rPr>
            </w:pPr>
            <w:ins w:id="461" w:author="Mutali Nepfumbada" w:date="2022-09-23T06:06:00Z">
              <w:r w:rsidRPr="009D3BD9">
                <w:rPr>
                  <w:rFonts w:cs="Calibri"/>
                  <w:color w:val="000000" w:themeColor="text1"/>
                  <w:lang w:eastAsia="en-ZA"/>
                  <w:rPrChange w:id="462" w:author="Mutali Nepfumbada" w:date="2022-09-23T06:06:00Z">
                    <w:rPr>
                      <w:rFonts w:ascii="Calibri" w:hAnsi="Calibri" w:cs="Calibri"/>
                      <w:color w:val="000000" w:themeColor="text1"/>
                      <w:sz w:val="22"/>
                      <w:szCs w:val="22"/>
                      <w:lang w:eastAsia="en-ZA"/>
                    </w:rPr>
                  </w:rPrChange>
                </w:rPr>
                <w:t>HSE</w:t>
              </w:r>
            </w:ins>
          </w:p>
        </w:tc>
        <w:tc>
          <w:tcPr>
            <w:tcW w:w="5008" w:type="dxa"/>
            <w:noWrap/>
            <w:hideMark/>
          </w:tcPr>
          <w:p w14:paraId="3E5F787A" w14:textId="77777777" w:rsidR="006223A4" w:rsidRPr="009D3BD9" w:rsidRDefault="006223A4" w:rsidP="006223A4">
            <w:pPr>
              <w:rPr>
                <w:ins w:id="463" w:author="Mutali Nepfumbada" w:date="2022-09-23T06:06:00Z"/>
                <w:rFonts w:cs="Calibri"/>
                <w:color w:val="000000"/>
                <w:lang w:val="en-ZA" w:eastAsia="en-ZA"/>
                <w:rPrChange w:id="464" w:author="Mutali Nepfumbada" w:date="2022-09-23T06:06:00Z">
                  <w:rPr>
                    <w:ins w:id="465" w:author="Mutali Nepfumbada" w:date="2022-09-23T06:06:00Z"/>
                    <w:rFonts w:ascii="Calibri" w:hAnsi="Calibri" w:cs="Calibri"/>
                    <w:color w:val="000000"/>
                    <w:sz w:val="22"/>
                    <w:szCs w:val="22"/>
                    <w:lang w:val="en-ZA" w:eastAsia="en-ZA"/>
                  </w:rPr>
                </w:rPrChange>
              </w:rPr>
            </w:pPr>
            <w:ins w:id="466" w:author="Mutali Nepfumbada" w:date="2022-09-23T06:06:00Z">
              <w:r w:rsidRPr="009D3BD9">
                <w:rPr>
                  <w:rFonts w:cs="Calibri"/>
                  <w:color w:val="000000" w:themeColor="text1"/>
                  <w:lang w:eastAsia="en-ZA"/>
                  <w:rPrChange w:id="467" w:author="Mutali Nepfumbada" w:date="2022-09-23T06:06:00Z">
                    <w:rPr>
                      <w:rFonts w:ascii="Calibri" w:hAnsi="Calibri" w:cs="Calibri"/>
                      <w:color w:val="000000" w:themeColor="text1"/>
                      <w:sz w:val="22"/>
                      <w:szCs w:val="22"/>
                      <w:lang w:eastAsia="en-ZA"/>
                    </w:rPr>
                  </w:rPrChange>
                </w:rPr>
                <w:t>Health and Safety and Environment</w:t>
              </w:r>
            </w:ins>
          </w:p>
        </w:tc>
      </w:tr>
      <w:tr w:rsidR="006223A4" w:rsidRPr="009D3BD9" w14:paraId="4DA4919C" w14:textId="77777777" w:rsidTr="006223A4">
        <w:trPr>
          <w:trHeight w:val="300"/>
          <w:ins w:id="468" w:author="Mutali Nepfumbada" w:date="2022-09-23T06:06:00Z"/>
        </w:trPr>
        <w:tc>
          <w:tcPr>
            <w:tcW w:w="4531" w:type="dxa"/>
            <w:noWrap/>
            <w:hideMark/>
          </w:tcPr>
          <w:p w14:paraId="10B96B8B" w14:textId="77777777" w:rsidR="006223A4" w:rsidRPr="009D3BD9" w:rsidRDefault="006223A4" w:rsidP="006223A4">
            <w:pPr>
              <w:rPr>
                <w:ins w:id="469" w:author="Mutali Nepfumbada" w:date="2022-09-23T06:06:00Z"/>
                <w:rFonts w:cs="Calibri"/>
                <w:color w:val="000000"/>
                <w:lang w:val="en-ZA" w:eastAsia="en-ZA"/>
                <w:rPrChange w:id="470" w:author="Mutali Nepfumbada" w:date="2022-09-23T06:06:00Z">
                  <w:rPr>
                    <w:ins w:id="471" w:author="Mutali Nepfumbada" w:date="2022-09-23T06:06:00Z"/>
                    <w:rFonts w:ascii="Calibri" w:hAnsi="Calibri" w:cs="Calibri"/>
                    <w:color w:val="000000"/>
                    <w:sz w:val="22"/>
                    <w:szCs w:val="22"/>
                    <w:lang w:val="en-ZA" w:eastAsia="en-ZA"/>
                  </w:rPr>
                </w:rPrChange>
              </w:rPr>
            </w:pPr>
            <w:ins w:id="472" w:author="Mutali Nepfumbada" w:date="2022-09-23T06:06:00Z">
              <w:r w:rsidRPr="009D3BD9">
                <w:rPr>
                  <w:rFonts w:cs="Calibri"/>
                  <w:color w:val="000000" w:themeColor="text1"/>
                  <w:lang w:eastAsia="en-ZA"/>
                  <w:rPrChange w:id="473" w:author="Mutali Nepfumbada" w:date="2022-09-23T06:06:00Z">
                    <w:rPr>
                      <w:rFonts w:ascii="Calibri" w:hAnsi="Calibri" w:cs="Calibri"/>
                      <w:color w:val="000000" w:themeColor="text1"/>
                      <w:sz w:val="22"/>
                      <w:szCs w:val="22"/>
                      <w:lang w:eastAsia="en-ZA"/>
                    </w:rPr>
                  </w:rPrChange>
                </w:rPr>
                <w:t xml:space="preserve">kWh  </w:t>
              </w:r>
            </w:ins>
          </w:p>
        </w:tc>
        <w:tc>
          <w:tcPr>
            <w:tcW w:w="5008" w:type="dxa"/>
            <w:noWrap/>
            <w:hideMark/>
          </w:tcPr>
          <w:p w14:paraId="345F78A8" w14:textId="77777777" w:rsidR="006223A4" w:rsidRPr="009D3BD9" w:rsidRDefault="006223A4" w:rsidP="006223A4">
            <w:pPr>
              <w:rPr>
                <w:ins w:id="474" w:author="Mutali Nepfumbada" w:date="2022-09-23T06:06:00Z"/>
                <w:rFonts w:cs="Calibri"/>
                <w:color w:val="000000"/>
                <w:lang w:val="en-ZA" w:eastAsia="en-ZA"/>
                <w:rPrChange w:id="475" w:author="Mutali Nepfumbada" w:date="2022-09-23T06:06:00Z">
                  <w:rPr>
                    <w:ins w:id="476" w:author="Mutali Nepfumbada" w:date="2022-09-23T06:06:00Z"/>
                    <w:rFonts w:ascii="Calibri" w:hAnsi="Calibri" w:cs="Calibri"/>
                    <w:color w:val="000000"/>
                    <w:sz w:val="22"/>
                    <w:szCs w:val="22"/>
                    <w:lang w:val="en-ZA" w:eastAsia="en-ZA"/>
                  </w:rPr>
                </w:rPrChange>
              </w:rPr>
            </w:pPr>
            <w:ins w:id="477" w:author="Mutali Nepfumbada" w:date="2022-09-23T06:06:00Z">
              <w:r w:rsidRPr="009D3BD9">
                <w:rPr>
                  <w:rFonts w:cs="Calibri"/>
                  <w:color w:val="000000" w:themeColor="text1"/>
                  <w:lang w:eastAsia="en-ZA"/>
                  <w:rPrChange w:id="478" w:author="Mutali Nepfumbada" w:date="2022-09-23T06:06:00Z">
                    <w:rPr>
                      <w:rFonts w:ascii="Calibri" w:hAnsi="Calibri" w:cs="Calibri"/>
                      <w:color w:val="000000" w:themeColor="text1"/>
                      <w:sz w:val="22"/>
                      <w:szCs w:val="22"/>
                      <w:lang w:eastAsia="en-ZA"/>
                    </w:rPr>
                  </w:rPrChange>
                </w:rPr>
                <w:t xml:space="preserve">Kilo Watt Hour </w:t>
              </w:r>
            </w:ins>
          </w:p>
        </w:tc>
      </w:tr>
      <w:tr w:rsidR="006223A4" w:rsidRPr="009D3BD9" w14:paraId="148C1A12" w14:textId="77777777" w:rsidTr="006223A4">
        <w:trPr>
          <w:trHeight w:val="300"/>
          <w:ins w:id="479" w:author="Mutali Nepfumbada" w:date="2022-09-23T06:06:00Z"/>
        </w:trPr>
        <w:tc>
          <w:tcPr>
            <w:tcW w:w="4531" w:type="dxa"/>
            <w:noWrap/>
            <w:hideMark/>
          </w:tcPr>
          <w:p w14:paraId="3D72D993" w14:textId="77777777" w:rsidR="006223A4" w:rsidRPr="009D3BD9" w:rsidRDefault="006223A4" w:rsidP="006223A4">
            <w:pPr>
              <w:rPr>
                <w:ins w:id="480" w:author="Mutali Nepfumbada" w:date="2022-09-23T06:06:00Z"/>
                <w:rFonts w:cs="Calibri"/>
                <w:color w:val="000000"/>
                <w:lang w:val="en-ZA" w:eastAsia="en-ZA"/>
                <w:rPrChange w:id="481" w:author="Mutali Nepfumbada" w:date="2022-09-23T06:06:00Z">
                  <w:rPr>
                    <w:ins w:id="482" w:author="Mutali Nepfumbada" w:date="2022-09-23T06:06:00Z"/>
                    <w:rFonts w:ascii="Calibri" w:hAnsi="Calibri" w:cs="Calibri"/>
                    <w:color w:val="000000"/>
                    <w:sz w:val="22"/>
                    <w:szCs w:val="22"/>
                    <w:lang w:val="en-ZA" w:eastAsia="en-ZA"/>
                  </w:rPr>
                </w:rPrChange>
              </w:rPr>
            </w:pPr>
            <w:ins w:id="483" w:author="Mutali Nepfumbada" w:date="2022-09-23T06:06:00Z">
              <w:r w:rsidRPr="009D3BD9">
                <w:rPr>
                  <w:rFonts w:cs="Calibri"/>
                  <w:color w:val="000000" w:themeColor="text1"/>
                  <w:lang w:eastAsia="en-ZA"/>
                  <w:rPrChange w:id="484" w:author="Mutali Nepfumbada" w:date="2022-09-23T06:06:00Z">
                    <w:rPr>
                      <w:rFonts w:ascii="Calibri" w:hAnsi="Calibri" w:cs="Calibri"/>
                      <w:color w:val="000000" w:themeColor="text1"/>
                      <w:sz w:val="22"/>
                      <w:szCs w:val="22"/>
                      <w:lang w:eastAsia="en-ZA"/>
                    </w:rPr>
                  </w:rPrChange>
                </w:rPr>
                <w:t>OPEX</w:t>
              </w:r>
            </w:ins>
          </w:p>
        </w:tc>
        <w:tc>
          <w:tcPr>
            <w:tcW w:w="5008" w:type="dxa"/>
            <w:noWrap/>
            <w:hideMark/>
          </w:tcPr>
          <w:p w14:paraId="7A11B650" w14:textId="77777777" w:rsidR="006223A4" w:rsidRPr="009D3BD9" w:rsidRDefault="006223A4" w:rsidP="006223A4">
            <w:pPr>
              <w:rPr>
                <w:ins w:id="485" w:author="Mutali Nepfumbada" w:date="2022-09-23T06:06:00Z"/>
                <w:rFonts w:cs="Calibri"/>
                <w:color w:val="000000"/>
                <w:lang w:val="en-ZA" w:eastAsia="en-ZA"/>
                <w:rPrChange w:id="486" w:author="Mutali Nepfumbada" w:date="2022-09-23T06:06:00Z">
                  <w:rPr>
                    <w:ins w:id="487" w:author="Mutali Nepfumbada" w:date="2022-09-23T06:06:00Z"/>
                    <w:rFonts w:ascii="Calibri" w:hAnsi="Calibri" w:cs="Calibri"/>
                    <w:color w:val="000000"/>
                    <w:sz w:val="22"/>
                    <w:szCs w:val="22"/>
                    <w:lang w:val="en-ZA" w:eastAsia="en-ZA"/>
                  </w:rPr>
                </w:rPrChange>
              </w:rPr>
            </w:pPr>
            <w:ins w:id="488" w:author="Mutali Nepfumbada" w:date="2022-09-23T06:06:00Z">
              <w:r w:rsidRPr="009D3BD9">
                <w:rPr>
                  <w:rFonts w:cs="Calibri"/>
                  <w:color w:val="000000" w:themeColor="text1"/>
                  <w:lang w:eastAsia="en-ZA"/>
                  <w:rPrChange w:id="489" w:author="Mutali Nepfumbada" w:date="2022-09-23T06:06:00Z">
                    <w:rPr>
                      <w:rFonts w:ascii="Calibri" w:hAnsi="Calibri" w:cs="Calibri"/>
                      <w:color w:val="000000" w:themeColor="text1"/>
                      <w:sz w:val="22"/>
                      <w:szCs w:val="22"/>
                      <w:lang w:eastAsia="en-ZA"/>
                    </w:rPr>
                  </w:rPrChange>
                </w:rPr>
                <w:t>Operating expenses</w:t>
              </w:r>
            </w:ins>
          </w:p>
        </w:tc>
      </w:tr>
      <w:tr w:rsidR="007C3CAA" w:rsidRPr="009D3BD9" w14:paraId="675D7DC9" w14:textId="77777777" w:rsidTr="006223A4">
        <w:trPr>
          <w:trHeight w:val="300"/>
        </w:trPr>
        <w:tc>
          <w:tcPr>
            <w:tcW w:w="4531" w:type="dxa"/>
            <w:noWrap/>
          </w:tcPr>
          <w:p w14:paraId="546A80B9" w14:textId="6A1304D3" w:rsidR="007C3CAA" w:rsidRPr="00C3627C" w:rsidRDefault="007C3CAA" w:rsidP="006223A4">
            <w:pPr>
              <w:rPr>
                <w:rFonts w:cs="Calibri"/>
                <w:color w:val="000000" w:themeColor="text1"/>
                <w:lang w:eastAsia="en-ZA"/>
              </w:rPr>
            </w:pPr>
            <w:r>
              <w:rPr>
                <w:rFonts w:cs="Calibri"/>
                <w:color w:val="000000" w:themeColor="text1"/>
                <w:lang w:eastAsia="en-ZA"/>
              </w:rPr>
              <w:t>PPA</w:t>
            </w:r>
          </w:p>
        </w:tc>
        <w:tc>
          <w:tcPr>
            <w:tcW w:w="5008" w:type="dxa"/>
            <w:noWrap/>
          </w:tcPr>
          <w:p w14:paraId="14D9173F" w14:textId="5FDADE1A" w:rsidR="007C3CAA" w:rsidRPr="00C3627C" w:rsidRDefault="007C3CAA" w:rsidP="006223A4">
            <w:pPr>
              <w:rPr>
                <w:rFonts w:cs="Calibri"/>
                <w:color w:val="000000" w:themeColor="text1"/>
                <w:lang w:eastAsia="en-ZA"/>
              </w:rPr>
            </w:pPr>
            <w:r>
              <w:rPr>
                <w:rFonts w:cs="Calibri"/>
                <w:color w:val="000000" w:themeColor="text1"/>
                <w:lang w:eastAsia="en-ZA"/>
              </w:rPr>
              <w:t>Power Purchase Agreement</w:t>
            </w:r>
          </w:p>
        </w:tc>
      </w:tr>
      <w:tr w:rsidR="006223A4" w:rsidRPr="009D3BD9" w14:paraId="14C44A94" w14:textId="77777777" w:rsidTr="006223A4">
        <w:trPr>
          <w:trHeight w:val="300"/>
          <w:ins w:id="490" w:author="Mutali Nepfumbada" w:date="2022-09-23T06:06:00Z"/>
        </w:trPr>
        <w:tc>
          <w:tcPr>
            <w:tcW w:w="4531" w:type="dxa"/>
            <w:noWrap/>
            <w:hideMark/>
          </w:tcPr>
          <w:p w14:paraId="5DD0D385" w14:textId="77777777" w:rsidR="006223A4" w:rsidRPr="009D3BD9" w:rsidRDefault="006223A4" w:rsidP="006223A4">
            <w:pPr>
              <w:rPr>
                <w:ins w:id="491" w:author="Mutali Nepfumbada" w:date="2022-09-23T06:06:00Z"/>
                <w:rFonts w:cs="Calibri"/>
                <w:color w:val="000000"/>
                <w:lang w:val="en-ZA" w:eastAsia="en-ZA"/>
                <w:rPrChange w:id="492" w:author="Mutali Nepfumbada" w:date="2022-09-23T06:06:00Z">
                  <w:rPr>
                    <w:ins w:id="493" w:author="Mutali Nepfumbada" w:date="2022-09-23T06:06:00Z"/>
                    <w:rFonts w:ascii="Calibri" w:hAnsi="Calibri" w:cs="Calibri"/>
                    <w:color w:val="000000"/>
                    <w:sz w:val="22"/>
                    <w:szCs w:val="22"/>
                    <w:lang w:val="en-ZA" w:eastAsia="en-ZA"/>
                  </w:rPr>
                </w:rPrChange>
              </w:rPr>
            </w:pPr>
            <w:ins w:id="494" w:author="Mutali Nepfumbada" w:date="2022-09-23T06:06:00Z">
              <w:r w:rsidRPr="009D3BD9">
                <w:rPr>
                  <w:rFonts w:cs="Calibri"/>
                  <w:color w:val="000000" w:themeColor="text1"/>
                  <w:lang w:eastAsia="en-ZA"/>
                  <w:rPrChange w:id="495" w:author="Mutali Nepfumbada" w:date="2022-09-23T06:06:00Z">
                    <w:rPr>
                      <w:rFonts w:ascii="Calibri" w:hAnsi="Calibri" w:cs="Calibri"/>
                      <w:color w:val="000000" w:themeColor="text1"/>
                      <w:sz w:val="22"/>
                      <w:szCs w:val="22"/>
                      <w:lang w:eastAsia="en-ZA"/>
                    </w:rPr>
                  </w:rPrChange>
                </w:rPr>
                <w:t>PR</w:t>
              </w:r>
            </w:ins>
          </w:p>
        </w:tc>
        <w:tc>
          <w:tcPr>
            <w:tcW w:w="5008" w:type="dxa"/>
            <w:noWrap/>
            <w:hideMark/>
          </w:tcPr>
          <w:p w14:paraId="2F4F6AE3" w14:textId="77777777" w:rsidR="006223A4" w:rsidRPr="009D3BD9" w:rsidRDefault="006223A4" w:rsidP="006223A4">
            <w:pPr>
              <w:rPr>
                <w:ins w:id="496" w:author="Mutali Nepfumbada" w:date="2022-09-23T06:06:00Z"/>
                <w:rFonts w:cs="Calibri"/>
                <w:color w:val="000000"/>
                <w:lang w:val="en-ZA" w:eastAsia="en-ZA"/>
                <w:rPrChange w:id="497" w:author="Mutali Nepfumbada" w:date="2022-09-23T06:06:00Z">
                  <w:rPr>
                    <w:ins w:id="498" w:author="Mutali Nepfumbada" w:date="2022-09-23T06:06:00Z"/>
                    <w:rFonts w:ascii="Calibri" w:hAnsi="Calibri" w:cs="Calibri"/>
                    <w:color w:val="000000"/>
                    <w:sz w:val="22"/>
                    <w:szCs w:val="22"/>
                    <w:lang w:val="en-ZA" w:eastAsia="en-ZA"/>
                  </w:rPr>
                </w:rPrChange>
              </w:rPr>
            </w:pPr>
            <w:ins w:id="499" w:author="Mutali Nepfumbada" w:date="2022-09-23T06:06:00Z">
              <w:r w:rsidRPr="009D3BD9">
                <w:rPr>
                  <w:rFonts w:cs="Calibri"/>
                  <w:color w:val="000000" w:themeColor="text1"/>
                  <w:lang w:eastAsia="en-ZA"/>
                  <w:rPrChange w:id="500" w:author="Mutali Nepfumbada" w:date="2022-09-23T06:06:00Z">
                    <w:rPr>
                      <w:rFonts w:ascii="Calibri" w:hAnsi="Calibri" w:cs="Calibri"/>
                      <w:color w:val="000000" w:themeColor="text1"/>
                      <w:sz w:val="22"/>
                      <w:szCs w:val="22"/>
                      <w:lang w:eastAsia="en-ZA"/>
                    </w:rPr>
                  </w:rPrChange>
                </w:rPr>
                <w:t>Performance ratio</w:t>
              </w:r>
            </w:ins>
          </w:p>
        </w:tc>
      </w:tr>
      <w:tr w:rsidR="006223A4" w:rsidRPr="009D3BD9" w14:paraId="75173252" w14:textId="77777777" w:rsidTr="006223A4">
        <w:trPr>
          <w:trHeight w:val="300"/>
          <w:ins w:id="501" w:author="Mutali Nepfumbada" w:date="2022-09-23T06:06:00Z"/>
        </w:trPr>
        <w:tc>
          <w:tcPr>
            <w:tcW w:w="4531" w:type="dxa"/>
            <w:noWrap/>
            <w:hideMark/>
          </w:tcPr>
          <w:p w14:paraId="496DC783" w14:textId="77777777" w:rsidR="006223A4" w:rsidRPr="009D3BD9" w:rsidRDefault="006223A4" w:rsidP="006223A4">
            <w:pPr>
              <w:rPr>
                <w:ins w:id="502" w:author="Mutali Nepfumbada" w:date="2022-09-23T06:06:00Z"/>
                <w:rFonts w:cs="Calibri"/>
                <w:color w:val="000000"/>
                <w:lang w:val="en-ZA" w:eastAsia="en-ZA"/>
                <w:rPrChange w:id="503" w:author="Mutali Nepfumbada" w:date="2022-09-23T06:06:00Z">
                  <w:rPr>
                    <w:ins w:id="504" w:author="Mutali Nepfumbada" w:date="2022-09-23T06:06:00Z"/>
                    <w:rFonts w:ascii="Calibri" w:hAnsi="Calibri" w:cs="Calibri"/>
                    <w:color w:val="000000"/>
                    <w:sz w:val="22"/>
                    <w:szCs w:val="22"/>
                    <w:lang w:val="en-ZA" w:eastAsia="en-ZA"/>
                  </w:rPr>
                </w:rPrChange>
              </w:rPr>
            </w:pPr>
            <w:ins w:id="505" w:author="Mutali Nepfumbada" w:date="2022-09-23T06:06:00Z">
              <w:r w:rsidRPr="009D3BD9">
                <w:rPr>
                  <w:rFonts w:cs="Calibri"/>
                  <w:color w:val="000000" w:themeColor="text1"/>
                  <w:lang w:eastAsia="en-ZA"/>
                  <w:rPrChange w:id="506" w:author="Mutali Nepfumbada" w:date="2022-09-23T06:06:00Z">
                    <w:rPr>
                      <w:rFonts w:ascii="Calibri" w:hAnsi="Calibri" w:cs="Calibri"/>
                      <w:color w:val="000000" w:themeColor="text1"/>
                      <w:sz w:val="22"/>
                      <w:szCs w:val="22"/>
                      <w:lang w:eastAsia="en-ZA"/>
                    </w:rPr>
                  </w:rPrChange>
                </w:rPr>
                <w:t>SCADA</w:t>
              </w:r>
            </w:ins>
          </w:p>
        </w:tc>
        <w:tc>
          <w:tcPr>
            <w:tcW w:w="5008" w:type="dxa"/>
            <w:noWrap/>
            <w:hideMark/>
          </w:tcPr>
          <w:p w14:paraId="138BCBD4" w14:textId="77777777" w:rsidR="006223A4" w:rsidRPr="009D3BD9" w:rsidRDefault="006223A4" w:rsidP="006223A4">
            <w:pPr>
              <w:rPr>
                <w:ins w:id="507" w:author="Mutali Nepfumbada" w:date="2022-09-23T06:06:00Z"/>
                <w:rFonts w:cs="Calibri"/>
                <w:color w:val="000000"/>
                <w:lang w:val="en-ZA" w:eastAsia="en-ZA"/>
                <w:rPrChange w:id="508" w:author="Mutali Nepfumbada" w:date="2022-09-23T06:06:00Z">
                  <w:rPr>
                    <w:ins w:id="509" w:author="Mutali Nepfumbada" w:date="2022-09-23T06:06:00Z"/>
                    <w:rFonts w:ascii="Calibri" w:hAnsi="Calibri" w:cs="Calibri"/>
                    <w:color w:val="000000"/>
                    <w:sz w:val="22"/>
                    <w:szCs w:val="22"/>
                    <w:lang w:val="en-ZA" w:eastAsia="en-ZA"/>
                  </w:rPr>
                </w:rPrChange>
              </w:rPr>
            </w:pPr>
            <w:ins w:id="510" w:author="Mutali Nepfumbada" w:date="2022-09-23T06:06:00Z">
              <w:r w:rsidRPr="009D3BD9">
                <w:rPr>
                  <w:rFonts w:cs="Calibri"/>
                  <w:color w:val="000000" w:themeColor="text1"/>
                  <w:lang w:eastAsia="en-ZA"/>
                  <w:rPrChange w:id="511" w:author="Mutali Nepfumbada" w:date="2022-09-23T06:06:00Z">
                    <w:rPr>
                      <w:rFonts w:ascii="Calibri" w:hAnsi="Calibri" w:cs="Calibri"/>
                      <w:color w:val="000000" w:themeColor="text1"/>
                      <w:sz w:val="22"/>
                      <w:szCs w:val="22"/>
                      <w:lang w:eastAsia="en-ZA"/>
                    </w:rPr>
                  </w:rPrChange>
                </w:rPr>
                <w:t>Supervisory control and data acquisition</w:t>
              </w:r>
            </w:ins>
          </w:p>
        </w:tc>
      </w:tr>
      <w:tr w:rsidR="006223A4" w:rsidRPr="009D3BD9" w14:paraId="044702F2" w14:textId="77777777" w:rsidTr="006223A4">
        <w:trPr>
          <w:trHeight w:val="300"/>
          <w:ins w:id="512" w:author="Mutali Nepfumbada" w:date="2022-09-23T06:06:00Z"/>
        </w:trPr>
        <w:tc>
          <w:tcPr>
            <w:tcW w:w="4531" w:type="dxa"/>
            <w:noWrap/>
            <w:hideMark/>
          </w:tcPr>
          <w:p w14:paraId="15F2575F" w14:textId="77777777" w:rsidR="006223A4" w:rsidRPr="009D3BD9" w:rsidRDefault="006223A4" w:rsidP="006223A4">
            <w:pPr>
              <w:rPr>
                <w:ins w:id="513" w:author="Mutali Nepfumbada" w:date="2022-09-23T06:06:00Z"/>
                <w:rFonts w:cs="Calibri"/>
                <w:color w:val="000000"/>
                <w:lang w:val="en-ZA" w:eastAsia="en-ZA"/>
                <w:rPrChange w:id="514" w:author="Mutali Nepfumbada" w:date="2022-09-23T06:06:00Z">
                  <w:rPr>
                    <w:ins w:id="515" w:author="Mutali Nepfumbada" w:date="2022-09-23T06:06:00Z"/>
                    <w:rFonts w:ascii="Calibri" w:hAnsi="Calibri" w:cs="Calibri"/>
                    <w:color w:val="000000"/>
                    <w:sz w:val="22"/>
                    <w:szCs w:val="22"/>
                    <w:lang w:val="en-ZA" w:eastAsia="en-ZA"/>
                  </w:rPr>
                </w:rPrChange>
              </w:rPr>
            </w:pPr>
            <w:ins w:id="516" w:author="Mutali Nepfumbada" w:date="2022-09-23T06:06:00Z">
              <w:r w:rsidRPr="009D3BD9">
                <w:rPr>
                  <w:rFonts w:cs="Calibri"/>
                  <w:color w:val="000000" w:themeColor="text1"/>
                  <w:lang w:eastAsia="en-ZA"/>
                  <w:rPrChange w:id="517" w:author="Mutali Nepfumbada" w:date="2022-09-23T06:06:00Z">
                    <w:rPr>
                      <w:rFonts w:ascii="Calibri" w:hAnsi="Calibri" w:cs="Calibri"/>
                      <w:color w:val="000000" w:themeColor="text1"/>
                      <w:sz w:val="22"/>
                      <w:szCs w:val="22"/>
                      <w:lang w:eastAsia="en-ZA"/>
                    </w:rPr>
                  </w:rPrChange>
                </w:rPr>
                <w:t>YTD</w:t>
              </w:r>
            </w:ins>
          </w:p>
        </w:tc>
        <w:tc>
          <w:tcPr>
            <w:tcW w:w="5008" w:type="dxa"/>
            <w:noWrap/>
            <w:hideMark/>
          </w:tcPr>
          <w:p w14:paraId="0D0E9A6D" w14:textId="77777777" w:rsidR="006223A4" w:rsidRPr="009D3BD9" w:rsidRDefault="006223A4" w:rsidP="006223A4">
            <w:pPr>
              <w:rPr>
                <w:ins w:id="518" w:author="Mutali Nepfumbada" w:date="2022-09-23T06:06:00Z"/>
                <w:rFonts w:cs="Calibri"/>
                <w:color w:val="000000"/>
                <w:lang w:val="en-ZA" w:eastAsia="en-ZA"/>
                <w:rPrChange w:id="519" w:author="Mutali Nepfumbada" w:date="2022-09-23T06:06:00Z">
                  <w:rPr>
                    <w:ins w:id="520" w:author="Mutali Nepfumbada" w:date="2022-09-23T06:06:00Z"/>
                    <w:rFonts w:ascii="Calibri" w:hAnsi="Calibri" w:cs="Calibri"/>
                    <w:color w:val="000000"/>
                    <w:sz w:val="22"/>
                    <w:szCs w:val="22"/>
                    <w:lang w:val="en-ZA" w:eastAsia="en-ZA"/>
                  </w:rPr>
                </w:rPrChange>
              </w:rPr>
            </w:pPr>
            <w:ins w:id="521" w:author="Mutali Nepfumbada" w:date="2022-09-23T06:06:00Z">
              <w:r w:rsidRPr="009D3BD9">
                <w:rPr>
                  <w:rFonts w:cs="Calibri"/>
                  <w:color w:val="000000" w:themeColor="text1"/>
                  <w:lang w:eastAsia="en-ZA"/>
                  <w:rPrChange w:id="522" w:author="Mutali Nepfumbada" w:date="2022-09-23T06:06:00Z">
                    <w:rPr>
                      <w:rFonts w:ascii="Calibri" w:hAnsi="Calibri" w:cs="Calibri"/>
                      <w:color w:val="000000" w:themeColor="text1"/>
                      <w:sz w:val="22"/>
                      <w:szCs w:val="22"/>
                      <w:lang w:eastAsia="en-ZA"/>
                    </w:rPr>
                  </w:rPrChange>
                </w:rPr>
                <w:t>Year-to-date</w:t>
              </w:r>
            </w:ins>
          </w:p>
        </w:tc>
      </w:tr>
      <w:tr w:rsidR="00B76D0B" w:rsidRPr="009D3BD9" w:rsidDel="00B76D0B" w14:paraId="55DFE524" w14:textId="2D35552F" w:rsidTr="006223A4">
        <w:trPr>
          <w:trHeight w:val="295"/>
          <w:del w:id="523" w:author="Mutali Nepfumbada" w:date="2022-09-23T06:05:00Z"/>
        </w:trPr>
        <w:tc>
          <w:tcPr>
            <w:tcW w:w="2375" w:type="pct"/>
            <w:hideMark/>
          </w:tcPr>
          <w:p w14:paraId="30867395" w14:textId="2BD654AB" w:rsidR="009D2333" w:rsidRPr="009D3BD9" w:rsidDel="00B76D0B" w:rsidRDefault="009D2333">
            <w:pPr>
              <w:rPr>
                <w:del w:id="524" w:author="Mutali Nepfumbada" w:date="2022-09-23T06:05:00Z"/>
                <w:color w:val="000000" w:themeColor="text1"/>
                <w:rPrChange w:id="525" w:author="Mutali Nepfumbada" w:date="2022-09-23T06:06:00Z">
                  <w:rPr>
                    <w:del w:id="526" w:author="Mutali Nepfumbada" w:date="2022-09-23T06:05:00Z"/>
                  </w:rPr>
                </w:rPrChange>
              </w:rPr>
            </w:pPr>
            <w:del w:id="527" w:author="Mutali Nepfumbada" w:date="2022-09-23T06:05:00Z">
              <w:r w:rsidRPr="009D3BD9" w:rsidDel="00B76D0B">
                <w:rPr>
                  <w:color w:val="000000" w:themeColor="text1"/>
                  <w:rPrChange w:id="528" w:author="Mutali Nepfumbada" w:date="2022-09-23T06:06:00Z">
                    <w:rPr>
                      <w:sz w:val="21"/>
                      <w:szCs w:val="21"/>
                    </w:rPr>
                  </w:rPrChange>
                </w:rPr>
                <w:delText>A</w:delText>
              </w:r>
            </w:del>
          </w:p>
        </w:tc>
        <w:tc>
          <w:tcPr>
            <w:tcW w:w="2625" w:type="pct"/>
            <w:hideMark/>
          </w:tcPr>
          <w:p w14:paraId="310CDF51" w14:textId="74BDB77E" w:rsidR="009D2333" w:rsidRPr="009D3BD9" w:rsidDel="00B76D0B" w:rsidRDefault="00102228">
            <w:pPr>
              <w:rPr>
                <w:del w:id="529" w:author="Mutali Nepfumbada" w:date="2022-09-23T06:05:00Z"/>
                <w:color w:val="000000" w:themeColor="text1"/>
                <w:rPrChange w:id="530" w:author="Mutali Nepfumbada" w:date="2022-09-23T06:06:00Z">
                  <w:rPr>
                    <w:del w:id="531" w:author="Mutali Nepfumbada" w:date="2022-09-23T06:05:00Z"/>
                  </w:rPr>
                </w:rPrChange>
              </w:rPr>
            </w:pPr>
            <w:del w:id="532" w:author="Mutali Nepfumbada" w:date="2022-09-23T06:05:00Z">
              <w:r w:rsidRPr="009D3BD9" w:rsidDel="00B76D0B">
                <w:rPr>
                  <w:color w:val="000000" w:themeColor="text1"/>
                  <w:rPrChange w:id="533" w:author="Mutali Nepfumbada" w:date="2022-09-23T06:06:00Z">
                    <w:rPr>
                      <w:sz w:val="21"/>
                      <w:szCs w:val="21"/>
                    </w:rPr>
                  </w:rPrChange>
                </w:rPr>
                <w:delText>A</w:delText>
              </w:r>
              <w:r w:rsidR="006E098D" w:rsidRPr="009D3BD9" w:rsidDel="00B76D0B">
                <w:rPr>
                  <w:color w:val="000000" w:themeColor="text1"/>
                  <w:rPrChange w:id="534" w:author="Mutali Nepfumbada" w:date="2022-09-23T06:06:00Z">
                    <w:rPr>
                      <w:sz w:val="21"/>
                      <w:szCs w:val="21"/>
                    </w:rPr>
                  </w:rPrChange>
                </w:rPr>
                <w:delText>ctual</w:delText>
              </w:r>
            </w:del>
          </w:p>
        </w:tc>
      </w:tr>
      <w:tr w:rsidR="00B76D0B" w:rsidRPr="009D3BD9" w:rsidDel="00B76D0B" w14:paraId="41E4F387" w14:textId="0D991D55" w:rsidTr="006223A4">
        <w:trPr>
          <w:trHeight w:val="295"/>
          <w:del w:id="535" w:author="Mutali Nepfumbada" w:date="2022-09-23T06:05:00Z"/>
        </w:trPr>
        <w:tc>
          <w:tcPr>
            <w:tcW w:w="2375" w:type="pct"/>
            <w:hideMark/>
          </w:tcPr>
          <w:p w14:paraId="09667132" w14:textId="2E4CFA68" w:rsidR="009D2333" w:rsidRPr="009D3BD9" w:rsidDel="00B76D0B" w:rsidRDefault="009D2333">
            <w:pPr>
              <w:rPr>
                <w:del w:id="536" w:author="Mutali Nepfumbada" w:date="2022-09-23T06:05:00Z"/>
                <w:color w:val="000000" w:themeColor="text1"/>
                <w:rPrChange w:id="537" w:author="Mutali Nepfumbada" w:date="2022-09-23T06:06:00Z">
                  <w:rPr>
                    <w:del w:id="538" w:author="Mutali Nepfumbada" w:date="2022-09-23T06:05:00Z"/>
                  </w:rPr>
                </w:rPrChange>
              </w:rPr>
            </w:pPr>
            <w:del w:id="539" w:author="Mutali Nepfumbada" w:date="2022-09-23T06:05:00Z">
              <w:r w:rsidRPr="009D3BD9" w:rsidDel="00B76D0B">
                <w:rPr>
                  <w:color w:val="000000" w:themeColor="text1"/>
                  <w:rPrChange w:id="540" w:author="Mutali Nepfumbada" w:date="2022-09-23T06:06:00Z">
                    <w:rPr>
                      <w:sz w:val="21"/>
                      <w:szCs w:val="21"/>
                    </w:rPr>
                  </w:rPrChange>
                </w:rPr>
                <w:delText>B</w:delText>
              </w:r>
            </w:del>
          </w:p>
        </w:tc>
        <w:tc>
          <w:tcPr>
            <w:tcW w:w="2625" w:type="pct"/>
            <w:hideMark/>
          </w:tcPr>
          <w:p w14:paraId="3A1139D8" w14:textId="5F885E5E" w:rsidR="009D2333" w:rsidRPr="009D3BD9" w:rsidDel="00B76D0B" w:rsidRDefault="009D2333">
            <w:pPr>
              <w:rPr>
                <w:del w:id="541" w:author="Mutali Nepfumbada" w:date="2022-09-23T06:05:00Z"/>
                <w:color w:val="000000" w:themeColor="text1"/>
                <w:rPrChange w:id="542" w:author="Mutali Nepfumbada" w:date="2022-09-23T06:06:00Z">
                  <w:rPr>
                    <w:del w:id="543" w:author="Mutali Nepfumbada" w:date="2022-09-23T06:05:00Z"/>
                  </w:rPr>
                </w:rPrChange>
              </w:rPr>
            </w:pPr>
            <w:del w:id="544" w:author="Mutali Nepfumbada" w:date="2022-09-23T06:05:00Z">
              <w:r w:rsidRPr="009D3BD9" w:rsidDel="00B76D0B">
                <w:rPr>
                  <w:color w:val="000000" w:themeColor="text1"/>
                  <w:rPrChange w:id="545" w:author="Mutali Nepfumbada" w:date="2022-09-23T06:06:00Z">
                    <w:rPr>
                      <w:sz w:val="21"/>
                      <w:szCs w:val="21"/>
                    </w:rPr>
                  </w:rPrChange>
                </w:rPr>
                <w:delText>Budget</w:delText>
              </w:r>
            </w:del>
          </w:p>
        </w:tc>
      </w:tr>
      <w:tr w:rsidR="00B76D0B" w:rsidRPr="009D3BD9" w:rsidDel="00B76D0B" w14:paraId="56E696F9" w14:textId="1C3D4084" w:rsidTr="006223A4">
        <w:trPr>
          <w:trHeight w:val="295"/>
          <w:del w:id="546" w:author="Mutali Nepfumbada" w:date="2022-09-23T06:05:00Z"/>
        </w:trPr>
        <w:tc>
          <w:tcPr>
            <w:tcW w:w="2375" w:type="pct"/>
            <w:hideMark/>
          </w:tcPr>
          <w:p w14:paraId="075F56A4" w14:textId="061E4A91" w:rsidR="009D2333" w:rsidRPr="009D3BD9" w:rsidDel="00B76D0B" w:rsidRDefault="009D2333">
            <w:pPr>
              <w:rPr>
                <w:del w:id="547" w:author="Mutali Nepfumbada" w:date="2022-09-23T06:05:00Z"/>
                <w:color w:val="000000" w:themeColor="text1"/>
                <w:rPrChange w:id="548" w:author="Mutali Nepfumbada" w:date="2022-09-23T06:06:00Z">
                  <w:rPr>
                    <w:del w:id="549" w:author="Mutali Nepfumbada" w:date="2022-09-23T06:05:00Z"/>
                  </w:rPr>
                </w:rPrChange>
              </w:rPr>
            </w:pPr>
            <w:del w:id="550" w:author="Mutali Nepfumbada" w:date="2022-09-23T06:05:00Z">
              <w:r w:rsidRPr="009D3BD9" w:rsidDel="00B76D0B">
                <w:rPr>
                  <w:color w:val="000000" w:themeColor="text1"/>
                  <w:rPrChange w:id="551" w:author="Mutali Nepfumbada" w:date="2022-09-23T06:06:00Z">
                    <w:rPr>
                      <w:sz w:val="21"/>
                      <w:szCs w:val="21"/>
                    </w:rPr>
                  </w:rPrChange>
                </w:rPr>
                <w:delText>F</w:delText>
              </w:r>
            </w:del>
          </w:p>
        </w:tc>
        <w:tc>
          <w:tcPr>
            <w:tcW w:w="2625" w:type="pct"/>
            <w:hideMark/>
          </w:tcPr>
          <w:p w14:paraId="6F8B87D3" w14:textId="416008C5" w:rsidR="009D2333" w:rsidRPr="009D3BD9" w:rsidDel="00B76D0B" w:rsidRDefault="00102228">
            <w:pPr>
              <w:rPr>
                <w:del w:id="552" w:author="Mutali Nepfumbada" w:date="2022-09-23T06:05:00Z"/>
                <w:color w:val="000000" w:themeColor="text1"/>
                <w:rPrChange w:id="553" w:author="Mutali Nepfumbada" w:date="2022-09-23T06:06:00Z">
                  <w:rPr>
                    <w:del w:id="554" w:author="Mutali Nepfumbada" w:date="2022-09-23T06:05:00Z"/>
                  </w:rPr>
                </w:rPrChange>
              </w:rPr>
            </w:pPr>
            <w:del w:id="555" w:author="Mutali Nepfumbada" w:date="2022-09-23T06:05:00Z">
              <w:r w:rsidRPr="009D3BD9" w:rsidDel="00B76D0B">
                <w:rPr>
                  <w:color w:val="000000" w:themeColor="text1"/>
                  <w:rPrChange w:id="556" w:author="Mutali Nepfumbada" w:date="2022-09-23T06:06:00Z">
                    <w:rPr>
                      <w:sz w:val="21"/>
                      <w:szCs w:val="21"/>
                    </w:rPr>
                  </w:rPrChange>
                </w:rPr>
                <w:delText>F</w:delText>
              </w:r>
              <w:r w:rsidR="006E098D" w:rsidRPr="009D3BD9" w:rsidDel="00B76D0B">
                <w:rPr>
                  <w:color w:val="000000" w:themeColor="text1"/>
                  <w:rPrChange w:id="557" w:author="Mutali Nepfumbada" w:date="2022-09-23T06:06:00Z">
                    <w:rPr>
                      <w:sz w:val="21"/>
                      <w:szCs w:val="21"/>
                    </w:rPr>
                  </w:rPrChange>
                </w:rPr>
                <w:delText>orecast</w:delText>
              </w:r>
            </w:del>
          </w:p>
        </w:tc>
      </w:tr>
      <w:tr w:rsidR="00B76D0B" w:rsidRPr="009D3BD9" w:rsidDel="00B76D0B" w14:paraId="751BAA9D" w14:textId="5CC0AEA7" w:rsidTr="006223A4">
        <w:trPr>
          <w:trHeight w:val="295"/>
          <w:del w:id="558" w:author="Mutali Nepfumbada" w:date="2022-09-23T06:05:00Z"/>
        </w:trPr>
        <w:tc>
          <w:tcPr>
            <w:tcW w:w="2375" w:type="pct"/>
            <w:hideMark/>
          </w:tcPr>
          <w:p w14:paraId="0ED466B6" w14:textId="6CF35796" w:rsidR="009D2333" w:rsidRPr="009D3BD9" w:rsidDel="00B76D0B" w:rsidRDefault="009D2333">
            <w:pPr>
              <w:rPr>
                <w:del w:id="559" w:author="Mutali Nepfumbada" w:date="2022-09-23T06:05:00Z"/>
                <w:color w:val="000000" w:themeColor="text1"/>
                <w:rPrChange w:id="560" w:author="Mutali Nepfumbada" w:date="2022-09-23T06:06:00Z">
                  <w:rPr>
                    <w:del w:id="561" w:author="Mutali Nepfumbada" w:date="2022-09-23T06:05:00Z"/>
                  </w:rPr>
                </w:rPrChange>
              </w:rPr>
            </w:pPr>
            <w:del w:id="562" w:author="Mutali Nepfumbada" w:date="2022-09-23T06:05:00Z">
              <w:r w:rsidRPr="009D3BD9" w:rsidDel="00B76D0B">
                <w:rPr>
                  <w:color w:val="000000" w:themeColor="text1"/>
                  <w:rPrChange w:id="563" w:author="Mutali Nepfumbada" w:date="2022-09-23T06:06:00Z">
                    <w:rPr>
                      <w:sz w:val="21"/>
                      <w:szCs w:val="21"/>
                    </w:rPr>
                  </w:rPrChange>
                </w:rPr>
                <w:delText>HSE</w:delText>
              </w:r>
            </w:del>
          </w:p>
        </w:tc>
        <w:tc>
          <w:tcPr>
            <w:tcW w:w="2625" w:type="pct"/>
            <w:hideMark/>
          </w:tcPr>
          <w:p w14:paraId="057503B3" w14:textId="554BEC9A" w:rsidR="009D2333" w:rsidRPr="009D3BD9" w:rsidDel="00B76D0B" w:rsidRDefault="009D2333">
            <w:pPr>
              <w:rPr>
                <w:del w:id="564" w:author="Mutali Nepfumbada" w:date="2022-09-23T06:05:00Z"/>
                <w:color w:val="000000" w:themeColor="text1"/>
                <w:rPrChange w:id="565" w:author="Mutali Nepfumbada" w:date="2022-09-23T06:06:00Z">
                  <w:rPr>
                    <w:del w:id="566" w:author="Mutali Nepfumbada" w:date="2022-09-23T06:05:00Z"/>
                  </w:rPr>
                </w:rPrChange>
              </w:rPr>
            </w:pPr>
            <w:del w:id="567" w:author="Mutali Nepfumbada" w:date="2022-09-23T06:05:00Z">
              <w:r w:rsidRPr="009D3BD9" w:rsidDel="00B76D0B">
                <w:rPr>
                  <w:color w:val="000000" w:themeColor="text1"/>
                  <w:rPrChange w:id="568" w:author="Mutali Nepfumbada" w:date="2022-09-23T06:06:00Z">
                    <w:rPr>
                      <w:sz w:val="21"/>
                      <w:szCs w:val="21"/>
                    </w:rPr>
                  </w:rPrChange>
                </w:rPr>
                <w:delText>Health and Safety and Environment</w:delText>
              </w:r>
            </w:del>
          </w:p>
        </w:tc>
      </w:tr>
      <w:tr w:rsidR="00B76D0B" w:rsidRPr="009D3BD9" w:rsidDel="00B76D0B" w14:paraId="5144CA79" w14:textId="09FDCB65" w:rsidTr="006223A4">
        <w:trPr>
          <w:trHeight w:val="295"/>
          <w:del w:id="569" w:author="Mutali Nepfumbada" w:date="2022-09-23T06:05:00Z"/>
        </w:trPr>
        <w:tc>
          <w:tcPr>
            <w:tcW w:w="2375" w:type="pct"/>
          </w:tcPr>
          <w:p w14:paraId="416D38E7" w14:textId="004B2396" w:rsidR="00A84468" w:rsidRPr="009D3BD9" w:rsidDel="00B76D0B" w:rsidRDefault="00A84468">
            <w:pPr>
              <w:rPr>
                <w:del w:id="570" w:author="Mutali Nepfumbada" w:date="2022-09-23T06:05:00Z"/>
                <w:color w:val="000000" w:themeColor="text1"/>
                <w:rPrChange w:id="571" w:author="Mutali Nepfumbada" w:date="2022-09-23T06:06:00Z">
                  <w:rPr>
                    <w:del w:id="572" w:author="Mutali Nepfumbada" w:date="2022-09-23T06:05:00Z"/>
                    <w:sz w:val="21"/>
                    <w:szCs w:val="21"/>
                  </w:rPr>
                </w:rPrChange>
              </w:rPr>
            </w:pPr>
            <w:del w:id="573" w:author="Mutali Nepfumbada" w:date="2022-09-23T06:05:00Z">
              <w:r w:rsidRPr="009D3BD9" w:rsidDel="00B76D0B">
                <w:rPr>
                  <w:color w:val="000000" w:themeColor="text1"/>
                  <w:rPrChange w:id="574" w:author="Mutali Nepfumbada" w:date="2022-09-23T06:06:00Z">
                    <w:rPr>
                      <w:sz w:val="21"/>
                      <w:szCs w:val="21"/>
                    </w:rPr>
                  </w:rPrChange>
                </w:rPr>
                <w:delText xml:space="preserve">kWh </w:delText>
              </w:r>
              <w:r w:rsidRPr="009D3BD9" w:rsidDel="00B76D0B">
                <w:rPr>
                  <w:color w:val="000000" w:themeColor="text1"/>
                  <w:rPrChange w:id="575" w:author="Mutali Nepfumbada" w:date="2022-09-23T06:06:00Z">
                    <w:rPr>
                      <w:sz w:val="21"/>
                      <w:szCs w:val="21"/>
                    </w:rPr>
                  </w:rPrChange>
                </w:rPr>
                <w:tab/>
              </w:r>
            </w:del>
          </w:p>
        </w:tc>
        <w:tc>
          <w:tcPr>
            <w:tcW w:w="2625" w:type="pct"/>
          </w:tcPr>
          <w:p w14:paraId="162CD71A" w14:textId="026579C9" w:rsidR="00A84468" w:rsidRPr="009D3BD9" w:rsidDel="00B76D0B" w:rsidRDefault="0049259C">
            <w:pPr>
              <w:rPr>
                <w:del w:id="576" w:author="Mutali Nepfumbada" w:date="2022-09-23T06:05:00Z"/>
                <w:color w:val="000000" w:themeColor="text1"/>
                <w:rPrChange w:id="577" w:author="Mutali Nepfumbada" w:date="2022-09-23T06:06:00Z">
                  <w:rPr>
                    <w:del w:id="578" w:author="Mutali Nepfumbada" w:date="2022-09-23T06:05:00Z"/>
                    <w:sz w:val="21"/>
                    <w:szCs w:val="21"/>
                  </w:rPr>
                </w:rPrChange>
              </w:rPr>
            </w:pPr>
            <w:del w:id="579" w:author="Mutali Nepfumbada" w:date="2022-09-23T06:05:00Z">
              <w:r w:rsidRPr="009D3BD9" w:rsidDel="00B76D0B">
                <w:rPr>
                  <w:color w:val="000000" w:themeColor="text1"/>
                  <w:rPrChange w:id="580" w:author="Mutali Nepfumbada" w:date="2022-09-23T06:06:00Z">
                    <w:rPr>
                      <w:sz w:val="21"/>
                      <w:szCs w:val="21"/>
                    </w:rPr>
                  </w:rPrChange>
                </w:rPr>
                <w:delText xml:space="preserve">Kilo Watt Hour </w:delText>
              </w:r>
            </w:del>
          </w:p>
        </w:tc>
      </w:tr>
      <w:tr w:rsidR="00B76D0B" w:rsidRPr="009D3BD9" w:rsidDel="00B76D0B" w14:paraId="55536C3E" w14:textId="02A6BD3C" w:rsidTr="006223A4">
        <w:trPr>
          <w:trHeight w:val="295"/>
          <w:del w:id="581" w:author="Mutali Nepfumbada" w:date="2022-09-23T06:05:00Z"/>
        </w:trPr>
        <w:tc>
          <w:tcPr>
            <w:tcW w:w="2375" w:type="pct"/>
            <w:hideMark/>
          </w:tcPr>
          <w:p w14:paraId="57186F7A" w14:textId="436D8BE6" w:rsidR="009D2333" w:rsidRPr="009D3BD9" w:rsidDel="00B76D0B" w:rsidRDefault="009D2333">
            <w:pPr>
              <w:rPr>
                <w:del w:id="582" w:author="Mutali Nepfumbada" w:date="2022-09-23T06:05:00Z"/>
                <w:color w:val="000000" w:themeColor="text1"/>
                <w:rPrChange w:id="583" w:author="Mutali Nepfumbada" w:date="2022-09-23T06:06:00Z">
                  <w:rPr>
                    <w:del w:id="584" w:author="Mutali Nepfumbada" w:date="2022-09-23T06:05:00Z"/>
                  </w:rPr>
                </w:rPrChange>
              </w:rPr>
            </w:pPr>
            <w:del w:id="585" w:author="Mutali Nepfumbada" w:date="2022-09-23T06:05:00Z">
              <w:r w:rsidRPr="009D3BD9" w:rsidDel="00B76D0B">
                <w:rPr>
                  <w:color w:val="000000" w:themeColor="text1"/>
                  <w:rPrChange w:id="586" w:author="Mutali Nepfumbada" w:date="2022-09-23T06:06:00Z">
                    <w:rPr>
                      <w:sz w:val="21"/>
                      <w:szCs w:val="21"/>
                    </w:rPr>
                  </w:rPrChange>
                </w:rPr>
                <w:delText>OPEX</w:delText>
              </w:r>
            </w:del>
          </w:p>
        </w:tc>
        <w:tc>
          <w:tcPr>
            <w:tcW w:w="2625" w:type="pct"/>
            <w:hideMark/>
          </w:tcPr>
          <w:p w14:paraId="5F798E42" w14:textId="047B20D2" w:rsidR="009D2333" w:rsidRPr="009D3BD9" w:rsidDel="00B76D0B" w:rsidRDefault="009D2333">
            <w:pPr>
              <w:rPr>
                <w:del w:id="587" w:author="Mutali Nepfumbada" w:date="2022-09-23T06:05:00Z"/>
                <w:color w:val="000000" w:themeColor="text1"/>
                <w:rPrChange w:id="588" w:author="Mutali Nepfumbada" w:date="2022-09-23T06:06:00Z">
                  <w:rPr>
                    <w:del w:id="589" w:author="Mutali Nepfumbada" w:date="2022-09-23T06:05:00Z"/>
                  </w:rPr>
                </w:rPrChange>
              </w:rPr>
            </w:pPr>
            <w:del w:id="590" w:author="Mutali Nepfumbada" w:date="2022-09-23T06:05:00Z">
              <w:r w:rsidRPr="009D3BD9" w:rsidDel="00B76D0B">
                <w:rPr>
                  <w:color w:val="000000" w:themeColor="text1"/>
                  <w:rPrChange w:id="591" w:author="Mutali Nepfumbada" w:date="2022-09-23T06:06:00Z">
                    <w:rPr>
                      <w:sz w:val="21"/>
                      <w:szCs w:val="21"/>
                    </w:rPr>
                  </w:rPrChange>
                </w:rPr>
                <w:delText>Operating expenses</w:delText>
              </w:r>
            </w:del>
          </w:p>
        </w:tc>
      </w:tr>
      <w:tr w:rsidR="00B76D0B" w:rsidRPr="009D3BD9" w:rsidDel="00B76D0B" w14:paraId="2EBA48DC" w14:textId="7394D20A" w:rsidTr="006223A4">
        <w:trPr>
          <w:trHeight w:val="295"/>
          <w:del w:id="592" w:author="Mutali Nepfumbada" w:date="2022-09-23T06:05:00Z"/>
        </w:trPr>
        <w:tc>
          <w:tcPr>
            <w:tcW w:w="2375" w:type="pct"/>
            <w:hideMark/>
          </w:tcPr>
          <w:p w14:paraId="7C6C606F" w14:textId="5919FEFA" w:rsidR="009D2333" w:rsidRPr="009D3BD9" w:rsidDel="00B76D0B" w:rsidRDefault="009D2333">
            <w:pPr>
              <w:rPr>
                <w:del w:id="593" w:author="Mutali Nepfumbada" w:date="2022-09-23T06:05:00Z"/>
                <w:color w:val="000000" w:themeColor="text1"/>
                <w:rPrChange w:id="594" w:author="Mutali Nepfumbada" w:date="2022-09-23T06:06:00Z">
                  <w:rPr>
                    <w:del w:id="595" w:author="Mutali Nepfumbada" w:date="2022-09-23T06:05:00Z"/>
                  </w:rPr>
                </w:rPrChange>
              </w:rPr>
            </w:pPr>
            <w:del w:id="596" w:author="Mutali Nepfumbada" w:date="2022-09-23T06:05:00Z">
              <w:r w:rsidRPr="009D3BD9" w:rsidDel="00B76D0B">
                <w:rPr>
                  <w:color w:val="000000" w:themeColor="text1"/>
                  <w:rPrChange w:id="597" w:author="Mutali Nepfumbada" w:date="2022-09-23T06:06:00Z">
                    <w:rPr>
                      <w:sz w:val="21"/>
                      <w:szCs w:val="21"/>
                    </w:rPr>
                  </w:rPrChange>
                </w:rPr>
                <w:delText>PR</w:delText>
              </w:r>
            </w:del>
          </w:p>
        </w:tc>
        <w:tc>
          <w:tcPr>
            <w:tcW w:w="2625" w:type="pct"/>
            <w:hideMark/>
          </w:tcPr>
          <w:p w14:paraId="64BC8153" w14:textId="1E8BC86D" w:rsidR="009D2333" w:rsidRPr="009D3BD9" w:rsidDel="00B76D0B" w:rsidRDefault="009D2333">
            <w:pPr>
              <w:rPr>
                <w:del w:id="598" w:author="Mutali Nepfumbada" w:date="2022-09-23T06:05:00Z"/>
                <w:color w:val="000000" w:themeColor="text1"/>
                <w:rPrChange w:id="599" w:author="Mutali Nepfumbada" w:date="2022-09-23T06:06:00Z">
                  <w:rPr>
                    <w:del w:id="600" w:author="Mutali Nepfumbada" w:date="2022-09-23T06:05:00Z"/>
                  </w:rPr>
                </w:rPrChange>
              </w:rPr>
            </w:pPr>
            <w:del w:id="601" w:author="Mutali Nepfumbada" w:date="2022-09-23T06:05:00Z">
              <w:r w:rsidRPr="009D3BD9" w:rsidDel="00B76D0B">
                <w:rPr>
                  <w:color w:val="000000" w:themeColor="text1"/>
                  <w:rPrChange w:id="602" w:author="Mutali Nepfumbada" w:date="2022-09-23T06:06:00Z">
                    <w:rPr>
                      <w:sz w:val="21"/>
                      <w:szCs w:val="21"/>
                    </w:rPr>
                  </w:rPrChange>
                </w:rPr>
                <w:delText>Performance ratio</w:delText>
              </w:r>
            </w:del>
          </w:p>
        </w:tc>
      </w:tr>
      <w:tr w:rsidR="00B76D0B" w:rsidRPr="009D3BD9" w:rsidDel="00B76D0B" w14:paraId="0C5E0A37" w14:textId="345376D6" w:rsidTr="006223A4">
        <w:trPr>
          <w:trHeight w:val="295"/>
          <w:del w:id="603" w:author="Mutali Nepfumbada" w:date="2022-09-23T06:05:00Z"/>
        </w:trPr>
        <w:tc>
          <w:tcPr>
            <w:tcW w:w="2375" w:type="pct"/>
            <w:hideMark/>
          </w:tcPr>
          <w:p w14:paraId="3B89F57E" w14:textId="61819BD5" w:rsidR="009D2333" w:rsidRPr="009D3BD9" w:rsidDel="00B76D0B" w:rsidRDefault="009D2333">
            <w:pPr>
              <w:rPr>
                <w:del w:id="604" w:author="Mutali Nepfumbada" w:date="2022-09-23T06:05:00Z"/>
                <w:color w:val="000000" w:themeColor="text1"/>
                <w:rPrChange w:id="605" w:author="Mutali Nepfumbada" w:date="2022-09-23T06:06:00Z">
                  <w:rPr>
                    <w:del w:id="606" w:author="Mutali Nepfumbada" w:date="2022-09-23T06:05:00Z"/>
                  </w:rPr>
                </w:rPrChange>
              </w:rPr>
            </w:pPr>
            <w:del w:id="607" w:author="Mutali Nepfumbada" w:date="2022-09-23T06:05:00Z">
              <w:r w:rsidRPr="009D3BD9" w:rsidDel="00B76D0B">
                <w:rPr>
                  <w:color w:val="000000" w:themeColor="text1"/>
                  <w:rPrChange w:id="608" w:author="Mutali Nepfumbada" w:date="2022-09-23T06:06:00Z">
                    <w:rPr/>
                  </w:rPrChange>
                </w:rPr>
                <w:delText>SCADA</w:delText>
              </w:r>
            </w:del>
          </w:p>
        </w:tc>
        <w:tc>
          <w:tcPr>
            <w:tcW w:w="2625" w:type="pct"/>
            <w:hideMark/>
          </w:tcPr>
          <w:p w14:paraId="369BA6E2" w14:textId="04D6825A" w:rsidR="009D2333" w:rsidRPr="009D3BD9" w:rsidDel="00B76D0B" w:rsidRDefault="009D2333">
            <w:pPr>
              <w:rPr>
                <w:del w:id="609" w:author="Mutali Nepfumbada" w:date="2022-09-23T06:05:00Z"/>
                <w:color w:val="000000" w:themeColor="text1"/>
                <w:rPrChange w:id="610" w:author="Mutali Nepfumbada" w:date="2022-09-23T06:06:00Z">
                  <w:rPr>
                    <w:del w:id="611" w:author="Mutali Nepfumbada" w:date="2022-09-23T06:05:00Z"/>
                  </w:rPr>
                </w:rPrChange>
              </w:rPr>
            </w:pPr>
            <w:del w:id="612" w:author="Mutali Nepfumbada" w:date="2022-09-23T06:05:00Z">
              <w:r w:rsidRPr="009D3BD9" w:rsidDel="00B76D0B">
                <w:rPr>
                  <w:color w:val="000000" w:themeColor="text1"/>
                  <w:rPrChange w:id="613" w:author="Mutali Nepfumbada" w:date="2022-09-23T06:06:00Z">
                    <w:rPr/>
                  </w:rPrChange>
                </w:rPr>
                <w:delText>Supervisory control and data acquisition</w:delText>
              </w:r>
            </w:del>
          </w:p>
        </w:tc>
      </w:tr>
      <w:tr w:rsidR="00B76D0B" w:rsidRPr="009D3BD9" w:rsidDel="00B76D0B" w14:paraId="76487CDD" w14:textId="33AF8724" w:rsidTr="006223A4">
        <w:trPr>
          <w:trHeight w:val="295"/>
          <w:del w:id="614" w:author="Mutali Nepfumbada" w:date="2022-09-23T06:05:00Z"/>
        </w:trPr>
        <w:tc>
          <w:tcPr>
            <w:tcW w:w="2375" w:type="pct"/>
            <w:hideMark/>
          </w:tcPr>
          <w:p w14:paraId="0EBA98DB" w14:textId="60054CF1" w:rsidR="009D2333" w:rsidRPr="009D3BD9" w:rsidDel="00B76D0B" w:rsidRDefault="009D2333">
            <w:pPr>
              <w:rPr>
                <w:del w:id="615" w:author="Mutali Nepfumbada" w:date="2022-09-23T06:05:00Z"/>
                <w:color w:val="000000" w:themeColor="text1"/>
                <w:rPrChange w:id="616" w:author="Mutali Nepfumbada" w:date="2022-09-23T06:06:00Z">
                  <w:rPr>
                    <w:del w:id="617" w:author="Mutali Nepfumbada" w:date="2022-09-23T06:05:00Z"/>
                  </w:rPr>
                </w:rPrChange>
              </w:rPr>
            </w:pPr>
            <w:del w:id="618" w:author="Mutali Nepfumbada" w:date="2022-09-23T06:05:00Z">
              <w:r w:rsidRPr="009D3BD9" w:rsidDel="00B76D0B">
                <w:rPr>
                  <w:color w:val="000000" w:themeColor="text1"/>
                  <w:rPrChange w:id="619" w:author="Mutali Nepfumbada" w:date="2022-09-23T06:06:00Z">
                    <w:rPr>
                      <w:sz w:val="21"/>
                      <w:szCs w:val="21"/>
                    </w:rPr>
                  </w:rPrChange>
                </w:rPr>
                <w:delText>YTD</w:delText>
              </w:r>
            </w:del>
          </w:p>
        </w:tc>
        <w:tc>
          <w:tcPr>
            <w:tcW w:w="2625" w:type="pct"/>
            <w:hideMark/>
          </w:tcPr>
          <w:p w14:paraId="2786B7DE" w14:textId="43D3E972" w:rsidR="009D2333" w:rsidRPr="009D3BD9" w:rsidDel="00B76D0B" w:rsidRDefault="009D2333">
            <w:pPr>
              <w:rPr>
                <w:del w:id="620" w:author="Mutali Nepfumbada" w:date="2022-09-23T06:05:00Z"/>
                <w:color w:val="000000" w:themeColor="text1"/>
                <w:rPrChange w:id="621" w:author="Mutali Nepfumbada" w:date="2022-09-23T06:06:00Z">
                  <w:rPr>
                    <w:del w:id="622" w:author="Mutali Nepfumbada" w:date="2022-09-23T06:05:00Z"/>
                  </w:rPr>
                </w:rPrChange>
              </w:rPr>
            </w:pPr>
            <w:del w:id="623" w:author="Mutali Nepfumbada" w:date="2022-09-23T06:05:00Z">
              <w:r w:rsidRPr="009D3BD9" w:rsidDel="00B76D0B">
                <w:rPr>
                  <w:color w:val="000000" w:themeColor="text1"/>
                  <w:rPrChange w:id="624" w:author="Mutali Nepfumbada" w:date="2022-09-23T06:06:00Z">
                    <w:rPr>
                      <w:sz w:val="21"/>
                      <w:szCs w:val="21"/>
                    </w:rPr>
                  </w:rPrChange>
                </w:rPr>
                <w:delText>Year-to-date</w:delText>
              </w:r>
            </w:del>
          </w:p>
        </w:tc>
      </w:tr>
      <w:tr w:rsidR="00B76D0B" w:rsidRPr="009D3BD9" w:rsidDel="00B76D0B" w14:paraId="4FA93596" w14:textId="4B9B0856" w:rsidTr="006223A4">
        <w:trPr>
          <w:trHeight w:val="295"/>
          <w:del w:id="625" w:author="Mutali Nepfumbada" w:date="2022-09-23T06:05:00Z"/>
        </w:trPr>
        <w:tc>
          <w:tcPr>
            <w:tcW w:w="2375" w:type="pct"/>
            <w:hideMark/>
          </w:tcPr>
          <w:p w14:paraId="55EB137C" w14:textId="0A808E0C" w:rsidR="009D2333" w:rsidRPr="009D3BD9" w:rsidDel="00B76D0B" w:rsidRDefault="009D2333">
            <w:pPr>
              <w:rPr>
                <w:del w:id="626" w:author="Mutali Nepfumbada" w:date="2022-09-23T06:05:00Z"/>
                <w:color w:val="000000" w:themeColor="text1"/>
                <w:rPrChange w:id="627" w:author="Mutali Nepfumbada" w:date="2022-09-23T06:06:00Z">
                  <w:rPr>
                    <w:del w:id="628" w:author="Mutali Nepfumbada" w:date="2022-09-23T06:05:00Z"/>
                  </w:rPr>
                </w:rPrChange>
              </w:rPr>
            </w:pPr>
            <w:del w:id="629" w:author="Mutali Nepfumbada" w:date="2022-09-23T06:05:00Z">
              <w:r w:rsidRPr="009D3BD9" w:rsidDel="00B76D0B">
                <w:rPr>
                  <w:color w:val="000000" w:themeColor="text1"/>
                  <w:rPrChange w:id="630" w:author="Mutali Nepfumbada" w:date="2022-09-23T06:06:00Z">
                    <w:rPr>
                      <w:sz w:val="21"/>
                      <w:szCs w:val="21"/>
                    </w:rPr>
                  </w:rPrChange>
                </w:rPr>
                <w:delText>Δ</w:delText>
              </w:r>
            </w:del>
          </w:p>
        </w:tc>
        <w:tc>
          <w:tcPr>
            <w:tcW w:w="2625" w:type="pct"/>
            <w:hideMark/>
          </w:tcPr>
          <w:p w14:paraId="365756C9" w14:textId="300504EF" w:rsidR="009D2333" w:rsidRPr="009D3BD9" w:rsidDel="00B76D0B" w:rsidRDefault="009D2333">
            <w:pPr>
              <w:rPr>
                <w:del w:id="631" w:author="Mutali Nepfumbada" w:date="2022-09-23T06:05:00Z"/>
                <w:color w:val="000000" w:themeColor="text1"/>
                <w:rPrChange w:id="632" w:author="Mutali Nepfumbada" w:date="2022-09-23T06:06:00Z">
                  <w:rPr>
                    <w:del w:id="633" w:author="Mutali Nepfumbada" w:date="2022-09-23T06:05:00Z"/>
                  </w:rPr>
                </w:rPrChange>
              </w:rPr>
            </w:pPr>
            <w:del w:id="634" w:author="Mutali Nepfumbada" w:date="2022-09-23T06:05:00Z">
              <w:r w:rsidRPr="009D3BD9" w:rsidDel="00B76D0B">
                <w:rPr>
                  <w:color w:val="000000" w:themeColor="text1"/>
                  <w:rPrChange w:id="635" w:author="Mutali Nepfumbada" w:date="2022-09-23T06:06:00Z">
                    <w:rPr>
                      <w:sz w:val="21"/>
                      <w:szCs w:val="21"/>
                    </w:rPr>
                  </w:rPrChange>
                </w:rPr>
                <w:delText>Variance</w:delText>
              </w:r>
            </w:del>
          </w:p>
        </w:tc>
      </w:tr>
    </w:tbl>
    <w:p w14:paraId="297989CB" w14:textId="77777777" w:rsidR="00257DC7" w:rsidRPr="00953BC7" w:rsidRDefault="00257DC7" w:rsidP="009D2333">
      <w:pPr>
        <w:rPr>
          <w:noProof/>
        </w:rPr>
      </w:pPr>
    </w:p>
    <w:p w14:paraId="5789CE59" w14:textId="77777777" w:rsidR="00EE5280" w:rsidRDefault="00EE5280" w:rsidP="009D2333">
      <w:pPr>
        <w:rPr>
          <w:rFonts w:cs="Arial"/>
          <w:color w:val="5F0000"/>
          <w:sz w:val="32"/>
          <w:szCs w:val="32"/>
        </w:rPr>
      </w:pPr>
      <w:commentRangeStart w:id="636"/>
    </w:p>
    <w:p w14:paraId="36A80378" w14:textId="5B93FE26" w:rsidR="009D2333" w:rsidRPr="00693DB9" w:rsidRDefault="009D2333" w:rsidP="009D2333">
      <w:pPr>
        <w:rPr>
          <w:rFonts w:cs="Arial"/>
          <w:color w:val="5F0000"/>
          <w:sz w:val="32"/>
          <w:szCs w:val="32"/>
        </w:rPr>
      </w:pPr>
      <w:r w:rsidRPr="00693DB9">
        <w:rPr>
          <w:rFonts w:cs="Arial"/>
          <w:color w:val="5F0000"/>
          <w:sz w:val="32"/>
          <w:szCs w:val="32"/>
        </w:rPr>
        <w:t>Glossary of Terms</w:t>
      </w:r>
    </w:p>
    <w:p w14:paraId="6699DA73" w14:textId="77777777" w:rsidR="009D2333" w:rsidRPr="00953BC7" w:rsidRDefault="009D2333" w:rsidP="009D2333">
      <w:pPr>
        <w:rPr>
          <w:rFonts w:cs="Arial"/>
          <w:color w:val="5F0000"/>
          <w:szCs w:val="27"/>
        </w:rPr>
      </w:pPr>
    </w:p>
    <w:tbl>
      <w:tblPr>
        <w:tblStyle w:val="TableGridLight"/>
        <w:tblW w:w="5000" w:type="pct"/>
        <w:tblLook w:val="04A0" w:firstRow="1" w:lastRow="0" w:firstColumn="1" w:lastColumn="0" w:noHBand="0" w:noVBand="1"/>
      </w:tblPr>
      <w:tblGrid>
        <w:gridCol w:w="4531"/>
        <w:gridCol w:w="5008"/>
      </w:tblGrid>
      <w:tr w:rsidR="009D2333" w:rsidRPr="00A84468" w14:paraId="48B515C2" w14:textId="77777777" w:rsidTr="00BF539F">
        <w:trPr>
          <w:trHeight w:val="70"/>
        </w:trPr>
        <w:tc>
          <w:tcPr>
            <w:tcW w:w="2375" w:type="pct"/>
            <w:hideMark/>
          </w:tcPr>
          <w:p w14:paraId="375E4F09" w14:textId="77777777" w:rsidR="009D2333" w:rsidRPr="00A84468" w:rsidRDefault="006E098D" w:rsidP="00BF539F">
            <w:pPr>
              <w:spacing w:line="360" w:lineRule="auto"/>
            </w:pPr>
            <w:r w:rsidRPr="00A84468">
              <w:rPr>
                <w:rFonts w:cs="Roboto-Bold"/>
                <w:lang w:val="en-ZA"/>
              </w:rPr>
              <w:t>Actual Production</w:t>
            </w:r>
          </w:p>
        </w:tc>
        <w:tc>
          <w:tcPr>
            <w:tcW w:w="2625" w:type="pct"/>
            <w:hideMark/>
          </w:tcPr>
          <w:p w14:paraId="13D7611B" w14:textId="570C0580" w:rsidR="009D2333" w:rsidRPr="009028C8" w:rsidRDefault="006E098D" w:rsidP="009028C8">
            <w:pPr>
              <w:autoSpaceDE w:val="0"/>
              <w:autoSpaceDN w:val="0"/>
              <w:adjustRightInd w:val="0"/>
              <w:spacing w:line="360" w:lineRule="auto"/>
              <w:rPr>
                <w:rFonts w:cs="Roboto-Regular"/>
                <w:lang w:val="en-ZA"/>
              </w:rPr>
            </w:pPr>
            <w:r w:rsidRPr="00A84468">
              <w:rPr>
                <w:rFonts w:cs="Roboto-Regular"/>
                <w:lang w:val="en-ZA"/>
              </w:rPr>
              <w:t>Production produced in kWh</w:t>
            </w:r>
          </w:p>
        </w:tc>
      </w:tr>
      <w:tr w:rsidR="00A84468" w:rsidRPr="00A84468" w14:paraId="6454B5F7" w14:textId="77777777" w:rsidTr="00BF539F">
        <w:trPr>
          <w:trHeight w:val="147"/>
        </w:trPr>
        <w:tc>
          <w:tcPr>
            <w:tcW w:w="2375" w:type="pct"/>
          </w:tcPr>
          <w:p w14:paraId="6610A238" w14:textId="77777777" w:rsidR="00A84468" w:rsidRPr="00A84468" w:rsidRDefault="00A84468" w:rsidP="00BF539F">
            <w:pPr>
              <w:spacing w:line="360" w:lineRule="auto"/>
            </w:pPr>
            <w:r w:rsidRPr="00A84468">
              <w:t xml:space="preserve">Predicted Production </w:t>
            </w:r>
          </w:p>
        </w:tc>
        <w:tc>
          <w:tcPr>
            <w:tcW w:w="2625" w:type="pct"/>
          </w:tcPr>
          <w:p w14:paraId="272C2A04" w14:textId="77777777" w:rsidR="00A84468" w:rsidRPr="00A84468" w:rsidRDefault="00A84468" w:rsidP="00BF539F">
            <w:pPr>
              <w:spacing w:line="360" w:lineRule="auto"/>
              <w:jc w:val="both"/>
            </w:pPr>
            <w:r w:rsidRPr="00A84468">
              <w:t>The forecasted P50 production in kWh</w:t>
            </w:r>
          </w:p>
        </w:tc>
      </w:tr>
      <w:tr w:rsidR="009D2333" w:rsidRPr="00A84468" w14:paraId="07F72FE5" w14:textId="77777777" w:rsidTr="00BF539F">
        <w:trPr>
          <w:trHeight w:val="77"/>
        </w:trPr>
        <w:tc>
          <w:tcPr>
            <w:tcW w:w="2375" w:type="pct"/>
          </w:tcPr>
          <w:p w14:paraId="20D5AEC2" w14:textId="32534EF8" w:rsidR="009D2333" w:rsidRPr="00A84468" w:rsidRDefault="006E098D" w:rsidP="00BF539F">
            <w:pPr>
              <w:spacing w:line="360" w:lineRule="auto"/>
            </w:pPr>
            <w:r w:rsidRPr="00A84468">
              <w:t xml:space="preserve">PR </w:t>
            </w:r>
          </w:p>
        </w:tc>
        <w:tc>
          <w:tcPr>
            <w:tcW w:w="2625" w:type="pct"/>
          </w:tcPr>
          <w:p w14:paraId="409DFCC7" w14:textId="77777777" w:rsidR="009D2333" w:rsidRPr="00A84468" w:rsidRDefault="006E098D" w:rsidP="00BF539F">
            <w:pPr>
              <w:spacing w:line="360" w:lineRule="auto"/>
              <w:jc w:val="both"/>
            </w:pPr>
            <w:r w:rsidRPr="00A84468">
              <w:t>Actual production divided by weather adjusted production in %</w:t>
            </w:r>
          </w:p>
        </w:tc>
      </w:tr>
      <w:tr w:rsidR="00A84468" w:rsidRPr="00A84468" w14:paraId="04E245DF" w14:textId="77777777" w:rsidTr="00BF539F">
        <w:trPr>
          <w:trHeight w:val="239"/>
        </w:trPr>
        <w:tc>
          <w:tcPr>
            <w:tcW w:w="2375" w:type="pct"/>
          </w:tcPr>
          <w:p w14:paraId="30F51040" w14:textId="77777777" w:rsidR="00A84468" w:rsidRPr="00A84468" w:rsidRDefault="00A84468" w:rsidP="00BF539F">
            <w:pPr>
              <w:spacing w:line="360" w:lineRule="auto"/>
            </w:pPr>
            <w:r w:rsidRPr="00A84468">
              <w:t>Weather Adjusted Predicted</w:t>
            </w:r>
          </w:p>
        </w:tc>
        <w:tc>
          <w:tcPr>
            <w:tcW w:w="2625" w:type="pct"/>
          </w:tcPr>
          <w:p w14:paraId="13176DF7" w14:textId="11EF0590" w:rsidR="00A84468" w:rsidRPr="00A84468" w:rsidRDefault="00A84468" w:rsidP="00BF539F">
            <w:pPr>
              <w:spacing w:line="360" w:lineRule="auto"/>
              <w:jc w:val="both"/>
            </w:pPr>
            <w:bookmarkStart w:id="637" w:name="_Hlk114940824"/>
            <w:r w:rsidRPr="00A84468">
              <w:t>Predicted production adjusted for actual weather in</w:t>
            </w:r>
            <w:r w:rsidR="00BF539F">
              <w:t xml:space="preserve"> </w:t>
            </w:r>
            <w:r w:rsidRPr="00A84468">
              <w:t>kWh</w:t>
            </w:r>
            <w:bookmarkEnd w:id="637"/>
          </w:p>
        </w:tc>
      </w:tr>
    </w:tbl>
    <w:p w14:paraId="779F24C5" w14:textId="77777777" w:rsidR="00A84468" w:rsidRPr="00953BC7" w:rsidRDefault="00A84468" w:rsidP="00A84468">
      <w:pPr>
        <w:autoSpaceDE w:val="0"/>
        <w:autoSpaceDN w:val="0"/>
        <w:adjustRightInd w:val="0"/>
        <w:rPr>
          <w:noProof/>
        </w:rPr>
      </w:pPr>
    </w:p>
    <w:p w14:paraId="2F529294" w14:textId="77777777" w:rsidR="00257DC7" w:rsidRDefault="00257DC7" w:rsidP="006E098D">
      <w:pPr>
        <w:rPr>
          <w:ins w:id="638" w:author="Thulani Ndaba" w:date="2022-09-20T17:31:00Z"/>
          <w:noProof/>
        </w:rPr>
      </w:pPr>
      <w:r w:rsidRPr="00953BC7">
        <w:rPr>
          <w:noProof/>
        </w:rPr>
        <w:br w:type="page"/>
      </w:r>
      <w:commentRangeEnd w:id="636"/>
      <w:r w:rsidR="00EE5280">
        <w:rPr>
          <w:rStyle w:val="CommentReference"/>
          <w:rFonts w:ascii="Verdana" w:hAnsi="Verdana"/>
        </w:rPr>
        <w:commentReference w:id="636"/>
      </w:r>
    </w:p>
    <w:p w14:paraId="744D5A22" w14:textId="2D35B293" w:rsidR="00342E02" w:rsidRPr="00953BC7" w:rsidRDefault="00342E02" w:rsidP="00342E02">
      <w:pPr>
        <w:pStyle w:val="Heading1"/>
        <w:rPr>
          <w:ins w:id="639" w:author="Thulani Ndaba" w:date="2022-09-20T17:31:00Z"/>
          <w:bCs/>
        </w:rPr>
      </w:pPr>
      <w:bookmarkStart w:id="640" w:name="_Toc115101788"/>
      <w:ins w:id="641" w:author="Thulani Ndaba" w:date="2022-09-20T17:31:00Z">
        <w:del w:id="642" w:author="Chanda Nxumalo" w:date="2022-09-28T06:58:00Z">
          <w:r w:rsidRPr="00953BC7">
            <w:delText>Portfolio O</w:delText>
          </w:r>
          <w:commentRangeStart w:id="643"/>
          <w:r w:rsidRPr="00953BC7">
            <w:delText>verview</w:delText>
          </w:r>
          <w:bookmarkEnd w:id="640"/>
          <w:r w:rsidRPr="00953BC7">
            <w:delText xml:space="preserve"> </w:delText>
          </w:r>
        </w:del>
      </w:ins>
      <w:commentRangeEnd w:id="643"/>
      <w:del w:id="644" w:author="Chanda Nxumalo" w:date="2022-09-28T06:58:00Z">
        <w:r w:rsidR="00A55DEB" w:rsidDel="00C52DDA">
          <w:rPr>
            <w:rStyle w:val="CommentReference"/>
            <w:rFonts w:ascii="Verdana" w:hAnsi="Verdana" w:cs="Times New Roman"/>
            <w:color w:val="auto"/>
            <w:kern w:val="0"/>
          </w:rPr>
          <w:commentReference w:id="643"/>
        </w:r>
      </w:del>
      <w:ins w:id="645" w:author="Chanda Nxumalo" w:date="2022-09-28T06:58:00Z">
        <w:r w:rsidR="00C52DDA">
          <w:t>Introduction</w:t>
        </w:r>
      </w:ins>
    </w:p>
    <w:p w14:paraId="5687CE26" w14:textId="77777777" w:rsidR="00342E02" w:rsidRPr="00953BC7" w:rsidRDefault="00342E02" w:rsidP="00342E02">
      <w:pPr>
        <w:jc w:val="both"/>
        <w:rPr>
          <w:ins w:id="646" w:author="Thulani Ndaba" w:date="2022-09-20T17:31:00Z"/>
          <w:lang w:eastAsia="en-US"/>
        </w:rPr>
      </w:pPr>
    </w:p>
    <w:p w14:paraId="32FC7520" w14:textId="6F94F152" w:rsidR="00342E02" w:rsidRPr="00953BC7" w:rsidRDefault="00342E02" w:rsidP="00342E02">
      <w:pPr>
        <w:tabs>
          <w:tab w:val="left" w:pos="9450"/>
        </w:tabs>
        <w:jc w:val="both"/>
        <w:rPr>
          <w:ins w:id="647" w:author="Thulani Ndaba" w:date="2022-09-20T17:31:00Z"/>
          <w:del w:id="648" w:author="Chanda Nxumalo" w:date="2022-09-28T06:25:00Z"/>
          <w:lang w:eastAsia="en-US"/>
        </w:rPr>
      </w:pPr>
      <w:commentRangeStart w:id="649"/>
      <w:ins w:id="650" w:author="Thulani Ndaba" w:date="2022-09-20T17:31:00Z">
        <w:r w:rsidRPr="00953BC7">
          <w:rPr>
            <w:lang w:eastAsia="en-US"/>
          </w:rPr>
          <w:t xml:space="preserve">Harmattan Renewables (Harmattan) has been appointed by </w:t>
        </w:r>
        <w:proofErr w:type="spellStart"/>
        <w:r w:rsidRPr="00953BC7">
          <w:rPr>
            <w:lang w:eastAsia="en-US"/>
          </w:rPr>
          <w:t>Moshesh</w:t>
        </w:r>
        <w:proofErr w:type="spellEnd"/>
        <w:r w:rsidRPr="00953BC7">
          <w:rPr>
            <w:lang w:eastAsia="en-US"/>
          </w:rPr>
          <w:t xml:space="preserve"> Partners (the </w:t>
        </w:r>
        <w:r>
          <w:rPr>
            <w:lang w:eastAsia="en-US"/>
          </w:rPr>
          <w:t>Client</w:t>
        </w:r>
        <w:r w:rsidRPr="00953BC7">
          <w:rPr>
            <w:lang w:eastAsia="en-US"/>
          </w:rPr>
          <w:t xml:space="preserve">) </w:t>
        </w:r>
      </w:ins>
      <w:commentRangeEnd w:id="649"/>
      <w:r w:rsidR="007D1A0D">
        <w:rPr>
          <w:rStyle w:val="CommentReference"/>
          <w:rFonts w:ascii="Verdana" w:hAnsi="Verdana"/>
        </w:rPr>
        <w:commentReference w:id="649"/>
      </w:r>
      <w:ins w:id="652" w:author="Thulani Ndaba" w:date="2022-09-20T17:31:00Z">
        <w:r w:rsidRPr="00953BC7">
          <w:rPr>
            <w:lang w:eastAsia="en-US"/>
          </w:rPr>
          <w:t xml:space="preserve">to provide asset management support for its rooftop </w:t>
        </w:r>
      </w:ins>
      <w:ins w:id="653" w:author="Chanda Nxumalo" w:date="2022-09-28T06:26:00Z">
        <w:r w:rsidR="00235156">
          <w:rPr>
            <w:lang w:eastAsia="en-US"/>
          </w:rPr>
          <w:t xml:space="preserve">PV </w:t>
        </w:r>
      </w:ins>
      <w:ins w:id="654" w:author="Thulani Ndaba" w:date="2022-09-20T17:31:00Z">
        <w:r w:rsidRPr="00953BC7">
          <w:rPr>
            <w:lang w:eastAsia="en-US"/>
          </w:rPr>
          <w:t xml:space="preserve">assets at </w:t>
        </w:r>
        <w:del w:id="655" w:author="Chanda Nxumalo" w:date="2022-09-28T06:24:00Z">
          <w:r w:rsidRPr="00953BC7">
            <w:rPr>
              <w:lang w:eastAsia="en-US"/>
            </w:rPr>
            <w:delText xml:space="preserve">the </w:delText>
          </w:r>
        </w:del>
        <w:r w:rsidRPr="00953BC7">
          <w:rPr>
            <w:lang w:eastAsia="en-US"/>
          </w:rPr>
          <w:t>various Mediclinic sites</w:t>
        </w:r>
      </w:ins>
      <w:ins w:id="656" w:author="Chanda Nxumalo" w:date="2022-09-28T06:24:00Z">
        <w:r w:rsidR="007D1A0D">
          <w:rPr>
            <w:lang w:eastAsia="en-US"/>
          </w:rPr>
          <w:t xml:space="preserve"> across South Africa</w:t>
        </w:r>
      </w:ins>
      <w:ins w:id="657" w:author="Thulani Ndaba" w:date="2022-09-20T17:31:00Z">
        <w:r w:rsidRPr="00953BC7">
          <w:rPr>
            <w:lang w:eastAsia="en-US"/>
          </w:rPr>
          <w:t xml:space="preserve">. </w:t>
        </w:r>
      </w:ins>
      <w:moveToRangeStart w:id="658" w:author="Chanda Nxumalo" w:date="2022-09-28T06:26:00Z" w:name="move115238814"/>
      <w:moveTo w:id="659" w:author="Chanda Nxumalo" w:date="2022-09-28T06:26:00Z">
        <w:r w:rsidR="00235156">
          <w:t>The projects were all installed by ACES Africa (ACES) who are now acting as the O&amp;M contractor</w:t>
        </w:r>
        <w:r>
          <w:t>.</w:t>
        </w:r>
      </w:moveTo>
      <w:moveToRangeEnd w:id="658"/>
      <w:ins w:id="660" w:author="Chanda Nxumalo" w:date="2022-09-28T06:26:00Z">
        <w:r>
          <w:t xml:space="preserve"> </w:t>
        </w:r>
      </w:ins>
    </w:p>
    <w:p w14:paraId="1A2626FE" w14:textId="77777777" w:rsidR="00342E02" w:rsidRPr="00953BC7" w:rsidRDefault="00342E02" w:rsidP="00342E02">
      <w:pPr>
        <w:jc w:val="both"/>
        <w:rPr>
          <w:ins w:id="661" w:author="Thulani Ndaba" w:date="2022-09-20T17:31:00Z"/>
          <w:del w:id="662" w:author="Chanda Nxumalo" w:date="2022-09-28T06:25:00Z"/>
          <w:lang w:eastAsia="en-US"/>
        </w:rPr>
      </w:pPr>
    </w:p>
    <w:p w14:paraId="44B293FF" w14:textId="60BFBEF2" w:rsidR="00342E02" w:rsidRPr="00953BC7" w:rsidRDefault="00342E02">
      <w:pPr>
        <w:tabs>
          <w:tab w:val="left" w:pos="9450"/>
        </w:tabs>
        <w:jc w:val="both"/>
        <w:rPr>
          <w:del w:id="663" w:author="Chanda Nxumalo" w:date="2022-09-28T06:58:00Z"/>
          <w:lang w:eastAsia="en-US"/>
        </w:rPr>
        <w:pPrChange w:id="664" w:author="Chanda Nxumalo" w:date="2022-09-28T07:33:00Z">
          <w:pPr>
            <w:jc w:val="both"/>
          </w:pPr>
        </w:pPrChange>
      </w:pPr>
      <w:ins w:id="665" w:author="Thulani Ndaba" w:date="2022-09-20T17:31:00Z">
        <w:del w:id="666" w:author="Chanda Nxumalo" w:date="2022-09-28T06:25:00Z">
          <w:r w:rsidRPr="00953BC7">
            <w:rPr>
              <w:lang w:eastAsia="en-US"/>
            </w:rPr>
            <w:delText xml:space="preserve">This document is intended to assist the </w:delText>
          </w:r>
          <w:r>
            <w:rPr>
              <w:lang w:eastAsia="en-US"/>
            </w:rPr>
            <w:delText>Client</w:delText>
          </w:r>
          <w:r w:rsidRPr="00953BC7">
            <w:rPr>
              <w:lang w:eastAsia="en-US"/>
            </w:rPr>
            <w:delText xml:space="preserve"> in understanding the operational status of its active installations</w:delText>
          </w:r>
        </w:del>
      </w:ins>
      <w:ins w:id="667" w:author="Adam Terry" w:date="2022-09-23T16:39:00Z">
        <w:del w:id="668" w:author="Chanda Nxumalo" w:date="2022-09-28T06:25:00Z">
          <w:r w:rsidR="003068F7">
            <w:rPr>
              <w:lang w:eastAsia="en-US"/>
            </w:rPr>
            <w:delText xml:space="preserve"> </w:delText>
          </w:r>
          <w:r w:rsidR="0038739E">
            <w:rPr>
              <w:lang w:eastAsia="en-US"/>
            </w:rPr>
            <w:delText xml:space="preserve">at </w:delText>
          </w:r>
          <w:r w:rsidR="0038739E" w:rsidRPr="00953BC7">
            <w:rPr>
              <w:lang w:eastAsia="en-US"/>
            </w:rPr>
            <w:delText>Vergelegen, Midstream, Hermanus, Highveld, and Durbanville Mediclinic</w:delText>
          </w:r>
        </w:del>
      </w:ins>
      <w:ins w:id="669" w:author="Adam Terry" w:date="2022-09-23T16:41:00Z">
        <w:del w:id="670" w:author="Chanda Nxumalo" w:date="2022-09-28T06:25:00Z">
          <w:r w:rsidR="00462ECE">
            <w:rPr>
              <w:lang w:eastAsia="en-US"/>
            </w:rPr>
            <w:delText xml:space="preserve"> sites</w:delText>
          </w:r>
        </w:del>
      </w:ins>
      <w:ins w:id="671" w:author="Adam Terry" w:date="2022-09-23T16:39:00Z">
        <w:del w:id="672" w:author="Chanda Nxumalo" w:date="2022-09-28T06:25:00Z">
          <w:r w:rsidR="0038739E">
            <w:rPr>
              <w:lang w:eastAsia="en-US"/>
            </w:rPr>
            <w:delText xml:space="preserve"> </w:delText>
          </w:r>
          <w:r w:rsidR="003068F7">
            <w:rPr>
              <w:lang w:eastAsia="en-US"/>
            </w:rPr>
            <w:delText>including energy production</w:delText>
          </w:r>
        </w:del>
      </w:ins>
      <w:ins w:id="673" w:author="Thulani Ndaba" w:date="2022-09-20T17:31:00Z">
        <w:del w:id="674" w:author="Chanda Nxumalo" w:date="2022-09-28T06:25:00Z">
          <w:r w:rsidRPr="00953BC7">
            <w:rPr>
              <w:lang w:eastAsia="en-US"/>
            </w:rPr>
            <w:delText xml:space="preserve">. </w:delText>
          </w:r>
        </w:del>
      </w:ins>
      <w:ins w:id="675" w:author="Adam Terry" w:date="2022-09-23T16:40:00Z">
        <w:del w:id="676" w:author="Chanda Nxumalo" w:date="2022-09-28T06:58:00Z">
          <w:r w:rsidR="0038739E">
            <w:rPr>
              <w:lang w:eastAsia="en-US"/>
            </w:rPr>
            <w:fldChar w:fldCharType="begin"/>
          </w:r>
          <w:r w:rsidR="0038739E">
            <w:rPr>
              <w:lang w:eastAsia="en-US"/>
            </w:rPr>
            <w:delInstrText xml:space="preserve"> REF _Ref114843621 \h </w:delInstrText>
          </w:r>
        </w:del>
      </w:ins>
      <w:del w:id="677" w:author="Chanda Nxumalo" w:date="2022-09-28T06:58:00Z">
        <w:r w:rsidR="0038739E">
          <w:rPr>
            <w:lang w:eastAsia="en-US"/>
          </w:rPr>
        </w:r>
        <w:r w:rsidR="0038739E">
          <w:rPr>
            <w:lang w:eastAsia="en-US"/>
          </w:rPr>
          <w:fldChar w:fldCharType="separate"/>
        </w:r>
        <w:r w:rsidR="009259F6" w:rsidRPr="00516577">
          <w:delText xml:space="preserve">Table </w:delText>
        </w:r>
        <w:r w:rsidR="009259F6">
          <w:rPr>
            <w:noProof/>
          </w:rPr>
          <w:delText>1</w:delText>
        </w:r>
        <w:r w:rsidR="009259F6" w:rsidRPr="00516577">
          <w:noBreakHyphen/>
        </w:r>
        <w:r w:rsidR="009259F6">
          <w:rPr>
            <w:noProof/>
          </w:rPr>
          <w:delText>1</w:delText>
        </w:r>
      </w:del>
      <w:ins w:id="678" w:author="Adam Terry" w:date="2022-09-23T16:40:00Z">
        <w:del w:id="679" w:author="Chanda Nxumalo" w:date="2022-09-28T06:58:00Z">
          <w:r w:rsidR="0038739E">
            <w:rPr>
              <w:lang w:eastAsia="en-US"/>
            </w:rPr>
            <w:fldChar w:fldCharType="end"/>
          </w:r>
        </w:del>
      </w:ins>
      <w:ins w:id="680" w:author="Thulani Ndaba" w:date="2022-09-20T17:31:00Z">
        <w:del w:id="681" w:author="Chanda Nxumalo" w:date="2022-09-28T06:58:00Z">
          <w:r w:rsidRPr="00953BC7" w:rsidDel="0038739E">
            <w:rPr>
              <w:lang w:eastAsia="en-US"/>
            </w:rPr>
            <w:delText>The document provides details of energy production at Vergelegen, Midstream, Hermanus, Highveld, and Durbanville Mediclinics. The following table</w:delText>
          </w:r>
          <w:r w:rsidRPr="00953BC7">
            <w:rPr>
              <w:lang w:eastAsia="en-US"/>
            </w:rPr>
            <w:delText xml:space="preserve"> provides an overview of </w:delText>
          </w:r>
          <w:r w:rsidRPr="00953BC7" w:rsidDel="0038739E">
            <w:rPr>
              <w:lang w:eastAsia="en-US"/>
            </w:rPr>
            <w:delText>Commercial Operation Dates (COD).</w:delText>
          </w:r>
        </w:del>
      </w:ins>
      <w:ins w:id="682" w:author="Adam Terry" w:date="2022-09-23T16:40:00Z">
        <w:del w:id="683" w:author="Chanda Nxumalo" w:date="2022-09-28T06:58:00Z">
          <w:r w:rsidR="0038739E">
            <w:rPr>
              <w:lang w:eastAsia="en-US"/>
            </w:rPr>
            <w:delText>the portfolio.</w:delText>
          </w:r>
        </w:del>
      </w:ins>
    </w:p>
    <w:p w14:paraId="11E4808C" w14:textId="370D24CE" w:rsidR="00342E02" w:rsidRPr="00953BC7" w:rsidRDefault="00342E02">
      <w:pPr>
        <w:tabs>
          <w:tab w:val="left" w:pos="9450"/>
        </w:tabs>
        <w:jc w:val="both"/>
        <w:rPr>
          <w:del w:id="684" w:author="Chanda Nxumalo" w:date="2022-09-28T06:58:00Z"/>
          <w:lang w:eastAsia="en-US"/>
        </w:rPr>
        <w:pPrChange w:id="685" w:author="Chanda Nxumalo" w:date="2022-09-28T07:33:00Z">
          <w:pPr>
            <w:jc w:val="both"/>
          </w:pPr>
        </w:pPrChange>
      </w:pPr>
    </w:p>
    <w:tbl>
      <w:tblPr>
        <w:tblStyle w:val="TableGridLight"/>
        <w:tblW w:w="9160" w:type="dxa"/>
        <w:jc w:val="center"/>
        <w:tblLook w:val="04A0" w:firstRow="1" w:lastRow="0" w:firstColumn="1" w:lastColumn="0" w:noHBand="0" w:noVBand="1"/>
      </w:tblPr>
      <w:tblGrid>
        <w:gridCol w:w="3498"/>
        <w:gridCol w:w="2693"/>
        <w:gridCol w:w="1561"/>
        <w:gridCol w:w="1408"/>
      </w:tblGrid>
      <w:tr w:rsidR="00464753" w:rsidRPr="00953BC7" w14:paraId="6631BAF2" w14:textId="75EE77D1" w:rsidTr="00464753">
        <w:trPr>
          <w:trHeight w:val="158"/>
          <w:jc w:val="center"/>
          <w:del w:id="686" w:author="Chanda Nxumalo" w:date="2022-09-28T06:58:00Z"/>
        </w:trPr>
        <w:tc>
          <w:tcPr>
            <w:tcW w:w="3498" w:type="dxa"/>
            <w:shd w:val="clear" w:color="auto" w:fill="5F0500"/>
          </w:tcPr>
          <w:p w14:paraId="06242559" w14:textId="3C63E6E1" w:rsidR="00464753" w:rsidRPr="00953BC7" w:rsidRDefault="00464753">
            <w:pPr>
              <w:tabs>
                <w:tab w:val="left" w:pos="9450"/>
              </w:tabs>
              <w:jc w:val="both"/>
              <w:rPr>
                <w:del w:id="687" w:author="Chanda Nxumalo" w:date="2022-09-28T06:58:00Z"/>
                <w:b/>
              </w:rPr>
              <w:pPrChange w:id="688" w:author="Chanda Nxumalo" w:date="2022-09-28T07:33:00Z">
                <w:pPr>
                  <w:spacing w:before="40"/>
                </w:pPr>
              </w:pPrChange>
            </w:pPr>
            <w:bookmarkStart w:id="689" w:name="_Hlk115002177"/>
            <w:del w:id="690" w:author="Chanda Nxumalo" w:date="2022-09-28T06:58:00Z">
              <w:r w:rsidRPr="00953BC7">
                <w:rPr>
                  <w:b/>
                  <w:color w:val="FFFFFF"/>
                  <w:spacing w:val="-4"/>
                </w:rPr>
                <w:delText>Name</w:delText>
              </w:r>
            </w:del>
          </w:p>
        </w:tc>
        <w:tc>
          <w:tcPr>
            <w:tcW w:w="2693" w:type="dxa"/>
            <w:shd w:val="clear" w:color="auto" w:fill="5F0500"/>
          </w:tcPr>
          <w:p w14:paraId="33B97A6F" w14:textId="28DCED6F" w:rsidR="00464753" w:rsidRPr="00953BC7" w:rsidRDefault="00464753">
            <w:pPr>
              <w:tabs>
                <w:tab w:val="left" w:pos="9450"/>
              </w:tabs>
              <w:jc w:val="both"/>
              <w:rPr>
                <w:del w:id="691" w:author="Chanda Nxumalo" w:date="2022-09-28T06:58:00Z"/>
                <w:b/>
              </w:rPr>
              <w:pPrChange w:id="692" w:author="Chanda Nxumalo" w:date="2022-09-28T07:33:00Z">
                <w:pPr>
                  <w:spacing w:before="40"/>
                  <w:jc w:val="center"/>
                </w:pPr>
              </w:pPrChange>
            </w:pPr>
            <w:del w:id="693" w:author="Chanda Nxumalo" w:date="2022-09-28T06:58:00Z">
              <w:r w:rsidRPr="00953BC7">
                <w:rPr>
                  <w:b/>
                  <w:color w:val="FFFFFF"/>
                  <w:spacing w:val="-4"/>
                </w:rPr>
                <w:delText>COD (Commercial Operation Date)</w:delText>
              </w:r>
            </w:del>
          </w:p>
        </w:tc>
        <w:tc>
          <w:tcPr>
            <w:tcW w:w="1561" w:type="dxa"/>
            <w:shd w:val="clear" w:color="auto" w:fill="5F0500"/>
          </w:tcPr>
          <w:p w14:paraId="6C88A4F4" w14:textId="721C33AF" w:rsidR="00464753" w:rsidRPr="00953BC7" w:rsidRDefault="00464753">
            <w:pPr>
              <w:tabs>
                <w:tab w:val="left" w:pos="9450"/>
              </w:tabs>
              <w:jc w:val="both"/>
              <w:rPr>
                <w:del w:id="694" w:author="Chanda Nxumalo" w:date="2022-09-28T06:58:00Z"/>
                <w:b/>
                <w:color w:val="FFFFFF"/>
              </w:rPr>
              <w:pPrChange w:id="695" w:author="Chanda Nxumalo" w:date="2022-09-28T07:33:00Z">
                <w:pPr>
                  <w:spacing w:before="40"/>
                  <w:jc w:val="center"/>
                </w:pPr>
              </w:pPrChange>
            </w:pPr>
            <w:del w:id="696" w:author="Chanda Nxumalo" w:date="2022-09-28T06:58:00Z">
              <w:r>
                <w:rPr>
                  <w:b/>
                  <w:color w:val="FFFFFF"/>
                </w:rPr>
                <w:delText xml:space="preserve">Design </w:delText>
              </w:r>
              <w:commentRangeStart w:id="697"/>
              <w:r w:rsidRPr="00953BC7">
                <w:rPr>
                  <w:b/>
                  <w:color w:val="FFFFFF"/>
                </w:rPr>
                <w:delText>Capacity DC</w:delText>
              </w:r>
              <w:r>
                <w:rPr>
                  <w:b/>
                  <w:color w:val="FFFFFF"/>
                </w:rPr>
                <w:delText>/AC</w:delText>
              </w:r>
              <w:r w:rsidRPr="00953BC7">
                <w:rPr>
                  <w:b/>
                  <w:color w:val="FFFFFF"/>
                  <w:spacing w:val="2"/>
                </w:rPr>
                <w:delText xml:space="preserve"> </w:delText>
              </w:r>
              <w:r w:rsidRPr="00953BC7">
                <w:rPr>
                  <w:b/>
                  <w:color w:val="FFFFFF"/>
                  <w:spacing w:val="-4"/>
                </w:rPr>
                <w:delText>(kW)</w:delText>
              </w:r>
              <w:commentRangeEnd w:id="697"/>
              <w:r>
                <w:rPr>
                  <w:rStyle w:val="CommentReference"/>
                  <w:rFonts w:ascii="Verdana" w:hAnsi="Verdana"/>
                </w:rPr>
                <w:commentReference w:id="697"/>
              </w:r>
            </w:del>
          </w:p>
        </w:tc>
        <w:tc>
          <w:tcPr>
            <w:tcW w:w="1408" w:type="dxa"/>
            <w:shd w:val="clear" w:color="auto" w:fill="5F0500"/>
          </w:tcPr>
          <w:p w14:paraId="27E3FC90" w14:textId="40E22D18" w:rsidR="00464753" w:rsidRDefault="00464753">
            <w:pPr>
              <w:tabs>
                <w:tab w:val="left" w:pos="9450"/>
              </w:tabs>
              <w:jc w:val="both"/>
              <w:rPr>
                <w:del w:id="698" w:author="Chanda Nxumalo" w:date="2022-09-28T06:58:00Z"/>
                <w:b/>
                <w:color w:val="FFFFFF"/>
              </w:rPr>
              <w:pPrChange w:id="699" w:author="Chanda Nxumalo" w:date="2022-09-28T07:33:00Z">
                <w:pPr>
                  <w:spacing w:before="40"/>
                  <w:jc w:val="center"/>
                </w:pPr>
              </w:pPrChange>
            </w:pPr>
            <w:del w:id="700" w:author="Chanda Nxumalo" w:date="2022-09-28T06:26:00Z">
              <w:r>
                <w:rPr>
                  <w:b/>
                  <w:color w:val="FFFFFF"/>
                </w:rPr>
                <w:delText xml:space="preserve">Achieved </w:delText>
              </w:r>
            </w:del>
          </w:p>
          <w:p w14:paraId="6170525A" w14:textId="300BDE45" w:rsidR="00464753" w:rsidRDefault="00464753">
            <w:pPr>
              <w:tabs>
                <w:tab w:val="left" w:pos="9450"/>
              </w:tabs>
              <w:jc w:val="both"/>
              <w:rPr>
                <w:del w:id="701" w:author="Chanda Nxumalo" w:date="2022-09-28T06:58:00Z"/>
                <w:b/>
                <w:color w:val="FFFFFF"/>
              </w:rPr>
              <w:pPrChange w:id="702" w:author="Chanda Nxumalo" w:date="2022-09-28T07:33:00Z">
                <w:pPr>
                  <w:spacing w:before="40"/>
                  <w:jc w:val="center"/>
                </w:pPr>
              </w:pPrChange>
            </w:pPr>
            <w:commentRangeStart w:id="703"/>
            <w:del w:id="704" w:author="Chanda Nxumalo" w:date="2022-09-28T06:58:00Z">
              <w:r w:rsidRPr="00953BC7">
                <w:rPr>
                  <w:b/>
                  <w:color w:val="FFFFFF"/>
                </w:rPr>
                <w:delText>Capacity DC</w:delText>
              </w:r>
              <w:r>
                <w:rPr>
                  <w:b/>
                  <w:color w:val="FFFFFF"/>
                </w:rPr>
                <w:delText>/AC</w:delText>
              </w:r>
              <w:r w:rsidRPr="00953BC7">
                <w:rPr>
                  <w:b/>
                  <w:color w:val="FFFFFF"/>
                  <w:spacing w:val="2"/>
                </w:rPr>
                <w:delText xml:space="preserve"> </w:delText>
              </w:r>
              <w:r w:rsidRPr="00953BC7">
                <w:rPr>
                  <w:b/>
                  <w:color w:val="FFFFFF"/>
                  <w:spacing w:val="-4"/>
                </w:rPr>
                <w:delText>(kW)</w:delText>
              </w:r>
              <w:commentRangeEnd w:id="703"/>
              <w:r>
                <w:rPr>
                  <w:rStyle w:val="CommentReference"/>
                  <w:rFonts w:ascii="Verdana" w:hAnsi="Verdana"/>
                </w:rPr>
                <w:commentReference w:id="703"/>
              </w:r>
            </w:del>
          </w:p>
        </w:tc>
      </w:tr>
      <w:tr w:rsidR="00464753" w:rsidRPr="00953BC7" w14:paraId="46DB75B0" w14:textId="7E6AF15A" w:rsidTr="00464753">
        <w:trPr>
          <w:trHeight w:val="158"/>
          <w:jc w:val="center"/>
          <w:del w:id="705" w:author="Chanda Nxumalo" w:date="2022-09-28T06:58:00Z"/>
        </w:trPr>
        <w:tc>
          <w:tcPr>
            <w:tcW w:w="3498" w:type="dxa"/>
          </w:tcPr>
          <w:p w14:paraId="1CDDC8A2" w14:textId="20425C60" w:rsidR="00464753" w:rsidRPr="00953BC7" w:rsidRDefault="00464753">
            <w:pPr>
              <w:tabs>
                <w:tab w:val="left" w:pos="9450"/>
              </w:tabs>
              <w:jc w:val="both"/>
              <w:rPr>
                <w:del w:id="706" w:author="Chanda Nxumalo" w:date="2022-09-28T06:58:00Z"/>
              </w:rPr>
              <w:pPrChange w:id="707" w:author="Chanda Nxumalo" w:date="2022-09-28T07:33:00Z">
                <w:pPr/>
              </w:pPrChange>
            </w:pPr>
            <w:del w:id="708" w:author="Chanda Nxumalo" w:date="2022-09-28T06:58:00Z">
              <w:r w:rsidRPr="00953BC7">
                <w:delText>Moshesh</w:delText>
              </w:r>
              <w:r w:rsidRPr="00953BC7">
                <w:rPr>
                  <w:spacing w:val="23"/>
                </w:rPr>
                <w:delText xml:space="preserve"> </w:delText>
              </w:r>
              <w:r w:rsidRPr="00953BC7">
                <w:delText>Mediclinic</w:delText>
              </w:r>
              <w:r w:rsidRPr="00953BC7">
                <w:rPr>
                  <w:spacing w:val="17"/>
                </w:rPr>
                <w:delText xml:space="preserve"> </w:delText>
              </w:r>
              <w:r w:rsidRPr="00953BC7">
                <w:delText>Durbanville</w:delText>
              </w:r>
              <w:r w:rsidRPr="00953BC7">
                <w:rPr>
                  <w:spacing w:val="25"/>
                </w:rPr>
                <w:delText xml:space="preserve"> </w:delText>
              </w:r>
              <w:r w:rsidRPr="00953BC7">
                <w:delText>Solar</w:delText>
              </w:r>
              <w:r w:rsidRPr="00953BC7">
                <w:rPr>
                  <w:spacing w:val="18"/>
                </w:rPr>
                <w:delText xml:space="preserve"> </w:delText>
              </w:r>
              <w:r w:rsidRPr="00953BC7">
                <w:rPr>
                  <w:spacing w:val="-5"/>
                </w:rPr>
                <w:delText>PV</w:delText>
              </w:r>
            </w:del>
          </w:p>
        </w:tc>
        <w:tc>
          <w:tcPr>
            <w:tcW w:w="2693" w:type="dxa"/>
          </w:tcPr>
          <w:p w14:paraId="0366A5DA" w14:textId="0F40C4D2" w:rsidR="00464753" w:rsidRPr="00953BC7" w:rsidRDefault="00464753">
            <w:pPr>
              <w:tabs>
                <w:tab w:val="left" w:pos="9450"/>
              </w:tabs>
              <w:jc w:val="both"/>
              <w:rPr>
                <w:del w:id="709" w:author="Chanda Nxumalo" w:date="2022-09-28T06:58:00Z"/>
              </w:rPr>
              <w:pPrChange w:id="710" w:author="Chanda Nxumalo" w:date="2022-09-28T07:33:00Z">
                <w:pPr>
                  <w:ind w:left="253"/>
                  <w:jc w:val="center"/>
                </w:pPr>
              </w:pPrChange>
            </w:pPr>
            <w:del w:id="711" w:author="Chanda Nxumalo" w:date="2022-09-28T06:58:00Z">
              <w:r w:rsidRPr="00953BC7">
                <w:rPr>
                  <w:spacing w:val="-2"/>
                </w:rPr>
                <w:delText xml:space="preserve">11 </w:delText>
              </w:r>
              <w:r w:rsidR="0094067D" w:rsidRPr="00953BC7">
                <w:rPr>
                  <w:spacing w:val="-2"/>
                </w:rPr>
                <w:delText>Nov</w:delText>
              </w:r>
              <w:r w:rsidR="0094067D">
                <w:rPr>
                  <w:spacing w:val="-2"/>
                </w:rPr>
                <w:delText xml:space="preserve">ember </w:delText>
              </w:r>
              <w:r w:rsidR="0094067D" w:rsidRPr="00953BC7">
                <w:rPr>
                  <w:spacing w:val="-2"/>
                </w:rPr>
                <w:delText>2021</w:delText>
              </w:r>
            </w:del>
          </w:p>
        </w:tc>
        <w:tc>
          <w:tcPr>
            <w:tcW w:w="1561" w:type="dxa"/>
          </w:tcPr>
          <w:p w14:paraId="4A057A25" w14:textId="711BA73D" w:rsidR="00464753" w:rsidRPr="00953BC7" w:rsidRDefault="00464753">
            <w:pPr>
              <w:tabs>
                <w:tab w:val="left" w:pos="9450"/>
              </w:tabs>
              <w:jc w:val="both"/>
              <w:rPr>
                <w:del w:id="712" w:author="Chanda Nxumalo" w:date="2022-09-28T06:58:00Z"/>
                <w:spacing w:val="-4"/>
              </w:rPr>
              <w:pPrChange w:id="713" w:author="Chanda Nxumalo" w:date="2022-09-28T07:33:00Z">
                <w:pPr>
                  <w:ind w:left="255"/>
                  <w:jc w:val="center"/>
                </w:pPr>
              </w:pPrChange>
            </w:pPr>
            <w:del w:id="714" w:author="Chanda Nxumalo" w:date="2022-09-28T06:58:00Z">
              <w:r w:rsidRPr="00937455">
                <w:rPr>
                  <w:spacing w:val="-4"/>
                </w:rPr>
                <w:delText>704.6</w:delText>
              </w:r>
              <w:r>
                <w:rPr>
                  <w:spacing w:val="-4"/>
                </w:rPr>
                <w:delText xml:space="preserve"> / 650</w:delText>
              </w:r>
            </w:del>
          </w:p>
        </w:tc>
        <w:tc>
          <w:tcPr>
            <w:tcW w:w="1408" w:type="dxa"/>
          </w:tcPr>
          <w:p w14:paraId="7A33824A" w14:textId="2B7F23ED" w:rsidR="00464753" w:rsidRPr="00937455" w:rsidRDefault="00464753">
            <w:pPr>
              <w:tabs>
                <w:tab w:val="left" w:pos="9450"/>
              </w:tabs>
              <w:jc w:val="both"/>
              <w:rPr>
                <w:del w:id="715" w:author="Chanda Nxumalo" w:date="2022-09-28T06:58:00Z"/>
                <w:spacing w:val="-4"/>
              </w:rPr>
              <w:pPrChange w:id="716" w:author="Chanda Nxumalo" w:date="2022-09-28T07:33:00Z">
                <w:pPr>
                  <w:ind w:left="255"/>
                  <w:jc w:val="center"/>
                </w:pPr>
              </w:pPrChange>
            </w:pPr>
            <w:del w:id="717" w:author="Chanda Nxumalo" w:date="2022-09-28T06:58:00Z">
              <w:r w:rsidRPr="00953BC7">
                <w:rPr>
                  <w:spacing w:val="-4"/>
                </w:rPr>
                <w:delText>705.7</w:delText>
              </w:r>
              <w:r>
                <w:rPr>
                  <w:spacing w:val="-4"/>
                </w:rPr>
                <w:delText xml:space="preserve"> / 650</w:delText>
              </w:r>
            </w:del>
          </w:p>
        </w:tc>
      </w:tr>
      <w:tr w:rsidR="00464753" w:rsidRPr="00953BC7" w14:paraId="43362973" w14:textId="6579C120" w:rsidTr="00464753">
        <w:trPr>
          <w:trHeight w:val="157"/>
          <w:jc w:val="center"/>
          <w:del w:id="718" w:author="Chanda Nxumalo" w:date="2022-09-28T06:58:00Z"/>
        </w:trPr>
        <w:tc>
          <w:tcPr>
            <w:tcW w:w="3498" w:type="dxa"/>
          </w:tcPr>
          <w:p w14:paraId="6C3EC0C5" w14:textId="7E5DC418" w:rsidR="00464753" w:rsidRPr="00953BC7" w:rsidRDefault="00464753">
            <w:pPr>
              <w:tabs>
                <w:tab w:val="left" w:pos="9450"/>
              </w:tabs>
              <w:jc w:val="both"/>
              <w:rPr>
                <w:del w:id="719" w:author="Chanda Nxumalo" w:date="2022-09-28T06:58:00Z"/>
              </w:rPr>
              <w:pPrChange w:id="720" w:author="Chanda Nxumalo" w:date="2022-09-28T07:33:00Z">
                <w:pPr/>
              </w:pPrChange>
            </w:pPr>
            <w:del w:id="721" w:author="Chanda Nxumalo" w:date="2022-09-28T06:58:00Z">
              <w:r w:rsidRPr="00953BC7">
                <w:delText>Moshesh</w:delText>
              </w:r>
              <w:r w:rsidRPr="00953BC7">
                <w:rPr>
                  <w:spacing w:val="21"/>
                </w:rPr>
                <w:delText xml:space="preserve"> </w:delText>
              </w:r>
              <w:r w:rsidRPr="00953BC7">
                <w:delText>Mediclinic</w:delText>
              </w:r>
              <w:r w:rsidRPr="00953BC7">
                <w:rPr>
                  <w:spacing w:val="15"/>
                </w:rPr>
                <w:delText xml:space="preserve"> </w:delText>
              </w:r>
              <w:r w:rsidRPr="00953BC7">
                <w:delText>Hermanus</w:delText>
              </w:r>
              <w:r w:rsidRPr="00953BC7">
                <w:rPr>
                  <w:spacing w:val="14"/>
                </w:rPr>
                <w:delText xml:space="preserve"> </w:delText>
              </w:r>
              <w:r w:rsidRPr="00953BC7">
                <w:delText>Solar</w:delText>
              </w:r>
              <w:r w:rsidRPr="00953BC7">
                <w:rPr>
                  <w:spacing w:val="15"/>
                </w:rPr>
                <w:delText xml:space="preserve"> </w:delText>
              </w:r>
              <w:r w:rsidRPr="00953BC7">
                <w:rPr>
                  <w:spacing w:val="-5"/>
                </w:rPr>
                <w:delText>PV</w:delText>
              </w:r>
            </w:del>
          </w:p>
        </w:tc>
        <w:tc>
          <w:tcPr>
            <w:tcW w:w="2693" w:type="dxa"/>
          </w:tcPr>
          <w:p w14:paraId="3E762B9F" w14:textId="4ECD140D" w:rsidR="00464753" w:rsidRPr="00953BC7" w:rsidRDefault="00464753">
            <w:pPr>
              <w:tabs>
                <w:tab w:val="left" w:pos="9450"/>
              </w:tabs>
              <w:jc w:val="both"/>
              <w:rPr>
                <w:del w:id="722" w:author="Chanda Nxumalo" w:date="2022-09-28T06:58:00Z"/>
              </w:rPr>
              <w:pPrChange w:id="723" w:author="Chanda Nxumalo" w:date="2022-09-28T07:33:00Z">
                <w:pPr>
                  <w:ind w:left="253"/>
                  <w:jc w:val="center"/>
                </w:pPr>
              </w:pPrChange>
            </w:pPr>
            <w:del w:id="724" w:author="Chanda Nxumalo" w:date="2022-09-28T06:58:00Z">
              <w:r w:rsidRPr="00953BC7">
                <w:rPr>
                  <w:spacing w:val="-2"/>
                </w:rPr>
                <w:delText>10 Mar</w:delText>
              </w:r>
              <w:r w:rsidR="0094067D">
                <w:rPr>
                  <w:spacing w:val="-2"/>
                </w:rPr>
                <w:delText>ch</w:delText>
              </w:r>
              <w:r w:rsidRPr="00953BC7">
                <w:rPr>
                  <w:spacing w:val="-2"/>
                </w:rPr>
                <w:delText xml:space="preserve"> </w:delText>
              </w:r>
              <w:r w:rsidR="006B0498">
                <w:rPr>
                  <w:spacing w:val="-2"/>
                </w:rPr>
                <w:delText>2022</w:delText>
              </w:r>
            </w:del>
          </w:p>
        </w:tc>
        <w:tc>
          <w:tcPr>
            <w:tcW w:w="1561" w:type="dxa"/>
          </w:tcPr>
          <w:p w14:paraId="5E0B9555" w14:textId="7CEDA985" w:rsidR="00464753" w:rsidRPr="00953BC7" w:rsidRDefault="00464753">
            <w:pPr>
              <w:tabs>
                <w:tab w:val="left" w:pos="9450"/>
              </w:tabs>
              <w:jc w:val="both"/>
              <w:rPr>
                <w:del w:id="725" w:author="Chanda Nxumalo" w:date="2022-09-28T06:58:00Z"/>
                <w:spacing w:val="-4"/>
              </w:rPr>
              <w:pPrChange w:id="726" w:author="Chanda Nxumalo" w:date="2022-09-28T07:33:00Z">
                <w:pPr>
                  <w:ind w:left="255"/>
                  <w:jc w:val="center"/>
                </w:pPr>
              </w:pPrChange>
            </w:pPr>
            <w:del w:id="727" w:author="Chanda Nxumalo" w:date="2022-09-28T06:58:00Z">
              <w:r w:rsidRPr="00937455">
                <w:rPr>
                  <w:spacing w:val="-4"/>
                </w:rPr>
                <w:delText>211.7</w:delText>
              </w:r>
              <w:r>
                <w:rPr>
                  <w:spacing w:val="-4"/>
                </w:rPr>
                <w:delText xml:space="preserve"> / 200</w:delText>
              </w:r>
            </w:del>
          </w:p>
        </w:tc>
        <w:tc>
          <w:tcPr>
            <w:tcW w:w="1408" w:type="dxa"/>
          </w:tcPr>
          <w:p w14:paraId="7C43FA91" w14:textId="12567E03" w:rsidR="00464753" w:rsidRPr="00937455" w:rsidRDefault="00464753">
            <w:pPr>
              <w:tabs>
                <w:tab w:val="left" w:pos="9450"/>
              </w:tabs>
              <w:jc w:val="both"/>
              <w:rPr>
                <w:del w:id="728" w:author="Chanda Nxumalo" w:date="2022-09-28T06:58:00Z"/>
                <w:spacing w:val="-4"/>
              </w:rPr>
              <w:pPrChange w:id="729" w:author="Chanda Nxumalo" w:date="2022-09-28T07:33:00Z">
                <w:pPr>
                  <w:ind w:left="255"/>
                  <w:jc w:val="center"/>
                </w:pPr>
              </w:pPrChange>
            </w:pPr>
            <w:del w:id="730" w:author="Chanda Nxumalo" w:date="2022-09-28T06:58:00Z">
              <w:r w:rsidRPr="00953BC7">
                <w:rPr>
                  <w:spacing w:val="-4"/>
                </w:rPr>
                <w:delText>21</w:delText>
              </w:r>
              <w:r>
                <w:rPr>
                  <w:spacing w:val="-4"/>
                </w:rPr>
                <w:delText>1.7 / 220</w:delText>
              </w:r>
            </w:del>
          </w:p>
        </w:tc>
      </w:tr>
      <w:tr w:rsidR="00464753" w:rsidRPr="00953BC7" w14:paraId="5EEB7864" w14:textId="23708379" w:rsidTr="00464753">
        <w:trPr>
          <w:trHeight w:val="158"/>
          <w:jc w:val="center"/>
          <w:del w:id="731" w:author="Chanda Nxumalo" w:date="2022-09-28T06:58:00Z"/>
        </w:trPr>
        <w:tc>
          <w:tcPr>
            <w:tcW w:w="3498" w:type="dxa"/>
          </w:tcPr>
          <w:p w14:paraId="0FE0FD78" w14:textId="5FB4EE36" w:rsidR="00464753" w:rsidRPr="00953BC7" w:rsidRDefault="00464753">
            <w:pPr>
              <w:tabs>
                <w:tab w:val="left" w:pos="9450"/>
              </w:tabs>
              <w:jc w:val="both"/>
              <w:rPr>
                <w:del w:id="732" w:author="Chanda Nxumalo" w:date="2022-09-28T06:58:00Z"/>
              </w:rPr>
              <w:pPrChange w:id="733" w:author="Chanda Nxumalo" w:date="2022-09-28T07:33:00Z">
                <w:pPr/>
              </w:pPrChange>
            </w:pPr>
            <w:del w:id="734" w:author="Chanda Nxumalo" w:date="2022-09-28T06:58:00Z">
              <w:r w:rsidRPr="00953BC7">
                <w:delText>Moshesh</w:delText>
              </w:r>
              <w:r w:rsidRPr="00953BC7">
                <w:rPr>
                  <w:spacing w:val="20"/>
                </w:rPr>
                <w:delText xml:space="preserve"> </w:delText>
              </w:r>
              <w:r w:rsidRPr="00953BC7">
                <w:delText>Mediclinic</w:delText>
              </w:r>
              <w:r w:rsidRPr="00953BC7">
                <w:rPr>
                  <w:spacing w:val="14"/>
                </w:rPr>
                <w:delText xml:space="preserve"> </w:delText>
              </w:r>
              <w:r w:rsidRPr="00953BC7">
                <w:delText>Highveld</w:delText>
              </w:r>
              <w:r w:rsidRPr="00953BC7">
                <w:rPr>
                  <w:spacing w:val="24"/>
                </w:rPr>
                <w:delText xml:space="preserve"> </w:delText>
              </w:r>
              <w:r w:rsidRPr="00953BC7">
                <w:delText>Solar</w:delText>
              </w:r>
              <w:r w:rsidRPr="00953BC7">
                <w:rPr>
                  <w:spacing w:val="15"/>
                </w:rPr>
                <w:delText xml:space="preserve"> </w:delText>
              </w:r>
              <w:r w:rsidRPr="00953BC7">
                <w:rPr>
                  <w:spacing w:val="-5"/>
                </w:rPr>
                <w:delText>PV</w:delText>
              </w:r>
            </w:del>
          </w:p>
        </w:tc>
        <w:tc>
          <w:tcPr>
            <w:tcW w:w="2693" w:type="dxa"/>
          </w:tcPr>
          <w:p w14:paraId="45688C28" w14:textId="2A60B386" w:rsidR="00464753" w:rsidRPr="00953BC7" w:rsidRDefault="00464753">
            <w:pPr>
              <w:tabs>
                <w:tab w:val="left" w:pos="9450"/>
              </w:tabs>
              <w:jc w:val="both"/>
              <w:rPr>
                <w:del w:id="735" w:author="Chanda Nxumalo" w:date="2022-09-28T06:58:00Z"/>
              </w:rPr>
              <w:pPrChange w:id="736" w:author="Chanda Nxumalo" w:date="2022-09-28T07:33:00Z">
                <w:pPr>
                  <w:ind w:left="253"/>
                  <w:jc w:val="center"/>
                </w:pPr>
              </w:pPrChange>
            </w:pPr>
            <w:del w:id="737" w:author="Chanda Nxumalo" w:date="2022-09-28T06:58:00Z">
              <w:r w:rsidRPr="00953BC7">
                <w:rPr>
                  <w:spacing w:val="-2"/>
                </w:rPr>
                <w:delText>30 Mar</w:delText>
              </w:r>
              <w:r w:rsidR="0094067D">
                <w:rPr>
                  <w:spacing w:val="-2"/>
                </w:rPr>
                <w:delText>ch 2</w:delText>
              </w:r>
              <w:r w:rsidR="006B0498">
                <w:rPr>
                  <w:spacing w:val="-2"/>
                </w:rPr>
                <w:delText>022</w:delText>
              </w:r>
            </w:del>
          </w:p>
        </w:tc>
        <w:tc>
          <w:tcPr>
            <w:tcW w:w="1561" w:type="dxa"/>
          </w:tcPr>
          <w:p w14:paraId="4FC53486" w14:textId="09A2219C" w:rsidR="00464753" w:rsidRPr="00953BC7" w:rsidRDefault="00464753">
            <w:pPr>
              <w:tabs>
                <w:tab w:val="left" w:pos="9450"/>
              </w:tabs>
              <w:jc w:val="both"/>
              <w:rPr>
                <w:del w:id="738" w:author="Chanda Nxumalo" w:date="2022-09-28T06:58:00Z"/>
                <w:spacing w:val="-4"/>
              </w:rPr>
              <w:pPrChange w:id="739" w:author="Chanda Nxumalo" w:date="2022-09-28T07:33:00Z">
                <w:pPr>
                  <w:ind w:left="255"/>
                  <w:jc w:val="center"/>
                </w:pPr>
              </w:pPrChange>
            </w:pPr>
            <w:del w:id="740" w:author="Chanda Nxumalo" w:date="2022-09-28T06:58:00Z">
              <w:r w:rsidRPr="00937455">
                <w:rPr>
                  <w:spacing w:val="-4"/>
                </w:rPr>
                <w:delText>263</w:delText>
              </w:r>
              <w:r>
                <w:rPr>
                  <w:spacing w:val="-4"/>
                </w:rPr>
                <w:delText xml:space="preserve"> / 250</w:delText>
              </w:r>
            </w:del>
          </w:p>
        </w:tc>
        <w:tc>
          <w:tcPr>
            <w:tcW w:w="1408" w:type="dxa"/>
          </w:tcPr>
          <w:p w14:paraId="6681783D" w14:textId="0FCC9C39" w:rsidR="00464753" w:rsidRPr="00937455" w:rsidRDefault="00464753">
            <w:pPr>
              <w:tabs>
                <w:tab w:val="left" w:pos="9450"/>
              </w:tabs>
              <w:jc w:val="both"/>
              <w:rPr>
                <w:del w:id="741" w:author="Chanda Nxumalo" w:date="2022-09-28T06:58:00Z"/>
                <w:spacing w:val="-4"/>
              </w:rPr>
              <w:pPrChange w:id="742" w:author="Chanda Nxumalo" w:date="2022-09-28T07:33:00Z">
                <w:pPr>
                  <w:ind w:left="255"/>
                  <w:jc w:val="center"/>
                </w:pPr>
              </w:pPrChange>
            </w:pPr>
            <w:del w:id="743" w:author="Chanda Nxumalo" w:date="2022-09-28T06:58:00Z">
              <w:r w:rsidRPr="00953BC7">
                <w:rPr>
                  <w:spacing w:val="-4"/>
                </w:rPr>
                <w:delText>2</w:delText>
              </w:r>
              <w:r>
                <w:rPr>
                  <w:spacing w:val="-4"/>
                </w:rPr>
                <w:delText>58.9 / 250</w:delText>
              </w:r>
            </w:del>
          </w:p>
        </w:tc>
      </w:tr>
      <w:tr w:rsidR="00464753" w:rsidRPr="00953BC7" w14:paraId="560F2985" w14:textId="2F85D03D" w:rsidTr="00464753">
        <w:trPr>
          <w:trHeight w:val="157"/>
          <w:jc w:val="center"/>
          <w:del w:id="744" w:author="Chanda Nxumalo" w:date="2022-09-28T06:58:00Z"/>
        </w:trPr>
        <w:tc>
          <w:tcPr>
            <w:tcW w:w="3498" w:type="dxa"/>
          </w:tcPr>
          <w:p w14:paraId="0A7673B7" w14:textId="76896160" w:rsidR="00464753" w:rsidRPr="00953BC7" w:rsidRDefault="00464753">
            <w:pPr>
              <w:tabs>
                <w:tab w:val="left" w:pos="9450"/>
              </w:tabs>
              <w:jc w:val="both"/>
              <w:rPr>
                <w:del w:id="745" w:author="Chanda Nxumalo" w:date="2022-09-28T06:58:00Z"/>
              </w:rPr>
              <w:pPrChange w:id="746" w:author="Chanda Nxumalo" w:date="2022-09-28T07:33:00Z">
                <w:pPr/>
              </w:pPrChange>
            </w:pPr>
            <w:del w:id="747" w:author="Chanda Nxumalo" w:date="2022-09-28T06:58:00Z">
              <w:r w:rsidRPr="00953BC7">
                <w:delText>Moshesh</w:delText>
              </w:r>
              <w:r w:rsidRPr="00953BC7">
                <w:rPr>
                  <w:spacing w:val="18"/>
                </w:rPr>
                <w:delText xml:space="preserve"> </w:delText>
              </w:r>
              <w:r w:rsidRPr="00953BC7">
                <w:delText>Mediclinic</w:delText>
              </w:r>
              <w:r w:rsidRPr="00953BC7">
                <w:rPr>
                  <w:spacing w:val="12"/>
                </w:rPr>
                <w:delText xml:space="preserve"> </w:delText>
              </w:r>
              <w:r w:rsidRPr="00953BC7">
                <w:delText>Midstream</w:delText>
              </w:r>
              <w:r w:rsidRPr="00953BC7">
                <w:rPr>
                  <w:spacing w:val="12"/>
                </w:rPr>
                <w:delText xml:space="preserve"> </w:delText>
              </w:r>
              <w:r w:rsidRPr="00953BC7">
                <w:delText>Solar</w:delText>
              </w:r>
              <w:r w:rsidRPr="00953BC7">
                <w:rPr>
                  <w:spacing w:val="12"/>
                </w:rPr>
                <w:delText xml:space="preserve"> </w:delText>
              </w:r>
              <w:r w:rsidRPr="00953BC7">
                <w:rPr>
                  <w:spacing w:val="-5"/>
                </w:rPr>
                <w:delText>PV</w:delText>
              </w:r>
            </w:del>
          </w:p>
        </w:tc>
        <w:tc>
          <w:tcPr>
            <w:tcW w:w="2693" w:type="dxa"/>
          </w:tcPr>
          <w:p w14:paraId="7D41EFB8" w14:textId="73DDA854" w:rsidR="00464753" w:rsidRPr="00953BC7" w:rsidRDefault="00464753">
            <w:pPr>
              <w:tabs>
                <w:tab w:val="left" w:pos="9450"/>
              </w:tabs>
              <w:jc w:val="both"/>
              <w:rPr>
                <w:del w:id="748" w:author="Chanda Nxumalo" w:date="2022-09-28T06:58:00Z"/>
              </w:rPr>
              <w:pPrChange w:id="749" w:author="Chanda Nxumalo" w:date="2022-09-28T07:33:00Z">
                <w:pPr>
                  <w:ind w:left="253"/>
                  <w:jc w:val="center"/>
                </w:pPr>
              </w:pPrChange>
            </w:pPr>
            <w:del w:id="750" w:author="Chanda Nxumalo" w:date="2022-09-28T06:58:00Z">
              <w:r w:rsidRPr="00953BC7">
                <w:rPr>
                  <w:spacing w:val="-2"/>
                </w:rPr>
                <w:delText>27 Oct</w:delText>
              </w:r>
              <w:r w:rsidR="0094067D">
                <w:rPr>
                  <w:spacing w:val="-2"/>
                </w:rPr>
                <w:delText>ober</w:delText>
              </w:r>
              <w:r w:rsidRPr="00953BC7">
                <w:rPr>
                  <w:spacing w:val="-2"/>
                </w:rPr>
                <w:delText xml:space="preserve"> </w:delText>
              </w:r>
              <w:r w:rsidR="006B0498">
                <w:rPr>
                  <w:spacing w:val="-2"/>
                </w:rPr>
                <w:delText>2021</w:delText>
              </w:r>
            </w:del>
          </w:p>
        </w:tc>
        <w:tc>
          <w:tcPr>
            <w:tcW w:w="1561" w:type="dxa"/>
          </w:tcPr>
          <w:p w14:paraId="5DD6134C" w14:textId="759638AE" w:rsidR="00464753" w:rsidRPr="00953BC7" w:rsidRDefault="00464753">
            <w:pPr>
              <w:tabs>
                <w:tab w:val="left" w:pos="9450"/>
              </w:tabs>
              <w:jc w:val="both"/>
              <w:rPr>
                <w:del w:id="751" w:author="Chanda Nxumalo" w:date="2022-09-28T06:58:00Z"/>
                <w:spacing w:val="-4"/>
              </w:rPr>
              <w:pPrChange w:id="752" w:author="Chanda Nxumalo" w:date="2022-09-28T07:33:00Z">
                <w:pPr>
                  <w:ind w:left="255"/>
                  <w:jc w:val="center"/>
                </w:pPr>
              </w:pPrChange>
            </w:pPr>
            <w:del w:id="753" w:author="Chanda Nxumalo" w:date="2022-09-28T06:58:00Z">
              <w:r w:rsidRPr="00937455">
                <w:rPr>
                  <w:spacing w:val="-4"/>
                </w:rPr>
                <w:delText>227.9</w:delText>
              </w:r>
              <w:r>
                <w:rPr>
                  <w:spacing w:val="-4"/>
                </w:rPr>
                <w:delText xml:space="preserve"> / 200</w:delText>
              </w:r>
            </w:del>
          </w:p>
        </w:tc>
        <w:tc>
          <w:tcPr>
            <w:tcW w:w="1408" w:type="dxa"/>
          </w:tcPr>
          <w:p w14:paraId="50A3DCA9" w14:textId="6AC40BFE" w:rsidR="00464753" w:rsidRPr="00937455" w:rsidRDefault="00464753">
            <w:pPr>
              <w:tabs>
                <w:tab w:val="left" w:pos="9450"/>
              </w:tabs>
              <w:jc w:val="both"/>
              <w:rPr>
                <w:del w:id="754" w:author="Chanda Nxumalo" w:date="2022-09-28T06:58:00Z"/>
                <w:spacing w:val="-4"/>
              </w:rPr>
              <w:pPrChange w:id="755" w:author="Chanda Nxumalo" w:date="2022-09-28T07:33:00Z">
                <w:pPr>
                  <w:ind w:left="255"/>
                  <w:jc w:val="center"/>
                </w:pPr>
              </w:pPrChange>
            </w:pPr>
            <w:del w:id="756" w:author="Chanda Nxumalo" w:date="2022-09-28T06:58:00Z">
              <w:r w:rsidRPr="00953BC7">
                <w:rPr>
                  <w:spacing w:val="-4"/>
                </w:rPr>
                <w:delText>227.9</w:delText>
              </w:r>
              <w:r>
                <w:rPr>
                  <w:spacing w:val="-4"/>
                </w:rPr>
                <w:delText xml:space="preserve"> / 220</w:delText>
              </w:r>
            </w:del>
          </w:p>
        </w:tc>
      </w:tr>
      <w:tr w:rsidR="00464753" w:rsidRPr="00953BC7" w14:paraId="734F4F9C" w14:textId="008985BC" w:rsidTr="00464753">
        <w:trPr>
          <w:trHeight w:val="158"/>
          <w:jc w:val="center"/>
          <w:del w:id="757" w:author="Chanda Nxumalo" w:date="2022-09-28T06:58:00Z"/>
        </w:trPr>
        <w:tc>
          <w:tcPr>
            <w:tcW w:w="3498" w:type="dxa"/>
          </w:tcPr>
          <w:p w14:paraId="1EB8ADFB" w14:textId="2AB5810A" w:rsidR="00464753" w:rsidRPr="00953BC7" w:rsidRDefault="00464753">
            <w:pPr>
              <w:tabs>
                <w:tab w:val="left" w:pos="9450"/>
              </w:tabs>
              <w:jc w:val="both"/>
              <w:rPr>
                <w:del w:id="758" w:author="Chanda Nxumalo" w:date="2022-09-28T06:58:00Z"/>
              </w:rPr>
              <w:pPrChange w:id="759" w:author="Chanda Nxumalo" w:date="2022-09-28T07:33:00Z">
                <w:pPr/>
              </w:pPrChange>
            </w:pPr>
            <w:del w:id="760" w:author="Chanda Nxumalo" w:date="2022-09-28T06:58:00Z">
              <w:r w:rsidRPr="00953BC7">
                <w:delText>Moshesh</w:delText>
              </w:r>
              <w:r w:rsidRPr="00953BC7">
                <w:rPr>
                  <w:spacing w:val="19"/>
                </w:rPr>
                <w:delText xml:space="preserve"> </w:delText>
              </w:r>
              <w:r w:rsidRPr="00953BC7">
                <w:delText>Mediclinic</w:delText>
              </w:r>
              <w:r w:rsidRPr="00953BC7">
                <w:rPr>
                  <w:spacing w:val="12"/>
                </w:rPr>
                <w:delText xml:space="preserve"> </w:delText>
              </w:r>
              <w:r w:rsidRPr="00953BC7">
                <w:delText>Vergelegen</w:delText>
              </w:r>
              <w:r w:rsidRPr="00953BC7">
                <w:rPr>
                  <w:spacing w:val="19"/>
                </w:rPr>
                <w:delText xml:space="preserve"> </w:delText>
              </w:r>
              <w:r w:rsidRPr="00953BC7">
                <w:delText>Solar</w:delText>
              </w:r>
              <w:r w:rsidRPr="00953BC7">
                <w:rPr>
                  <w:spacing w:val="13"/>
                </w:rPr>
                <w:delText xml:space="preserve"> </w:delText>
              </w:r>
              <w:r w:rsidRPr="00953BC7">
                <w:rPr>
                  <w:spacing w:val="-5"/>
                </w:rPr>
                <w:delText>PV</w:delText>
              </w:r>
            </w:del>
          </w:p>
        </w:tc>
        <w:tc>
          <w:tcPr>
            <w:tcW w:w="2693" w:type="dxa"/>
          </w:tcPr>
          <w:p w14:paraId="2DF747C8" w14:textId="5D5E1389" w:rsidR="00464753" w:rsidRPr="00953BC7" w:rsidRDefault="00464753">
            <w:pPr>
              <w:tabs>
                <w:tab w:val="left" w:pos="9450"/>
              </w:tabs>
              <w:jc w:val="both"/>
              <w:rPr>
                <w:del w:id="761" w:author="Chanda Nxumalo" w:date="2022-09-28T06:58:00Z"/>
              </w:rPr>
              <w:pPrChange w:id="762" w:author="Chanda Nxumalo" w:date="2022-09-28T07:33:00Z">
                <w:pPr>
                  <w:ind w:left="253"/>
                  <w:jc w:val="center"/>
                </w:pPr>
              </w:pPrChange>
            </w:pPr>
            <w:del w:id="763" w:author="Chanda Nxumalo" w:date="2022-09-28T06:58:00Z">
              <w:r w:rsidRPr="00953BC7">
                <w:rPr>
                  <w:spacing w:val="-2"/>
                </w:rPr>
                <w:delText>28 Oct</w:delText>
              </w:r>
              <w:r w:rsidR="0094067D">
                <w:rPr>
                  <w:spacing w:val="-2"/>
                </w:rPr>
                <w:delText>ober</w:delText>
              </w:r>
              <w:r w:rsidRPr="00953BC7">
                <w:rPr>
                  <w:spacing w:val="-2"/>
                </w:rPr>
                <w:delText xml:space="preserve"> </w:delText>
              </w:r>
              <w:r w:rsidR="006B0498">
                <w:rPr>
                  <w:spacing w:val="-2"/>
                </w:rPr>
                <w:delText>2021</w:delText>
              </w:r>
            </w:del>
          </w:p>
        </w:tc>
        <w:tc>
          <w:tcPr>
            <w:tcW w:w="1561" w:type="dxa"/>
          </w:tcPr>
          <w:p w14:paraId="763DB198" w14:textId="07FDC966" w:rsidR="00464753" w:rsidRPr="00953BC7" w:rsidRDefault="00464753">
            <w:pPr>
              <w:tabs>
                <w:tab w:val="left" w:pos="9450"/>
              </w:tabs>
              <w:jc w:val="both"/>
              <w:rPr>
                <w:del w:id="764" w:author="Chanda Nxumalo" w:date="2022-09-28T06:58:00Z"/>
                <w:spacing w:val="-4"/>
              </w:rPr>
              <w:pPrChange w:id="765" w:author="Chanda Nxumalo" w:date="2022-09-28T07:33:00Z">
                <w:pPr>
                  <w:ind w:left="255"/>
                  <w:jc w:val="center"/>
                </w:pPr>
              </w:pPrChange>
            </w:pPr>
            <w:del w:id="766" w:author="Chanda Nxumalo" w:date="2022-09-28T06:58:00Z">
              <w:r w:rsidRPr="00937455">
                <w:rPr>
                  <w:spacing w:val="-4"/>
                </w:rPr>
                <w:delText>697.1</w:delText>
              </w:r>
              <w:r>
                <w:rPr>
                  <w:spacing w:val="-4"/>
                </w:rPr>
                <w:delText xml:space="preserve"> / 650</w:delText>
              </w:r>
            </w:del>
          </w:p>
        </w:tc>
        <w:tc>
          <w:tcPr>
            <w:tcW w:w="1408" w:type="dxa"/>
          </w:tcPr>
          <w:p w14:paraId="11D83769" w14:textId="22D3E8A5" w:rsidR="00464753" w:rsidRPr="00937455" w:rsidRDefault="00464753">
            <w:pPr>
              <w:tabs>
                <w:tab w:val="left" w:pos="9450"/>
              </w:tabs>
              <w:jc w:val="both"/>
              <w:rPr>
                <w:del w:id="767" w:author="Chanda Nxumalo" w:date="2022-09-28T06:58:00Z"/>
                <w:spacing w:val="-4"/>
              </w:rPr>
              <w:pPrChange w:id="768" w:author="Chanda Nxumalo" w:date="2022-09-28T07:33:00Z">
                <w:pPr>
                  <w:ind w:left="255"/>
                  <w:jc w:val="center"/>
                </w:pPr>
              </w:pPrChange>
            </w:pPr>
            <w:del w:id="769" w:author="Chanda Nxumalo" w:date="2022-09-28T06:58:00Z">
              <w:r w:rsidRPr="00953BC7">
                <w:rPr>
                  <w:spacing w:val="-4"/>
                </w:rPr>
                <w:delText>689.6</w:delText>
              </w:r>
              <w:r>
                <w:rPr>
                  <w:spacing w:val="-4"/>
                </w:rPr>
                <w:delText xml:space="preserve"> / 650</w:delText>
              </w:r>
            </w:del>
          </w:p>
        </w:tc>
      </w:tr>
    </w:tbl>
    <w:p w14:paraId="63129A15" w14:textId="65822ADB" w:rsidR="00342E02" w:rsidRDefault="00342E02">
      <w:pPr>
        <w:tabs>
          <w:tab w:val="left" w:pos="9450"/>
        </w:tabs>
        <w:jc w:val="both"/>
        <w:rPr>
          <w:del w:id="770" w:author="Chanda Nxumalo" w:date="2022-09-28T06:26:00Z"/>
        </w:rPr>
        <w:pPrChange w:id="771" w:author="Chanda Nxumalo" w:date="2022-09-28T07:33:00Z">
          <w:pPr>
            <w:pStyle w:val="Caption"/>
            <w:spacing w:after="0"/>
          </w:pPr>
        </w:pPrChange>
      </w:pPr>
      <w:bookmarkStart w:id="772" w:name="_Ref114843621"/>
      <w:bookmarkStart w:id="773" w:name="_Toc114662520"/>
      <w:bookmarkStart w:id="774" w:name="_Toc115101829"/>
      <w:bookmarkEnd w:id="689"/>
      <w:del w:id="775" w:author="Chanda Nxumalo" w:date="2022-09-28T06:58:00Z">
        <w:r w:rsidRPr="00516577">
          <w:delText xml:space="preserve">Table </w:delText>
        </w:r>
        <w:r w:rsidR="00000000">
          <w:fldChar w:fldCharType="begin"/>
        </w:r>
        <w:r w:rsidR="00000000">
          <w:delInstrText xml:space="preserve"> STYLEREF 1 \s </w:delInstrText>
        </w:r>
        <w:r w:rsidR="00000000">
          <w:fldChar w:fldCharType="separate"/>
        </w:r>
        <w:r w:rsidR="00B61424">
          <w:rPr>
            <w:noProof/>
          </w:rPr>
          <w:delText>1</w:delText>
        </w:r>
        <w:r w:rsidR="00000000">
          <w:rPr>
            <w:noProof/>
          </w:rPr>
          <w:fldChar w:fldCharType="end"/>
        </w:r>
        <w:r w:rsidR="00B61424">
          <w:noBreakHyphen/>
        </w:r>
        <w:r w:rsidR="00000000">
          <w:fldChar w:fldCharType="begin"/>
        </w:r>
        <w:r w:rsidR="00000000">
          <w:delInstrText xml:space="preserve"> SEQ Table \* ARABIC \s 1 </w:delInstrText>
        </w:r>
        <w:r w:rsidR="00000000">
          <w:fldChar w:fldCharType="separate"/>
        </w:r>
        <w:r w:rsidR="00B61424">
          <w:rPr>
            <w:noProof/>
          </w:rPr>
          <w:delText>1</w:delText>
        </w:r>
        <w:r w:rsidR="00000000">
          <w:rPr>
            <w:noProof/>
          </w:rPr>
          <w:fldChar w:fldCharType="end"/>
        </w:r>
        <w:bookmarkEnd w:id="772"/>
        <w:r w:rsidRPr="00516577">
          <w:delText>: Project Overview</w:delText>
        </w:r>
      </w:del>
      <w:bookmarkEnd w:id="773"/>
      <w:bookmarkEnd w:id="774"/>
    </w:p>
    <w:p w14:paraId="1F05D63C" w14:textId="3D6FBD67" w:rsidR="00D22D71" w:rsidRPr="00D22D71" w:rsidRDefault="00D22D71">
      <w:pPr>
        <w:tabs>
          <w:tab w:val="left" w:pos="9450"/>
        </w:tabs>
        <w:jc w:val="both"/>
        <w:rPr>
          <w:ins w:id="776" w:author="Adam Terry" w:date="2022-09-23T17:45:00Z"/>
          <w:del w:id="777" w:author="Chanda Nxumalo" w:date="2022-09-28T06:26:00Z"/>
        </w:rPr>
        <w:pPrChange w:id="778" w:author="Chanda Nxumalo" w:date="2022-09-28T07:33:00Z">
          <w:pPr/>
        </w:pPrChange>
      </w:pPr>
    </w:p>
    <w:p w14:paraId="3FFD0E58" w14:textId="6A2D6B5E" w:rsidR="005D6FAA" w:rsidRDefault="005D6FAA">
      <w:pPr>
        <w:tabs>
          <w:tab w:val="left" w:pos="9450"/>
        </w:tabs>
        <w:jc w:val="both"/>
        <w:rPr>
          <w:ins w:id="779" w:author="Adam Terry" w:date="2022-09-23T17:45:00Z"/>
          <w:del w:id="780" w:author="Chanda Nxumalo" w:date="2022-09-28T06:58:00Z"/>
        </w:rPr>
        <w:pPrChange w:id="781" w:author="Chanda Nxumalo" w:date="2022-09-28T07:33:00Z">
          <w:pPr/>
        </w:pPrChange>
      </w:pPr>
      <w:moveFromRangeStart w:id="782" w:author="Chanda Nxumalo" w:date="2022-09-28T06:26:00Z" w:name="move115238814"/>
      <w:moveFrom w:id="783" w:author="Chanda Nxumalo" w:date="2022-09-28T06:26:00Z">
        <w:ins w:id="784" w:author="Adam Terry" w:date="2022-09-23T17:45:00Z">
          <w:del w:id="785" w:author="Chanda Nxumalo" w:date="2022-09-28T06:58:00Z">
            <w:r>
              <w:delText>The projects were all installed by ACES Africa (ACES)</w:delText>
            </w:r>
            <w:r w:rsidR="004C66F5">
              <w:delText xml:space="preserve"> who are now acting as the O&amp;M contractor.</w:delText>
            </w:r>
          </w:del>
        </w:ins>
      </w:moveFrom>
      <w:moveFromRangeEnd w:id="782"/>
    </w:p>
    <w:p w14:paraId="0F62FE5A" w14:textId="77777777" w:rsidR="005D6FAA" w:rsidRPr="00D22D71" w:rsidRDefault="005D6FAA">
      <w:pPr>
        <w:tabs>
          <w:tab w:val="left" w:pos="9450"/>
        </w:tabs>
        <w:jc w:val="both"/>
        <w:rPr>
          <w:ins w:id="786" w:author="Thulani Ndaba" w:date="2022-09-20T17:31:00Z"/>
        </w:rPr>
        <w:pPrChange w:id="787" w:author="Chanda Nxumalo" w:date="2022-09-28T07:33:00Z">
          <w:pPr/>
        </w:pPrChange>
      </w:pPr>
    </w:p>
    <w:p w14:paraId="5BAE0B04" w14:textId="77777777" w:rsidR="00342E02" w:rsidRPr="00953BC7" w:rsidRDefault="00342E02" w:rsidP="001057C5">
      <w:pPr>
        <w:pStyle w:val="Heading2"/>
        <w:rPr>
          <w:ins w:id="788" w:author="Thulani Ndaba" w:date="2022-09-20T17:31:00Z"/>
        </w:rPr>
      </w:pPr>
      <w:bookmarkStart w:id="789" w:name="_Toc115101789"/>
      <w:ins w:id="790" w:author="Thulani Ndaba" w:date="2022-09-20T17:31:00Z">
        <w:r w:rsidRPr="00953BC7">
          <w:t>Scope of Work</w:t>
        </w:r>
        <w:bookmarkEnd w:id="789"/>
      </w:ins>
    </w:p>
    <w:p w14:paraId="3EE98E2A" w14:textId="77777777" w:rsidR="00342E02" w:rsidRPr="00953BC7" w:rsidRDefault="00342E02" w:rsidP="00342E02">
      <w:pPr>
        <w:rPr>
          <w:ins w:id="791" w:author="Thulani Ndaba" w:date="2022-09-20T17:31:00Z"/>
        </w:rPr>
      </w:pPr>
    </w:p>
    <w:p w14:paraId="20FFC8D0" w14:textId="45578C8B" w:rsidR="00342E02" w:rsidRPr="00953BC7" w:rsidRDefault="00342E02" w:rsidP="00342E02">
      <w:pPr>
        <w:rPr>
          <w:ins w:id="792" w:author="Thulani Ndaba" w:date="2022-09-20T17:31:00Z"/>
        </w:rPr>
      </w:pPr>
      <w:ins w:id="793" w:author="Thulani Ndaba" w:date="2022-09-20T17:31:00Z">
        <w:r w:rsidRPr="00953BC7">
          <w:t>The scope of work is fully described in Harmattan proposal “</w:t>
        </w:r>
        <w:r w:rsidRPr="00953BC7">
          <w:rPr>
            <w:i/>
            <w:iCs/>
          </w:rPr>
          <w:t>HAR_P215_MOSHESH_MediclinicAssetManagement _v2”</w:t>
        </w:r>
        <w:r w:rsidRPr="00953BC7">
          <w:t xml:space="preserve">, dated 15 </w:t>
        </w:r>
        <w:commentRangeStart w:id="794"/>
        <w:r w:rsidRPr="00953BC7">
          <w:t xml:space="preserve">July </w:t>
        </w:r>
      </w:ins>
      <w:r w:rsidR="00CE5D65">
        <w:t>2022</w:t>
      </w:r>
      <w:ins w:id="795" w:author="Thulani Ndaba" w:date="2022-09-20T17:31:00Z">
        <w:r w:rsidRPr="00953BC7">
          <w:t xml:space="preserve">”. </w:t>
        </w:r>
      </w:ins>
      <w:commentRangeEnd w:id="794"/>
      <w:r w:rsidR="00A663BB">
        <w:rPr>
          <w:rStyle w:val="CommentReference"/>
          <w:rFonts w:ascii="Verdana" w:hAnsi="Verdana"/>
        </w:rPr>
        <w:commentReference w:id="794"/>
      </w:r>
    </w:p>
    <w:p w14:paraId="0FC78817" w14:textId="77777777" w:rsidR="00342E02" w:rsidRPr="00953BC7" w:rsidRDefault="00342E02" w:rsidP="00342E02">
      <w:pPr>
        <w:rPr>
          <w:ins w:id="796" w:author="Thulani Ndaba" w:date="2022-09-20T17:31:00Z"/>
        </w:rPr>
      </w:pPr>
    </w:p>
    <w:p w14:paraId="74BC9A7E" w14:textId="77777777" w:rsidR="00342E02" w:rsidRPr="00953BC7" w:rsidRDefault="00342E02" w:rsidP="001057C5">
      <w:pPr>
        <w:pStyle w:val="Heading2"/>
        <w:rPr>
          <w:ins w:id="797" w:author="Thulani Ndaba" w:date="2022-09-20T17:31:00Z"/>
        </w:rPr>
      </w:pPr>
      <w:bookmarkStart w:id="798" w:name="_Toc115101790"/>
      <w:ins w:id="799" w:author="Thulani Ndaba" w:date="2022-09-20T17:31:00Z">
        <w:r w:rsidRPr="00953BC7">
          <w:t>Site Visits</w:t>
        </w:r>
        <w:bookmarkEnd w:id="798"/>
        <w:r w:rsidRPr="00953BC7">
          <w:t xml:space="preserve"> </w:t>
        </w:r>
      </w:ins>
    </w:p>
    <w:p w14:paraId="027FC033" w14:textId="77777777" w:rsidR="00342E02" w:rsidRPr="00953BC7" w:rsidRDefault="00342E02" w:rsidP="00342E02">
      <w:pPr>
        <w:rPr>
          <w:ins w:id="800" w:author="Thulani Ndaba" w:date="2022-09-20T17:31:00Z"/>
        </w:rPr>
      </w:pPr>
    </w:p>
    <w:p w14:paraId="12C158B4" w14:textId="303AF3C1" w:rsidR="00E36849" w:rsidRDefault="00E017AC" w:rsidP="00342E02">
      <w:pPr>
        <w:jc w:val="both"/>
      </w:pPr>
      <w:r w:rsidRPr="00E017AC">
        <w:t xml:space="preserve">Harmattan has conducted </w:t>
      </w:r>
      <w:ins w:id="801" w:author="Chanda Nxumalo" w:date="2022-09-28T06:28:00Z">
        <w:r w:rsidR="00500A05">
          <w:t xml:space="preserve">6 </w:t>
        </w:r>
        <w:proofErr w:type="gramStart"/>
        <w:r w:rsidR="00500A05">
          <w:t>month</w:t>
        </w:r>
        <w:proofErr w:type="gramEnd"/>
        <w:r w:rsidR="00500A05">
          <w:t xml:space="preserve"> operational </w:t>
        </w:r>
      </w:ins>
      <w:del w:id="802" w:author="Chanda Nxumalo" w:date="2022-09-28T06:27:00Z">
        <w:r w:rsidRPr="00E017AC">
          <w:delText xml:space="preserve">surveys </w:delText>
        </w:r>
      </w:del>
      <w:ins w:id="803" w:author="Chanda Nxumalo" w:date="2022-09-28T06:27:00Z">
        <w:r w:rsidR="00A663BB">
          <w:t>site visits</w:t>
        </w:r>
        <w:r w:rsidR="00A663BB" w:rsidRPr="00E017AC">
          <w:t xml:space="preserve"> </w:t>
        </w:r>
        <w:r w:rsidR="00A663BB">
          <w:t>to</w:t>
        </w:r>
      </w:ins>
      <w:del w:id="804" w:author="Chanda Nxumalo" w:date="2022-09-28T06:27:00Z">
        <w:r w:rsidRPr="00E017AC">
          <w:delText>in</w:delText>
        </w:r>
      </w:del>
      <w:r w:rsidRPr="00E017AC">
        <w:t xml:space="preserve"> </w:t>
      </w:r>
      <w:proofErr w:type="spellStart"/>
      <w:r w:rsidRPr="00E017AC">
        <w:t>Vergelegen</w:t>
      </w:r>
      <w:proofErr w:type="spellEnd"/>
      <w:r w:rsidRPr="00E017AC">
        <w:t xml:space="preserve">, Midstream and Durbanville and </w:t>
      </w:r>
      <w:ins w:id="805" w:author="Chanda Nxumalo" w:date="2022-09-28T06:27:00Z">
        <w:r w:rsidR="00500A05">
          <w:t xml:space="preserve">the reports are Appendices to this document. </w:t>
        </w:r>
      </w:ins>
      <w:del w:id="806" w:author="Chanda Nxumalo" w:date="2022-09-28T06:27:00Z">
        <w:r w:rsidRPr="00E017AC">
          <w:delText xml:space="preserve">will submit a report to the client. </w:delText>
        </w:r>
      </w:del>
      <w:r w:rsidRPr="00E017AC">
        <w:t xml:space="preserve">The next site visit will be conducted </w:t>
      </w:r>
      <w:ins w:id="807" w:author="Chanda Nxumalo" w:date="2022-09-28T06:28:00Z">
        <w:r w:rsidR="00500A05">
          <w:t>to</w:t>
        </w:r>
      </w:ins>
      <w:del w:id="808" w:author="Chanda Nxumalo" w:date="2022-09-28T06:28:00Z">
        <w:r w:rsidRPr="00E017AC">
          <w:delText>in</w:delText>
        </w:r>
      </w:del>
      <w:r w:rsidRPr="00E017AC">
        <w:t xml:space="preserve"> Hermanus and the Highveld</w:t>
      </w:r>
      <w:ins w:id="809" w:author="Chanda Nxumalo" w:date="2022-09-28T06:28:00Z">
        <w:r w:rsidR="00500A05">
          <w:t xml:space="preserve"> upon confirmation of dates with the contractor.</w:t>
        </w:r>
      </w:ins>
      <w:del w:id="810" w:author="Chanda Nxumalo" w:date="2022-09-28T06:28:00Z">
        <w:r w:rsidRPr="00E017AC">
          <w:delText>, dates to be announced.</w:delText>
        </w:r>
      </w:del>
    </w:p>
    <w:p w14:paraId="7312F9AA" w14:textId="77777777" w:rsidR="00E017AC" w:rsidRDefault="00E017AC" w:rsidP="00342E02">
      <w:pPr>
        <w:jc w:val="both"/>
        <w:rPr>
          <w:ins w:id="811" w:author="Thulani Ndaba" w:date="2022-09-20T17:38:00Z"/>
        </w:rPr>
      </w:pPr>
    </w:p>
    <w:p w14:paraId="7E6537F1" w14:textId="77777777" w:rsidR="00355BB6" w:rsidRPr="00355BB6" w:rsidRDefault="00355BB6">
      <w:pPr>
        <w:pStyle w:val="Heading2"/>
        <w:rPr>
          <w:ins w:id="812" w:author="Thulani Ndaba" w:date="2022-09-20T17:38:00Z"/>
        </w:rPr>
        <w:pPrChange w:id="813" w:author="Adam Terry" w:date="2022-09-23T16:41:00Z">
          <w:pPr>
            <w:numPr>
              <w:ilvl w:val="1"/>
              <w:numId w:val="19"/>
            </w:numPr>
            <w:tabs>
              <w:tab w:val="num" w:pos="680"/>
            </w:tabs>
            <w:ind w:left="1080" w:hanging="360"/>
            <w:jc w:val="both"/>
          </w:pPr>
        </w:pPrChange>
      </w:pPr>
      <w:bookmarkStart w:id="814" w:name="_Toc105979126"/>
      <w:bookmarkStart w:id="815" w:name="_Toc106192553"/>
      <w:bookmarkStart w:id="816" w:name="_Toc106399537"/>
      <w:bookmarkStart w:id="817" w:name="_Toc111193750"/>
      <w:bookmarkStart w:id="818" w:name="_Toc112225835"/>
      <w:bookmarkStart w:id="819" w:name="_Toc115101791"/>
      <w:ins w:id="820" w:author="Thulani Ndaba" w:date="2022-09-20T17:38:00Z">
        <w:r w:rsidRPr="00355BB6">
          <w:t>Report Layout and Risk Assessment Scale</w:t>
        </w:r>
        <w:bookmarkEnd w:id="814"/>
        <w:bookmarkEnd w:id="815"/>
        <w:bookmarkEnd w:id="816"/>
        <w:bookmarkEnd w:id="817"/>
        <w:bookmarkEnd w:id="818"/>
        <w:bookmarkEnd w:id="819"/>
        <w:r w:rsidRPr="00355BB6">
          <w:t xml:space="preserve"> </w:t>
        </w:r>
      </w:ins>
    </w:p>
    <w:p w14:paraId="0C201490" w14:textId="77777777" w:rsidR="00355BB6" w:rsidRPr="00355BB6" w:rsidRDefault="00355BB6" w:rsidP="00355BB6">
      <w:pPr>
        <w:jc w:val="both"/>
        <w:rPr>
          <w:ins w:id="821" w:author="Thulani Ndaba" w:date="2022-09-20T17:38:00Z"/>
        </w:rPr>
      </w:pPr>
    </w:p>
    <w:p w14:paraId="45C17D1A" w14:textId="63CFF3FF" w:rsidR="00355BB6" w:rsidRPr="00355BB6" w:rsidRDefault="00355BB6" w:rsidP="00355BB6">
      <w:pPr>
        <w:jc w:val="both"/>
        <w:rPr>
          <w:ins w:id="822" w:author="Thulani Ndaba" w:date="2022-09-20T17:38:00Z"/>
        </w:rPr>
      </w:pPr>
      <w:ins w:id="823" w:author="Thulani Ndaba" w:date="2022-09-20T17:38:00Z">
        <w:r w:rsidRPr="00355BB6">
          <w:t xml:space="preserve">Key findings and recommendations to the Client are highlighted in a summary table at </w:t>
        </w:r>
      </w:ins>
      <w:ins w:id="824" w:author="Mutali Nepfumbada" w:date="2022-09-21T08:45:00Z">
        <w:r w:rsidR="00CD1DF6">
          <w:t>section 2 of th</w:t>
        </w:r>
      </w:ins>
      <w:ins w:id="825" w:author="Mutali Nepfumbada" w:date="2022-09-21T08:46:00Z">
        <w:r w:rsidR="00CD1DF6">
          <w:t xml:space="preserve">e report </w:t>
        </w:r>
      </w:ins>
      <w:ins w:id="826" w:author="Thulani Ndaba" w:date="2022-09-20T17:38:00Z">
        <w:del w:id="827" w:author="Mutali Nepfumbada" w:date="2022-09-21T08:45:00Z">
          <w:r w:rsidRPr="00355BB6" w:rsidDel="00CD1DF6">
            <w:delText>the beginning of</w:delText>
          </w:r>
          <w:r w:rsidRPr="00355BB6" w:rsidDel="00BC7137">
            <w:delText xml:space="preserve"> each review section.</w:delText>
          </w:r>
        </w:del>
        <w:r w:rsidRPr="00355BB6">
          <w:t xml:space="preserve"> The table is colour coded and includes a narrative summary of the overall findings</w:t>
        </w:r>
        <w:del w:id="828" w:author="Mutali Nepfumbada" w:date="2022-09-21T08:46:00Z">
          <w:r w:rsidRPr="00355BB6" w:rsidDel="006E0CC2">
            <w:delText xml:space="preserve"> for that section</w:delText>
          </w:r>
        </w:del>
        <w:r w:rsidRPr="00355BB6">
          <w:t xml:space="preserve">. A </w:t>
        </w:r>
        <w:del w:id="829" w:author="Chanda Nxumalo" w:date="2022-09-28T06:28:00Z">
          <w:r w:rsidRPr="00355BB6">
            <w:delText xml:space="preserve">fully referenced and </w:delText>
          </w:r>
        </w:del>
        <w:r w:rsidRPr="00355BB6">
          <w:t xml:space="preserve">detailed summary of the documents reviewed is </w:t>
        </w:r>
      </w:ins>
      <w:ins w:id="830" w:author="Mutali Nepfumbada" w:date="2022-09-21T08:47:00Z">
        <w:r w:rsidR="006E0CC2">
          <w:t xml:space="preserve">included in </w:t>
        </w:r>
      </w:ins>
      <w:ins w:id="831" w:author="Thulani Ndaba" w:date="2022-09-20T17:38:00Z">
        <w:del w:id="832" w:author="Mutali Nepfumbada" w:date="2022-09-21T08:47:00Z">
          <w:r w:rsidRPr="00355BB6" w:rsidDel="006E0CC2">
            <w:delText xml:space="preserve">also included for each </w:delText>
          </w:r>
        </w:del>
        <w:r w:rsidRPr="00355BB6">
          <w:t xml:space="preserve">section </w:t>
        </w:r>
      </w:ins>
      <w:ins w:id="833" w:author="Mutali Nepfumbada" w:date="2022-09-21T08:47:00Z">
        <w:r w:rsidR="003A6589">
          <w:t xml:space="preserve">9 of the </w:t>
        </w:r>
      </w:ins>
      <w:ins w:id="834" w:author="Thulani Ndaba" w:date="2022-09-20T17:38:00Z">
        <w:del w:id="835" w:author="Mutali Nepfumbada" w:date="2022-09-21T08:47:00Z">
          <w:r w:rsidRPr="00355BB6" w:rsidDel="003A6589">
            <w:delText xml:space="preserve">as an appendix to the </w:delText>
          </w:r>
        </w:del>
        <w:r w:rsidRPr="00355BB6">
          <w:t xml:space="preserve">report. Where possible, Harmattan will confirm whether review items are consistent with market norms / standards and across all Project documentation. Where Harmattan identifies an omission, error, inconsistency, or deviation from our expectations, an issue will be flagged, </w:t>
        </w:r>
        <w:del w:id="836" w:author="Mutali Nepfumbada" w:date="2022-09-21T08:48:00Z">
          <w:r w:rsidRPr="00355BB6" w:rsidDel="005F58D8">
            <w:delText>analysed</w:delText>
          </w:r>
        </w:del>
      </w:ins>
      <w:ins w:id="837" w:author="Mutali Nepfumbada" w:date="2022-09-21T08:48:00Z">
        <w:r w:rsidR="005F58D8" w:rsidRPr="00355BB6">
          <w:t>analysed,</w:t>
        </w:r>
      </w:ins>
      <w:ins w:id="838" w:author="Thulani Ndaba" w:date="2022-09-20T17:38:00Z">
        <w:r w:rsidRPr="00355BB6">
          <w:t xml:space="preserve"> and assigned a risk rating as outlined in </w:t>
        </w:r>
        <w:r w:rsidRPr="00355BB6">
          <w:fldChar w:fldCharType="begin"/>
        </w:r>
        <w:r w:rsidRPr="00355BB6">
          <w:instrText xml:space="preserve"> REF _Ref103952336 \h </w:instrText>
        </w:r>
      </w:ins>
      <w:ins w:id="839" w:author="Thulani Ndaba" w:date="2022-09-20T17:38:00Z">
        <w:r w:rsidRPr="00355BB6">
          <w:fldChar w:fldCharType="separate"/>
        </w:r>
        <w:r w:rsidR="009259F6" w:rsidRPr="00355BB6">
          <w:t xml:space="preserve">Table </w:t>
        </w:r>
      </w:ins>
      <w:r w:rsidR="009259F6">
        <w:rPr>
          <w:noProof/>
        </w:rPr>
        <w:t>1</w:t>
      </w:r>
      <w:ins w:id="840" w:author="Thulani Ndaba" w:date="2022-09-20T17:38:00Z">
        <w:r w:rsidR="009259F6" w:rsidRPr="00355BB6">
          <w:noBreakHyphen/>
        </w:r>
      </w:ins>
      <w:r w:rsidR="009259F6">
        <w:rPr>
          <w:noProof/>
        </w:rPr>
        <w:t>2</w:t>
      </w:r>
      <w:ins w:id="841" w:author="Thulani Ndaba" w:date="2022-09-20T17:38:00Z">
        <w:r w:rsidRPr="00355BB6">
          <w:fldChar w:fldCharType="end"/>
        </w:r>
        <w:r w:rsidRPr="00355BB6">
          <w:t>.</w:t>
        </w:r>
      </w:ins>
    </w:p>
    <w:p w14:paraId="2AE92F67" w14:textId="77777777" w:rsidR="00355BB6" w:rsidRPr="00355BB6" w:rsidRDefault="00355BB6" w:rsidP="00355BB6">
      <w:pPr>
        <w:jc w:val="both"/>
        <w:rPr>
          <w:ins w:id="842" w:author="Thulani Ndaba" w:date="2022-09-20T17:38:00Z"/>
        </w:rPr>
      </w:pPr>
    </w:p>
    <w:p w14:paraId="4ECC5DE8" w14:textId="492EAD4F" w:rsidR="00355BB6" w:rsidRPr="00355BB6" w:rsidRDefault="00355BB6" w:rsidP="00355BB6">
      <w:pPr>
        <w:jc w:val="both"/>
        <w:rPr>
          <w:ins w:id="843" w:author="Thulani Ndaba" w:date="2022-09-20T17:38:00Z"/>
        </w:rPr>
      </w:pPr>
      <w:ins w:id="844" w:author="Thulani Ndaba" w:date="2022-09-20T17:38:00Z">
        <w:r w:rsidRPr="00355BB6">
          <w:t xml:space="preserve">For all items, where an issue is identified, a risk category and colour code are allocated. Categorisation is achieved by making a qualitative assessment of the probability of the occurrence of the issue </w:t>
        </w:r>
        <w:del w:id="845" w:author="Adam Terry" w:date="2022-09-23T16:42:00Z">
          <w:r w:rsidRPr="00355BB6" w:rsidDel="008106A7">
            <w:delText>and also</w:delText>
          </w:r>
        </w:del>
      </w:ins>
      <w:ins w:id="846" w:author="Adam Terry" w:date="2022-09-23T16:42:00Z">
        <w:r w:rsidR="008106A7" w:rsidRPr="00355BB6">
          <w:t>and</w:t>
        </w:r>
      </w:ins>
      <w:ins w:id="847" w:author="Thulani Ndaba" w:date="2022-09-20T17:38:00Z">
        <w:r w:rsidRPr="00355BB6">
          <w:t xml:space="preserve"> </w:t>
        </w:r>
        <w:del w:id="848" w:author="Adam Terry" w:date="2022-09-23T16:42:00Z">
          <w:r w:rsidRPr="00355BB6" w:rsidDel="008106A7">
            <w:delText xml:space="preserve">of </w:delText>
          </w:r>
        </w:del>
        <w:r w:rsidRPr="00355BB6">
          <w:t>the severity of the impact of the issue and allocating a tag Critical (C) / High (H) / Medium (M) / Low (L) / Negligible (N) and associated colour code to each issue (together with a brief explanation of why the tags were chosen).  These tags are then multiplied in a range of combinations to yield a qualitative risk categorisation (see graphic below). This categorisation of risk allows for the prioritisation of the issues originally identified and brings a degree of focus to the subsequent mitigation process. If no risk is present / relevant, then the categorisation is summarised as 'Not Applicable' (N/A). Harmattan highlights that a simple, non-numerical, approach has been adopted to maintain the simplicity and functionality of the method and to avoid unproductive debates around the calibration of the categorisation components.</w:t>
        </w:r>
      </w:ins>
    </w:p>
    <w:p w14:paraId="113B5ECE" w14:textId="77777777" w:rsidR="00355BB6" w:rsidRPr="00355BB6" w:rsidRDefault="00355BB6" w:rsidP="00355BB6">
      <w:pPr>
        <w:jc w:val="both"/>
        <w:rPr>
          <w:ins w:id="849" w:author="Thulani Ndaba" w:date="2022-09-20T17:38:00Z"/>
        </w:rPr>
      </w:pPr>
    </w:p>
    <w:tbl>
      <w:tblPr>
        <w:tblW w:w="623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Change w:id="850" w:author="Thulani Ndaba" w:date="2022-09-20T17:42:00Z">
          <w:tblPr>
            <w:tblW w:w="882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PrChange>
      </w:tblPr>
      <w:tblGrid>
        <w:gridCol w:w="1413"/>
        <w:gridCol w:w="1706"/>
        <w:gridCol w:w="3113"/>
        <w:tblGridChange w:id="851">
          <w:tblGrid>
            <w:gridCol w:w="1843"/>
            <w:gridCol w:w="1276"/>
            <w:gridCol w:w="562"/>
            <w:gridCol w:w="1276"/>
            <w:gridCol w:w="2033"/>
            <w:gridCol w:w="1838"/>
          </w:tblGrid>
        </w:tblGridChange>
      </w:tblGrid>
      <w:tr w:rsidR="00D22D71" w:rsidRPr="00D22D71" w14:paraId="13F39620" w14:textId="77777777" w:rsidTr="00D22D71">
        <w:trPr>
          <w:trHeight w:val="228"/>
          <w:jc w:val="center"/>
          <w:ins w:id="852" w:author="Thulani Ndaba" w:date="2022-09-20T17:38:00Z"/>
          <w:trPrChange w:id="853" w:author="Thulani Ndaba" w:date="2022-09-20T17:42:00Z">
            <w:trPr>
              <w:trHeight w:val="228"/>
              <w:jc w:val="center"/>
            </w:trPr>
          </w:trPrChange>
        </w:trPr>
        <w:tc>
          <w:tcPr>
            <w:tcW w:w="1413" w:type="dxa"/>
            <w:shd w:val="clear" w:color="auto" w:fill="5F0505"/>
            <w:noWrap/>
            <w:vAlign w:val="center"/>
            <w:tcPrChange w:id="854" w:author="Thulani Ndaba" w:date="2022-09-20T17:42:00Z">
              <w:tcPr>
                <w:tcW w:w="3681" w:type="dxa"/>
                <w:gridSpan w:val="3"/>
                <w:shd w:val="clear" w:color="auto" w:fill="5F0505"/>
                <w:noWrap/>
                <w:vAlign w:val="center"/>
              </w:tcPr>
            </w:tcPrChange>
          </w:tcPr>
          <w:p w14:paraId="2DB0D04A" w14:textId="77777777" w:rsidR="00355BB6" w:rsidRPr="00EE2FB5" w:rsidRDefault="00355BB6" w:rsidP="00355BB6">
            <w:pPr>
              <w:jc w:val="both"/>
              <w:rPr>
                <w:ins w:id="855" w:author="Thulani Ndaba" w:date="2022-09-20T17:38:00Z"/>
                <w:b/>
              </w:rPr>
            </w:pPr>
            <w:ins w:id="856" w:author="Thulani Ndaba" w:date="2022-09-20T17:38:00Z">
              <w:r w:rsidRPr="00EE2FB5">
                <w:rPr>
                  <w:b/>
                </w:rPr>
                <w:t>Key</w:t>
              </w:r>
            </w:ins>
          </w:p>
        </w:tc>
        <w:tc>
          <w:tcPr>
            <w:tcW w:w="1706" w:type="dxa"/>
            <w:shd w:val="clear" w:color="auto" w:fill="5F0505"/>
            <w:vAlign w:val="center"/>
            <w:tcPrChange w:id="857" w:author="Thulani Ndaba" w:date="2022-09-20T17:42:00Z">
              <w:tcPr>
                <w:tcW w:w="1276" w:type="dxa"/>
                <w:shd w:val="clear" w:color="auto" w:fill="5F0505"/>
                <w:vAlign w:val="center"/>
              </w:tcPr>
            </w:tcPrChange>
          </w:tcPr>
          <w:p w14:paraId="73337D59" w14:textId="77777777" w:rsidR="00355BB6" w:rsidRPr="00EE2FB5" w:rsidRDefault="00355BB6" w:rsidP="00355BB6">
            <w:pPr>
              <w:jc w:val="both"/>
              <w:rPr>
                <w:ins w:id="858" w:author="Thulani Ndaba" w:date="2022-09-20T17:38:00Z"/>
                <w:b/>
              </w:rPr>
            </w:pPr>
            <w:ins w:id="859" w:author="Thulani Ndaba" w:date="2022-09-20T17:38:00Z">
              <w:r w:rsidRPr="00EE2FB5">
                <w:rPr>
                  <w:b/>
                </w:rPr>
                <w:t>Definition</w:t>
              </w:r>
            </w:ins>
          </w:p>
        </w:tc>
        <w:tc>
          <w:tcPr>
            <w:tcW w:w="3113" w:type="dxa"/>
            <w:shd w:val="clear" w:color="auto" w:fill="5F0505"/>
            <w:noWrap/>
            <w:vAlign w:val="center"/>
            <w:tcPrChange w:id="860" w:author="Thulani Ndaba" w:date="2022-09-20T17:42:00Z">
              <w:tcPr>
                <w:tcW w:w="3871" w:type="dxa"/>
                <w:gridSpan w:val="2"/>
                <w:shd w:val="clear" w:color="auto" w:fill="5F0505"/>
                <w:noWrap/>
                <w:vAlign w:val="center"/>
              </w:tcPr>
            </w:tcPrChange>
          </w:tcPr>
          <w:p w14:paraId="195CB0B4" w14:textId="77777777" w:rsidR="00355BB6" w:rsidRPr="00EE2FB5" w:rsidRDefault="00355BB6" w:rsidP="00355BB6">
            <w:pPr>
              <w:jc w:val="both"/>
              <w:rPr>
                <w:ins w:id="861" w:author="Thulani Ndaba" w:date="2022-09-20T17:38:00Z"/>
              </w:rPr>
            </w:pPr>
            <w:ins w:id="862" w:author="Thulani Ndaba" w:date="2022-09-20T17:38:00Z">
              <w:r w:rsidRPr="00EE2FB5">
                <w:rPr>
                  <w:b/>
                </w:rPr>
                <w:t>Description</w:t>
              </w:r>
            </w:ins>
          </w:p>
        </w:tc>
      </w:tr>
      <w:tr w:rsidR="00D22D71" w:rsidRPr="00D22D71" w14:paraId="748911CE" w14:textId="77777777" w:rsidTr="00D22D71">
        <w:trPr>
          <w:trHeight w:val="435"/>
          <w:jc w:val="center"/>
          <w:ins w:id="863" w:author="Thulani Ndaba" w:date="2022-09-20T17:38:00Z"/>
          <w:trPrChange w:id="864" w:author="Thulani Ndaba" w:date="2022-09-20T17:42:00Z">
            <w:trPr>
              <w:trHeight w:val="435"/>
              <w:jc w:val="center"/>
            </w:trPr>
          </w:trPrChange>
        </w:trPr>
        <w:tc>
          <w:tcPr>
            <w:tcW w:w="1413" w:type="dxa"/>
            <w:shd w:val="clear" w:color="auto" w:fill="000000" w:themeFill="text1"/>
            <w:noWrap/>
            <w:vAlign w:val="center"/>
            <w:hideMark/>
            <w:tcPrChange w:id="865" w:author="Thulani Ndaba" w:date="2022-09-20T17:42:00Z">
              <w:tcPr>
                <w:tcW w:w="3681" w:type="dxa"/>
                <w:gridSpan w:val="3"/>
                <w:shd w:val="clear" w:color="auto" w:fill="000000" w:themeFill="text1"/>
                <w:noWrap/>
                <w:vAlign w:val="center"/>
                <w:hideMark/>
              </w:tcPr>
            </w:tcPrChange>
          </w:tcPr>
          <w:p w14:paraId="02D30DF7" w14:textId="77777777" w:rsidR="00355BB6" w:rsidRPr="00EE2FB5" w:rsidRDefault="00355BB6">
            <w:pPr>
              <w:jc w:val="center"/>
              <w:rPr>
                <w:ins w:id="866" w:author="Thulani Ndaba" w:date="2022-09-20T17:38:00Z"/>
                <w:b/>
              </w:rPr>
              <w:pPrChange w:id="867" w:author="Thulani Ndaba" w:date="2022-09-20T17:42:00Z">
                <w:pPr>
                  <w:jc w:val="both"/>
                </w:pPr>
              </w:pPrChange>
            </w:pPr>
            <w:ins w:id="868" w:author="Thulani Ndaba" w:date="2022-09-20T17:38:00Z">
              <w:r w:rsidRPr="00EE2FB5">
                <w:rPr>
                  <w:b/>
                </w:rPr>
                <w:t>C</w:t>
              </w:r>
            </w:ins>
          </w:p>
        </w:tc>
        <w:tc>
          <w:tcPr>
            <w:tcW w:w="1706" w:type="dxa"/>
            <w:shd w:val="clear" w:color="auto" w:fill="FFFFFF" w:themeFill="background1"/>
            <w:vAlign w:val="center"/>
            <w:tcPrChange w:id="869" w:author="Thulani Ndaba" w:date="2022-09-20T17:42:00Z">
              <w:tcPr>
                <w:tcW w:w="1276" w:type="dxa"/>
                <w:shd w:val="clear" w:color="auto" w:fill="FFFFFF" w:themeFill="background1"/>
                <w:vAlign w:val="center"/>
              </w:tcPr>
            </w:tcPrChange>
          </w:tcPr>
          <w:p w14:paraId="75CB6304" w14:textId="77777777" w:rsidR="00355BB6" w:rsidRPr="00EE2FB5" w:rsidRDefault="00355BB6">
            <w:pPr>
              <w:jc w:val="center"/>
              <w:rPr>
                <w:ins w:id="870" w:author="Thulani Ndaba" w:date="2022-09-20T17:38:00Z"/>
                <w:b/>
              </w:rPr>
              <w:pPrChange w:id="871" w:author="Thulani Ndaba" w:date="2022-09-20T17:42:00Z">
                <w:pPr>
                  <w:jc w:val="both"/>
                </w:pPr>
              </w:pPrChange>
            </w:pPr>
            <w:ins w:id="872" w:author="Thulani Ndaba" w:date="2022-09-20T17:38:00Z">
              <w:r w:rsidRPr="00EE2FB5">
                <w:rPr>
                  <w:b/>
                </w:rPr>
                <w:t>Critical</w:t>
              </w:r>
            </w:ins>
          </w:p>
        </w:tc>
        <w:tc>
          <w:tcPr>
            <w:tcW w:w="3113" w:type="dxa"/>
            <w:shd w:val="clear" w:color="auto" w:fill="FFFFFF" w:themeFill="background1"/>
            <w:noWrap/>
            <w:vAlign w:val="center"/>
            <w:hideMark/>
            <w:tcPrChange w:id="873" w:author="Thulani Ndaba" w:date="2022-09-20T17:42:00Z">
              <w:tcPr>
                <w:tcW w:w="3871" w:type="dxa"/>
                <w:gridSpan w:val="2"/>
                <w:shd w:val="clear" w:color="auto" w:fill="FFFFFF" w:themeFill="background1"/>
                <w:noWrap/>
                <w:vAlign w:val="center"/>
                <w:hideMark/>
              </w:tcPr>
            </w:tcPrChange>
          </w:tcPr>
          <w:p w14:paraId="16A289B1" w14:textId="77777777" w:rsidR="00355BB6" w:rsidRPr="00EE2FB5" w:rsidRDefault="00355BB6">
            <w:pPr>
              <w:rPr>
                <w:ins w:id="874" w:author="Thulani Ndaba" w:date="2022-09-20T17:38:00Z"/>
              </w:rPr>
              <w:pPrChange w:id="875" w:author="Thulani Ndaba" w:date="2022-09-20T17:42:00Z">
                <w:pPr>
                  <w:jc w:val="both"/>
                </w:pPr>
              </w:pPrChange>
            </w:pPr>
            <w:ins w:id="876" w:author="Thulani Ndaba" w:date="2022-09-20T17:38:00Z">
              <w:r w:rsidRPr="00EE2FB5">
                <w:t>Risk of critical negative influence on project/investment outcome</w:t>
              </w:r>
            </w:ins>
          </w:p>
        </w:tc>
      </w:tr>
      <w:tr w:rsidR="00D22D71" w:rsidRPr="00D22D71" w14:paraId="5AA40FE3" w14:textId="77777777" w:rsidTr="00D22D71">
        <w:trPr>
          <w:trHeight w:val="420"/>
          <w:jc w:val="center"/>
          <w:ins w:id="877" w:author="Thulani Ndaba" w:date="2022-09-20T17:38:00Z"/>
          <w:trPrChange w:id="878" w:author="Thulani Ndaba" w:date="2022-09-20T17:42:00Z">
            <w:trPr>
              <w:trHeight w:val="420"/>
              <w:jc w:val="center"/>
            </w:trPr>
          </w:trPrChange>
        </w:trPr>
        <w:tc>
          <w:tcPr>
            <w:tcW w:w="1413" w:type="dxa"/>
            <w:shd w:val="clear" w:color="auto" w:fill="C00000"/>
            <w:noWrap/>
            <w:vAlign w:val="center"/>
            <w:hideMark/>
            <w:tcPrChange w:id="879" w:author="Thulani Ndaba" w:date="2022-09-20T17:42:00Z">
              <w:tcPr>
                <w:tcW w:w="3681" w:type="dxa"/>
                <w:gridSpan w:val="3"/>
                <w:shd w:val="clear" w:color="auto" w:fill="C00000"/>
                <w:noWrap/>
                <w:vAlign w:val="center"/>
                <w:hideMark/>
              </w:tcPr>
            </w:tcPrChange>
          </w:tcPr>
          <w:p w14:paraId="497D091E" w14:textId="77777777" w:rsidR="00355BB6" w:rsidRPr="00EE2FB5" w:rsidRDefault="00355BB6">
            <w:pPr>
              <w:jc w:val="center"/>
              <w:rPr>
                <w:ins w:id="880" w:author="Thulani Ndaba" w:date="2022-09-20T17:38:00Z"/>
                <w:b/>
              </w:rPr>
              <w:pPrChange w:id="881" w:author="Thulani Ndaba" w:date="2022-09-20T17:42:00Z">
                <w:pPr>
                  <w:jc w:val="both"/>
                </w:pPr>
              </w:pPrChange>
            </w:pPr>
            <w:ins w:id="882" w:author="Thulani Ndaba" w:date="2022-09-20T17:38:00Z">
              <w:r w:rsidRPr="00EE2FB5">
                <w:rPr>
                  <w:b/>
                </w:rPr>
                <w:t>H</w:t>
              </w:r>
            </w:ins>
          </w:p>
        </w:tc>
        <w:tc>
          <w:tcPr>
            <w:tcW w:w="1706" w:type="dxa"/>
            <w:shd w:val="clear" w:color="auto" w:fill="FFFFFF" w:themeFill="background1"/>
            <w:vAlign w:val="center"/>
            <w:tcPrChange w:id="883" w:author="Thulani Ndaba" w:date="2022-09-20T17:42:00Z">
              <w:tcPr>
                <w:tcW w:w="1276" w:type="dxa"/>
                <w:shd w:val="clear" w:color="auto" w:fill="FFFFFF" w:themeFill="background1"/>
                <w:vAlign w:val="center"/>
              </w:tcPr>
            </w:tcPrChange>
          </w:tcPr>
          <w:p w14:paraId="5CD39259" w14:textId="77777777" w:rsidR="00355BB6" w:rsidRPr="00EE2FB5" w:rsidRDefault="00355BB6">
            <w:pPr>
              <w:jc w:val="center"/>
              <w:rPr>
                <w:ins w:id="884" w:author="Thulani Ndaba" w:date="2022-09-20T17:38:00Z"/>
                <w:b/>
              </w:rPr>
              <w:pPrChange w:id="885" w:author="Thulani Ndaba" w:date="2022-09-20T17:42:00Z">
                <w:pPr>
                  <w:jc w:val="both"/>
                </w:pPr>
              </w:pPrChange>
            </w:pPr>
            <w:ins w:id="886" w:author="Thulani Ndaba" w:date="2022-09-20T17:38:00Z">
              <w:r w:rsidRPr="00EE2FB5">
                <w:rPr>
                  <w:b/>
                </w:rPr>
                <w:t>High</w:t>
              </w:r>
            </w:ins>
          </w:p>
        </w:tc>
        <w:tc>
          <w:tcPr>
            <w:tcW w:w="3113" w:type="dxa"/>
            <w:shd w:val="clear" w:color="auto" w:fill="FFFFFF" w:themeFill="background1"/>
            <w:noWrap/>
            <w:vAlign w:val="center"/>
            <w:hideMark/>
            <w:tcPrChange w:id="887" w:author="Thulani Ndaba" w:date="2022-09-20T17:42:00Z">
              <w:tcPr>
                <w:tcW w:w="3871" w:type="dxa"/>
                <w:gridSpan w:val="2"/>
                <w:shd w:val="clear" w:color="auto" w:fill="FFFFFF" w:themeFill="background1"/>
                <w:noWrap/>
                <w:vAlign w:val="center"/>
                <w:hideMark/>
              </w:tcPr>
            </w:tcPrChange>
          </w:tcPr>
          <w:p w14:paraId="3BA240FD" w14:textId="77777777" w:rsidR="00355BB6" w:rsidRPr="00EE2FB5" w:rsidRDefault="00355BB6">
            <w:pPr>
              <w:rPr>
                <w:ins w:id="888" w:author="Thulani Ndaba" w:date="2022-09-20T17:38:00Z"/>
              </w:rPr>
              <w:pPrChange w:id="889" w:author="Thulani Ndaba" w:date="2022-09-20T17:42:00Z">
                <w:pPr>
                  <w:jc w:val="both"/>
                </w:pPr>
              </w:pPrChange>
            </w:pPr>
            <w:ins w:id="890" w:author="Thulani Ndaba" w:date="2022-09-20T17:38:00Z">
              <w:r w:rsidRPr="00EE2FB5">
                <w:t>Risk of high negative influence on project/investment outcome</w:t>
              </w:r>
            </w:ins>
          </w:p>
        </w:tc>
      </w:tr>
      <w:tr w:rsidR="00D22D71" w:rsidRPr="00D22D71" w14:paraId="2785E860" w14:textId="77777777" w:rsidTr="00D22D71">
        <w:trPr>
          <w:trHeight w:val="495"/>
          <w:jc w:val="center"/>
          <w:ins w:id="891" w:author="Thulani Ndaba" w:date="2022-09-20T17:38:00Z"/>
          <w:trPrChange w:id="892" w:author="Thulani Ndaba" w:date="2022-09-20T17:42:00Z">
            <w:trPr>
              <w:trHeight w:val="495"/>
              <w:jc w:val="center"/>
            </w:trPr>
          </w:trPrChange>
        </w:trPr>
        <w:tc>
          <w:tcPr>
            <w:tcW w:w="1413" w:type="dxa"/>
            <w:shd w:val="clear" w:color="auto" w:fill="FFC000"/>
            <w:noWrap/>
            <w:vAlign w:val="center"/>
            <w:hideMark/>
            <w:tcPrChange w:id="893" w:author="Thulani Ndaba" w:date="2022-09-20T17:42:00Z">
              <w:tcPr>
                <w:tcW w:w="3681" w:type="dxa"/>
                <w:gridSpan w:val="3"/>
                <w:shd w:val="clear" w:color="auto" w:fill="FFC000"/>
                <w:noWrap/>
                <w:vAlign w:val="center"/>
                <w:hideMark/>
              </w:tcPr>
            </w:tcPrChange>
          </w:tcPr>
          <w:p w14:paraId="63025978" w14:textId="77777777" w:rsidR="00355BB6" w:rsidRPr="00EE2FB5" w:rsidRDefault="00355BB6">
            <w:pPr>
              <w:jc w:val="center"/>
              <w:rPr>
                <w:ins w:id="894" w:author="Thulani Ndaba" w:date="2022-09-20T17:38:00Z"/>
                <w:b/>
              </w:rPr>
              <w:pPrChange w:id="895" w:author="Thulani Ndaba" w:date="2022-09-20T17:42:00Z">
                <w:pPr>
                  <w:jc w:val="both"/>
                </w:pPr>
              </w:pPrChange>
            </w:pPr>
            <w:ins w:id="896" w:author="Thulani Ndaba" w:date="2022-09-20T17:38:00Z">
              <w:r w:rsidRPr="00EE2FB5">
                <w:rPr>
                  <w:b/>
                </w:rPr>
                <w:t>M</w:t>
              </w:r>
            </w:ins>
          </w:p>
        </w:tc>
        <w:tc>
          <w:tcPr>
            <w:tcW w:w="1706" w:type="dxa"/>
            <w:shd w:val="clear" w:color="auto" w:fill="FFFFFF" w:themeFill="background1"/>
            <w:vAlign w:val="center"/>
            <w:tcPrChange w:id="897" w:author="Thulani Ndaba" w:date="2022-09-20T17:42:00Z">
              <w:tcPr>
                <w:tcW w:w="1276" w:type="dxa"/>
                <w:shd w:val="clear" w:color="auto" w:fill="FFFFFF" w:themeFill="background1"/>
                <w:vAlign w:val="center"/>
              </w:tcPr>
            </w:tcPrChange>
          </w:tcPr>
          <w:p w14:paraId="6C2F40E9" w14:textId="77777777" w:rsidR="00355BB6" w:rsidRPr="00EE2FB5" w:rsidRDefault="00355BB6">
            <w:pPr>
              <w:jc w:val="center"/>
              <w:rPr>
                <w:ins w:id="898" w:author="Thulani Ndaba" w:date="2022-09-20T17:38:00Z"/>
                <w:b/>
              </w:rPr>
              <w:pPrChange w:id="899" w:author="Thulani Ndaba" w:date="2022-09-20T17:42:00Z">
                <w:pPr>
                  <w:jc w:val="both"/>
                </w:pPr>
              </w:pPrChange>
            </w:pPr>
            <w:ins w:id="900" w:author="Thulani Ndaba" w:date="2022-09-20T17:38:00Z">
              <w:r w:rsidRPr="00EE2FB5">
                <w:rPr>
                  <w:b/>
                </w:rPr>
                <w:t>Medium</w:t>
              </w:r>
            </w:ins>
          </w:p>
        </w:tc>
        <w:tc>
          <w:tcPr>
            <w:tcW w:w="3113" w:type="dxa"/>
            <w:shd w:val="clear" w:color="auto" w:fill="FFFFFF" w:themeFill="background1"/>
            <w:noWrap/>
            <w:vAlign w:val="center"/>
            <w:hideMark/>
            <w:tcPrChange w:id="901" w:author="Thulani Ndaba" w:date="2022-09-20T17:42:00Z">
              <w:tcPr>
                <w:tcW w:w="3871" w:type="dxa"/>
                <w:gridSpan w:val="2"/>
                <w:shd w:val="clear" w:color="auto" w:fill="FFFFFF" w:themeFill="background1"/>
                <w:noWrap/>
                <w:vAlign w:val="center"/>
                <w:hideMark/>
              </w:tcPr>
            </w:tcPrChange>
          </w:tcPr>
          <w:p w14:paraId="6BDA0F32" w14:textId="77777777" w:rsidR="00355BB6" w:rsidRPr="00EE2FB5" w:rsidRDefault="00355BB6">
            <w:pPr>
              <w:rPr>
                <w:ins w:id="902" w:author="Thulani Ndaba" w:date="2022-09-20T17:38:00Z"/>
              </w:rPr>
              <w:pPrChange w:id="903" w:author="Thulani Ndaba" w:date="2022-09-20T17:42:00Z">
                <w:pPr>
                  <w:jc w:val="both"/>
                </w:pPr>
              </w:pPrChange>
            </w:pPr>
            <w:ins w:id="904" w:author="Thulani Ndaba" w:date="2022-09-20T17:38:00Z">
              <w:r w:rsidRPr="00EE2FB5">
                <w:t>Risk of medium negative influence on project/investment outcome.</w:t>
              </w:r>
            </w:ins>
          </w:p>
        </w:tc>
      </w:tr>
      <w:tr w:rsidR="00D22D71" w:rsidRPr="00D22D71" w14:paraId="5B728A70" w14:textId="77777777" w:rsidTr="00D22D71">
        <w:trPr>
          <w:trHeight w:val="405"/>
          <w:jc w:val="center"/>
          <w:ins w:id="905" w:author="Thulani Ndaba" w:date="2022-09-20T17:38:00Z"/>
          <w:trPrChange w:id="906" w:author="Thulani Ndaba" w:date="2022-09-20T17:42:00Z">
            <w:trPr>
              <w:trHeight w:val="405"/>
              <w:jc w:val="center"/>
            </w:trPr>
          </w:trPrChange>
        </w:trPr>
        <w:tc>
          <w:tcPr>
            <w:tcW w:w="1413" w:type="dxa"/>
            <w:shd w:val="clear" w:color="auto" w:fill="FFFF00"/>
            <w:noWrap/>
            <w:vAlign w:val="center"/>
            <w:hideMark/>
            <w:tcPrChange w:id="907" w:author="Thulani Ndaba" w:date="2022-09-20T17:42:00Z">
              <w:tcPr>
                <w:tcW w:w="3681" w:type="dxa"/>
                <w:gridSpan w:val="3"/>
                <w:shd w:val="clear" w:color="auto" w:fill="FFFF00"/>
                <w:noWrap/>
                <w:vAlign w:val="center"/>
                <w:hideMark/>
              </w:tcPr>
            </w:tcPrChange>
          </w:tcPr>
          <w:p w14:paraId="5730846A" w14:textId="77777777" w:rsidR="00355BB6" w:rsidRPr="00EE2FB5" w:rsidRDefault="00355BB6">
            <w:pPr>
              <w:jc w:val="center"/>
              <w:rPr>
                <w:ins w:id="908" w:author="Thulani Ndaba" w:date="2022-09-20T17:38:00Z"/>
                <w:b/>
              </w:rPr>
              <w:pPrChange w:id="909" w:author="Thulani Ndaba" w:date="2022-09-20T17:42:00Z">
                <w:pPr>
                  <w:jc w:val="both"/>
                </w:pPr>
              </w:pPrChange>
            </w:pPr>
            <w:ins w:id="910" w:author="Thulani Ndaba" w:date="2022-09-20T17:38:00Z">
              <w:r w:rsidRPr="00EE2FB5">
                <w:rPr>
                  <w:b/>
                </w:rPr>
                <w:t>L</w:t>
              </w:r>
            </w:ins>
          </w:p>
        </w:tc>
        <w:tc>
          <w:tcPr>
            <w:tcW w:w="1706" w:type="dxa"/>
            <w:shd w:val="clear" w:color="auto" w:fill="FFFFFF" w:themeFill="background1"/>
            <w:vAlign w:val="center"/>
            <w:tcPrChange w:id="911" w:author="Thulani Ndaba" w:date="2022-09-20T17:42:00Z">
              <w:tcPr>
                <w:tcW w:w="1276" w:type="dxa"/>
                <w:shd w:val="clear" w:color="auto" w:fill="FFFFFF" w:themeFill="background1"/>
                <w:vAlign w:val="center"/>
              </w:tcPr>
            </w:tcPrChange>
          </w:tcPr>
          <w:p w14:paraId="7B54B2AB" w14:textId="77777777" w:rsidR="00355BB6" w:rsidRPr="00EE2FB5" w:rsidRDefault="00355BB6">
            <w:pPr>
              <w:jc w:val="center"/>
              <w:rPr>
                <w:ins w:id="912" w:author="Thulani Ndaba" w:date="2022-09-20T17:38:00Z"/>
                <w:b/>
              </w:rPr>
              <w:pPrChange w:id="913" w:author="Thulani Ndaba" w:date="2022-09-20T17:42:00Z">
                <w:pPr>
                  <w:jc w:val="both"/>
                </w:pPr>
              </w:pPrChange>
            </w:pPr>
            <w:ins w:id="914" w:author="Thulani Ndaba" w:date="2022-09-20T17:38:00Z">
              <w:r w:rsidRPr="00EE2FB5">
                <w:rPr>
                  <w:b/>
                </w:rPr>
                <w:t>Low</w:t>
              </w:r>
            </w:ins>
          </w:p>
        </w:tc>
        <w:tc>
          <w:tcPr>
            <w:tcW w:w="3113" w:type="dxa"/>
            <w:shd w:val="clear" w:color="auto" w:fill="FFFFFF" w:themeFill="background1"/>
            <w:noWrap/>
            <w:vAlign w:val="center"/>
            <w:hideMark/>
            <w:tcPrChange w:id="915" w:author="Thulani Ndaba" w:date="2022-09-20T17:42:00Z">
              <w:tcPr>
                <w:tcW w:w="3871" w:type="dxa"/>
                <w:gridSpan w:val="2"/>
                <w:shd w:val="clear" w:color="auto" w:fill="FFFFFF" w:themeFill="background1"/>
                <w:noWrap/>
                <w:vAlign w:val="center"/>
                <w:hideMark/>
              </w:tcPr>
            </w:tcPrChange>
          </w:tcPr>
          <w:p w14:paraId="7B5733FE" w14:textId="77777777" w:rsidR="00355BB6" w:rsidRPr="00EE2FB5" w:rsidRDefault="00355BB6">
            <w:pPr>
              <w:rPr>
                <w:ins w:id="916" w:author="Thulani Ndaba" w:date="2022-09-20T17:38:00Z"/>
              </w:rPr>
              <w:pPrChange w:id="917" w:author="Thulani Ndaba" w:date="2022-09-20T17:42:00Z">
                <w:pPr>
                  <w:jc w:val="both"/>
                </w:pPr>
              </w:pPrChange>
            </w:pPr>
            <w:ins w:id="918" w:author="Thulani Ndaba" w:date="2022-09-20T17:38:00Z">
              <w:r w:rsidRPr="00EE2FB5">
                <w:t>Risk of low negative influence on project/investment outcome.</w:t>
              </w:r>
            </w:ins>
          </w:p>
        </w:tc>
      </w:tr>
      <w:tr w:rsidR="00D22D71" w:rsidRPr="00D22D71" w14:paraId="020DFD4D" w14:textId="77777777" w:rsidTr="00D22D71">
        <w:trPr>
          <w:trHeight w:val="405"/>
          <w:jc w:val="center"/>
          <w:ins w:id="919" w:author="Thulani Ndaba" w:date="2022-09-20T17:38:00Z"/>
          <w:trPrChange w:id="920" w:author="Thulani Ndaba" w:date="2022-09-20T17:42:00Z">
            <w:trPr>
              <w:trHeight w:val="405"/>
              <w:jc w:val="center"/>
            </w:trPr>
          </w:trPrChange>
        </w:trPr>
        <w:tc>
          <w:tcPr>
            <w:tcW w:w="1413" w:type="dxa"/>
            <w:shd w:val="clear" w:color="auto" w:fill="00B050"/>
            <w:noWrap/>
            <w:vAlign w:val="center"/>
            <w:hideMark/>
            <w:tcPrChange w:id="921" w:author="Thulani Ndaba" w:date="2022-09-20T17:42:00Z">
              <w:tcPr>
                <w:tcW w:w="3681" w:type="dxa"/>
                <w:gridSpan w:val="3"/>
                <w:shd w:val="clear" w:color="auto" w:fill="00B050"/>
                <w:noWrap/>
                <w:vAlign w:val="center"/>
                <w:hideMark/>
              </w:tcPr>
            </w:tcPrChange>
          </w:tcPr>
          <w:p w14:paraId="5435CB92" w14:textId="77777777" w:rsidR="00355BB6" w:rsidRPr="00EE2FB5" w:rsidRDefault="00355BB6">
            <w:pPr>
              <w:jc w:val="center"/>
              <w:rPr>
                <w:ins w:id="922" w:author="Thulani Ndaba" w:date="2022-09-20T17:38:00Z"/>
                <w:b/>
              </w:rPr>
              <w:pPrChange w:id="923" w:author="Thulani Ndaba" w:date="2022-09-20T17:42:00Z">
                <w:pPr>
                  <w:jc w:val="both"/>
                </w:pPr>
              </w:pPrChange>
            </w:pPr>
            <w:ins w:id="924" w:author="Thulani Ndaba" w:date="2022-09-20T17:38:00Z">
              <w:r w:rsidRPr="00EE2FB5">
                <w:rPr>
                  <w:b/>
                </w:rPr>
                <w:t>N</w:t>
              </w:r>
            </w:ins>
          </w:p>
        </w:tc>
        <w:tc>
          <w:tcPr>
            <w:tcW w:w="1706" w:type="dxa"/>
            <w:shd w:val="clear" w:color="auto" w:fill="FFFFFF" w:themeFill="background1"/>
            <w:vAlign w:val="center"/>
            <w:tcPrChange w:id="925" w:author="Thulani Ndaba" w:date="2022-09-20T17:42:00Z">
              <w:tcPr>
                <w:tcW w:w="1276" w:type="dxa"/>
                <w:shd w:val="clear" w:color="auto" w:fill="FFFFFF" w:themeFill="background1"/>
                <w:vAlign w:val="center"/>
              </w:tcPr>
            </w:tcPrChange>
          </w:tcPr>
          <w:p w14:paraId="2ECF748F" w14:textId="77777777" w:rsidR="00355BB6" w:rsidRPr="00EE2FB5" w:rsidRDefault="00355BB6">
            <w:pPr>
              <w:jc w:val="center"/>
              <w:rPr>
                <w:ins w:id="926" w:author="Thulani Ndaba" w:date="2022-09-20T17:38:00Z"/>
                <w:b/>
              </w:rPr>
              <w:pPrChange w:id="927" w:author="Thulani Ndaba" w:date="2022-09-20T17:42:00Z">
                <w:pPr>
                  <w:jc w:val="both"/>
                </w:pPr>
              </w:pPrChange>
            </w:pPr>
            <w:ins w:id="928" w:author="Thulani Ndaba" w:date="2022-09-20T17:38:00Z">
              <w:r w:rsidRPr="00EE2FB5">
                <w:rPr>
                  <w:b/>
                </w:rPr>
                <w:t>Negligible</w:t>
              </w:r>
            </w:ins>
          </w:p>
        </w:tc>
        <w:tc>
          <w:tcPr>
            <w:tcW w:w="3113" w:type="dxa"/>
            <w:shd w:val="clear" w:color="auto" w:fill="FFFFFF" w:themeFill="background1"/>
            <w:noWrap/>
            <w:vAlign w:val="center"/>
            <w:hideMark/>
            <w:tcPrChange w:id="929" w:author="Thulani Ndaba" w:date="2022-09-20T17:42:00Z">
              <w:tcPr>
                <w:tcW w:w="3871" w:type="dxa"/>
                <w:gridSpan w:val="2"/>
                <w:shd w:val="clear" w:color="auto" w:fill="FFFFFF" w:themeFill="background1"/>
                <w:noWrap/>
                <w:vAlign w:val="center"/>
                <w:hideMark/>
              </w:tcPr>
            </w:tcPrChange>
          </w:tcPr>
          <w:p w14:paraId="67B76797" w14:textId="77777777" w:rsidR="00355BB6" w:rsidRPr="00EE2FB5" w:rsidRDefault="00355BB6">
            <w:pPr>
              <w:rPr>
                <w:ins w:id="930" w:author="Thulani Ndaba" w:date="2022-09-20T17:38:00Z"/>
              </w:rPr>
              <w:pPrChange w:id="931" w:author="Thulani Ndaba" w:date="2022-09-20T17:42:00Z">
                <w:pPr>
                  <w:jc w:val="both"/>
                </w:pPr>
              </w:pPrChange>
            </w:pPr>
            <w:ins w:id="932" w:author="Thulani Ndaba" w:date="2022-09-20T17:38:00Z">
              <w:r w:rsidRPr="00EE2FB5">
                <w:t>Risk of negligible negative influence on project/investment outcome.</w:t>
              </w:r>
            </w:ins>
          </w:p>
        </w:tc>
      </w:tr>
      <w:tr w:rsidR="00D22D71" w:rsidRPr="00D22D71" w14:paraId="4FB5CC6B" w14:textId="77777777" w:rsidTr="00D22D71">
        <w:tblPrEx>
          <w:tblPrExChange w:id="933" w:author="Thulani Ndaba" w:date="2022-09-20T17:42:00Z">
            <w:tblPrEx>
              <w:tblW w:w="6990" w:type="dxa"/>
            </w:tblPrEx>
          </w:tblPrExChange>
        </w:tblPrEx>
        <w:trPr>
          <w:trHeight w:val="405"/>
          <w:jc w:val="center"/>
          <w:ins w:id="934" w:author="Thulani Ndaba" w:date="2022-09-20T17:38:00Z"/>
          <w:trPrChange w:id="935" w:author="Thulani Ndaba" w:date="2022-09-20T17:42:00Z">
            <w:trPr>
              <w:gridAfter w:val="0"/>
              <w:trHeight w:val="405"/>
              <w:jc w:val="center"/>
            </w:trPr>
          </w:trPrChange>
        </w:trPr>
        <w:tc>
          <w:tcPr>
            <w:tcW w:w="1413" w:type="dxa"/>
            <w:shd w:val="clear" w:color="auto" w:fill="auto"/>
            <w:noWrap/>
            <w:vAlign w:val="center"/>
            <w:tcPrChange w:id="936" w:author="Thulani Ndaba" w:date="2022-09-20T17:42:00Z">
              <w:tcPr>
                <w:tcW w:w="1843" w:type="dxa"/>
                <w:shd w:val="clear" w:color="auto" w:fill="auto"/>
                <w:noWrap/>
                <w:vAlign w:val="center"/>
              </w:tcPr>
            </w:tcPrChange>
          </w:tcPr>
          <w:p w14:paraId="6DBB2699" w14:textId="77777777" w:rsidR="00355BB6" w:rsidRPr="00EE2FB5" w:rsidRDefault="00355BB6">
            <w:pPr>
              <w:jc w:val="center"/>
              <w:rPr>
                <w:ins w:id="937" w:author="Thulani Ndaba" w:date="2022-09-20T17:38:00Z"/>
                <w:b/>
              </w:rPr>
              <w:pPrChange w:id="938" w:author="Thulani Ndaba" w:date="2022-09-20T17:42:00Z">
                <w:pPr>
                  <w:jc w:val="both"/>
                </w:pPr>
              </w:pPrChange>
            </w:pPr>
            <w:ins w:id="939" w:author="Thulani Ndaba" w:date="2022-09-20T17:38:00Z">
              <w:r w:rsidRPr="00EE2FB5">
                <w:rPr>
                  <w:b/>
                </w:rPr>
                <w:t>N/A</w:t>
              </w:r>
            </w:ins>
          </w:p>
        </w:tc>
        <w:tc>
          <w:tcPr>
            <w:tcW w:w="1706" w:type="dxa"/>
            <w:shd w:val="clear" w:color="auto" w:fill="FFFFFF" w:themeFill="background1"/>
            <w:vAlign w:val="center"/>
            <w:tcPrChange w:id="940" w:author="Thulani Ndaba" w:date="2022-09-20T17:42:00Z">
              <w:tcPr>
                <w:tcW w:w="1276" w:type="dxa"/>
                <w:shd w:val="clear" w:color="auto" w:fill="FFFFFF" w:themeFill="background1"/>
                <w:vAlign w:val="center"/>
              </w:tcPr>
            </w:tcPrChange>
          </w:tcPr>
          <w:p w14:paraId="3FC49B31" w14:textId="77777777" w:rsidR="00355BB6" w:rsidRPr="00EE2FB5" w:rsidRDefault="00355BB6">
            <w:pPr>
              <w:jc w:val="center"/>
              <w:rPr>
                <w:ins w:id="941" w:author="Thulani Ndaba" w:date="2022-09-20T17:38:00Z"/>
                <w:b/>
              </w:rPr>
              <w:pPrChange w:id="942" w:author="Thulani Ndaba" w:date="2022-09-20T17:42:00Z">
                <w:pPr>
                  <w:jc w:val="both"/>
                </w:pPr>
              </w:pPrChange>
            </w:pPr>
            <w:ins w:id="943" w:author="Thulani Ndaba" w:date="2022-09-20T17:38:00Z">
              <w:r w:rsidRPr="00EE2FB5">
                <w:rPr>
                  <w:b/>
                </w:rPr>
                <w:t>Not Applicable</w:t>
              </w:r>
            </w:ins>
          </w:p>
        </w:tc>
        <w:tc>
          <w:tcPr>
            <w:tcW w:w="3113" w:type="dxa"/>
            <w:shd w:val="clear" w:color="auto" w:fill="FFFFFF" w:themeFill="background1"/>
            <w:noWrap/>
            <w:vAlign w:val="center"/>
            <w:tcPrChange w:id="944" w:author="Thulani Ndaba" w:date="2022-09-20T17:42:00Z">
              <w:tcPr>
                <w:tcW w:w="3871" w:type="dxa"/>
                <w:gridSpan w:val="3"/>
                <w:shd w:val="clear" w:color="auto" w:fill="FFFFFF" w:themeFill="background1"/>
                <w:noWrap/>
                <w:vAlign w:val="center"/>
              </w:tcPr>
            </w:tcPrChange>
          </w:tcPr>
          <w:p w14:paraId="74828F06" w14:textId="77777777" w:rsidR="00355BB6" w:rsidRPr="00EE2FB5" w:rsidRDefault="00355BB6">
            <w:pPr>
              <w:rPr>
                <w:ins w:id="945" w:author="Thulani Ndaba" w:date="2022-09-20T17:38:00Z"/>
              </w:rPr>
              <w:pPrChange w:id="946" w:author="Thulani Ndaba" w:date="2022-09-20T17:42:00Z">
                <w:pPr>
                  <w:jc w:val="both"/>
                </w:pPr>
              </w:pPrChange>
            </w:pPr>
            <w:ins w:id="947" w:author="Thulani Ndaba" w:date="2022-09-20T17:38:00Z">
              <w:r w:rsidRPr="00EE2FB5">
                <w:t>No risk present/relevant.</w:t>
              </w:r>
            </w:ins>
          </w:p>
        </w:tc>
      </w:tr>
      <w:tr w:rsidR="00D22D71" w:rsidRPr="00D22D71" w14:paraId="771CA4A7" w14:textId="77777777" w:rsidTr="00D22D71">
        <w:trPr>
          <w:trHeight w:val="405"/>
          <w:jc w:val="center"/>
          <w:ins w:id="948" w:author="Thulani Ndaba" w:date="2022-09-20T17:38:00Z"/>
          <w:trPrChange w:id="949" w:author="Thulani Ndaba" w:date="2022-09-20T17:42:00Z">
            <w:trPr>
              <w:trHeight w:val="405"/>
              <w:jc w:val="center"/>
            </w:trPr>
          </w:trPrChange>
        </w:trPr>
        <w:tc>
          <w:tcPr>
            <w:tcW w:w="1413" w:type="dxa"/>
            <w:shd w:val="clear" w:color="auto" w:fill="7F7F7F" w:themeFill="text1" w:themeFillTint="80"/>
            <w:noWrap/>
            <w:vAlign w:val="center"/>
            <w:tcPrChange w:id="950" w:author="Thulani Ndaba" w:date="2022-09-20T17:42:00Z">
              <w:tcPr>
                <w:tcW w:w="3681" w:type="dxa"/>
                <w:gridSpan w:val="3"/>
                <w:shd w:val="clear" w:color="auto" w:fill="7F7F7F" w:themeFill="text1" w:themeFillTint="80"/>
                <w:noWrap/>
                <w:vAlign w:val="center"/>
              </w:tcPr>
            </w:tcPrChange>
          </w:tcPr>
          <w:p w14:paraId="0C700CCD" w14:textId="5EA10012" w:rsidR="00355BB6" w:rsidRPr="00EE2FB5" w:rsidRDefault="00355BB6">
            <w:pPr>
              <w:jc w:val="center"/>
              <w:rPr>
                <w:ins w:id="951" w:author="Thulani Ndaba" w:date="2022-09-20T17:38:00Z"/>
                <w:b/>
              </w:rPr>
              <w:pPrChange w:id="952" w:author="Thulani Ndaba" w:date="2022-09-20T17:42:00Z">
                <w:pPr>
                  <w:jc w:val="both"/>
                </w:pPr>
              </w:pPrChange>
            </w:pPr>
            <w:ins w:id="953" w:author="Thulani Ndaba" w:date="2022-09-20T17:38:00Z">
              <w:r w:rsidRPr="00EE2FB5">
                <w:rPr>
                  <w:b/>
                </w:rPr>
                <w:t>TBC</w:t>
              </w:r>
            </w:ins>
          </w:p>
        </w:tc>
        <w:tc>
          <w:tcPr>
            <w:tcW w:w="1706" w:type="dxa"/>
            <w:shd w:val="clear" w:color="auto" w:fill="FFFFFF" w:themeFill="background1"/>
            <w:vAlign w:val="center"/>
            <w:tcPrChange w:id="954" w:author="Thulani Ndaba" w:date="2022-09-20T17:42:00Z">
              <w:tcPr>
                <w:tcW w:w="1276" w:type="dxa"/>
                <w:shd w:val="clear" w:color="auto" w:fill="FFFFFF" w:themeFill="background1"/>
                <w:vAlign w:val="center"/>
              </w:tcPr>
            </w:tcPrChange>
          </w:tcPr>
          <w:p w14:paraId="41A7C57A" w14:textId="5AE56AC5" w:rsidR="00355BB6" w:rsidRPr="00EE2FB5" w:rsidRDefault="00355BB6">
            <w:pPr>
              <w:jc w:val="center"/>
              <w:rPr>
                <w:ins w:id="955" w:author="Thulani Ndaba" w:date="2022-09-20T17:38:00Z"/>
                <w:b/>
              </w:rPr>
              <w:pPrChange w:id="956" w:author="Thulani Ndaba" w:date="2022-09-20T17:42:00Z">
                <w:pPr>
                  <w:jc w:val="both"/>
                </w:pPr>
              </w:pPrChange>
            </w:pPr>
            <w:ins w:id="957" w:author="Thulani Ndaba" w:date="2022-09-20T17:38:00Z">
              <w:r w:rsidRPr="00EE2FB5">
                <w:rPr>
                  <w:b/>
                </w:rPr>
                <w:t>Awaiting</w:t>
              </w:r>
            </w:ins>
          </w:p>
          <w:p w14:paraId="5C4FAB37" w14:textId="77777777" w:rsidR="00355BB6" w:rsidRPr="00EE2FB5" w:rsidRDefault="00355BB6">
            <w:pPr>
              <w:jc w:val="center"/>
              <w:rPr>
                <w:ins w:id="958" w:author="Thulani Ndaba" w:date="2022-09-20T17:38:00Z"/>
                <w:b/>
              </w:rPr>
              <w:pPrChange w:id="959" w:author="Thulani Ndaba" w:date="2022-09-20T17:42:00Z">
                <w:pPr>
                  <w:jc w:val="both"/>
                </w:pPr>
              </w:pPrChange>
            </w:pPr>
            <w:ins w:id="960" w:author="Thulani Ndaba" w:date="2022-09-20T17:38:00Z">
              <w:r w:rsidRPr="00EE2FB5">
                <w:rPr>
                  <w:b/>
                </w:rPr>
                <w:t>Information</w:t>
              </w:r>
            </w:ins>
          </w:p>
        </w:tc>
        <w:tc>
          <w:tcPr>
            <w:tcW w:w="3113" w:type="dxa"/>
            <w:shd w:val="clear" w:color="auto" w:fill="FFFFFF" w:themeFill="background1"/>
            <w:noWrap/>
            <w:vAlign w:val="center"/>
            <w:tcPrChange w:id="961" w:author="Thulani Ndaba" w:date="2022-09-20T17:42:00Z">
              <w:tcPr>
                <w:tcW w:w="3871" w:type="dxa"/>
                <w:gridSpan w:val="2"/>
                <w:shd w:val="clear" w:color="auto" w:fill="FFFFFF" w:themeFill="background1"/>
                <w:noWrap/>
                <w:vAlign w:val="center"/>
              </w:tcPr>
            </w:tcPrChange>
          </w:tcPr>
          <w:p w14:paraId="77684B46" w14:textId="77777777" w:rsidR="00355BB6" w:rsidRPr="00EE2FB5" w:rsidRDefault="00355BB6">
            <w:pPr>
              <w:rPr>
                <w:ins w:id="962" w:author="Thulani Ndaba" w:date="2022-09-20T17:38:00Z"/>
              </w:rPr>
              <w:pPrChange w:id="963" w:author="Thulani Ndaba" w:date="2022-09-20T17:42:00Z">
                <w:pPr>
                  <w:jc w:val="both"/>
                </w:pPr>
              </w:pPrChange>
            </w:pPr>
            <w:ins w:id="964" w:author="Thulani Ndaba" w:date="2022-09-20T17:38:00Z">
              <w:r w:rsidRPr="00EE2FB5">
                <w:t>Additional information required to enable Harmattan to opine on the risk.</w:t>
              </w:r>
            </w:ins>
          </w:p>
        </w:tc>
      </w:tr>
    </w:tbl>
    <w:p w14:paraId="20E58DFC" w14:textId="22AA48FD" w:rsidR="00355BB6" w:rsidRPr="008106A7" w:rsidRDefault="00355BB6">
      <w:pPr>
        <w:pStyle w:val="Caption"/>
        <w:spacing w:after="0"/>
        <w:rPr>
          <w:ins w:id="965" w:author="Thulani Ndaba" w:date="2022-09-20T17:38:00Z"/>
        </w:rPr>
        <w:pPrChange w:id="966" w:author="Adam Terry" w:date="2022-09-23T16:42:00Z">
          <w:pPr>
            <w:jc w:val="both"/>
          </w:pPr>
        </w:pPrChange>
      </w:pPr>
      <w:bookmarkStart w:id="967" w:name="_Ref103952336"/>
      <w:bookmarkStart w:id="968" w:name="_Ref103952309"/>
      <w:bookmarkStart w:id="969" w:name="_Toc106192637"/>
      <w:bookmarkStart w:id="970" w:name="_Toc111193855"/>
      <w:bookmarkStart w:id="971" w:name="_Toc112225943"/>
      <w:bookmarkStart w:id="972" w:name="_Toc114662521"/>
      <w:bookmarkStart w:id="973" w:name="_Toc115101830"/>
      <w:ins w:id="974" w:author="Thulani Ndaba" w:date="2022-09-20T17:38:00Z">
        <w:r w:rsidRPr="00355BB6">
          <w:t xml:space="preserve">Table </w:t>
        </w:r>
      </w:ins>
      <w:r w:rsidR="00000000">
        <w:fldChar w:fldCharType="begin"/>
      </w:r>
      <w:r w:rsidR="00000000">
        <w:instrText xml:space="preserve"> STYLEREF 1 \s </w:instrText>
      </w:r>
      <w:r w:rsidR="00000000">
        <w:fldChar w:fldCharType="separate"/>
      </w:r>
      <w:r w:rsidR="00B61424">
        <w:rPr>
          <w:noProof/>
        </w:rPr>
        <w:t>1</w:t>
      </w:r>
      <w:r w:rsidR="00000000">
        <w:rPr>
          <w:noProof/>
        </w:rPr>
        <w:fldChar w:fldCharType="end"/>
      </w:r>
      <w:r w:rsidR="00B61424">
        <w:noBreakHyphen/>
      </w:r>
      <w:r w:rsidR="00000000">
        <w:fldChar w:fldCharType="begin"/>
      </w:r>
      <w:r w:rsidR="00000000">
        <w:instrText xml:space="preserve"> SEQ Table \* ARABIC \s 1 </w:instrText>
      </w:r>
      <w:r w:rsidR="00000000">
        <w:fldChar w:fldCharType="separate"/>
      </w:r>
      <w:r w:rsidR="00B61424">
        <w:rPr>
          <w:noProof/>
        </w:rPr>
        <w:t>2</w:t>
      </w:r>
      <w:r w:rsidR="00000000">
        <w:rPr>
          <w:noProof/>
        </w:rPr>
        <w:fldChar w:fldCharType="end"/>
      </w:r>
      <w:bookmarkEnd w:id="967"/>
      <w:ins w:id="975" w:author="Thulani Ndaba" w:date="2022-09-20T17:38:00Z">
        <w:r w:rsidRPr="00355BB6">
          <w:t>: Risk Definitions Key</w:t>
        </w:r>
        <w:bookmarkEnd w:id="968"/>
        <w:bookmarkEnd w:id="969"/>
        <w:bookmarkEnd w:id="970"/>
        <w:bookmarkEnd w:id="971"/>
        <w:bookmarkEnd w:id="972"/>
        <w:bookmarkEnd w:id="973"/>
      </w:ins>
    </w:p>
    <w:p w14:paraId="3A6A3CD2" w14:textId="77777777" w:rsidR="00E36849" w:rsidRPr="00953BC7" w:rsidRDefault="00E36849" w:rsidP="00342E02">
      <w:pPr>
        <w:jc w:val="both"/>
        <w:rPr>
          <w:ins w:id="976" w:author="Thulani Ndaba" w:date="2022-09-20T17:31:00Z"/>
        </w:rPr>
      </w:pPr>
    </w:p>
    <w:p w14:paraId="51859FC1" w14:textId="77777777" w:rsidR="00DC4D02" w:rsidRDefault="00DC4D02" w:rsidP="006E098D">
      <w:pPr>
        <w:rPr>
          <w:noProof/>
        </w:rPr>
      </w:pPr>
    </w:p>
    <w:p w14:paraId="0DCDF8BB" w14:textId="77777777" w:rsidR="006E098D" w:rsidRPr="00953BC7" w:rsidRDefault="006E098D">
      <w:pPr>
        <w:rPr>
          <w:rFonts w:eastAsia="Arial Narrow"/>
          <w:noProof/>
          <w:color w:val="000000" w:themeColor="text1"/>
          <w:lang w:eastAsia="en-US"/>
        </w:rPr>
      </w:pPr>
    </w:p>
    <w:p w14:paraId="31CBE3EB" w14:textId="77777777" w:rsidR="00257DC7" w:rsidRPr="00953BC7" w:rsidRDefault="00257DC7" w:rsidP="00126033">
      <w:pPr>
        <w:rPr>
          <w:ins w:id="977" w:author="Thulani Ndaba" w:date="2022-09-20T17:31:00Z"/>
          <w:noProof/>
        </w:rPr>
      </w:pPr>
    </w:p>
    <w:p w14:paraId="72D6E6F9" w14:textId="77777777" w:rsidR="00342E02" w:rsidRDefault="00342E02" w:rsidP="00126033">
      <w:pPr>
        <w:rPr>
          <w:ins w:id="978" w:author="Thulani Ndaba" w:date="2022-09-20T17:31:00Z"/>
          <w:noProof/>
        </w:rPr>
        <w:sectPr w:rsidR="00342E02" w:rsidSect="006C75D2">
          <w:headerReference w:type="default" r:id="rId24"/>
          <w:pgSz w:w="11907" w:h="16840" w:code="9"/>
          <w:pgMar w:top="1985" w:right="1179" w:bottom="1134" w:left="1179" w:header="709" w:footer="425" w:gutter="0"/>
          <w:pgNumType w:start="1"/>
          <w:cols w:space="708"/>
          <w:docGrid w:linePitch="360"/>
        </w:sectPr>
      </w:pPr>
    </w:p>
    <w:p w14:paraId="1341E6F7" w14:textId="77777777" w:rsidR="00342E02" w:rsidRPr="00953BC7" w:rsidRDefault="00342E02" w:rsidP="00126033">
      <w:pPr>
        <w:rPr>
          <w:noProof/>
        </w:rPr>
      </w:pPr>
    </w:p>
    <w:p w14:paraId="75F37ADF" w14:textId="77777777" w:rsidR="006A2E30" w:rsidRDefault="00257DC7" w:rsidP="006A2E30">
      <w:pPr>
        <w:pStyle w:val="Heading1"/>
      </w:pPr>
      <w:bookmarkStart w:id="987" w:name="_Toc115101792"/>
      <w:r w:rsidRPr="006A2E30">
        <w:t>Executive Summary</w:t>
      </w:r>
      <w:bookmarkStart w:id="988" w:name="Highlights"/>
      <w:bookmarkEnd w:id="987"/>
      <w:bookmarkEnd w:id="988"/>
    </w:p>
    <w:p w14:paraId="18BDA850" w14:textId="77777777" w:rsidR="006A2E30" w:rsidRPr="006A2E30" w:rsidRDefault="006A2E30" w:rsidP="006A2E30"/>
    <w:p w14:paraId="1FFF407E" w14:textId="77777777" w:rsidR="00C52DDA" w:rsidRPr="00C52DDA" w:rsidRDefault="00C52DDA">
      <w:pPr>
        <w:pStyle w:val="Heading2"/>
        <w:rPr>
          <w:ins w:id="989" w:author="Chanda Nxumalo" w:date="2022-09-28T06:56:00Z"/>
        </w:rPr>
        <w:pPrChange w:id="990" w:author="Chanda Nxumalo" w:date="2022-09-28T06:58:00Z">
          <w:pPr>
            <w:pStyle w:val="Heading1"/>
          </w:pPr>
        </w:pPrChange>
      </w:pPr>
      <w:bookmarkStart w:id="991" w:name="_Toc115101793"/>
      <w:ins w:id="992" w:author="Chanda Nxumalo" w:date="2022-09-28T06:56:00Z">
        <w:r w:rsidRPr="00953BC7">
          <w:t>Portfolio O</w:t>
        </w:r>
        <w:commentRangeStart w:id="993"/>
        <w:r w:rsidRPr="00953BC7">
          <w:t xml:space="preserve">verview </w:t>
        </w:r>
        <w:commentRangeEnd w:id="993"/>
        <w:r w:rsidRPr="00C52DDA">
          <w:rPr>
            <w:rPrChange w:id="994" w:author="Chanda Nxumalo" w:date="2022-09-28T06:57:00Z">
              <w:rPr>
                <w:rStyle w:val="CommentReference"/>
                <w:rFonts w:ascii="Verdana" w:hAnsi="Verdana" w:cs="Times New Roman"/>
                <w:color w:val="auto"/>
              </w:rPr>
            </w:rPrChange>
          </w:rPr>
          <w:commentReference w:id="993"/>
        </w:r>
      </w:ins>
    </w:p>
    <w:p w14:paraId="1E59D88C" w14:textId="77777777" w:rsidR="00C52DDA" w:rsidRPr="00953BC7" w:rsidRDefault="00C52DDA" w:rsidP="00C52DDA">
      <w:pPr>
        <w:jc w:val="both"/>
        <w:rPr>
          <w:ins w:id="995" w:author="Chanda Nxumalo" w:date="2022-09-28T06:56:00Z"/>
          <w:lang w:eastAsia="en-US"/>
        </w:rPr>
      </w:pPr>
    </w:p>
    <w:p w14:paraId="77D5443A" w14:textId="77777777" w:rsidR="00C52DDA" w:rsidRPr="00953BC7" w:rsidRDefault="00C52DDA" w:rsidP="00C52DDA">
      <w:pPr>
        <w:tabs>
          <w:tab w:val="left" w:pos="9450"/>
        </w:tabs>
        <w:jc w:val="both"/>
        <w:rPr>
          <w:ins w:id="996" w:author="Chanda Nxumalo" w:date="2022-09-28T06:56:00Z"/>
          <w:lang w:eastAsia="en-US"/>
        </w:rPr>
      </w:pPr>
      <w:commentRangeStart w:id="997"/>
      <w:ins w:id="998" w:author="Chanda Nxumalo" w:date="2022-09-28T06:56:00Z">
        <w:r w:rsidRPr="00953BC7">
          <w:rPr>
            <w:lang w:eastAsia="en-US"/>
          </w:rPr>
          <w:t xml:space="preserve">Harmattan Renewables (Harmattan) has been appointed by </w:t>
        </w:r>
        <w:proofErr w:type="spellStart"/>
        <w:r w:rsidRPr="00953BC7">
          <w:rPr>
            <w:lang w:eastAsia="en-US"/>
          </w:rPr>
          <w:t>Moshesh</w:t>
        </w:r>
        <w:proofErr w:type="spellEnd"/>
        <w:r w:rsidRPr="00953BC7">
          <w:rPr>
            <w:lang w:eastAsia="en-US"/>
          </w:rPr>
          <w:t xml:space="preserve"> Partners (the </w:t>
        </w:r>
        <w:r>
          <w:rPr>
            <w:lang w:eastAsia="en-US"/>
          </w:rPr>
          <w:t>Client</w:t>
        </w:r>
        <w:r w:rsidRPr="00953BC7">
          <w:rPr>
            <w:lang w:eastAsia="en-US"/>
          </w:rPr>
          <w:t xml:space="preserve">) </w:t>
        </w:r>
        <w:commentRangeEnd w:id="997"/>
        <w:r>
          <w:rPr>
            <w:rStyle w:val="CommentReference"/>
            <w:rFonts w:ascii="Verdana" w:hAnsi="Verdana"/>
          </w:rPr>
          <w:commentReference w:id="997"/>
        </w:r>
        <w:r w:rsidRPr="00953BC7">
          <w:rPr>
            <w:lang w:eastAsia="en-US"/>
          </w:rPr>
          <w:t xml:space="preserve">to provide asset management support for its rooftop </w:t>
        </w:r>
        <w:r>
          <w:rPr>
            <w:lang w:eastAsia="en-US"/>
          </w:rPr>
          <w:t xml:space="preserve">PV </w:t>
        </w:r>
        <w:r w:rsidRPr="00953BC7">
          <w:rPr>
            <w:lang w:eastAsia="en-US"/>
          </w:rPr>
          <w:t>assets at various Mediclinic sites</w:t>
        </w:r>
        <w:r>
          <w:rPr>
            <w:lang w:eastAsia="en-US"/>
          </w:rPr>
          <w:t xml:space="preserve"> across South Africa</w:t>
        </w:r>
        <w:r w:rsidRPr="00953BC7">
          <w:rPr>
            <w:lang w:eastAsia="en-US"/>
          </w:rPr>
          <w:t xml:space="preserve">. </w:t>
        </w:r>
        <w:r>
          <w:t xml:space="preserve">The projects were all installed by ACES Africa (ACES) who are now acting as the O&amp;M contractor. </w:t>
        </w:r>
        <w:r>
          <w:rPr>
            <w:lang w:eastAsia="en-US"/>
          </w:rPr>
          <w:fldChar w:fldCharType="begin"/>
        </w:r>
        <w:r>
          <w:rPr>
            <w:lang w:eastAsia="en-US"/>
          </w:rPr>
          <w:instrText xml:space="preserve"> REF _Ref114843621 \h </w:instrText>
        </w:r>
      </w:ins>
      <w:r>
        <w:rPr>
          <w:lang w:eastAsia="en-US"/>
        </w:rPr>
      </w:r>
      <w:ins w:id="1000" w:author="Chanda Nxumalo" w:date="2022-09-28T06:56:00Z">
        <w:r>
          <w:rPr>
            <w:lang w:eastAsia="en-US"/>
          </w:rPr>
          <w:fldChar w:fldCharType="separate"/>
        </w:r>
        <w:r w:rsidRPr="00516577">
          <w:t xml:space="preserve">Table </w:t>
        </w:r>
        <w:r>
          <w:rPr>
            <w:noProof/>
          </w:rPr>
          <w:t>1</w:t>
        </w:r>
        <w:r w:rsidRPr="00516577">
          <w:noBreakHyphen/>
        </w:r>
        <w:r>
          <w:rPr>
            <w:noProof/>
          </w:rPr>
          <w:t>1</w:t>
        </w:r>
        <w:r>
          <w:rPr>
            <w:lang w:eastAsia="en-US"/>
          </w:rPr>
          <w:fldChar w:fldCharType="end"/>
        </w:r>
        <w:r w:rsidRPr="00953BC7">
          <w:rPr>
            <w:lang w:eastAsia="en-US"/>
          </w:rPr>
          <w:t xml:space="preserve"> provides an overview of </w:t>
        </w:r>
        <w:r>
          <w:rPr>
            <w:lang w:eastAsia="en-US"/>
          </w:rPr>
          <w:t>the portfolio.</w:t>
        </w:r>
      </w:ins>
    </w:p>
    <w:p w14:paraId="4BA76F50" w14:textId="77777777" w:rsidR="00C52DDA" w:rsidRPr="00953BC7" w:rsidRDefault="00C52DDA" w:rsidP="00C52DDA">
      <w:pPr>
        <w:jc w:val="both"/>
        <w:rPr>
          <w:ins w:id="1001" w:author="Chanda Nxumalo" w:date="2022-09-28T06:56:00Z"/>
          <w:lang w:eastAsia="en-US"/>
        </w:rPr>
      </w:pPr>
    </w:p>
    <w:tbl>
      <w:tblPr>
        <w:tblStyle w:val="TableGridLight"/>
        <w:tblW w:w="9160" w:type="dxa"/>
        <w:jc w:val="center"/>
        <w:tblLook w:val="04A0" w:firstRow="1" w:lastRow="0" w:firstColumn="1" w:lastColumn="0" w:noHBand="0" w:noVBand="1"/>
      </w:tblPr>
      <w:tblGrid>
        <w:gridCol w:w="3498"/>
        <w:gridCol w:w="2693"/>
        <w:gridCol w:w="1561"/>
        <w:gridCol w:w="1408"/>
      </w:tblGrid>
      <w:tr w:rsidR="00C52DDA" w:rsidRPr="00953BC7" w14:paraId="1A5C1914" w14:textId="77777777">
        <w:trPr>
          <w:trHeight w:val="158"/>
          <w:jc w:val="center"/>
          <w:ins w:id="1002" w:author="Chanda Nxumalo" w:date="2022-09-28T06:56:00Z"/>
        </w:trPr>
        <w:tc>
          <w:tcPr>
            <w:tcW w:w="3498" w:type="dxa"/>
            <w:shd w:val="clear" w:color="auto" w:fill="5F0500"/>
          </w:tcPr>
          <w:p w14:paraId="71662ED8" w14:textId="77777777" w:rsidR="00C52DDA" w:rsidRPr="00953BC7" w:rsidRDefault="00C52DDA">
            <w:pPr>
              <w:spacing w:before="40"/>
              <w:rPr>
                <w:ins w:id="1003" w:author="Chanda Nxumalo" w:date="2022-09-28T06:56:00Z"/>
                <w:b/>
              </w:rPr>
            </w:pPr>
            <w:ins w:id="1004" w:author="Chanda Nxumalo" w:date="2022-09-28T06:56:00Z">
              <w:r w:rsidRPr="00953BC7">
                <w:rPr>
                  <w:b/>
                  <w:color w:val="FFFFFF"/>
                  <w:spacing w:val="-4"/>
                </w:rPr>
                <w:t>Name</w:t>
              </w:r>
            </w:ins>
          </w:p>
        </w:tc>
        <w:tc>
          <w:tcPr>
            <w:tcW w:w="2693" w:type="dxa"/>
            <w:shd w:val="clear" w:color="auto" w:fill="5F0500"/>
          </w:tcPr>
          <w:p w14:paraId="78200C0D" w14:textId="77777777" w:rsidR="00C52DDA" w:rsidRPr="00953BC7" w:rsidRDefault="00C52DDA">
            <w:pPr>
              <w:spacing w:before="40"/>
              <w:jc w:val="center"/>
              <w:rPr>
                <w:ins w:id="1005" w:author="Chanda Nxumalo" w:date="2022-09-28T06:56:00Z"/>
                <w:b/>
              </w:rPr>
            </w:pPr>
            <w:ins w:id="1006" w:author="Chanda Nxumalo" w:date="2022-09-28T06:56:00Z">
              <w:r w:rsidRPr="00953BC7">
                <w:rPr>
                  <w:b/>
                  <w:color w:val="FFFFFF"/>
                  <w:spacing w:val="-4"/>
                </w:rPr>
                <w:t>COD (Commercial Operation Date)</w:t>
              </w:r>
            </w:ins>
          </w:p>
        </w:tc>
        <w:tc>
          <w:tcPr>
            <w:tcW w:w="1561" w:type="dxa"/>
            <w:shd w:val="clear" w:color="auto" w:fill="5F0500"/>
          </w:tcPr>
          <w:p w14:paraId="007B4B08" w14:textId="77777777" w:rsidR="00C52DDA" w:rsidRPr="00953BC7" w:rsidRDefault="00C52DDA">
            <w:pPr>
              <w:spacing w:before="40"/>
              <w:jc w:val="center"/>
              <w:rPr>
                <w:ins w:id="1007" w:author="Chanda Nxumalo" w:date="2022-09-28T06:56:00Z"/>
                <w:b/>
                <w:color w:val="FFFFFF"/>
              </w:rPr>
            </w:pPr>
            <w:ins w:id="1008" w:author="Chanda Nxumalo" w:date="2022-09-28T06:56:00Z">
              <w:r>
                <w:rPr>
                  <w:b/>
                  <w:color w:val="FFFFFF"/>
                </w:rPr>
                <w:t xml:space="preserve">Design </w:t>
              </w:r>
              <w:commentRangeStart w:id="1009"/>
              <w:r w:rsidRPr="00953BC7">
                <w:rPr>
                  <w:b/>
                  <w:color w:val="FFFFFF"/>
                </w:rPr>
                <w:t>Capacity DC</w:t>
              </w:r>
              <w:r>
                <w:rPr>
                  <w:b/>
                  <w:color w:val="FFFFFF"/>
                </w:rPr>
                <w:t>/AC</w:t>
              </w:r>
              <w:r w:rsidRPr="00953BC7">
                <w:rPr>
                  <w:b/>
                  <w:color w:val="FFFFFF"/>
                  <w:spacing w:val="2"/>
                </w:rPr>
                <w:t xml:space="preserve"> </w:t>
              </w:r>
              <w:r w:rsidRPr="00953BC7">
                <w:rPr>
                  <w:b/>
                  <w:color w:val="FFFFFF"/>
                  <w:spacing w:val="-4"/>
                </w:rPr>
                <w:t>(kW)</w:t>
              </w:r>
              <w:commentRangeEnd w:id="1009"/>
              <w:r>
                <w:rPr>
                  <w:rStyle w:val="CommentReference"/>
                  <w:rFonts w:ascii="Verdana" w:hAnsi="Verdana"/>
                </w:rPr>
                <w:commentReference w:id="1009"/>
              </w:r>
            </w:ins>
          </w:p>
        </w:tc>
        <w:tc>
          <w:tcPr>
            <w:tcW w:w="1408" w:type="dxa"/>
            <w:shd w:val="clear" w:color="auto" w:fill="5F0500"/>
          </w:tcPr>
          <w:p w14:paraId="14FA3293" w14:textId="77777777" w:rsidR="00C52DDA" w:rsidRDefault="00C52DDA">
            <w:pPr>
              <w:spacing w:before="40"/>
              <w:jc w:val="center"/>
              <w:rPr>
                <w:ins w:id="1010" w:author="Chanda Nxumalo" w:date="2022-09-28T06:56:00Z"/>
                <w:b/>
                <w:color w:val="FFFFFF"/>
              </w:rPr>
            </w:pPr>
            <w:ins w:id="1011" w:author="Chanda Nxumalo" w:date="2022-09-28T06:56:00Z">
              <w:r>
                <w:rPr>
                  <w:b/>
                  <w:color w:val="FFFFFF"/>
                </w:rPr>
                <w:t>Installed</w:t>
              </w:r>
            </w:ins>
          </w:p>
          <w:p w14:paraId="5D72DB83" w14:textId="77777777" w:rsidR="00C52DDA" w:rsidRDefault="00C52DDA">
            <w:pPr>
              <w:spacing w:before="40"/>
              <w:jc w:val="center"/>
              <w:rPr>
                <w:ins w:id="1012" w:author="Chanda Nxumalo" w:date="2022-09-28T06:56:00Z"/>
                <w:b/>
                <w:color w:val="FFFFFF"/>
              </w:rPr>
            </w:pPr>
            <w:commentRangeStart w:id="1013"/>
            <w:ins w:id="1014" w:author="Chanda Nxumalo" w:date="2022-09-28T06:56:00Z">
              <w:r w:rsidRPr="00953BC7">
                <w:rPr>
                  <w:b/>
                  <w:color w:val="FFFFFF"/>
                </w:rPr>
                <w:t>Capacity DC</w:t>
              </w:r>
              <w:r>
                <w:rPr>
                  <w:b/>
                  <w:color w:val="FFFFFF"/>
                </w:rPr>
                <w:t>/AC</w:t>
              </w:r>
              <w:r w:rsidRPr="00953BC7">
                <w:rPr>
                  <w:b/>
                  <w:color w:val="FFFFFF"/>
                  <w:spacing w:val="2"/>
                </w:rPr>
                <w:t xml:space="preserve"> </w:t>
              </w:r>
              <w:r w:rsidRPr="00953BC7">
                <w:rPr>
                  <w:b/>
                  <w:color w:val="FFFFFF"/>
                  <w:spacing w:val="-4"/>
                </w:rPr>
                <w:t>(kW)</w:t>
              </w:r>
              <w:commentRangeEnd w:id="1013"/>
              <w:r>
                <w:rPr>
                  <w:rStyle w:val="CommentReference"/>
                  <w:rFonts w:ascii="Verdana" w:hAnsi="Verdana"/>
                </w:rPr>
                <w:commentReference w:id="1013"/>
              </w:r>
            </w:ins>
          </w:p>
        </w:tc>
      </w:tr>
      <w:tr w:rsidR="00C52DDA" w:rsidRPr="00953BC7" w14:paraId="2E66E8D0" w14:textId="77777777">
        <w:trPr>
          <w:trHeight w:val="158"/>
          <w:jc w:val="center"/>
          <w:ins w:id="1015" w:author="Chanda Nxumalo" w:date="2022-09-28T06:56:00Z"/>
        </w:trPr>
        <w:tc>
          <w:tcPr>
            <w:tcW w:w="3498" w:type="dxa"/>
          </w:tcPr>
          <w:p w14:paraId="5A3AE663" w14:textId="77777777" w:rsidR="00C52DDA" w:rsidRPr="00953BC7" w:rsidRDefault="00C52DDA">
            <w:pPr>
              <w:rPr>
                <w:ins w:id="1016" w:author="Chanda Nxumalo" w:date="2022-09-28T06:56:00Z"/>
              </w:rPr>
            </w:pPr>
            <w:proofErr w:type="spellStart"/>
            <w:ins w:id="1017" w:author="Chanda Nxumalo" w:date="2022-09-28T06:56:00Z">
              <w:r w:rsidRPr="00953BC7">
                <w:t>Moshesh</w:t>
              </w:r>
              <w:proofErr w:type="spellEnd"/>
              <w:r w:rsidRPr="00953BC7">
                <w:rPr>
                  <w:spacing w:val="23"/>
                </w:rPr>
                <w:t xml:space="preserve"> </w:t>
              </w:r>
              <w:r w:rsidRPr="00953BC7">
                <w:t>Mediclinic</w:t>
              </w:r>
              <w:r w:rsidRPr="00953BC7">
                <w:rPr>
                  <w:spacing w:val="17"/>
                </w:rPr>
                <w:t xml:space="preserve"> </w:t>
              </w:r>
              <w:r w:rsidRPr="00953BC7">
                <w:t>Durbanville</w:t>
              </w:r>
              <w:r w:rsidRPr="00953BC7">
                <w:rPr>
                  <w:spacing w:val="25"/>
                </w:rPr>
                <w:t xml:space="preserve"> </w:t>
              </w:r>
              <w:r w:rsidRPr="00953BC7">
                <w:t>Solar</w:t>
              </w:r>
              <w:r w:rsidRPr="00953BC7">
                <w:rPr>
                  <w:spacing w:val="18"/>
                </w:rPr>
                <w:t xml:space="preserve"> </w:t>
              </w:r>
              <w:r w:rsidRPr="00953BC7">
                <w:rPr>
                  <w:spacing w:val="-5"/>
                </w:rPr>
                <w:t>PV</w:t>
              </w:r>
              <w:r>
                <w:rPr>
                  <w:spacing w:val="-5"/>
                </w:rPr>
                <w:t xml:space="preserve"> (“Durbanville”)</w:t>
              </w:r>
            </w:ins>
          </w:p>
        </w:tc>
        <w:tc>
          <w:tcPr>
            <w:tcW w:w="2693" w:type="dxa"/>
          </w:tcPr>
          <w:p w14:paraId="20A540CE" w14:textId="77777777" w:rsidR="00C52DDA" w:rsidRPr="00953BC7" w:rsidRDefault="00C52DDA">
            <w:pPr>
              <w:ind w:left="253"/>
              <w:jc w:val="center"/>
              <w:rPr>
                <w:ins w:id="1018" w:author="Chanda Nxumalo" w:date="2022-09-28T06:56:00Z"/>
              </w:rPr>
            </w:pPr>
            <w:ins w:id="1019" w:author="Chanda Nxumalo" w:date="2022-09-28T06:56:00Z">
              <w:r w:rsidRPr="00953BC7">
                <w:rPr>
                  <w:spacing w:val="-2"/>
                </w:rPr>
                <w:t>11 Nov</w:t>
              </w:r>
              <w:r>
                <w:rPr>
                  <w:spacing w:val="-2"/>
                </w:rPr>
                <w:t xml:space="preserve">ember </w:t>
              </w:r>
              <w:r w:rsidRPr="00953BC7">
                <w:rPr>
                  <w:spacing w:val="-2"/>
                </w:rPr>
                <w:t>2021</w:t>
              </w:r>
            </w:ins>
          </w:p>
        </w:tc>
        <w:tc>
          <w:tcPr>
            <w:tcW w:w="1561" w:type="dxa"/>
          </w:tcPr>
          <w:p w14:paraId="7EB3D455" w14:textId="77777777" w:rsidR="00C52DDA" w:rsidRPr="00953BC7" w:rsidRDefault="00C52DDA">
            <w:pPr>
              <w:ind w:left="255"/>
              <w:jc w:val="center"/>
              <w:rPr>
                <w:ins w:id="1020" w:author="Chanda Nxumalo" w:date="2022-09-28T06:56:00Z"/>
                <w:spacing w:val="-4"/>
              </w:rPr>
            </w:pPr>
            <w:ins w:id="1021" w:author="Chanda Nxumalo" w:date="2022-09-28T06:56:00Z">
              <w:r w:rsidRPr="00937455">
                <w:rPr>
                  <w:spacing w:val="-4"/>
                </w:rPr>
                <w:t>704.6</w:t>
              </w:r>
              <w:r>
                <w:rPr>
                  <w:spacing w:val="-4"/>
                </w:rPr>
                <w:t xml:space="preserve"> / 650</w:t>
              </w:r>
            </w:ins>
          </w:p>
        </w:tc>
        <w:tc>
          <w:tcPr>
            <w:tcW w:w="1408" w:type="dxa"/>
          </w:tcPr>
          <w:p w14:paraId="53E5B53E" w14:textId="77777777" w:rsidR="00C52DDA" w:rsidRPr="00937455" w:rsidRDefault="00C52DDA">
            <w:pPr>
              <w:ind w:left="255"/>
              <w:jc w:val="center"/>
              <w:rPr>
                <w:ins w:id="1022" w:author="Chanda Nxumalo" w:date="2022-09-28T06:56:00Z"/>
                <w:spacing w:val="-4"/>
              </w:rPr>
            </w:pPr>
            <w:ins w:id="1023" w:author="Chanda Nxumalo" w:date="2022-09-28T06:56:00Z">
              <w:r w:rsidRPr="00953BC7">
                <w:rPr>
                  <w:spacing w:val="-4"/>
                </w:rPr>
                <w:t>705.7</w:t>
              </w:r>
              <w:r>
                <w:rPr>
                  <w:spacing w:val="-4"/>
                </w:rPr>
                <w:t xml:space="preserve"> / 650</w:t>
              </w:r>
            </w:ins>
          </w:p>
        </w:tc>
      </w:tr>
      <w:tr w:rsidR="00C52DDA" w:rsidRPr="00953BC7" w14:paraId="67AA5D8A" w14:textId="77777777">
        <w:trPr>
          <w:trHeight w:val="157"/>
          <w:jc w:val="center"/>
          <w:ins w:id="1024" w:author="Chanda Nxumalo" w:date="2022-09-28T06:56:00Z"/>
        </w:trPr>
        <w:tc>
          <w:tcPr>
            <w:tcW w:w="3498" w:type="dxa"/>
          </w:tcPr>
          <w:p w14:paraId="3CFE2C82" w14:textId="77777777" w:rsidR="00C52DDA" w:rsidRPr="00953BC7" w:rsidRDefault="00C52DDA">
            <w:pPr>
              <w:rPr>
                <w:ins w:id="1025" w:author="Chanda Nxumalo" w:date="2022-09-28T06:56:00Z"/>
              </w:rPr>
            </w:pPr>
            <w:proofErr w:type="spellStart"/>
            <w:ins w:id="1026" w:author="Chanda Nxumalo" w:date="2022-09-28T06:56:00Z">
              <w:r w:rsidRPr="00953BC7">
                <w:t>Moshesh</w:t>
              </w:r>
              <w:proofErr w:type="spellEnd"/>
              <w:r w:rsidRPr="00953BC7">
                <w:rPr>
                  <w:spacing w:val="21"/>
                </w:rPr>
                <w:t xml:space="preserve"> </w:t>
              </w:r>
              <w:r w:rsidRPr="00953BC7">
                <w:t>Mediclinic</w:t>
              </w:r>
              <w:r w:rsidRPr="00953BC7">
                <w:rPr>
                  <w:spacing w:val="15"/>
                </w:rPr>
                <w:t xml:space="preserve"> </w:t>
              </w:r>
              <w:r w:rsidRPr="00953BC7">
                <w:t>Hermanus</w:t>
              </w:r>
              <w:r w:rsidRPr="00953BC7">
                <w:rPr>
                  <w:spacing w:val="14"/>
                </w:rPr>
                <w:t xml:space="preserve"> </w:t>
              </w:r>
              <w:r w:rsidRPr="00953BC7">
                <w:t>Solar</w:t>
              </w:r>
              <w:r w:rsidRPr="00953BC7">
                <w:rPr>
                  <w:spacing w:val="15"/>
                </w:rPr>
                <w:t xml:space="preserve"> </w:t>
              </w:r>
              <w:r w:rsidRPr="00953BC7">
                <w:rPr>
                  <w:spacing w:val="-5"/>
                </w:rPr>
                <w:t>PV</w:t>
              </w:r>
              <w:r>
                <w:rPr>
                  <w:spacing w:val="-5"/>
                </w:rPr>
                <w:t xml:space="preserve"> (“Hermanus”)</w:t>
              </w:r>
            </w:ins>
          </w:p>
        </w:tc>
        <w:tc>
          <w:tcPr>
            <w:tcW w:w="2693" w:type="dxa"/>
          </w:tcPr>
          <w:p w14:paraId="7DFE52DC" w14:textId="77777777" w:rsidR="00C52DDA" w:rsidRPr="00953BC7" w:rsidRDefault="00C52DDA">
            <w:pPr>
              <w:ind w:left="253"/>
              <w:jc w:val="center"/>
              <w:rPr>
                <w:ins w:id="1027" w:author="Chanda Nxumalo" w:date="2022-09-28T06:56:00Z"/>
              </w:rPr>
            </w:pPr>
            <w:ins w:id="1028" w:author="Chanda Nxumalo" w:date="2022-09-28T06:56:00Z">
              <w:r w:rsidRPr="00953BC7">
                <w:rPr>
                  <w:spacing w:val="-2"/>
                </w:rPr>
                <w:t>10 Mar</w:t>
              </w:r>
              <w:r>
                <w:rPr>
                  <w:spacing w:val="-2"/>
                </w:rPr>
                <w:t>ch</w:t>
              </w:r>
              <w:r w:rsidRPr="00953BC7">
                <w:rPr>
                  <w:spacing w:val="-2"/>
                </w:rPr>
                <w:t xml:space="preserve"> </w:t>
              </w:r>
              <w:r>
                <w:rPr>
                  <w:spacing w:val="-2"/>
                </w:rPr>
                <w:t>2022</w:t>
              </w:r>
            </w:ins>
          </w:p>
        </w:tc>
        <w:tc>
          <w:tcPr>
            <w:tcW w:w="1561" w:type="dxa"/>
          </w:tcPr>
          <w:p w14:paraId="20BDC7BF" w14:textId="77777777" w:rsidR="00C52DDA" w:rsidRPr="00953BC7" w:rsidRDefault="00C52DDA">
            <w:pPr>
              <w:ind w:left="255"/>
              <w:jc w:val="center"/>
              <w:rPr>
                <w:ins w:id="1029" w:author="Chanda Nxumalo" w:date="2022-09-28T06:56:00Z"/>
                <w:spacing w:val="-4"/>
              </w:rPr>
            </w:pPr>
            <w:ins w:id="1030" w:author="Chanda Nxumalo" w:date="2022-09-28T06:56:00Z">
              <w:r w:rsidRPr="00937455">
                <w:rPr>
                  <w:spacing w:val="-4"/>
                </w:rPr>
                <w:t>211.7</w:t>
              </w:r>
              <w:r>
                <w:rPr>
                  <w:spacing w:val="-4"/>
                </w:rPr>
                <w:t xml:space="preserve"> / 200</w:t>
              </w:r>
            </w:ins>
          </w:p>
        </w:tc>
        <w:tc>
          <w:tcPr>
            <w:tcW w:w="1408" w:type="dxa"/>
          </w:tcPr>
          <w:p w14:paraId="2BA4ADC0" w14:textId="77777777" w:rsidR="00C52DDA" w:rsidRPr="00937455" w:rsidRDefault="00C52DDA">
            <w:pPr>
              <w:ind w:left="255"/>
              <w:jc w:val="center"/>
              <w:rPr>
                <w:ins w:id="1031" w:author="Chanda Nxumalo" w:date="2022-09-28T06:56:00Z"/>
                <w:spacing w:val="-4"/>
              </w:rPr>
            </w:pPr>
            <w:ins w:id="1032" w:author="Chanda Nxumalo" w:date="2022-09-28T06:56:00Z">
              <w:r w:rsidRPr="00953BC7">
                <w:rPr>
                  <w:spacing w:val="-4"/>
                </w:rPr>
                <w:t>21</w:t>
              </w:r>
              <w:r>
                <w:rPr>
                  <w:spacing w:val="-4"/>
                </w:rPr>
                <w:t>1.7 / 220</w:t>
              </w:r>
            </w:ins>
          </w:p>
        </w:tc>
      </w:tr>
      <w:tr w:rsidR="00C52DDA" w:rsidRPr="00953BC7" w14:paraId="3C2A3136" w14:textId="77777777">
        <w:trPr>
          <w:trHeight w:val="158"/>
          <w:jc w:val="center"/>
          <w:ins w:id="1033" w:author="Chanda Nxumalo" w:date="2022-09-28T06:56:00Z"/>
        </w:trPr>
        <w:tc>
          <w:tcPr>
            <w:tcW w:w="3498" w:type="dxa"/>
          </w:tcPr>
          <w:p w14:paraId="0DD35938" w14:textId="77777777" w:rsidR="00C52DDA" w:rsidRPr="00953BC7" w:rsidRDefault="00C52DDA">
            <w:pPr>
              <w:rPr>
                <w:ins w:id="1034" w:author="Chanda Nxumalo" w:date="2022-09-28T06:56:00Z"/>
              </w:rPr>
            </w:pPr>
            <w:proofErr w:type="spellStart"/>
            <w:ins w:id="1035" w:author="Chanda Nxumalo" w:date="2022-09-28T06:56:00Z">
              <w:r w:rsidRPr="00953BC7">
                <w:t>Moshesh</w:t>
              </w:r>
              <w:proofErr w:type="spellEnd"/>
              <w:r w:rsidRPr="00953BC7">
                <w:rPr>
                  <w:spacing w:val="20"/>
                </w:rPr>
                <w:t xml:space="preserve"> </w:t>
              </w:r>
              <w:r w:rsidRPr="00953BC7">
                <w:t>Mediclinic</w:t>
              </w:r>
              <w:r w:rsidRPr="00953BC7">
                <w:rPr>
                  <w:spacing w:val="14"/>
                </w:rPr>
                <w:t xml:space="preserve"> </w:t>
              </w:r>
              <w:r w:rsidRPr="00953BC7">
                <w:t>Highveld</w:t>
              </w:r>
              <w:r w:rsidRPr="00953BC7">
                <w:rPr>
                  <w:spacing w:val="24"/>
                </w:rPr>
                <w:t xml:space="preserve"> </w:t>
              </w:r>
              <w:r w:rsidRPr="00953BC7">
                <w:t>Solar</w:t>
              </w:r>
              <w:r w:rsidRPr="00953BC7">
                <w:rPr>
                  <w:spacing w:val="15"/>
                </w:rPr>
                <w:t xml:space="preserve"> </w:t>
              </w:r>
              <w:r w:rsidRPr="00953BC7">
                <w:rPr>
                  <w:spacing w:val="-5"/>
                </w:rPr>
                <w:t>PV</w:t>
              </w:r>
              <w:r>
                <w:rPr>
                  <w:spacing w:val="-5"/>
                </w:rPr>
                <w:t xml:space="preserve"> (“Highveld”)</w:t>
              </w:r>
            </w:ins>
          </w:p>
        </w:tc>
        <w:tc>
          <w:tcPr>
            <w:tcW w:w="2693" w:type="dxa"/>
          </w:tcPr>
          <w:p w14:paraId="001263E8" w14:textId="77777777" w:rsidR="00C52DDA" w:rsidRPr="00953BC7" w:rsidRDefault="00C52DDA">
            <w:pPr>
              <w:ind w:left="253"/>
              <w:jc w:val="center"/>
              <w:rPr>
                <w:ins w:id="1036" w:author="Chanda Nxumalo" w:date="2022-09-28T06:56:00Z"/>
              </w:rPr>
            </w:pPr>
            <w:ins w:id="1037" w:author="Chanda Nxumalo" w:date="2022-09-28T06:56:00Z">
              <w:r w:rsidRPr="00953BC7">
                <w:rPr>
                  <w:spacing w:val="-2"/>
                </w:rPr>
                <w:t>30 Mar</w:t>
              </w:r>
              <w:r>
                <w:rPr>
                  <w:spacing w:val="-2"/>
                </w:rPr>
                <w:t>ch 2022</w:t>
              </w:r>
            </w:ins>
          </w:p>
        </w:tc>
        <w:tc>
          <w:tcPr>
            <w:tcW w:w="1561" w:type="dxa"/>
          </w:tcPr>
          <w:p w14:paraId="5C8F7559" w14:textId="77777777" w:rsidR="00C52DDA" w:rsidRPr="00953BC7" w:rsidRDefault="00C52DDA">
            <w:pPr>
              <w:ind w:left="255"/>
              <w:jc w:val="center"/>
              <w:rPr>
                <w:ins w:id="1038" w:author="Chanda Nxumalo" w:date="2022-09-28T06:56:00Z"/>
                <w:spacing w:val="-4"/>
              </w:rPr>
            </w:pPr>
            <w:ins w:id="1039" w:author="Chanda Nxumalo" w:date="2022-09-28T06:56:00Z">
              <w:r w:rsidRPr="00937455">
                <w:rPr>
                  <w:spacing w:val="-4"/>
                </w:rPr>
                <w:t>263</w:t>
              </w:r>
              <w:r>
                <w:rPr>
                  <w:spacing w:val="-4"/>
                </w:rPr>
                <w:t xml:space="preserve"> / 250</w:t>
              </w:r>
            </w:ins>
          </w:p>
        </w:tc>
        <w:tc>
          <w:tcPr>
            <w:tcW w:w="1408" w:type="dxa"/>
          </w:tcPr>
          <w:p w14:paraId="0695CEC6" w14:textId="77777777" w:rsidR="00C52DDA" w:rsidRPr="00937455" w:rsidRDefault="00C52DDA">
            <w:pPr>
              <w:ind w:left="255"/>
              <w:jc w:val="center"/>
              <w:rPr>
                <w:ins w:id="1040" w:author="Chanda Nxumalo" w:date="2022-09-28T06:56:00Z"/>
                <w:spacing w:val="-4"/>
              </w:rPr>
            </w:pPr>
            <w:ins w:id="1041" w:author="Chanda Nxumalo" w:date="2022-09-28T06:56:00Z">
              <w:r w:rsidRPr="00953BC7">
                <w:rPr>
                  <w:spacing w:val="-4"/>
                </w:rPr>
                <w:t>2</w:t>
              </w:r>
              <w:r>
                <w:rPr>
                  <w:spacing w:val="-4"/>
                </w:rPr>
                <w:t>58.9 / 250</w:t>
              </w:r>
            </w:ins>
          </w:p>
        </w:tc>
      </w:tr>
      <w:tr w:rsidR="00C52DDA" w:rsidRPr="00953BC7" w14:paraId="6DF92386" w14:textId="77777777">
        <w:trPr>
          <w:trHeight w:val="157"/>
          <w:jc w:val="center"/>
          <w:ins w:id="1042" w:author="Chanda Nxumalo" w:date="2022-09-28T06:56:00Z"/>
        </w:trPr>
        <w:tc>
          <w:tcPr>
            <w:tcW w:w="3498" w:type="dxa"/>
          </w:tcPr>
          <w:p w14:paraId="39AEAFB2" w14:textId="77777777" w:rsidR="00C52DDA" w:rsidRPr="00953BC7" w:rsidRDefault="00C52DDA">
            <w:pPr>
              <w:rPr>
                <w:ins w:id="1043" w:author="Chanda Nxumalo" w:date="2022-09-28T06:56:00Z"/>
              </w:rPr>
            </w:pPr>
            <w:proofErr w:type="spellStart"/>
            <w:ins w:id="1044" w:author="Chanda Nxumalo" w:date="2022-09-28T06:56:00Z">
              <w:r w:rsidRPr="00953BC7">
                <w:t>Moshesh</w:t>
              </w:r>
              <w:proofErr w:type="spellEnd"/>
              <w:r w:rsidRPr="00953BC7">
                <w:rPr>
                  <w:spacing w:val="18"/>
                </w:rPr>
                <w:t xml:space="preserve"> </w:t>
              </w:r>
              <w:r w:rsidRPr="00953BC7">
                <w:t>Mediclinic</w:t>
              </w:r>
              <w:r w:rsidRPr="00953BC7">
                <w:rPr>
                  <w:spacing w:val="12"/>
                </w:rPr>
                <w:t xml:space="preserve"> </w:t>
              </w:r>
              <w:r w:rsidRPr="00953BC7">
                <w:t>Midstream</w:t>
              </w:r>
              <w:r w:rsidRPr="00953BC7">
                <w:rPr>
                  <w:spacing w:val="12"/>
                </w:rPr>
                <w:t xml:space="preserve"> </w:t>
              </w:r>
              <w:r w:rsidRPr="00953BC7">
                <w:t>Solar</w:t>
              </w:r>
              <w:r w:rsidRPr="00953BC7">
                <w:rPr>
                  <w:spacing w:val="12"/>
                </w:rPr>
                <w:t xml:space="preserve"> </w:t>
              </w:r>
              <w:r w:rsidRPr="00953BC7">
                <w:rPr>
                  <w:spacing w:val="-5"/>
                </w:rPr>
                <w:t>PV</w:t>
              </w:r>
              <w:r>
                <w:rPr>
                  <w:spacing w:val="-5"/>
                </w:rPr>
                <w:t xml:space="preserve"> (“Midstream”)</w:t>
              </w:r>
            </w:ins>
          </w:p>
        </w:tc>
        <w:tc>
          <w:tcPr>
            <w:tcW w:w="2693" w:type="dxa"/>
          </w:tcPr>
          <w:p w14:paraId="7D9719A6" w14:textId="77777777" w:rsidR="00C52DDA" w:rsidRPr="00953BC7" w:rsidRDefault="00C52DDA">
            <w:pPr>
              <w:ind w:left="253"/>
              <w:jc w:val="center"/>
              <w:rPr>
                <w:ins w:id="1045" w:author="Chanda Nxumalo" w:date="2022-09-28T06:56:00Z"/>
              </w:rPr>
            </w:pPr>
            <w:ins w:id="1046" w:author="Chanda Nxumalo" w:date="2022-09-28T06:56:00Z">
              <w:r w:rsidRPr="00953BC7">
                <w:rPr>
                  <w:spacing w:val="-2"/>
                </w:rPr>
                <w:t>27 Oct</w:t>
              </w:r>
              <w:r>
                <w:rPr>
                  <w:spacing w:val="-2"/>
                </w:rPr>
                <w:t>ober</w:t>
              </w:r>
              <w:r w:rsidRPr="00953BC7">
                <w:rPr>
                  <w:spacing w:val="-2"/>
                </w:rPr>
                <w:t xml:space="preserve"> </w:t>
              </w:r>
              <w:r>
                <w:rPr>
                  <w:spacing w:val="-2"/>
                </w:rPr>
                <w:t>2021</w:t>
              </w:r>
            </w:ins>
          </w:p>
        </w:tc>
        <w:tc>
          <w:tcPr>
            <w:tcW w:w="1561" w:type="dxa"/>
          </w:tcPr>
          <w:p w14:paraId="28BFFB47" w14:textId="77777777" w:rsidR="00C52DDA" w:rsidRPr="00953BC7" w:rsidRDefault="00C52DDA">
            <w:pPr>
              <w:ind w:left="255"/>
              <w:jc w:val="center"/>
              <w:rPr>
                <w:ins w:id="1047" w:author="Chanda Nxumalo" w:date="2022-09-28T06:56:00Z"/>
                <w:spacing w:val="-4"/>
              </w:rPr>
            </w:pPr>
            <w:ins w:id="1048" w:author="Chanda Nxumalo" w:date="2022-09-28T06:56:00Z">
              <w:r w:rsidRPr="00937455">
                <w:rPr>
                  <w:spacing w:val="-4"/>
                </w:rPr>
                <w:t>227.9</w:t>
              </w:r>
              <w:r>
                <w:rPr>
                  <w:spacing w:val="-4"/>
                </w:rPr>
                <w:t xml:space="preserve"> / 200</w:t>
              </w:r>
            </w:ins>
          </w:p>
        </w:tc>
        <w:tc>
          <w:tcPr>
            <w:tcW w:w="1408" w:type="dxa"/>
          </w:tcPr>
          <w:p w14:paraId="6817A3F0" w14:textId="77777777" w:rsidR="00C52DDA" w:rsidRPr="00937455" w:rsidRDefault="00C52DDA">
            <w:pPr>
              <w:ind w:left="255"/>
              <w:jc w:val="center"/>
              <w:rPr>
                <w:ins w:id="1049" w:author="Chanda Nxumalo" w:date="2022-09-28T06:56:00Z"/>
                <w:spacing w:val="-4"/>
              </w:rPr>
            </w:pPr>
            <w:ins w:id="1050" w:author="Chanda Nxumalo" w:date="2022-09-28T06:56:00Z">
              <w:r w:rsidRPr="00953BC7">
                <w:rPr>
                  <w:spacing w:val="-4"/>
                </w:rPr>
                <w:t>227.9</w:t>
              </w:r>
              <w:r>
                <w:rPr>
                  <w:spacing w:val="-4"/>
                </w:rPr>
                <w:t xml:space="preserve"> / 220</w:t>
              </w:r>
            </w:ins>
          </w:p>
        </w:tc>
      </w:tr>
      <w:tr w:rsidR="00C52DDA" w:rsidRPr="00953BC7" w14:paraId="1875C25B" w14:textId="77777777">
        <w:trPr>
          <w:trHeight w:val="158"/>
          <w:jc w:val="center"/>
          <w:ins w:id="1051" w:author="Chanda Nxumalo" w:date="2022-09-28T06:56:00Z"/>
        </w:trPr>
        <w:tc>
          <w:tcPr>
            <w:tcW w:w="3498" w:type="dxa"/>
          </w:tcPr>
          <w:p w14:paraId="09D4B6C1" w14:textId="77777777" w:rsidR="00C52DDA" w:rsidRPr="00953BC7" w:rsidRDefault="00C52DDA">
            <w:pPr>
              <w:rPr>
                <w:ins w:id="1052" w:author="Chanda Nxumalo" w:date="2022-09-28T06:56:00Z"/>
              </w:rPr>
            </w:pPr>
            <w:proofErr w:type="spellStart"/>
            <w:ins w:id="1053" w:author="Chanda Nxumalo" w:date="2022-09-28T06:56:00Z">
              <w:r w:rsidRPr="00953BC7">
                <w:t>Moshesh</w:t>
              </w:r>
              <w:proofErr w:type="spellEnd"/>
              <w:r w:rsidRPr="00953BC7">
                <w:rPr>
                  <w:spacing w:val="19"/>
                </w:rPr>
                <w:t xml:space="preserve"> </w:t>
              </w:r>
              <w:r w:rsidRPr="00953BC7">
                <w:t>Mediclinic</w:t>
              </w:r>
              <w:r w:rsidRPr="00953BC7">
                <w:rPr>
                  <w:spacing w:val="12"/>
                </w:rPr>
                <w:t xml:space="preserve"> </w:t>
              </w:r>
              <w:proofErr w:type="spellStart"/>
              <w:r w:rsidRPr="00953BC7">
                <w:t>Vergelegen</w:t>
              </w:r>
              <w:proofErr w:type="spellEnd"/>
              <w:r w:rsidRPr="00953BC7">
                <w:rPr>
                  <w:spacing w:val="19"/>
                </w:rPr>
                <w:t xml:space="preserve"> </w:t>
              </w:r>
              <w:r w:rsidRPr="00953BC7">
                <w:t>Solar</w:t>
              </w:r>
              <w:r w:rsidRPr="00953BC7">
                <w:rPr>
                  <w:spacing w:val="13"/>
                </w:rPr>
                <w:t xml:space="preserve"> </w:t>
              </w:r>
              <w:r w:rsidRPr="00953BC7">
                <w:rPr>
                  <w:spacing w:val="-5"/>
                </w:rPr>
                <w:t>PV</w:t>
              </w:r>
              <w:r>
                <w:rPr>
                  <w:spacing w:val="-5"/>
                </w:rPr>
                <w:t xml:space="preserve"> (“</w:t>
              </w:r>
              <w:proofErr w:type="spellStart"/>
              <w:r>
                <w:rPr>
                  <w:spacing w:val="-5"/>
                </w:rPr>
                <w:t>Vergelegen</w:t>
              </w:r>
              <w:proofErr w:type="spellEnd"/>
              <w:r>
                <w:rPr>
                  <w:spacing w:val="-5"/>
                </w:rPr>
                <w:t>”)</w:t>
              </w:r>
            </w:ins>
          </w:p>
        </w:tc>
        <w:tc>
          <w:tcPr>
            <w:tcW w:w="2693" w:type="dxa"/>
          </w:tcPr>
          <w:p w14:paraId="4073D352" w14:textId="77777777" w:rsidR="00C52DDA" w:rsidRPr="00953BC7" w:rsidRDefault="00C52DDA">
            <w:pPr>
              <w:ind w:left="253"/>
              <w:jc w:val="center"/>
              <w:rPr>
                <w:ins w:id="1054" w:author="Chanda Nxumalo" w:date="2022-09-28T06:56:00Z"/>
              </w:rPr>
            </w:pPr>
            <w:ins w:id="1055" w:author="Chanda Nxumalo" w:date="2022-09-28T06:56:00Z">
              <w:r w:rsidRPr="00953BC7">
                <w:rPr>
                  <w:spacing w:val="-2"/>
                </w:rPr>
                <w:t>28 Oct</w:t>
              </w:r>
              <w:r>
                <w:rPr>
                  <w:spacing w:val="-2"/>
                </w:rPr>
                <w:t>ober</w:t>
              </w:r>
              <w:r w:rsidRPr="00953BC7">
                <w:rPr>
                  <w:spacing w:val="-2"/>
                </w:rPr>
                <w:t xml:space="preserve"> </w:t>
              </w:r>
              <w:r>
                <w:rPr>
                  <w:spacing w:val="-2"/>
                </w:rPr>
                <w:t>2021</w:t>
              </w:r>
            </w:ins>
          </w:p>
        </w:tc>
        <w:tc>
          <w:tcPr>
            <w:tcW w:w="1561" w:type="dxa"/>
          </w:tcPr>
          <w:p w14:paraId="367EB606" w14:textId="77777777" w:rsidR="00C52DDA" w:rsidRPr="00953BC7" w:rsidRDefault="00C52DDA">
            <w:pPr>
              <w:ind w:left="255"/>
              <w:jc w:val="center"/>
              <w:rPr>
                <w:ins w:id="1056" w:author="Chanda Nxumalo" w:date="2022-09-28T06:56:00Z"/>
                <w:spacing w:val="-4"/>
              </w:rPr>
            </w:pPr>
            <w:ins w:id="1057" w:author="Chanda Nxumalo" w:date="2022-09-28T06:56:00Z">
              <w:r w:rsidRPr="00937455">
                <w:rPr>
                  <w:spacing w:val="-4"/>
                </w:rPr>
                <w:t>697.1</w:t>
              </w:r>
              <w:r>
                <w:rPr>
                  <w:spacing w:val="-4"/>
                </w:rPr>
                <w:t xml:space="preserve"> / 650</w:t>
              </w:r>
            </w:ins>
          </w:p>
        </w:tc>
        <w:tc>
          <w:tcPr>
            <w:tcW w:w="1408" w:type="dxa"/>
          </w:tcPr>
          <w:p w14:paraId="3619D7BA" w14:textId="77777777" w:rsidR="00C52DDA" w:rsidRPr="00937455" w:rsidRDefault="00C52DDA">
            <w:pPr>
              <w:ind w:left="255"/>
              <w:jc w:val="center"/>
              <w:rPr>
                <w:ins w:id="1058" w:author="Chanda Nxumalo" w:date="2022-09-28T06:56:00Z"/>
                <w:spacing w:val="-4"/>
              </w:rPr>
            </w:pPr>
            <w:ins w:id="1059" w:author="Chanda Nxumalo" w:date="2022-09-28T06:56:00Z">
              <w:r w:rsidRPr="00953BC7">
                <w:rPr>
                  <w:spacing w:val="-4"/>
                </w:rPr>
                <w:t>689.6</w:t>
              </w:r>
              <w:r>
                <w:rPr>
                  <w:spacing w:val="-4"/>
                </w:rPr>
                <w:t xml:space="preserve"> / 650</w:t>
              </w:r>
            </w:ins>
          </w:p>
        </w:tc>
      </w:tr>
    </w:tbl>
    <w:p w14:paraId="699D3A84" w14:textId="3E7727B5" w:rsidR="00C52DDA" w:rsidRDefault="00C52DDA" w:rsidP="00C52DDA">
      <w:pPr>
        <w:pStyle w:val="Caption"/>
        <w:rPr>
          <w:ins w:id="1060" w:author="Chanda Nxumalo" w:date="2022-09-28T06:58:00Z"/>
        </w:rPr>
      </w:pPr>
      <w:ins w:id="1061" w:author="Chanda Nxumalo" w:date="2022-09-28T06:56:00Z">
        <w:r w:rsidRPr="00516577">
          <w:t xml:space="preserve">Table </w:t>
        </w:r>
      </w:ins>
      <w:ins w:id="1062" w:author="Chanda Nxumalo" w:date="2022-09-28T06:59:00Z">
        <w:r>
          <w:t>2</w:t>
        </w:r>
      </w:ins>
      <w:ins w:id="1063" w:author="Chanda Nxumalo" w:date="2022-09-28T06:56:00Z">
        <w:r>
          <w:noBreakHyphen/>
        </w:r>
        <w:r>
          <w:fldChar w:fldCharType="begin"/>
        </w:r>
        <w:r>
          <w:instrText xml:space="preserve"> SEQ Table \* ARABIC \s 1 </w:instrText>
        </w:r>
        <w:r>
          <w:fldChar w:fldCharType="separate"/>
        </w:r>
        <w:r>
          <w:t>1</w:t>
        </w:r>
        <w:r>
          <w:fldChar w:fldCharType="end"/>
        </w:r>
        <w:r w:rsidRPr="00516577">
          <w:t>: Project Overview</w:t>
        </w:r>
      </w:ins>
    </w:p>
    <w:p w14:paraId="5BA2CD46" w14:textId="77777777" w:rsidR="00C52DDA" w:rsidRPr="00C52DDA" w:rsidRDefault="00C52DDA">
      <w:pPr>
        <w:rPr>
          <w:ins w:id="1064" w:author="Chanda Nxumalo" w:date="2022-09-28T06:56:00Z"/>
        </w:rPr>
        <w:pPrChange w:id="1065" w:author="Chanda Nxumalo" w:date="2022-09-28T06:58:00Z">
          <w:pPr>
            <w:pStyle w:val="Heading2"/>
          </w:pPr>
        </w:pPrChange>
      </w:pPr>
    </w:p>
    <w:p w14:paraId="6829348E" w14:textId="1EB38FB8" w:rsidR="00F64F0A" w:rsidRDefault="006A2E30">
      <w:pPr>
        <w:pStyle w:val="Heading2"/>
      </w:pPr>
      <w:r w:rsidRPr="006A2E30">
        <w:t>Performance Summary</w:t>
      </w:r>
      <w:bookmarkEnd w:id="991"/>
      <w:r w:rsidRPr="006A2E30">
        <w:t xml:space="preserve"> </w:t>
      </w:r>
    </w:p>
    <w:p w14:paraId="1EAB78F5" w14:textId="77777777" w:rsidR="00613C69" w:rsidRPr="00613C69" w:rsidRDefault="00613C69" w:rsidP="00613C69"/>
    <w:p w14:paraId="0B46C6F4" w14:textId="63837D35" w:rsidR="00E51B50" w:rsidRDefault="00F64F0A" w:rsidP="00E51B50">
      <w:commentRangeStart w:id="1066"/>
      <w:del w:id="1067" w:author="Chanda Nxumalo" w:date="2022-09-28T06:29:00Z">
        <w:r w:rsidRPr="00F64F0A">
          <w:delText>The following section describes</w:delText>
        </w:r>
      </w:del>
      <w:ins w:id="1068" w:author="Chanda Nxumalo" w:date="2022-09-28T06:29:00Z">
        <w:r w:rsidR="008429D7">
          <w:t>Performance in the month of</w:t>
        </w:r>
      </w:ins>
      <w:r w:rsidRPr="00F64F0A">
        <w:t xml:space="preserve"> </w:t>
      </w:r>
      <w:r w:rsidR="00613C69">
        <w:t xml:space="preserve">August </w:t>
      </w:r>
      <w:r w:rsidR="006B0498">
        <w:t>2022</w:t>
      </w:r>
      <w:r w:rsidR="00613C69">
        <w:t xml:space="preserve"> </w:t>
      </w:r>
      <w:del w:id="1069" w:author="Chanda Nxumalo" w:date="2022-09-28T06:29:00Z">
        <w:r w:rsidRPr="00F64F0A">
          <w:delText xml:space="preserve">performance of the </w:delText>
        </w:r>
        <w:r w:rsidR="008F1C9E">
          <w:delText>sites</w:delText>
        </w:r>
        <w:r w:rsidRPr="00F64F0A">
          <w:delText>.</w:delText>
        </w:r>
      </w:del>
      <w:ins w:id="1070" w:author="Chanda Nxumalo" w:date="2022-09-28T06:29:00Z">
        <w:r w:rsidR="008429D7">
          <w:t xml:space="preserve">on a per site </w:t>
        </w:r>
      </w:ins>
      <w:ins w:id="1071" w:author="Chanda Nxumalo" w:date="2022-09-28T06:30:00Z">
        <w:r w:rsidR="008429D7">
          <w:t xml:space="preserve">basis </w:t>
        </w:r>
        <w:r w:rsidR="000C0244">
          <w:t>has been as follows:</w:t>
        </w:r>
      </w:ins>
      <w:commentRangeEnd w:id="1066"/>
      <w:ins w:id="1072" w:author="Chanda Nxumalo" w:date="2022-09-28T06:34:00Z">
        <w:r w:rsidR="00DE2181">
          <w:rPr>
            <w:rStyle w:val="CommentReference"/>
            <w:rFonts w:ascii="Verdana" w:hAnsi="Verdana"/>
          </w:rPr>
          <w:commentReference w:id="1066"/>
        </w:r>
      </w:ins>
    </w:p>
    <w:p w14:paraId="382E9C54" w14:textId="77777777" w:rsidR="00F64F0A" w:rsidRPr="00E51B50" w:rsidRDefault="00F64F0A" w:rsidP="00E51B50"/>
    <w:p w14:paraId="22215B17" w14:textId="17716834" w:rsidR="008F1C9E" w:rsidRPr="008F1C9E" w:rsidRDefault="008F1C9E" w:rsidP="008F1C9E">
      <w:pPr>
        <w:keepNext/>
        <w:numPr>
          <w:ilvl w:val="3"/>
          <w:numId w:val="10"/>
        </w:numPr>
        <w:tabs>
          <w:tab w:val="left" w:pos="822"/>
        </w:tabs>
        <w:spacing w:before="60" w:after="60"/>
        <w:outlineLvl w:val="3"/>
        <w:rPr>
          <w:rFonts w:eastAsia="Arial Narrow"/>
          <w:bCs/>
          <w:szCs w:val="28"/>
        </w:rPr>
      </w:pPr>
      <w:del w:id="1073" w:author="Chanda Nxumalo" w:date="2022-09-28T06:31:00Z">
        <w:r w:rsidRPr="008F1C9E">
          <w:rPr>
            <w:rFonts w:eastAsia="Arial Narrow"/>
            <w:bCs/>
            <w:szCs w:val="28"/>
          </w:rPr>
          <w:delText xml:space="preserve">Moshesh Mediclinic </w:delText>
        </w:r>
      </w:del>
      <w:proofErr w:type="spellStart"/>
      <w:r w:rsidRPr="008F1C9E">
        <w:rPr>
          <w:rFonts w:eastAsia="Arial Narrow"/>
          <w:bCs/>
          <w:szCs w:val="28"/>
        </w:rPr>
        <w:t>Vergelegen</w:t>
      </w:r>
      <w:proofErr w:type="spellEnd"/>
      <w:r w:rsidRPr="008F1C9E">
        <w:rPr>
          <w:rFonts w:eastAsia="Arial Narrow"/>
          <w:bCs/>
          <w:szCs w:val="28"/>
        </w:rPr>
        <w:t xml:space="preserve"> Solar PV</w:t>
      </w:r>
    </w:p>
    <w:p w14:paraId="74B03654" w14:textId="1E5F7A27" w:rsidR="008F1C9E" w:rsidRPr="008F1C9E" w:rsidRDefault="008F1C9E" w:rsidP="008F1C9E">
      <w:pPr>
        <w:numPr>
          <w:ilvl w:val="0"/>
          <w:numId w:val="4"/>
        </w:numPr>
        <w:contextualSpacing/>
        <w:rPr>
          <w:color w:val="000000" w:themeColor="text1"/>
        </w:rPr>
      </w:pPr>
      <w:r w:rsidRPr="008F1C9E">
        <w:rPr>
          <w:color w:val="000000" w:themeColor="text1"/>
        </w:rPr>
        <w:t xml:space="preserve">Production is </w:t>
      </w:r>
      <w:r w:rsidR="006B0498">
        <w:rPr>
          <w:color w:val="000000" w:themeColor="text1"/>
        </w:rPr>
        <w:t>60,653</w:t>
      </w:r>
      <w:r w:rsidRPr="008F1C9E">
        <w:rPr>
          <w:color w:val="000000" w:themeColor="text1"/>
        </w:rPr>
        <w:t xml:space="preserve"> </w:t>
      </w:r>
      <w:ins w:id="1074" w:author="Chanda Nxumalo" w:date="2022-09-28T06:31:00Z">
        <w:r w:rsidR="00470E65">
          <w:rPr>
            <w:color w:val="000000" w:themeColor="text1"/>
          </w:rPr>
          <w:t>k</w:t>
        </w:r>
      </w:ins>
      <w:del w:id="1075" w:author="Chanda Nxumalo" w:date="2022-09-28T06:31:00Z">
        <w:r w:rsidRPr="008F1C9E">
          <w:rPr>
            <w:color w:val="000000" w:themeColor="text1"/>
          </w:rPr>
          <w:delText>K</w:delText>
        </w:r>
      </w:del>
      <w:r w:rsidRPr="008F1C9E">
        <w:rPr>
          <w:color w:val="000000" w:themeColor="text1"/>
        </w:rPr>
        <w:t>Wh with a variance of -1.3</w:t>
      </w:r>
      <w:r w:rsidR="008E7266">
        <w:rPr>
          <w:color w:val="000000" w:themeColor="text1"/>
        </w:rPr>
        <w:t>0</w:t>
      </w:r>
      <w:r w:rsidR="00EB0CF3">
        <w:rPr>
          <w:color w:val="000000" w:themeColor="text1"/>
        </w:rPr>
        <w:t xml:space="preserve"> </w:t>
      </w:r>
      <w:r w:rsidRPr="008F1C9E">
        <w:rPr>
          <w:color w:val="000000" w:themeColor="text1"/>
        </w:rPr>
        <w:t xml:space="preserve">% </w:t>
      </w:r>
      <w:r w:rsidRPr="008E7266">
        <w:rPr>
          <w:b/>
          <w:bCs/>
          <w:color w:val="FF0000"/>
        </w:rPr>
        <w:t>below</w:t>
      </w:r>
      <w:r w:rsidRPr="008F1C9E">
        <w:rPr>
          <w:color w:val="000000" w:themeColor="text1"/>
        </w:rPr>
        <w:t xml:space="preserve"> the P50 </w:t>
      </w:r>
      <w:commentRangeStart w:id="1076"/>
      <w:r w:rsidR="00613C69">
        <w:rPr>
          <w:color w:val="000000" w:themeColor="text1"/>
        </w:rPr>
        <w:t>f</w:t>
      </w:r>
      <w:r w:rsidRPr="008F1C9E">
        <w:rPr>
          <w:color w:val="000000" w:themeColor="text1"/>
        </w:rPr>
        <w:t>orecast</w:t>
      </w:r>
      <w:ins w:id="1077" w:author="Chanda Nxumalo" w:date="2022-09-28T06:32:00Z">
        <w:r w:rsidR="00470E65">
          <w:rPr>
            <w:color w:val="000000" w:themeColor="text1"/>
          </w:rPr>
          <w:t>;</w:t>
        </w:r>
        <w:commentRangeEnd w:id="1076"/>
        <w:r w:rsidR="00470E65">
          <w:rPr>
            <w:rStyle w:val="CommentReference"/>
            <w:rFonts w:ascii="Verdana" w:hAnsi="Verdana"/>
          </w:rPr>
          <w:commentReference w:id="1076"/>
        </w:r>
      </w:ins>
      <w:del w:id="1078" w:author="Chanda Nxumalo" w:date="2022-09-28T06:32:00Z">
        <w:r w:rsidRPr="008F1C9E">
          <w:rPr>
            <w:color w:val="000000" w:themeColor="text1"/>
          </w:rPr>
          <w:delText>.</w:delText>
        </w:r>
      </w:del>
    </w:p>
    <w:p w14:paraId="27211E77" w14:textId="3D4A5B3D" w:rsidR="008F1C9E" w:rsidRPr="008F1C9E" w:rsidRDefault="008F1C9E" w:rsidP="008F1C9E">
      <w:pPr>
        <w:numPr>
          <w:ilvl w:val="0"/>
          <w:numId w:val="4"/>
        </w:numPr>
        <w:contextualSpacing/>
        <w:rPr>
          <w:color w:val="000000" w:themeColor="text1"/>
        </w:rPr>
      </w:pPr>
      <w:r w:rsidRPr="008F1C9E">
        <w:rPr>
          <w:color w:val="000000" w:themeColor="text1"/>
        </w:rPr>
        <w:t xml:space="preserve">Irradiation is 109 kWh/m2 with a variance of 1.93 % </w:t>
      </w:r>
      <w:r w:rsidR="008E7266" w:rsidRPr="008E7266">
        <w:rPr>
          <w:b/>
          <w:bCs/>
          <w:color w:val="00B050"/>
        </w:rPr>
        <w:t>above</w:t>
      </w:r>
      <w:r w:rsidRPr="008E7266">
        <w:rPr>
          <w:b/>
          <w:bCs/>
          <w:color w:val="00B050"/>
        </w:rPr>
        <w:t xml:space="preserve"> </w:t>
      </w:r>
      <w:r w:rsidRPr="008F1C9E">
        <w:rPr>
          <w:color w:val="000000" w:themeColor="text1"/>
        </w:rPr>
        <w:t xml:space="preserve">P50 </w:t>
      </w:r>
      <w:proofErr w:type="gramStart"/>
      <w:r w:rsidR="00613C69">
        <w:rPr>
          <w:color w:val="000000" w:themeColor="text1"/>
        </w:rPr>
        <w:t>f</w:t>
      </w:r>
      <w:r w:rsidRPr="008F1C9E">
        <w:rPr>
          <w:color w:val="000000" w:themeColor="text1"/>
        </w:rPr>
        <w:t>orecast</w:t>
      </w:r>
      <w:ins w:id="1079" w:author="Chanda Nxumalo" w:date="2022-09-28T06:32:00Z">
        <w:r w:rsidR="00470E65">
          <w:rPr>
            <w:color w:val="000000" w:themeColor="text1"/>
          </w:rPr>
          <w:t>;</w:t>
        </w:r>
      </w:ins>
      <w:proofErr w:type="gramEnd"/>
      <w:del w:id="1080" w:author="Chanda Nxumalo" w:date="2022-09-28T06:32:00Z">
        <w:r w:rsidRPr="008F1C9E">
          <w:rPr>
            <w:color w:val="000000" w:themeColor="text1"/>
          </w:rPr>
          <w:delText>.</w:delText>
        </w:r>
      </w:del>
    </w:p>
    <w:p w14:paraId="3C9A8F13" w14:textId="1118B959" w:rsidR="008F1C9E" w:rsidRPr="008F1C9E" w:rsidRDefault="008F1C9E" w:rsidP="008F1C9E">
      <w:pPr>
        <w:numPr>
          <w:ilvl w:val="0"/>
          <w:numId w:val="4"/>
        </w:numPr>
        <w:contextualSpacing/>
        <w:rPr>
          <w:color w:val="000000" w:themeColor="text1"/>
        </w:rPr>
      </w:pPr>
      <w:r w:rsidRPr="008F1C9E">
        <w:rPr>
          <w:color w:val="000000" w:themeColor="text1"/>
        </w:rPr>
        <w:t>Availability is 99 % with a variance of 4.65 %</w:t>
      </w:r>
      <w:r w:rsidRPr="008E7266">
        <w:rPr>
          <w:color w:val="00B050"/>
        </w:rPr>
        <w:t xml:space="preserve"> </w:t>
      </w:r>
      <w:r w:rsidRPr="008E7266">
        <w:rPr>
          <w:b/>
          <w:bCs/>
          <w:color w:val="00B050"/>
        </w:rPr>
        <w:t>above</w:t>
      </w:r>
      <w:r w:rsidRPr="008E7266">
        <w:rPr>
          <w:color w:val="00B050"/>
        </w:rPr>
        <w:t xml:space="preserve"> </w:t>
      </w:r>
      <w:r w:rsidRPr="008F1C9E">
        <w:rPr>
          <w:color w:val="000000" w:themeColor="text1"/>
        </w:rPr>
        <w:t>the warranted availability</w:t>
      </w:r>
      <w:ins w:id="1081" w:author="Chanda Nxumalo" w:date="2022-09-28T06:32:00Z">
        <w:r w:rsidR="00470E65">
          <w:rPr>
            <w:color w:val="000000" w:themeColor="text1"/>
          </w:rPr>
          <w:t>;</w:t>
        </w:r>
      </w:ins>
      <w:del w:id="1082" w:author="Chanda Nxumalo" w:date="2022-09-28T06:32:00Z">
        <w:r w:rsidRPr="008F1C9E">
          <w:rPr>
            <w:color w:val="000000" w:themeColor="text1"/>
          </w:rPr>
          <w:delText>.</w:delText>
        </w:r>
      </w:del>
    </w:p>
    <w:p w14:paraId="106FAF8F" w14:textId="309B94DA" w:rsidR="008F1C9E" w:rsidRDefault="008F1C9E" w:rsidP="008F1C9E">
      <w:pPr>
        <w:numPr>
          <w:ilvl w:val="0"/>
          <w:numId w:val="4"/>
        </w:numPr>
        <w:contextualSpacing/>
        <w:rPr>
          <w:color w:val="000000" w:themeColor="text1"/>
        </w:rPr>
      </w:pPr>
      <w:r w:rsidRPr="008F1C9E">
        <w:rPr>
          <w:color w:val="000000" w:themeColor="text1"/>
        </w:rPr>
        <w:t xml:space="preserve">PR is 80 % with a variance of -2.99 % </w:t>
      </w:r>
      <w:r w:rsidRPr="008E7266">
        <w:rPr>
          <w:b/>
          <w:bCs/>
          <w:color w:val="FF0000"/>
        </w:rPr>
        <w:t>below</w:t>
      </w:r>
      <w:r w:rsidRPr="008F1C9E">
        <w:rPr>
          <w:color w:val="000000" w:themeColor="text1"/>
        </w:rPr>
        <w:t xml:space="preserve"> warranted availability</w:t>
      </w:r>
      <w:ins w:id="1083" w:author="Chanda Nxumalo" w:date="2022-09-28T06:32:00Z">
        <w:r w:rsidR="00470E65">
          <w:rPr>
            <w:color w:val="000000" w:themeColor="text1"/>
          </w:rPr>
          <w:t>;</w:t>
        </w:r>
      </w:ins>
      <w:del w:id="1084" w:author="Chanda Nxumalo" w:date="2022-09-28T06:32:00Z">
        <w:r w:rsidRPr="008F1C9E">
          <w:rPr>
            <w:color w:val="000000" w:themeColor="text1"/>
          </w:rPr>
          <w:delText>.</w:delText>
        </w:r>
      </w:del>
    </w:p>
    <w:p w14:paraId="5AD7BC76" w14:textId="58CCA29A" w:rsidR="006B3256" w:rsidRPr="008F1C9E" w:rsidRDefault="006B3256" w:rsidP="008F1C9E">
      <w:pPr>
        <w:numPr>
          <w:ilvl w:val="0"/>
          <w:numId w:val="4"/>
        </w:numPr>
        <w:contextualSpacing/>
        <w:rPr>
          <w:ins w:id="1085" w:author="Chanda Nxumalo" w:date="2022-09-28T06:31:00Z"/>
          <w:color w:val="000000" w:themeColor="text1"/>
        </w:rPr>
      </w:pPr>
      <w:r>
        <w:rPr>
          <w:color w:val="000000" w:themeColor="text1"/>
        </w:rPr>
        <w:t xml:space="preserve">Revenue </w:t>
      </w:r>
      <w:r w:rsidR="00613C69">
        <w:rPr>
          <w:color w:val="000000" w:themeColor="text1"/>
        </w:rPr>
        <w:t xml:space="preserve">is </w:t>
      </w:r>
      <w:r w:rsidR="000D171C">
        <w:rPr>
          <w:color w:val="000000" w:themeColor="text1"/>
        </w:rPr>
        <w:t>R</w:t>
      </w:r>
      <w:r w:rsidR="006B0498">
        <w:rPr>
          <w:color w:val="000000" w:themeColor="text1"/>
        </w:rPr>
        <w:t>42,883</w:t>
      </w:r>
      <w:r w:rsidR="00613C69">
        <w:rPr>
          <w:color w:val="000000" w:themeColor="text1"/>
        </w:rPr>
        <w:t xml:space="preserve"> with a variance of -1.3</w:t>
      </w:r>
      <w:r w:rsidR="008E7266">
        <w:rPr>
          <w:color w:val="000000" w:themeColor="text1"/>
        </w:rPr>
        <w:t>0</w:t>
      </w:r>
      <w:r w:rsidR="00613C69">
        <w:rPr>
          <w:color w:val="000000" w:themeColor="text1"/>
        </w:rPr>
        <w:t xml:space="preserve"> % </w:t>
      </w:r>
      <w:r w:rsidR="00613C69" w:rsidRPr="008E7266">
        <w:rPr>
          <w:b/>
          <w:bCs/>
          <w:color w:val="FF0000"/>
        </w:rPr>
        <w:t xml:space="preserve">below </w:t>
      </w:r>
      <w:r w:rsidR="00613C69">
        <w:rPr>
          <w:color w:val="000000" w:themeColor="text1"/>
        </w:rPr>
        <w:t xml:space="preserve">forecast. </w:t>
      </w:r>
    </w:p>
    <w:p w14:paraId="2422BBBF" w14:textId="77777777" w:rsidR="000C0244" w:rsidRPr="008F1C9E" w:rsidRDefault="000C0244">
      <w:pPr>
        <w:ind w:left="720"/>
        <w:contextualSpacing/>
        <w:rPr>
          <w:color w:val="000000" w:themeColor="text1"/>
        </w:rPr>
        <w:pPrChange w:id="1086" w:author="Chanda Nxumalo" w:date="2022-09-28T06:31:00Z">
          <w:pPr>
            <w:numPr>
              <w:numId w:val="4"/>
            </w:numPr>
            <w:ind w:left="720" w:hanging="360"/>
            <w:contextualSpacing/>
          </w:pPr>
        </w:pPrChange>
      </w:pPr>
    </w:p>
    <w:p w14:paraId="27AECAC1" w14:textId="0BD0E652" w:rsidR="008F1C9E" w:rsidRPr="008F1C9E" w:rsidRDefault="008F1C9E" w:rsidP="008F1C9E">
      <w:pPr>
        <w:keepNext/>
        <w:numPr>
          <w:ilvl w:val="2"/>
          <w:numId w:val="10"/>
        </w:numPr>
        <w:tabs>
          <w:tab w:val="clear" w:pos="1276"/>
          <w:tab w:val="num" w:pos="851"/>
          <w:tab w:val="left" w:pos="1134"/>
        </w:tabs>
        <w:spacing w:before="60" w:after="60"/>
        <w:ind w:left="720"/>
        <w:outlineLvl w:val="2"/>
        <w:rPr>
          <w:rFonts w:cs="Arial"/>
        </w:rPr>
      </w:pPr>
      <w:bookmarkStart w:id="1087" w:name="_Toc113809705"/>
      <w:del w:id="1088" w:author="Chanda Nxumalo" w:date="2022-09-28T06:31:00Z">
        <w:r w:rsidRPr="008F1C9E">
          <w:rPr>
            <w:rFonts w:cs="Arial"/>
          </w:rPr>
          <w:delText xml:space="preserve">Moshesh Mediclinic </w:delText>
        </w:r>
      </w:del>
      <w:r w:rsidRPr="008F1C9E">
        <w:rPr>
          <w:rFonts w:cs="Arial"/>
        </w:rPr>
        <w:t>Durbanville Solar PV</w:t>
      </w:r>
      <w:bookmarkEnd w:id="1087"/>
    </w:p>
    <w:p w14:paraId="77A524BA" w14:textId="5457A534" w:rsidR="008F1C9E" w:rsidRPr="008F1C9E" w:rsidRDefault="008F1C9E" w:rsidP="008F1C9E">
      <w:pPr>
        <w:numPr>
          <w:ilvl w:val="0"/>
          <w:numId w:val="4"/>
        </w:numPr>
        <w:contextualSpacing/>
        <w:rPr>
          <w:color w:val="000000" w:themeColor="text1"/>
        </w:rPr>
      </w:pPr>
      <w:r w:rsidRPr="008F1C9E">
        <w:rPr>
          <w:color w:val="000000" w:themeColor="text1"/>
        </w:rPr>
        <w:t xml:space="preserve">Production is </w:t>
      </w:r>
      <w:r w:rsidR="006B0498">
        <w:rPr>
          <w:color w:val="000000" w:themeColor="text1"/>
        </w:rPr>
        <w:t>57,793</w:t>
      </w:r>
      <w:r w:rsidRPr="008F1C9E">
        <w:rPr>
          <w:color w:val="000000" w:themeColor="text1"/>
        </w:rPr>
        <w:t xml:space="preserve"> </w:t>
      </w:r>
      <w:ins w:id="1089" w:author="Chanda Nxumalo" w:date="2022-09-28T06:32:00Z">
        <w:r w:rsidR="00590C29">
          <w:rPr>
            <w:color w:val="000000" w:themeColor="text1"/>
          </w:rPr>
          <w:t>k</w:t>
        </w:r>
      </w:ins>
      <w:del w:id="1090" w:author="Chanda Nxumalo" w:date="2022-09-28T06:32:00Z">
        <w:r w:rsidRPr="008F1C9E">
          <w:rPr>
            <w:color w:val="000000" w:themeColor="text1"/>
          </w:rPr>
          <w:delText>K</w:delText>
        </w:r>
      </w:del>
      <w:r w:rsidRPr="008F1C9E">
        <w:rPr>
          <w:color w:val="000000" w:themeColor="text1"/>
        </w:rPr>
        <w:t xml:space="preserve">Wh with a variance of -25.08 % </w:t>
      </w:r>
      <w:r w:rsidRPr="008E7266">
        <w:rPr>
          <w:b/>
          <w:bCs/>
          <w:color w:val="FF0000"/>
        </w:rPr>
        <w:t xml:space="preserve">below </w:t>
      </w:r>
      <w:r w:rsidRPr="008F1C9E">
        <w:rPr>
          <w:color w:val="000000" w:themeColor="text1"/>
        </w:rPr>
        <w:t xml:space="preserve">the P50 </w:t>
      </w:r>
      <w:r w:rsidR="00EB0CF3">
        <w:rPr>
          <w:color w:val="000000" w:themeColor="text1"/>
        </w:rPr>
        <w:t>f</w:t>
      </w:r>
      <w:r w:rsidR="00EB0CF3" w:rsidRPr="008F1C9E">
        <w:rPr>
          <w:color w:val="000000" w:themeColor="text1"/>
        </w:rPr>
        <w:t>orecast</w:t>
      </w:r>
      <w:ins w:id="1091" w:author="Mutali Nepfumbada" w:date="2022-09-28T07:35:00Z">
        <w:r w:rsidR="006A7599">
          <w:rPr>
            <w:color w:val="000000" w:themeColor="text1"/>
          </w:rPr>
          <w:t>;</w:t>
        </w:r>
      </w:ins>
      <w:del w:id="1092" w:author="Mutali Nepfumbada" w:date="2022-09-28T07:35:00Z">
        <w:r w:rsidR="00EB0CF3" w:rsidRPr="008F1C9E" w:rsidDel="006A7599">
          <w:rPr>
            <w:color w:val="000000" w:themeColor="text1"/>
          </w:rPr>
          <w:delText>.</w:delText>
        </w:r>
      </w:del>
    </w:p>
    <w:p w14:paraId="157EF2E0" w14:textId="4FBA9704" w:rsidR="008F1C9E" w:rsidRPr="008F1C9E" w:rsidRDefault="008F1C9E" w:rsidP="008F1C9E">
      <w:pPr>
        <w:numPr>
          <w:ilvl w:val="0"/>
          <w:numId w:val="4"/>
        </w:numPr>
        <w:contextualSpacing/>
        <w:rPr>
          <w:color w:val="000000" w:themeColor="text1"/>
        </w:rPr>
      </w:pPr>
      <w:r w:rsidRPr="008F1C9E">
        <w:rPr>
          <w:color w:val="000000" w:themeColor="text1"/>
        </w:rPr>
        <w:t xml:space="preserve">Irradiation is 131 kWh/m2 with a variance of -4.22 % </w:t>
      </w:r>
      <w:r w:rsidRPr="008E7266">
        <w:rPr>
          <w:b/>
          <w:bCs/>
          <w:color w:val="FF0000"/>
        </w:rPr>
        <w:t>below</w:t>
      </w:r>
      <w:r w:rsidRPr="008F1C9E">
        <w:rPr>
          <w:color w:val="000000" w:themeColor="text1"/>
        </w:rPr>
        <w:t xml:space="preserve"> P50 </w:t>
      </w:r>
      <w:r w:rsidR="000D171C">
        <w:rPr>
          <w:color w:val="000000" w:themeColor="text1"/>
        </w:rPr>
        <w:t>f</w:t>
      </w:r>
      <w:r w:rsidRPr="008F1C9E">
        <w:rPr>
          <w:color w:val="000000" w:themeColor="text1"/>
        </w:rPr>
        <w:t>orecast</w:t>
      </w:r>
      <w:ins w:id="1093" w:author="Mutali Nepfumbada" w:date="2022-09-28T07:35:00Z">
        <w:r w:rsidR="006A7599">
          <w:rPr>
            <w:color w:val="000000" w:themeColor="text1"/>
          </w:rPr>
          <w:t>;</w:t>
        </w:r>
      </w:ins>
      <w:del w:id="1094" w:author="Mutali Nepfumbada" w:date="2022-09-28T07:35:00Z">
        <w:r w:rsidRPr="008F1C9E" w:rsidDel="006A7599">
          <w:rPr>
            <w:color w:val="000000" w:themeColor="text1"/>
          </w:rPr>
          <w:delText>.</w:delText>
        </w:r>
      </w:del>
    </w:p>
    <w:p w14:paraId="4238463B" w14:textId="35786408" w:rsidR="008F1C9E" w:rsidRPr="008F1C9E" w:rsidRDefault="008F1C9E" w:rsidP="008F1C9E">
      <w:pPr>
        <w:numPr>
          <w:ilvl w:val="0"/>
          <w:numId w:val="4"/>
        </w:numPr>
        <w:contextualSpacing/>
        <w:rPr>
          <w:color w:val="000000" w:themeColor="text1"/>
        </w:rPr>
      </w:pPr>
      <w:r w:rsidRPr="008F1C9E">
        <w:rPr>
          <w:color w:val="000000" w:themeColor="text1"/>
        </w:rPr>
        <w:t xml:space="preserve">Availability is 100 % with a variance of 5.0 % </w:t>
      </w:r>
      <w:r w:rsidRPr="008E7266">
        <w:rPr>
          <w:b/>
          <w:bCs/>
          <w:color w:val="00B050"/>
        </w:rPr>
        <w:t>above</w:t>
      </w:r>
      <w:r w:rsidRPr="008F1C9E">
        <w:rPr>
          <w:color w:val="000000" w:themeColor="text1"/>
        </w:rPr>
        <w:t xml:space="preserve"> the warranted availability</w:t>
      </w:r>
      <w:ins w:id="1095" w:author="Mutali Nepfumbada" w:date="2022-09-28T07:35:00Z">
        <w:r w:rsidR="006A7599">
          <w:rPr>
            <w:color w:val="000000" w:themeColor="text1"/>
          </w:rPr>
          <w:t>;</w:t>
        </w:r>
      </w:ins>
      <w:del w:id="1096" w:author="Mutali Nepfumbada" w:date="2022-09-28T07:35:00Z">
        <w:r w:rsidRPr="008F1C9E" w:rsidDel="006A7599">
          <w:rPr>
            <w:color w:val="000000" w:themeColor="text1"/>
          </w:rPr>
          <w:delText>.</w:delText>
        </w:r>
      </w:del>
    </w:p>
    <w:p w14:paraId="03EB0A85" w14:textId="1FEE508F" w:rsidR="008F1C9E" w:rsidRDefault="008F1C9E" w:rsidP="008F1C9E">
      <w:pPr>
        <w:numPr>
          <w:ilvl w:val="0"/>
          <w:numId w:val="4"/>
        </w:numPr>
        <w:contextualSpacing/>
        <w:rPr>
          <w:color w:val="000000" w:themeColor="text1"/>
        </w:rPr>
      </w:pPr>
      <w:r w:rsidRPr="008F1C9E">
        <w:rPr>
          <w:color w:val="000000" w:themeColor="text1"/>
        </w:rPr>
        <w:t xml:space="preserve">PR is 62 % with a variance of 62 % </w:t>
      </w:r>
      <w:r w:rsidR="008E7266" w:rsidRPr="008E7266">
        <w:rPr>
          <w:b/>
          <w:bCs/>
          <w:color w:val="00B050"/>
        </w:rPr>
        <w:t>above</w:t>
      </w:r>
      <w:r w:rsidR="008E7266">
        <w:rPr>
          <w:color w:val="000000" w:themeColor="text1"/>
        </w:rPr>
        <w:t xml:space="preserve"> </w:t>
      </w:r>
      <w:r w:rsidRPr="008F1C9E">
        <w:rPr>
          <w:color w:val="000000" w:themeColor="text1"/>
        </w:rPr>
        <w:t>warranted availability</w:t>
      </w:r>
      <w:ins w:id="1097" w:author="Mutali Nepfumbada" w:date="2022-09-28T07:35:00Z">
        <w:r w:rsidR="006A7599">
          <w:rPr>
            <w:color w:val="000000" w:themeColor="text1"/>
          </w:rPr>
          <w:t>;</w:t>
        </w:r>
      </w:ins>
      <w:del w:id="1098" w:author="Mutali Nepfumbada" w:date="2022-09-28T07:35:00Z">
        <w:r w:rsidRPr="008F1C9E" w:rsidDel="006A7599">
          <w:rPr>
            <w:color w:val="000000" w:themeColor="text1"/>
          </w:rPr>
          <w:delText>.</w:delText>
        </w:r>
      </w:del>
    </w:p>
    <w:p w14:paraId="47596067" w14:textId="75D10EFC" w:rsidR="00613C69" w:rsidRPr="00613C69" w:rsidRDefault="00613C69" w:rsidP="00613C69">
      <w:pPr>
        <w:numPr>
          <w:ilvl w:val="0"/>
          <w:numId w:val="4"/>
        </w:numPr>
        <w:contextualSpacing/>
        <w:rPr>
          <w:color w:val="000000" w:themeColor="text1"/>
        </w:rPr>
      </w:pPr>
      <w:r>
        <w:rPr>
          <w:color w:val="000000" w:themeColor="text1"/>
        </w:rPr>
        <w:t>Revenue is</w:t>
      </w:r>
      <w:r w:rsidR="000D171C">
        <w:rPr>
          <w:color w:val="000000" w:themeColor="text1"/>
        </w:rPr>
        <w:t xml:space="preserve"> R</w:t>
      </w:r>
      <w:r w:rsidR="006B0498">
        <w:rPr>
          <w:color w:val="000000" w:themeColor="text1"/>
        </w:rPr>
        <w:t>40,316</w:t>
      </w:r>
      <w:r>
        <w:rPr>
          <w:color w:val="000000" w:themeColor="text1"/>
        </w:rPr>
        <w:t xml:space="preserve"> with a variance of -25.08 % </w:t>
      </w:r>
      <w:r w:rsidRPr="008E7266">
        <w:rPr>
          <w:b/>
          <w:bCs/>
          <w:color w:val="FF0000"/>
        </w:rPr>
        <w:t>below</w:t>
      </w:r>
      <w:r>
        <w:rPr>
          <w:color w:val="000000" w:themeColor="text1"/>
        </w:rPr>
        <w:t xml:space="preserve"> forecast</w:t>
      </w:r>
      <w:ins w:id="1099" w:author="Mutali Nepfumbada" w:date="2022-09-28T07:35:00Z">
        <w:r w:rsidR="006A7599">
          <w:rPr>
            <w:color w:val="000000" w:themeColor="text1"/>
          </w:rPr>
          <w:t>;</w:t>
        </w:r>
      </w:ins>
      <w:del w:id="1100" w:author="Mutali Nepfumbada" w:date="2022-09-28T07:35:00Z">
        <w:r w:rsidDel="006A7599">
          <w:rPr>
            <w:color w:val="000000" w:themeColor="text1"/>
          </w:rPr>
          <w:delText xml:space="preserve">. </w:delText>
        </w:r>
      </w:del>
    </w:p>
    <w:p w14:paraId="6AFF55EC" w14:textId="77777777" w:rsidR="008F1C9E" w:rsidRPr="008F1C9E" w:rsidRDefault="008F1C9E" w:rsidP="008F1C9E">
      <w:pPr>
        <w:ind w:left="720"/>
        <w:contextualSpacing/>
        <w:rPr>
          <w:color w:val="000000" w:themeColor="text1"/>
        </w:rPr>
      </w:pPr>
    </w:p>
    <w:p w14:paraId="6090351F" w14:textId="2EF2A407" w:rsidR="008F1C9E" w:rsidRPr="008F1C9E" w:rsidRDefault="008F1C9E" w:rsidP="008F1C9E">
      <w:pPr>
        <w:keepNext/>
        <w:numPr>
          <w:ilvl w:val="2"/>
          <w:numId w:val="10"/>
        </w:numPr>
        <w:tabs>
          <w:tab w:val="clear" w:pos="1276"/>
          <w:tab w:val="num" w:pos="851"/>
          <w:tab w:val="left" w:pos="1134"/>
        </w:tabs>
        <w:spacing w:before="60" w:after="60"/>
        <w:ind w:left="720"/>
        <w:outlineLvl w:val="2"/>
        <w:rPr>
          <w:rFonts w:eastAsia="Arial Narrow" w:cs="Arial"/>
        </w:rPr>
      </w:pPr>
      <w:bookmarkStart w:id="1101" w:name="_Toc113809708"/>
      <w:del w:id="1102" w:author="Chanda Nxumalo" w:date="2022-09-28T06:31:00Z">
        <w:r w:rsidRPr="008F1C9E">
          <w:rPr>
            <w:rFonts w:eastAsia="Arial Narrow" w:cs="Arial"/>
          </w:rPr>
          <w:delText xml:space="preserve">Moshesh Mediclinic </w:delText>
        </w:r>
      </w:del>
      <w:r w:rsidRPr="008F1C9E">
        <w:rPr>
          <w:rFonts w:eastAsia="Arial Narrow" w:cs="Arial"/>
        </w:rPr>
        <w:t>Midstream Solar PV</w:t>
      </w:r>
      <w:bookmarkEnd w:id="1101"/>
    </w:p>
    <w:p w14:paraId="1752BFCE" w14:textId="623C3D39" w:rsidR="008F1C9E" w:rsidRPr="008F1C9E" w:rsidRDefault="008F1C9E" w:rsidP="008F1C9E">
      <w:pPr>
        <w:numPr>
          <w:ilvl w:val="0"/>
          <w:numId w:val="4"/>
        </w:numPr>
        <w:contextualSpacing/>
        <w:rPr>
          <w:color w:val="000000" w:themeColor="text1"/>
        </w:rPr>
      </w:pPr>
      <w:r w:rsidRPr="008F1C9E">
        <w:rPr>
          <w:color w:val="000000" w:themeColor="text1"/>
        </w:rPr>
        <w:t xml:space="preserve">Production is </w:t>
      </w:r>
      <w:r w:rsidR="006B0498">
        <w:rPr>
          <w:color w:val="000000" w:themeColor="text1"/>
        </w:rPr>
        <w:t>29,575</w:t>
      </w:r>
      <w:r w:rsidRPr="008F1C9E">
        <w:rPr>
          <w:color w:val="000000" w:themeColor="text1"/>
        </w:rPr>
        <w:t xml:space="preserve"> </w:t>
      </w:r>
      <w:ins w:id="1103" w:author="Chanda Nxumalo" w:date="2022-09-28T06:33:00Z">
        <w:r w:rsidR="00590C29">
          <w:rPr>
            <w:color w:val="000000" w:themeColor="text1"/>
          </w:rPr>
          <w:t>k</w:t>
        </w:r>
      </w:ins>
      <w:del w:id="1104" w:author="Chanda Nxumalo" w:date="2022-09-28T06:33:00Z">
        <w:r w:rsidRPr="008F1C9E">
          <w:rPr>
            <w:color w:val="000000" w:themeColor="text1"/>
          </w:rPr>
          <w:delText>K</w:delText>
        </w:r>
      </w:del>
      <w:r w:rsidRPr="008F1C9E">
        <w:rPr>
          <w:color w:val="000000" w:themeColor="text1"/>
        </w:rPr>
        <w:t xml:space="preserve">Wh with a variance of -2.9 % </w:t>
      </w:r>
      <w:r w:rsidRPr="008E7266">
        <w:rPr>
          <w:b/>
          <w:bCs/>
          <w:color w:val="FF0000"/>
        </w:rPr>
        <w:t>below</w:t>
      </w:r>
      <w:r w:rsidRPr="008F1C9E">
        <w:rPr>
          <w:color w:val="000000" w:themeColor="text1"/>
        </w:rPr>
        <w:t xml:space="preserve"> the P50 </w:t>
      </w:r>
      <w:r w:rsidR="00EB0CF3" w:rsidRPr="008F1C9E">
        <w:rPr>
          <w:color w:val="000000" w:themeColor="text1"/>
        </w:rPr>
        <w:t>forecast</w:t>
      </w:r>
      <w:ins w:id="1105" w:author="Mutali Nepfumbada" w:date="2022-09-28T07:35:00Z">
        <w:r w:rsidR="006A7599">
          <w:rPr>
            <w:color w:val="000000" w:themeColor="text1"/>
          </w:rPr>
          <w:t>;</w:t>
        </w:r>
      </w:ins>
      <w:del w:id="1106" w:author="Mutali Nepfumbada" w:date="2022-09-28T07:35:00Z">
        <w:r w:rsidR="00EB0CF3" w:rsidRPr="008F1C9E" w:rsidDel="006A7599">
          <w:rPr>
            <w:color w:val="000000" w:themeColor="text1"/>
          </w:rPr>
          <w:delText>.</w:delText>
        </w:r>
      </w:del>
    </w:p>
    <w:p w14:paraId="5C94F7A2" w14:textId="773F4FA4" w:rsidR="008F1C9E" w:rsidRPr="008F1C9E" w:rsidRDefault="008F1C9E" w:rsidP="008F1C9E">
      <w:pPr>
        <w:numPr>
          <w:ilvl w:val="0"/>
          <w:numId w:val="4"/>
        </w:numPr>
        <w:contextualSpacing/>
        <w:rPr>
          <w:color w:val="000000" w:themeColor="text1"/>
        </w:rPr>
      </w:pPr>
      <w:r w:rsidRPr="008F1C9E">
        <w:rPr>
          <w:color w:val="000000" w:themeColor="text1"/>
        </w:rPr>
        <w:t xml:space="preserve">Irradiation is 107 kWh/m2 with a variance of -35.34 % </w:t>
      </w:r>
      <w:r w:rsidRPr="008E7266">
        <w:rPr>
          <w:b/>
          <w:bCs/>
          <w:color w:val="FF0000"/>
        </w:rPr>
        <w:t>below</w:t>
      </w:r>
      <w:r w:rsidRPr="008F1C9E">
        <w:rPr>
          <w:color w:val="000000" w:themeColor="text1"/>
        </w:rPr>
        <w:t xml:space="preserve"> P50 </w:t>
      </w:r>
      <w:r w:rsidR="000D171C">
        <w:rPr>
          <w:color w:val="000000" w:themeColor="text1"/>
        </w:rPr>
        <w:t>f</w:t>
      </w:r>
      <w:r w:rsidRPr="008F1C9E">
        <w:rPr>
          <w:color w:val="000000" w:themeColor="text1"/>
        </w:rPr>
        <w:t>orecast</w:t>
      </w:r>
      <w:ins w:id="1107" w:author="Mutali Nepfumbada" w:date="2022-09-28T07:35:00Z">
        <w:r w:rsidR="006A7599">
          <w:rPr>
            <w:color w:val="000000" w:themeColor="text1"/>
          </w:rPr>
          <w:t>;</w:t>
        </w:r>
      </w:ins>
      <w:del w:id="1108" w:author="Mutali Nepfumbada" w:date="2022-09-28T07:35:00Z">
        <w:r w:rsidRPr="008F1C9E" w:rsidDel="006A7599">
          <w:rPr>
            <w:color w:val="000000" w:themeColor="text1"/>
          </w:rPr>
          <w:delText>.</w:delText>
        </w:r>
      </w:del>
    </w:p>
    <w:p w14:paraId="59ECEBB9" w14:textId="6401FE2B" w:rsidR="008F1C9E" w:rsidRPr="008F1C9E" w:rsidRDefault="008F1C9E" w:rsidP="008F1C9E">
      <w:pPr>
        <w:numPr>
          <w:ilvl w:val="0"/>
          <w:numId w:val="4"/>
        </w:numPr>
        <w:contextualSpacing/>
        <w:rPr>
          <w:color w:val="000000" w:themeColor="text1"/>
        </w:rPr>
      </w:pPr>
      <w:r w:rsidRPr="008F1C9E">
        <w:rPr>
          <w:color w:val="000000" w:themeColor="text1"/>
        </w:rPr>
        <w:t xml:space="preserve">Availability is </w:t>
      </w:r>
      <w:bookmarkStart w:id="1109" w:name="_Hlk112840673"/>
      <w:r w:rsidRPr="008F1C9E">
        <w:rPr>
          <w:color w:val="000000" w:themeColor="text1"/>
        </w:rPr>
        <w:t>99</w:t>
      </w:r>
      <w:bookmarkEnd w:id="1109"/>
      <w:r w:rsidRPr="008F1C9E">
        <w:rPr>
          <w:color w:val="000000" w:themeColor="text1"/>
        </w:rPr>
        <w:t xml:space="preserve"> % with a variance of 3.97 % </w:t>
      </w:r>
      <w:r w:rsidRPr="008E7266">
        <w:rPr>
          <w:b/>
          <w:bCs/>
          <w:color w:val="00B050"/>
        </w:rPr>
        <w:t>above</w:t>
      </w:r>
      <w:r w:rsidRPr="008F1C9E">
        <w:rPr>
          <w:color w:val="000000" w:themeColor="text1"/>
        </w:rPr>
        <w:t xml:space="preserve"> the warranted availability</w:t>
      </w:r>
      <w:ins w:id="1110" w:author="Mutali Nepfumbada" w:date="2022-09-28T07:35:00Z">
        <w:r w:rsidR="006A7599">
          <w:rPr>
            <w:color w:val="000000" w:themeColor="text1"/>
          </w:rPr>
          <w:t>;</w:t>
        </w:r>
      </w:ins>
      <w:del w:id="1111" w:author="Mutali Nepfumbada" w:date="2022-09-28T07:35:00Z">
        <w:r w:rsidRPr="008F1C9E" w:rsidDel="006A7599">
          <w:rPr>
            <w:color w:val="000000" w:themeColor="text1"/>
          </w:rPr>
          <w:delText>.</w:delText>
        </w:r>
      </w:del>
    </w:p>
    <w:p w14:paraId="711C0B4B" w14:textId="0220F8BD" w:rsidR="008F1C9E" w:rsidRDefault="008F1C9E" w:rsidP="008F1C9E">
      <w:pPr>
        <w:numPr>
          <w:ilvl w:val="0"/>
          <w:numId w:val="4"/>
        </w:numPr>
        <w:contextualSpacing/>
        <w:rPr>
          <w:color w:val="000000" w:themeColor="text1"/>
        </w:rPr>
      </w:pPr>
      <w:r w:rsidRPr="008F1C9E">
        <w:rPr>
          <w:color w:val="000000" w:themeColor="text1"/>
        </w:rPr>
        <w:t xml:space="preserve">PR is 77 % with a variance of -4.13 % </w:t>
      </w:r>
      <w:r w:rsidR="008E7266" w:rsidRPr="008E7266">
        <w:rPr>
          <w:b/>
          <w:bCs/>
          <w:color w:val="FF0000"/>
        </w:rPr>
        <w:t xml:space="preserve">below </w:t>
      </w:r>
      <w:r w:rsidRPr="008F1C9E">
        <w:rPr>
          <w:color w:val="000000" w:themeColor="text1"/>
        </w:rPr>
        <w:t>warranted availability</w:t>
      </w:r>
      <w:ins w:id="1112" w:author="Mutali Nepfumbada" w:date="2022-09-28T07:35:00Z">
        <w:r w:rsidR="006A7599">
          <w:rPr>
            <w:color w:val="000000" w:themeColor="text1"/>
          </w:rPr>
          <w:t>;</w:t>
        </w:r>
      </w:ins>
      <w:del w:id="1113" w:author="Mutali Nepfumbada" w:date="2022-09-28T07:35:00Z">
        <w:r w:rsidRPr="008F1C9E" w:rsidDel="006A7599">
          <w:rPr>
            <w:color w:val="000000" w:themeColor="text1"/>
          </w:rPr>
          <w:delText>.</w:delText>
        </w:r>
      </w:del>
    </w:p>
    <w:p w14:paraId="6DA2F37B" w14:textId="3A9ACCCF" w:rsidR="00613C69" w:rsidRPr="00613C69" w:rsidRDefault="00613C69" w:rsidP="00613C69">
      <w:pPr>
        <w:numPr>
          <w:ilvl w:val="0"/>
          <w:numId w:val="4"/>
        </w:numPr>
        <w:contextualSpacing/>
        <w:rPr>
          <w:color w:val="000000" w:themeColor="text1"/>
        </w:rPr>
      </w:pPr>
      <w:r>
        <w:rPr>
          <w:color w:val="000000" w:themeColor="text1"/>
        </w:rPr>
        <w:t xml:space="preserve">Revenue is </w:t>
      </w:r>
      <w:r w:rsidR="000D171C">
        <w:rPr>
          <w:color w:val="000000" w:themeColor="text1"/>
        </w:rPr>
        <w:t>R</w:t>
      </w:r>
      <w:r w:rsidR="006B0498">
        <w:rPr>
          <w:color w:val="000000" w:themeColor="text1"/>
        </w:rPr>
        <w:t>22,927</w:t>
      </w:r>
      <w:r>
        <w:rPr>
          <w:color w:val="000000" w:themeColor="text1"/>
        </w:rPr>
        <w:t xml:space="preserve"> with a variance of </w:t>
      </w:r>
      <w:r w:rsidR="000D171C">
        <w:rPr>
          <w:color w:val="000000" w:themeColor="text1"/>
        </w:rPr>
        <w:t xml:space="preserve">-2.9 % </w:t>
      </w:r>
      <w:r w:rsidR="000D171C" w:rsidRPr="008E7266">
        <w:rPr>
          <w:b/>
          <w:bCs/>
          <w:color w:val="FF0000"/>
        </w:rPr>
        <w:t>below</w:t>
      </w:r>
      <w:r w:rsidR="000D171C">
        <w:rPr>
          <w:color w:val="000000" w:themeColor="text1"/>
        </w:rPr>
        <w:t xml:space="preserve"> forecast</w:t>
      </w:r>
      <w:ins w:id="1114" w:author="Mutali Nepfumbada" w:date="2022-09-28T07:35:00Z">
        <w:r w:rsidR="006A7599">
          <w:rPr>
            <w:color w:val="000000" w:themeColor="text1"/>
          </w:rPr>
          <w:t>;</w:t>
        </w:r>
      </w:ins>
      <w:del w:id="1115" w:author="Mutali Nepfumbada" w:date="2022-09-28T07:35:00Z">
        <w:r w:rsidR="000D171C" w:rsidDel="006A7599">
          <w:rPr>
            <w:color w:val="000000" w:themeColor="text1"/>
          </w:rPr>
          <w:delText>.</w:delText>
        </w:r>
      </w:del>
      <w:r w:rsidR="000D171C">
        <w:rPr>
          <w:color w:val="000000" w:themeColor="text1"/>
        </w:rPr>
        <w:t xml:space="preserve"> </w:t>
      </w:r>
    </w:p>
    <w:p w14:paraId="5BEA3C72" w14:textId="77777777" w:rsidR="008F1C9E" w:rsidRPr="008F1C9E" w:rsidRDefault="008F1C9E" w:rsidP="008F1C9E">
      <w:pPr>
        <w:contextualSpacing/>
        <w:rPr>
          <w:color w:val="000000" w:themeColor="text1"/>
        </w:rPr>
      </w:pPr>
    </w:p>
    <w:p w14:paraId="441DD986" w14:textId="034FA8CC" w:rsidR="008F1C9E" w:rsidRPr="008F1C9E" w:rsidRDefault="008F1C9E" w:rsidP="008F1C9E">
      <w:pPr>
        <w:keepNext/>
        <w:numPr>
          <w:ilvl w:val="2"/>
          <w:numId w:val="10"/>
        </w:numPr>
        <w:tabs>
          <w:tab w:val="clear" w:pos="1276"/>
          <w:tab w:val="num" w:pos="851"/>
          <w:tab w:val="left" w:pos="1134"/>
        </w:tabs>
        <w:spacing w:before="60" w:after="60"/>
        <w:ind w:left="720"/>
        <w:outlineLvl w:val="2"/>
        <w:rPr>
          <w:rFonts w:eastAsia="Arial Narrow" w:cs="Arial"/>
        </w:rPr>
      </w:pPr>
      <w:bookmarkStart w:id="1116" w:name="_Toc113809706"/>
      <w:del w:id="1117" w:author="Chanda Nxumalo" w:date="2022-09-28T06:31:00Z">
        <w:r w:rsidRPr="008F1C9E">
          <w:rPr>
            <w:rFonts w:eastAsia="Arial Narrow" w:cs="Arial"/>
          </w:rPr>
          <w:delText xml:space="preserve">Moshesh Mediclinic </w:delText>
        </w:r>
      </w:del>
      <w:r w:rsidRPr="008F1C9E">
        <w:rPr>
          <w:rFonts w:eastAsia="Arial Narrow" w:cs="Arial"/>
        </w:rPr>
        <w:t>Hermanus Solar PV</w:t>
      </w:r>
      <w:bookmarkEnd w:id="1116"/>
    </w:p>
    <w:p w14:paraId="482ECA0A" w14:textId="1563D0B4" w:rsidR="008F1C9E" w:rsidRPr="008F1C9E" w:rsidRDefault="008F1C9E" w:rsidP="008F1C9E">
      <w:pPr>
        <w:numPr>
          <w:ilvl w:val="0"/>
          <w:numId w:val="4"/>
        </w:numPr>
        <w:contextualSpacing/>
        <w:rPr>
          <w:color w:val="000000" w:themeColor="text1"/>
        </w:rPr>
      </w:pPr>
      <w:r w:rsidRPr="008F1C9E">
        <w:rPr>
          <w:color w:val="000000" w:themeColor="text1"/>
        </w:rPr>
        <w:t xml:space="preserve">Production is </w:t>
      </w:r>
      <w:r w:rsidR="006B0498">
        <w:rPr>
          <w:color w:val="000000" w:themeColor="text1"/>
        </w:rPr>
        <w:t>22,528</w:t>
      </w:r>
      <w:r w:rsidRPr="008F1C9E">
        <w:rPr>
          <w:color w:val="000000" w:themeColor="text1"/>
        </w:rPr>
        <w:t xml:space="preserve"> </w:t>
      </w:r>
      <w:ins w:id="1118" w:author="Chanda Nxumalo" w:date="2022-09-28T06:33:00Z">
        <w:r w:rsidR="00590C29">
          <w:rPr>
            <w:color w:val="000000" w:themeColor="text1"/>
          </w:rPr>
          <w:t>k</w:t>
        </w:r>
      </w:ins>
      <w:del w:id="1119" w:author="Chanda Nxumalo" w:date="2022-09-28T06:33:00Z">
        <w:r w:rsidRPr="008F1C9E">
          <w:rPr>
            <w:color w:val="000000" w:themeColor="text1"/>
          </w:rPr>
          <w:delText>K</w:delText>
        </w:r>
      </w:del>
      <w:r w:rsidRPr="008F1C9E">
        <w:rPr>
          <w:color w:val="000000" w:themeColor="text1"/>
        </w:rPr>
        <w:t>Wh with a variance of 3.36</w:t>
      </w:r>
      <w:r w:rsidR="00EB0CF3">
        <w:rPr>
          <w:color w:val="000000" w:themeColor="text1"/>
        </w:rPr>
        <w:t xml:space="preserve"> </w:t>
      </w:r>
      <w:r w:rsidRPr="008F1C9E">
        <w:rPr>
          <w:color w:val="000000" w:themeColor="text1"/>
        </w:rPr>
        <w:t xml:space="preserve">% </w:t>
      </w:r>
      <w:r w:rsidR="008273CA" w:rsidRPr="008273CA">
        <w:rPr>
          <w:b/>
          <w:bCs/>
          <w:color w:val="00B050"/>
        </w:rPr>
        <w:t>above</w:t>
      </w:r>
      <w:r w:rsidRPr="008F1C9E">
        <w:rPr>
          <w:color w:val="000000" w:themeColor="text1"/>
        </w:rPr>
        <w:t xml:space="preserve"> the P50 </w:t>
      </w:r>
      <w:proofErr w:type="gramStart"/>
      <w:r w:rsidR="000D171C">
        <w:rPr>
          <w:color w:val="000000" w:themeColor="text1"/>
        </w:rPr>
        <w:t>f</w:t>
      </w:r>
      <w:r w:rsidRPr="008F1C9E">
        <w:rPr>
          <w:color w:val="000000" w:themeColor="text1"/>
        </w:rPr>
        <w:t>orecast</w:t>
      </w:r>
      <w:ins w:id="1120" w:author="Mutali Nepfumbada" w:date="2022-09-28T07:35:00Z">
        <w:r w:rsidR="006A7599">
          <w:rPr>
            <w:color w:val="000000" w:themeColor="text1"/>
          </w:rPr>
          <w:t>;</w:t>
        </w:r>
      </w:ins>
      <w:proofErr w:type="gramEnd"/>
      <w:del w:id="1121" w:author="Mutali Nepfumbada" w:date="2022-09-28T07:35:00Z">
        <w:r w:rsidRPr="008F1C9E" w:rsidDel="006A7599">
          <w:rPr>
            <w:color w:val="000000" w:themeColor="text1"/>
          </w:rPr>
          <w:delText>.</w:delText>
        </w:r>
      </w:del>
    </w:p>
    <w:p w14:paraId="4609ABBD" w14:textId="4AAE110D" w:rsidR="008F1C9E" w:rsidRPr="008F1C9E" w:rsidRDefault="008F1C9E" w:rsidP="008F1C9E">
      <w:pPr>
        <w:numPr>
          <w:ilvl w:val="0"/>
          <w:numId w:val="4"/>
        </w:numPr>
        <w:contextualSpacing/>
        <w:rPr>
          <w:color w:val="000000" w:themeColor="text1"/>
        </w:rPr>
      </w:pPr>
      <w:r w:rsidRPr="008F1C9E">
        <w:rPr>
          <w:color w:val="000000" w:themeColor="text1"/>
        </w:rPr>
        <w:t xml:space="preserve">Irradiation is 121 kWh/m2 with a variance of 3.14 % </w:t>
      </w:r>
      <w:r w:rsidR="00CC1941" w:rsidRPr="00CC1941">
        <w:rPr>
          <w:b/>
          <w:bCs/>
          <w:color w:val="00B050"/>
        </w:rPr>
        <w:t>above</w:t>
      </w:r>
      <w:r w:rsidRPr="00CC1941">
        <w:rPr>
          <w:color w:val="00B050"/>
        </w:rPr>
        <w:t xml:space="preserve"> </w:t>
      </w:r>
      <w:r w:rsidRPr="008F1C9E">
        <w:rPr>
          <w:color w:val="000000" w:themeColor="text1"/>
        </w:rPr>
        <w:t xml:space="preserve">P50 </w:t>
      </w:r>
      <w:proofErr w:type="gramStart"/>
      <w:r w:rsidR="000D171C">
        <w:rPr>
          <w:color w:val="000000" w:themeColor="text1"/>
        </w:rPr>
        <w:t>f</w:t>
      </w:r>
      <w:r w:rsidRPr="008F1C9E">
        <w:rPr>
          <w:color w:val="000000" w:themeColor="text1"/>
        </w:rPr>
        <w:t>orecast</w:t>
      </w:r>
      <w:ins w:id="1122" w:author="Mutali Nepfumbada" w:date="2022-09-28T07:35:00Z">
        <w:r w:rsidR="006A7599">
          <w:rPr>
            <w:color w:val="000000" w:themeColor="text1"/>
          </w:rPr>
          <w:t>;</w:t>
        </w:r>
      </w:ins>
      <w:proofErr w:type="gramEnd"/>
      <w:del w:id="1123" w:author="Mutali Nepfumbada" w:date="2022-09-28T07:35:00Z">
        <w:r w:rsidRPr="008F1C9E" w:rsidDel="006A7599">
          <w:rPr>
            <w:color w:val="000000" w:themeColor="text1"/>
          </w:rPr>
          <w:delText>.</w:delText>
        </w:r>
      </w:del>
    </w:p>
    <w:p w14:paraId="7C0E3DC9" w14:textId="234A8F3C" w:rsidR="008F1C9E" w:rsidRPr="008F1C9E" w:rsidRDefault="008F1C9E" w:rsidP="008F1C9E">
      <w:pPr>
        <w:numPr>
          <w:ilvl w:val="0"/>
          <w:numId w:val="4"/>
        </w:numPr>
        <w:contextualSpacing/>
        <w:rPr>
          <w:color w:val="000000" w:themeColor="text1"/>
        </w:rPr>
      </w:pPr>
      <w:r w:rsidRPr="008F1C9E">
        <w:rPr>
          <w:color w:val="000000" w:themeColor="text1"/>
        </w:rPr>
        <w:t xml:space="preserve">Availability is 100 % with a variance of 5.22 % </w:t>
      </w:r>
      <w:r w:rsidRPr="005D48E0">
        <w:rPr>
          <w:b/>
          <w:bCs/>
          <w:color w:val="00B050"/>
        </w:rPr>
        <w:t xml:space="preserve">above </w:t>
      </w:r>
      <w:r w:rsidRPr="008F1C9E">
        <w:rPr>
          <w:color w:val="000000" w:themeColor="text1"/>
        </w:rPr>
        <w:t>the warranted availability</w:t>
      </w:r>
      <w:ins w:id="1124" w:author="Mutali Nepfumbada" w:date="2022-09-28T07:35:00Z">
        <w:r w:rsidR="006A7599">
          <w:rPr>
            <w:color w:val="000000" w:themeColor="text1"/>
          </w:rPr>
          <w:t>;</w:t>
        </w:r>
      </w:ins>
      <w:del w:id="1125" w:author="Mutali Nepfumbada" w:date="2022-09-28T07:35:00Z">
        <w:r w:rsidRPr="008F1C9E" w:rsidDel="006A7599">
          <w:rPr>
            <w:color w:val="000000" w:themeColor="text1"/>
          </w:rPr>
          <w:delText>.</w:delText>
        </w:r>
      </w:del>
    </w:p>
    <w:p w14:paraId="496536D7" w14:textId="3B156296" w:rsidR="008F1C9E" w:rsidRDefault="008F1C9E" w:rsidP="008F1C9E">
      <w:pPr>
        <w:numPr>
          <w:ilvl w:val="0"/>
          <w:numId w:val="4"/>
        </w:numPr>
        <w:contextualSpacing/>
        <w:rPr>
          <w:color w:val="000000" w:themeColor="text1"/>
        </w:rPr>
      </w:pPr>
      <w:r w:rsidRPr="008F1C9E">
        <w:rPr>
          <w:color w:val="000000" w:themeColor="text1"/>
        </w:rPr>
        <w:t xml:space="preserve">PR is 88 % with a variance of 0.05 % </w:t>
      </w:r>
      <w:r w:rsidR="00CC1941" w:rsidRPr="00CC1941">
        <w:rPr>
          <w:b/>
          <w:bCs/>
          <w:color w:val="00B050"/>
        </w:rPr>
        <w:t>above</w:t>
      </w:r>
      <w:r w:rsidRPr="008F1C9E">
        <w:rPr>
          <w:color w:val="000000" w:themeColor="text1"/>
        </w:rPr>
        <w:t xml:space="preserve"> warranted availability</w:t>
      </w:r>
      <w:ins w:id="1126" w:author="Mutali Nepfumbada" w:date="2022-09-28T07:36:00Z">
        <w:r w:rsidR="0031705F">
          <w:rPr>
            <w:color w:val="000000" w:themeColor="text1"/>
          </w:rPr>
          <w:t>;</w:t>
        </w:r>
      </w:ins>
      <w:del w:id="1127" w:author="Mutali Nepfumbada" w:date="2022-09-28T07:35:00Z">
        <w:r w:rsidRPr="008F1C9E" w:rsidDel="006A7599">
          <w:rPr>
            <w:color w:val="000000" w:themeColor="text1"/>
          </w:rPr>
          <w:delText>.</w:delText>
        </w:r>
      </w:del>
    </w:p>
    <w:p w14:paraId="03DB6A62" w14:textId="3D400DAE" w:rsidR="000D171C" w:rsidRPr="00613C69" w:rsidRDefault="000D171C" w:rsidP="000D171C">
      <w:pPr>
        <w:numPr>
          <w:ilvl w:val="0"/>
          <w:numId w:val="4"/>
        </w:numPr>
        <w:contextualSpacing/>
        <w:rPr>
          <w:color w:val="000000" w:themeColor="text1"/>
        </w:rPr>
      </w:pPr>
      <w:r>
        <w:rPr>
          <w:color w:val="000000" w:themeColor="text1"/>
        </w:rPr>
        <w:t>Revenue is R</w:t>
      </w:r>
      <w:r w:rsidR="006B0498">
        <w:rPr>
          <w:color w:val="000000" w:themeColor="text1"/>
        </w:rPr>
        <w:t>20,581</w:t>
      </w:r>
      <w:r>
        <w:rPr>
          <w:color w:val="000000" w:themeColor="text1"/>
        </w:rPr>
        <w:t xml:space="preserve"> with a variance of 3.36 % </w:t>
      </w:r>
      <w:r w:rsidR="00CC1941" w:rsidRPr="00CC1941">
        <w:rPr>
          <w:b/>
          <w:bCs/>
          <w:color w:val="00B050"/>
        </w:rPr>
        <w:t>above</w:t>
      </w:r>
      <w:r w:rsidR="00CC1941">
        <w:rPr>
          <w:color w:val="000000" w:themeColor="text1"/>
        </w:rPr>
        <w:t xml:space="preserve"> </w:t>
      </w:r>
      <w:r>
        <w:rPr>
          <w:color w:val="000000" w:themeColor="text1"/>
        </w:rPr>
        <w:t>w forecast</w:t>
      </w:r>
      <w:ins w:id="1128" w:author="Mutali Nepfumbada" w:date="2022-09-28T07:36:00Z">
        <w:r w:rsidR="0031705F">
          <w:rPr>
            <w:color w:val="000000" w:themeColor="text1"/>
          </w:rPr>
          <w:t>;</w:t>
        </w:r>
      </w:ins>
      <w:del w:id="1129" w:author="Mutali Nepfumbada" w:date="2022-09-28T07:36:00Z">
        <w:r w:rsidDel="0031705F">
          <w:rPr>
            <w:color w:val="000000" w:themeColor="text1"/>
          </w:rPr>
          <w:delText>.</w:delText>
        </w:r>
      </w:del>
      <w:r>
        <w:rPr>
          <w:color w:val="000000" w:themeColor="text1"/>
        </w:rPr>
        <w:t xml:space="preserve"> </w:t>
      </w:r>
    </w:p>
    <w:p w14:paraId="22C893D0" w14:textId="77777777" w:rsidR="000D171C" w:rsidRPr="008F1C9E" w:rsidRDefault="000D171C" w:rsidP="000D171C">
      <w:pPr>
        <w:contextualSpacing/>
        <w:rPr>
          <w:color w:val="000000" w:themeColor="text1"/>
        </w:rPr>
      </w:pPr>
    </w:p>
    <w:p w14:paraId="4AF5A275" w14:textId="61CF00D0" w:rsidR="008F1C9E" w:rsidRPr="008F1C9E" w:rsidRDefault="008F1C9E" w:rsidP="008F1C9E">
      <w:pPr>
        <w:keepNext/>
        <w:numPr>
          <w:ilvl w:val="2"/>
          <w:numId w:val="10"/>
        </w:numPr>
        <w:tabs>
          <w:tab w:val="clear" w:pos="1276"/>
          <w:tab w:val="num" w:pos="851"/>
          <w:tab w:val="left" w:pos="1134"/>
        </w:tabs>
        <w:spacing w:before="60" w:after="60"/>
        <w:ind w:left="720"/>
        <w:outlineLvl w:val="2"/>
        <w:rPr>
          <w:rFonts w:eastAsia="Arial Narrow" w:cs="Arial"/>
        </w:rPr>
      </w:pPr>
      <w:bookmarkStart w:id="1130" w:name="_Toc113809707"/>
      <w:del w:id="1131" w:author="Chanda Nxumalo" w:date="2022-09-28T06:31:00Z">
        <w:r w:rsidRPr="008F1C9E">
          <w:rPr>
            <w:rFonts w:eastAsia="Arial Narrow" w:cs="Arial"/>
          </w:rPr>
          <w:delText xml:space="preserve">Moshesh Mediclinic </w:delText>
        </w:r>
      </w:del>
      <w:r w:rsidRPr="008F1C9E">
        <w:rPr>
          <w:rFonts w:eastAsia="Arial Narrow" w:cs="Arial"/>
        </w:rPr>
        <w:t>Highveld Solar PV</w:t>
      </w:r>
      <w:bookmarkEnd w:id="1130"/>
    </w:p>
    <w:p w14:paraId="4C663FDD" w14:textId="240280F2" w:rsidR="008F1C9E" w:rsidRPr="008F1C9E" w:rsidRDefault="008F1C9E" w:rsidP="008F1C9E">
      <w:pPr>
        <w:numPr>
          <w:ilvl w:val="0"/>
          <w:numId w:val="4"/>
        </w:numPr>
        <w:contextualSpacing/>
        <w:rPr>
          <w:color w:val="000000" w:themeColor="text1"/>
        </w:rPr>
      </w:pPr>
      <w:r w:rsidRPr="008F1C9E">
        <w:rPr>
          <w:color w:val="000000" w:themeColor="text1"/>
        </w:rPr>
        <w:t xml:space="preserve">Production is </w:t>
      </w:r>
      <w:r w:rsidR="006B0498">
        <w:rPr>
          <w:color w:val="000000" w:themeColor="text1"/>
        </w:rPr>
        <w:t>30,455</w:t>
      </w:r>
      <w:r w:rsidRPr="008F1C9E">
        <w:rPr>
          <w:color w:val="000000" w:themeColor="text1"/>
        </w:rPr>
        <w:t xml:space="preserve"> </w:t>
      </w:r>
      <w:ins w:id="1132" w:author="Chanda Nxumalo" w:date="2022-09-28T06:33:00Z">
        <w:r w:rsidR="00BB4C40">
          <w:rPr>
            <w:color w:val="000000" w:themeColor="text1"/>
          </w:rPr>
          <w:t>k</w:t>
        </w:r>
      </w:ins>
      <w:del w:id="1133" w:author="Chanda Nxumalo" w:date="2022-09-28T06:33:00Z">
        <w:r w:rsidRPr="008F1C9E">
          <w:rPr>
            <w:color w:val="000000" w:themeColor="text1"/>
          </w:rPr>
          <w:delText>K</w:delText>
        </w:r>
      </w:del>
      <w:r w:rsidRPr="008F1C9E">
        <w:rPr>
          <w:color w:val="000000" w:themeColor="text1"/>
        </w:rPr>
        <w:t>Wh with a variance of -17.01</w:t>
      </w:r>
      <w:r w:rsidR="000D171C">
        <w:rPr>
          <w:color w:val="000000" w:themeColor="text1"/>
        </w:rPr>
        <w:t xml:space="preserve"> </w:t>
      </w:r>
      <w:r w:rsidRPr="008F1C9E">
        <w:rPr>
          <w:color w:val="000000" w:themeColor="text1"/>
        </w:rPr>
        <w:t xml:space="preserve">% </w:t>
      </w:r>
      <w:r w:rsidRPr="00863E0C">
        <w:rPr>
          <w:b/>
          <w:bCs/>
          <w:color w:val="FF0000"/>
        </w:rPr>
        <w:t>below</w:t>
      </w:r>
      <w:r w:rsidRPr="008F1C9E">
        <w:rPr>
          <w:color w:val="000000" w:themeColor="text1"/>
        </w:rPr>
        <w:t xml:space="preserve"> the P50 </w:t>
      </w:r>
      <w:r w:rsidR="00EB0CF3">
        <w:rPr>
          <w:color w:val="000000" w:themeColor="text1"/>
        </w:rPr>
        <w:t>f</w:t>
      </w:r>
      <w:r w:rsidRPr="008F1C9E">
        <w:rPr>
          <w:color w:val="000000" w:themeColor="text1"/>
        </w:rPr>
        <w:t>orecast</w:t>
      </w:r>
      <w:ins w:id="1134" w:author="Mutali Nepfumbada" w:date="2022-09-28T07:36:00Z">
        <w:r w:rsidR="0031705F">
          <w:rPr>
            <w:color w:val="000000" w:themeColor="text1"/>
          </w:rPr>
          <w:t>;</w:t>
        </w:r>
      </w:ins>
      <w:del w:id="1135" w:author="Mutali Nepfumbada" w:date="2022-09-28T07:36:00Z">
        <w:r w:rsidRPr="008F1C9E" w:rsidDel="0031705F">
          <w:rPr>
            <w:color w:val="000000" w:themeColor="text1"/>
          </w:rPr>
          <w:delText>.</w:delText>
        </w:r>
      </w:del>
    </w:p>
    <w:p w14:paraId="09ACE791" w14:textId="21D97D0C" w:rsidR="008F1C9E" w:rsidRPr="008F1C9E" w:rsidRDefault="008F1C9E" w:rsidP="008F1C9E">
      <w:pPr>
        <w:numPr>
          <w:ilvl w:val="0"/>
          <w:numId w:val="4"/>
        </w:numPr>
        <w:contextualSpacing/>
        <w:rPr>
          <w:color w:val="000000" w:themeColor="text1"/>
        </w:rPr>
      </w:pPr>
      <w:r w:rsidRPr="008F1C9E">
        <w:rPr>
          <w:color w:val="000000" w:themeColor="text1"/>
        </w:rPr>
        <w:t xml:space="preserve">Irradiation is 186 kWh/m2 with a variance of 5.05 % </w:t>
      </w:r>
      <w:r w:rsidR="00863E0C" w:rsidRPr="00863E0C">
        <w:rPr>
          <w:b/>
          <w:bCs/>
          <w:color w:val="00B050"/>
        </w:rPr>
        <w:t>above</w:t>
      </w:r>
      <w:r w:rsidRPr="00863E0C">
        <w:rPr>
          <w:color w:val="00B050"/>
        </w:rPr>
        <w:t xml:space="preserve"> </w:t>
      </w:r>
      <w:r w:rsidRPr="008F1C9E">
        <w:rPr>
          <w:color w:val="000000" w:themeColor="text1"/>
        </w:rPr>
        <w:t xml:space="preserve">P50 </w:t>
      </w:r>
      <w:proofErr w:type="gramStart"/>
      <w:r w:rsidR="000D171C">
        <w:rPr>
          <w:color w:val="000000" w:themeColor="text1"/>
        </w:rPr>
        <w:t>f</w:t>
      </w:r>
      <w:r w:rsidR="000D171C" w:rsidRPr="008F1C9E">
        <w:rPr>
          <w:color w:val="000000" w:themeColor="text1"/>
        </w:rPr>
        <w:t>orecast</w:t>
      </w:r>
      <w:ins w:id="1136" w:author="Mutali Nepfumbada" w:date="2022-09-28T07:36:00Z">
        <w:r w:rsidR="0031705F">
          <w:rPr>
            <w:color w:val="000000" w:themeColor="text1"/>
          </w:rPr>
          <w:t>;</w:t>
        </w:r>
      </w:ins>
      <w:proofErr w:type="gramEnd"/>
      <w:del w:id="1137" w:author="Mutali Nepfumbada" w:date="2022-09-28T07:36:00Z">
        <w:r w:rsidR="000D171C" w:rsidRPr="008F1C9E" w:rsidDel="0031705F">
          <w:rPr>
            <w:color w:val="000000" w:themeColor="text1"/>
          </w:rPr>
          <w:delText>.</w:delText>
        </w:r>
      </w:del>
    </w:p>
    <w:p w14:paraId="493C56D4" w14:textId="70549495" w:rsidR="008F1C9E" w:rsidRPr="008F1C9E" w:rsidRDefault="008F1C9E" w:rsidP="008F1C9E">
      <w:pPr>
        <w:numPr>
          <w:ilvl w:val="0"/>
          <w:numId w:val="4"/>
        </w:numPr>
        <w:contextualSpacing/>
        <w:rPr>
          <w:color w:val="000000" w:themeColor="text1"/>
        </w:rPr>
      </w:pPr>
      <w:r w:rsidRPr="008F1C9E">
        <w:rPr>
          <w:color w:val="000000" w:themeColor="text1"/>
        </w:rPr>
        <w:t xml:space="preserve">Availability is 93 % with a variance of -1.78 % </w:t>
      </w:r>
      <w:r w:rsidR="00863E0C" w:rsidRPr="00863E0C">
        <w:rPr>
          <w:b/>
          <w:bCs/>
          <w:color w:val="FF0000"/>
        </w:rPr>
        <w:t>below</w:t>
      </w:r>
      <w:r w:rsidR="00863E0C">
        <w:rPr>
          <w:color w:val="000000" w:themeColor="text1"/>
        </w:rPr>
        <w:t xml:space="preserve"> </w:t>
      </w:r>
      <w:r w:rsidRPr="008F1C9E">
        <w:rPr>
          <w:color w:val="000000" w:themeColor="text1"/>
        </w:rPr>
        <w:t>the warranted availability</w:t>
      </w:r>
      <w:ins w:id="1138" w:author="Mutali Nepfumbada" w:date="2022-09-28T07:36:00Z">
        <w:r w:rsidR="0031705F">
          <w:rPr>
            <w:color w:val="000000" w:themeColor="text1"/>
          </w:rPr>
          <w:t>;</w:t>
        </w:r>
      </w:ins>
      <w:del w:id="1139" w:author="Mutali Nepfumbada" w:date="2022-09-28T07:36:00Z">
        <w:r w:rsidRPr="008F1C9E" w:rsidDel="0031705F">
          <w:rPr>
            <w:color w:val="000000" w:themeColor="text1"/>
          </w:rPr>
          <w:delText>.</w:delText>
        </w:r>
      </w:del>
    </w:p>
    <w:p w14:paraId="2ADBE2DA" w14:textId="797AD9FB" w:rsidR="008F1C9E" w:rsidRDefault="008F1C9E" w:rsidP="008F1C9E">
      <w:pPr>
        <w:numPr>
          <w:ilvl w:val="0"/>
          <w:numId w:val="4"/>
        </w:numPr>
        <w:contextualSpacing/>
        <w:rPr>
          <w:color w:val="000000" w:themeColor="text1"/>
        </w:rPr>
      </w:pPr>
      <w:r w:rsidRPr="008F1C9E">
        <w:rPr>
          <w:color w:val="000000" w:themeColor="text1"/>
        </w:rPr>
        <w:t xml:space="preserve">PR is 65 % with a variance of -17.31 % </w:t>
      </w:r>
      <w:r w:rsidRPr="00863E0C">
        <w:rPr>
          <w:b/>
          <w:bCs/>
          <w:color w:val="FF0000"/>
        </w:rPr>
        <w:t xml:space="preserve">below </w:t>
      </w:r>
      <w:r w:rsidRPr="008F1C9E">
        <w:rPr>
          <w:color w:val="000000" w:themeColor="text1"/>
        </w:rPr>
        <w:t>warranted availability</w:t>
      </w:r>
      <w:ins w:id="1140" w:author="Mutali Nepfumbada" w:date="2022-09-28T07:36:00Z">
        <w:r w:rsidR="0031705F">
          <w:rPr>
            <w:color w:val="000000" w:themeColor="text1"/>
          </w:rPr>
          <w:t>;</w:t>
        </w:r>
      </w:ins>
      <w:del w:id="1141" w:author="Mutali Nepfumbada" w:date="2022-09-28T07:36:00Z">
        <w:r w:rsidRPr="008F1C9E" w:rsidDel="0031705F">
          <w:rPr>
            <w:color w:val="000000" w:themeColor="text1"/>
          </w:rPr>
          <w:delText>.</w:delText>
        </w:r>
      </w:del>
    </w:p>
    <w:p w14:paraId="3CB7B156" w14:textId="002AE3CD" w:rsidR="000D171C" w:rsidRPr="000D171C" w:rsidRDefault="000D171C" w:rsidP="000D171C">
      <w:pPr>
        <w:numPr>
          <w:ilvl w:val="0"/>
          <w:numId w:val="4"/>
        </w:numPr>
        <w:contextualSpacing/>
        <w:rPr>
          <w:color w:val="000000" w:themeColor="text1"/>
        </w:rPr>
      </w:pPr>
      <w:r>
        <w:rPr>
          <w:color w:val="000000" w:themeColor="text1"/>
        </w:rPr>
        <w:t>Revenue is R</w:t>
      </w:r>
      <w:r w:rsidR="006B0498">
        <w:rPr>
          <w:color w:val="000000" w:themeColor="text1"/>
        </w:rPr>
        <w:t>23,077</w:t>
      </w:r>
      <w:r>
        <w:rPr>
          <w:color w:val="000000" w:themeColor="text1"/>
        </w:rPr>
        <w:t xml:space="preserve"> with a variance of </w:t>
      </w:r>
      <w:r w:rsidR="00EB0CF3">
        <w:rPr>
          <w:color w:val="000000" w:themeColor="text1"/>
        </w:rPr>
        <w:t xml:space="preserve">-17.01 % </w:t>
      </w:r>
      <w:r w:rsidR="00EB0CF3" w:rsidRPr="00863E0C">
        <w:rPr>
          <w:b/>
          <w:bCs/>
          <w:color w:val="FF0000"/>
        </w:rPr>
        <w:t>below</w:t>
      </w:r>
      <w:r w:rsidR="00EB0CF3">
        <w:rPr>
          <w:color w:val="000000" w:themeColor="text1"/>
        </w:rPr>
        <w:t xml:space="preserve"> forecast</w:t>
      </w:r>
      <w:ins w:id="1142" w:author="Mutali Nepfumbada" w:date="2022-09-28T07:36:00Z">
        <w:r w:rsidR="0031705F">
          <w:rPr>
            <w:color w:val="000000" w:themeColor="text1"/>
          </w:rPr>
          <w:t>;</w:t>
        </w:r>
      </w:ins>
      <w:del w:id="1143" w:author="Mutali Nepfumbada" w:date="2022-09-28T07:36:00Z">
        <w:r w:rsidR="00EB0CF3" w:rsidDel="0031705F">
          <w:rPr>
            <w:color w:val="000000" w:themeColor="text1"/>
          </w:rPr>
          <w:delText>.</w:delText>
        </w:r>
      </w:del>
      <w:r w:rsidR="00EB0CF3">
        <w:rPr>
          <w:color w:val="000000" w:themeColor="text1"/>
        </w:rPr>
        <w:t xml:space="preserve"> </w:t>
      </w:r>
    </w:p>
    <w:p w14:paraId="235E98EE" w14:textId="75AC6159" w:rsidR="00E51B50" w:rsidRPr="00E51B50" w:rsidRDefault="00E51B50" w:rsidP="00E51B50">
      <w:pPr>
        <w:rPr>
          <w:del w:id="1144" w:author="Thulani Ndaba" w:date="2022-09-20T17:30:00Z"/>
        </w:rPr>
      </w:pPr>
    </w:p>
    <w:p w14:paraId="27220455" w14:textId="57849BE0" w:rsidR="005A2477" w:rsidRPr="00953BC7" w:rsidRDefault="005A2477">
      <w:pPr>
        <w:pStyle w:val="Bullet1"/>
        <w:numPr>
          <w:ilvl w:val="0"/>
          <w:numId w:val="0"/>
        </w:numPr>
        <w:rPr>
          <w:rFonts w:eastAsia="Calibri" w:cs="Calibri"/>
          <w:color w:val="333333"/>
          <w:lang w:eastAsia="en-US"/>
        </w:rPr>
        <w:pPrChange w:id="1145" w:author="Thulani Ndaba" w:date="2022-09-20T19:44:00Z">
          <w:pPr>
            <w:pStyle w:val="Bullet1"/>
          </w:pPr>
        </w:pPrChange>
      </w:pPr>
      <w:del w:id="1146" w:author="Thulani Ndaba" w:date="2022-09-20T17:30:00Z">
        <w:r w:rsidRPr="00953BC7">
          <w:rPr>
            <w:color w:val="333333"/>
          </w:rPr>
          <w:br w:type="page"/>
        </w:r>
      </w:del>
    </w:p>
    <w:p w14:paraId="239EEDF3" w14:textId="77777777" w:rsidR="001B68DA" w:rsidRPr="00953BC7" w:rsidRDefault="001B68DA" w:rsidP="005D3B2A">
      <w:pPr>
        <w:rPr>
          <w:ins w:id="1147" w:author="Thulani Ndaba" w:date="2022-09-20T17:31:00Z"/>
          <w:color w:val="333333"/>
        </w:rPr>
      </w:pPr>
    </w:p>
    <w:p w14:paraId="070394F1" w14:textId="77777777" w:rsidR="00342E02" w:rsidRDefault="00342E02" w:rsidP="005D3B2A">
      <w:pPr>
        <w:rPr>
          <w:ins w:id="1148" w:author="Thulani Ndaba" w:date="2022-09-20T17:32:00Z"/>
          <w:color w:val="333333"/>
        </w:rPr>
        <w:sectPr w:rsidR="00342E02" w:rsidSect="006C75D2">
          <w:pgSz w:w="11907" w:h="16840" w:code="9"/>
          <w:pgMar w:top="1985" w:right="1179" w:bottom="1134" w:left="1179" w:header="709" w:footer="425" w:gutter="0"/>
          <w:pgNumType w:start="1"/>
          <w:cols w:space="708"/>
          <w:docGrid w:linePitch="360"/>
        </w:sectPr>
      </w:pPr>
      <w:bookmarkStart w:id="1149" w:name="Key_Risks,_Recommendations_&amp;_Actions"/>
      <w:bookmarkEnd w:id="1149"/>
    </w:p>
    <w:p w14:paraId="1C6D838C" w14:textId="77777777" w:rsidR="00342E02" w:rsidRPr="00953BC7" w:rsidRDefault="00342E02" w:rsidP="005D3B2A">
      <w:pPr>
        <w:rPr>
          <w:color w:val="333333"/>
        </w:rPr>
      </w:pPr>
    </w:p>
    <w:p w14:paraId="231B4391" w14:textId="77777777" w:rsidR="00257DC7" w:rsidRPr="00953BC7" w:rsidRDefault="00257DC7" w:rsidP="001057C5">
      <w:pPr>
        <w:pStyle w:val="Heading2"/>
      </w:pPr>
      <w:bookmarkStart w:id="1150" w:name="_Toc115101794"/>
      <w:r w:rsidRPr="00953BC7">
        <w:t>Key</w:t>
      </w:r>
      <w:r w:rsidRPr="00953BC7">
        <w:rPr>
          <w:spacing w:val="-12"/>
        </w:rPr>
        <w:t xml:space="preserve"> </w:t>
      </w:r>
      <w:r w:rsidRPr="00953BC7">
        <w:t>Risks,</w:t>
      </w:r>
      <w:r w:rsidRPr="00953BC7">
        <w:rPr>
          <w:spacing w:val="-17"/>
        </w:rPr>
        <w:t xml:space="preserve"> </w:t>
      </w:r>
      <w:commentRangeStart w:id="1151"/>
      <w:r w:rsidRPr="00953BC7">
        <w:t>Recommendations</w:t>
      </w:r>
      <w:r w:rsidRPr="00953BC7">
        <w:rPr>
          <w:spacing w:val="-9"/>
        </w:rPr>
        <w:t xml:space="preserve"> </w:t>
      </w:r>
      <w:r w:rsidRPr="00953BC7">
        <w:t>&amp;</w:t>
      </w:r>
      <w:r w:rsidRPr="00953BC7">
        <w:rPr>
          <w:spacing w:val="-5"/>
        </w:rPr>
        <w:t xml:space="preserve"> </w:t>
      </w:r>
      <w:r w:rsidRPr="00953BC7">
        <w:t>Actions</w:t>
      </w:r>
      <w:bookmarkEnd w:id="1150"/>
      <w:commentRangeEnd w:id="1151"/>
      <w:r w:rsidR="00DC0911">
        <w:rPr>
          <w:rStyle w:val="CommentReference"/>
          <w:rFonts w:ascii="Verdana" w:hAnsi="Verdana" w:cs="Times New Roman"/>
          <w:color w:val="auto"/>
        </w:rPr>
        <w:commentReference w:id="1151"/>
      </w:r>
    </w:p>
    <w:p w14:paraId="67FBE5AB" w14:textId="77777777" w:rsidR="002470EF" w:rsidRPr="00953BC7" w:rsidRDefault="002470EF" w:rsidP="002470EF">
      <w:pPr>
        <w:rPr>
          <w:lang w:eastAsia="en-US"/>
        </w:rPr>
      </w:pPr>
    </w:p>
    <w:p w14:paraId="45A6C2B6" w14:textId="3FEE7AF7" w:rsidR="00257DC7" w:rsidRDefault="00257DC7" w:rsidP="00257DC7">
      <w:r w:rsidRPr="00310E6B">
        <w:t>The</w:t>
      </w:r>
      <w:r w:rsidRPr="00310E6B">
        <w:rPr>
          <w:spacing w:val="4"/>
        </w:rPr>
        <w:t xml:space="preserve"> </w:t>
      </w:r>
      <w:r w:rsidRPr="00310E6B">
        <w:t>following</w:t>
      </w:r>
      <w:r w:rsidRPr="00310E6B">
        <w:rPr>
          <w:spacing w:val="7"/>
        </w:rPr>
        <w:t xml:space="preserve"> </w:t>
      </w:r>
      <w:r w:rsidRPr="00310E6B">
        <w:t>key</w:t>
      </w:r>
      <w:r w:rsidRPr="00310E6B">
        <w:rPr>
          <w:spacing w:val="3"/>
        </w:rPr>
        <w:t xml:space="preserve"> </w:t>
      </w:r>
      <w:r w:rsidRPr="00310E6B">
        <w:t>risk</w:t>
      </w:r>
      <w:ins w:id="1152" w:author="Chanda Nxumalo" w:date="2022-09-28T06:34:00Z">
        <w:r w:rsidR="00DE2181">
          <w:t>s</w:t>
        </w:r>
      </w:ins>
      <w:r w:rsidRPr="00310E6B">
        <w:rPr>
          <w:spacing w:val="4"/>
        </w:rPr>
        <w:t xml:space="preserve"> </w:t>
      </w:r>
      <w:r w:rsidRPr="00310E6B">
        <w:t>were</w:t>
      </w:r>
      <w:r w:rsidRPr="00310E6B">
        <w:rPr>
          <w:spacing w:val="7"/>
        </w:rPr>
        <w:t xml:space="preserve"> </w:t>
      </w:r>
      <w:commentRangeStart w:id="1153"/>
      <w:r w:rsidRPr="00310E6B">
        <w:t>identiﬁed</w:t>
      </w:r>
      <w:ins w:id="1154" w:author="Chanda Nxumalo" w:date="2022-09-28T07:22:00Z">
        <w:r w:rsidR="00AC0724">
          <w:rPr>
            <w:spacing w:val="6"/>
          </w:rPr>
          <w:t>:</w:t>
        </w:r>
      </w:ins>
      <w:commentRangeEnd w:id="1153"/>
      <w:ins w:id="1155" w:author="Chanda Nxumalo" w:date="2022-09-28T07:23:00Z">
        <w:r w:rsidR="00FC32A7">
          <w:rPr>
            <w:rStyle w:val="CommentReference"/>
            <w:rFonts w:ascii="Verdana" w:hAnsi="Verdana"/>
          </w:rPr>
          <w:commentReference w:id="1153"/>
        </w:r>
      </w:ins>
      <w:del w:id="1156" w:author="Chanda Nxumalo" w:date="2022-09-28T07:22:00Z">
        <w:r w:rsidRPr="00310E6B">
          <w:rPr>
            <w:spacing w:val="6"/>
          </w:rPr>
          <w:delText xml:space="preserve"> </w:delText>
        </w:r>
        <w:r w:rsidRPr="00310E6B">
          <w:delText>in</w:delText>
        </w:r>
        <w:r w:rsidRPr="00310E6B">
          <w:rPr>
            <w:spacing w:val="7"/>
          </w:rPr>
          <w:delText xml:space="preserve"> </w:delText>
        </w:r>
        <w:r w:rsidRPr="00310E6B">
          <w:delText>report</w:delText>
        </w:r>
        <w:r w:rsidRPr="00310E6B">
          <w:rPr>
            <w:spacing w:val="6"/>
          </w:rPr>
          <w:delText xml:space="preserve"> </w:delText>
        </w:r>
        <w:r w:rsidRPr="00310E6B">
          <w:delText>month.</w:delText>
        </w:r>
      </w:del>
    </w:p>
    <w:p w14:paraId="2988A80B" w14:textId="77777777" w:rsidR="00B06D3A" w:rsidRDefault="00B06D3A" w:rsidP="00257DC7"/>
    <w:tbl>
      <w:tblPr>
        <w:tblStyle w:val="TableGridLight"/>
        <w:tblW w:w="13618" w:type="dxa"/>
        <w:jc w:val="center"/>
        <w:tblLook w:val="04A0" w:firstRow="1" w:lastRow="0" w:firstColumn="1" w:lastColumn="0" w:noHBand="0" w:noVBand="1"/>
        <w:tblPrChange w:id="1157" w:author="Chanda Nxumalo" w:date="2022-09-28T07:33:00Z">
          <w:tblPr>
            <w:tblStyle w:val="TableGridLight"/>
            <w:tblW w:w="9539" w:type="dxa"/>
            <w:jc w:val="center"/>
            <w:tblLook w:val="04A0" w:firstRow="1" w:lastRow="0" w:firstColumn="1" w:lastColumn="0" w:noHBand="0" w:noVBand="1"/>
          </w:tblPr>
        </w:tblPrChange>
      </w:tblPr>
      <w:tblGrid>
        <w:gridCol w:w="2122"/>
        <w:gridCol w:w="4252"/>
        <w:gridCol w:w="727"/>
        <w:gridCol w:w="3100"/>
        <w:gridCol w:w="3417"/>
        <w:tblGridChange w:id="1158">
          <w:tblGrid>
            <w:gridCol w:w="1584"/>
            <w:gridCol w:w="3451"/>
            <w:gridCol w:w="816"/>
            <w:gridCol w:w="1547"/>
            <w:gridCol w:w="2141"/>
          </w:tblGrid>
        </w:tblGridChange>
      </w:tblGrid>
      <w:tr w:rsidR="004E2117" w:rsidRPr="00B06D3A" w14:paraId="14CAD4FF" w14:textId="77777777" w:rsidTr="0022127A">
        <w:trPr>
          <w:trHeight w:val="111"/>
          <w:jc w:val="center"/>
          <w:trPrChange w:id="1159" w:author="Chanda Nxumalo" w:date="2022-09-28T07:33:00Z">
            <w:trPr>
              <w:trHeight w:val="111"/>
              <w:jc w:val="center"/>
            </w:trPr>
          </w:trPrChange>
        </w:trPr>
        <w:tc>
          <w:tcPr>
            <w:tcW w:w="2122" w:type="dxa"/>
            <w:shd w:val="clear" w:color="auto" w:fill="5F0500"/>
            <w:noWrap/>
            <w:hideMark/>
            <w:tcPrChange w:id="1160" w:author="Chanda Nxumalo" w:date="2022-09-28T07:33:00Z">
              <w:tcPr>
                <w:tcW w:w="1584" w:type="dxa"/>
                <w:shd w:val="clear" w:color="auto" w:fill="5F0500"/>
                <w:noWrap/>
                <w:hideMark/>
              </w:tcPr>
            </w:tcPrChange>
          </w:tcPr>
          <w:p w14:paraId="7AA3855C" w14:textId="77777777" w:rsidR="00B06D3A" w:rsidRPr="00B06D3A" w:rsidRDefault="00B06D3A" w:rsidP="00B06D3A">
            <w:pPr>
              <w:rPr>
                <w:rFonts w:cs="Calibri"/>
                <w:b/>
                <w:bCs/>
                <w:color w:val="FFFFFF" w:themeColor="background1"/>
                <w:lang w:val="en-ZA" w:eastAsia="en-ZA"/>
              </w:rPr>
            </w:pPr>
            <w:r w:rsidRPr="00B06D3A">
              <w:rPr>
                <w:rFonts w:cs="Calibri"/>
                <w:b/>
                <w:bCs/>
                <w:color w:val="FFFFFF" w:themeColor="background1"/>
                <w:lang w:eastAsia="en-ZA"/>
              </w:rPr>
              <w:t>Key Risks</w:t>
            </w:r>
          </w:p>
        </w:tc>
        <w:tc>
          <w:tcPr>
            <w:tcW w:w="4252" w:type="dxa"/>
            <w:shd w:val="clear" w:color="auto" w:fill="5F0500"/>
            <w:noWrap/>
            <w:hideMark/>
            <w:tcPrChange w:id="1161" w:author="Chanda Nxumalo" w:date="2022-09-28T07:33:00Z">
              <w:tcPr>
                <w:tcW w:w="3451" w:type="dxa"/>
                <w:shd w:val="clear" w:color="auto" w:fill="5F0500"/>
                <w:noWrap/>
                <w:hideMark/>
              </w:tcPr>
            </w:tcPrChange>
          </w:tcPr>
          <w:p w14:paraId="6E4012AE" w14:textId="77777777" w:rsidR="00B06D3A" w:rsidRPr="00B06D3A" w:rsidRDefault="00B06D3A" w:rsidP="00B06D3A">
            <w:pPr>
              <w:rPr>
                <w:rFonts w:cs="Calibri"/>
                <w:b/>
                <w:bCs/>
                <w:color w:val="FFFFFF" w:themeColor="background1"/>
                <w:lang w:val="en-ZA" w:eastAsia="en-ZA"/>
              </w:rPr>
            </w:pPr>
            <w:r w:rsidRPr="00B06D3A">
              <w:rPr>
                <w:rFonts w:cs="Calibri"/>
                <w:b/>
                <w:bCs/>
                <w:color w:val="FFFFFF" w:themeColor="background1"/>
                <w:lang w:eastAsia="en-ZA"/>
              </w:rPr>
              <w:t>Description</w:t>
            </w:r>
            <w:del w:id="1162" w:author="Chanda Nxumalo" w:date="2022-09-28T07:25:00Z">
              <w:r w:rsidRPr="00B06D3A">
                <w:rPr>
                  <w:rFonts w:cs="Calibri"/>
                  <w:b/>
                  <w:bCs/>
                  <w:color w:val="FFFFFF" w:themeColor="background1"/>
                  <w:lang w:eastAsia="en-ZA"/>
                </w:rPr>
                <w:delText>s</w:delText>
              </w:r>
            </w:del>
          </w:p>
        </w:tc>
        <w:tc>
          <w:tcPr>
            <w:tcW w:w="727" w:type="dxa"/>
            <w:shd w:val="clear" w:color="auto" w:fill="5F0500"/>
            <w:tcPrChange w:id="1163" w:author="Chanda Nxumalo" w:date="2022-09-28T07:33:00Z">
              <w:tcPr>
                <w:tcW w:w="816" w:type="dxa"/>
                <w:shd w:val="clear" w:color="auto" w:fill="5F0500"/>
              </w:tcPr>
            </w:tcPrChange>
          </w:tcPr>
          <w:p w14:paraId="0680E5B1" w14:textId="5F26A10D" w:rsidR="00F66BCF" w:rsidRDefault="00F66BCF" w:rsidP="00B06D3A">
            <w:pPr>
              <w:rPr>
                <w:rFonts w:cs="Calibri"/>
                <w:b/>
                <w:bCs/>
                <w:color w:val="FFFFFF" w:themeColor="background1"/>
                <w:lang w:eastAsia="en-ZA"/>
              </w:rPr>
            </w:pPr>
            <w:ins w:id="1164" w:author="Thulani Ndaba" w:date="2022-09-20T17:34:00Z">
              <w:r>
                <w:rPr>
                  <w:rFonts w:cs="Calibri"/>
                  <w:b/>
                  <w:bCs/>
                  <w:color w:val="FFFFFF" w:themeColor="background1"/>
                  <w:lang w:eastAsia="en-ZA"/>
                </w:rPr>
                <w:t>Risk Rating</w:t>
              </w:r>
            </w:ins>
          </w:p>
        </w:tc>
        <w:tc>
          <w:tcPr>
            <w:tcW w:w="3100" w:type="dxa"/>
            <w:shd w:val="clear" w:color="auto" w:fill="5F0500"/>
            <w:noWrap/>
            <w:hideMark/>
            <w:tcPrChange w:id="1165" w:author="Chanda Nxumalo" w:date="2022-09-28T07:33:00Z">
              <w:tcPr>
                <w:tcW w:w="1547" w:type="dxa"/>
                <w:shd w:val="clear" w:color="auto" w:fill="5F0500"/>
                <w:noWrap/>
                <w:hideMark/>
              </w:tcPr>
            </w:tcPrChange>
          </w:tcPr>
          <w:p w14:paraId="2B198B95" w14:textId="14F14215" w:rsidR="00B06D3A" w:rsidRPr="00B06D3A" w:rsidRDefault="00B06D3A" w:rsidP="00B06D3A">
            <w:pPr>
              <w:rPr>
                <w:rFonts w:cs="Calibri"/>
                <w:b/>
                <w:bCs/>
                <w:color w:val="FFFFFF" w:themeColor="background1"/>
                <w:lang w:val="en-ZA" w:eastAsia="en-ZA"/>
              </w:rPr>
            </w:pPr>
            <w:commentRangeStart w:id="1166"/>
            <w:r w:rsidRPr="00B06D3A">
              <w:rPr>
                <w:rFonts w:cs="Calibri"/>
                <w:b/>
                <w:bCs/>
                <w:color w:val="FFFFFF" w:themeColor="background1"/>
                <w:lang w:eastAsia="en-ZA"/>
              </w:rPr>
              <w:t>Actions</w:t>
            </w:r>
            <w:commentRangeEnd w:id="1166"/>
            <w:r w:rsidR="006758C7">
              <w:rPr>
                <w:rStyle w:val="CommentReference"/>
                <w:rFonts w:ascii="Verdana" w:hAnsi="Verdana"/>
              </w:rPr>
              <w:commentReference w:id="1166"/>
            </w:r>
          </w:p>
        </w:tc>
        <w:tc>
          <w:tcPr>
            <w:tcW w:w="3417" w:type="dxa"/>
            <w:shd w:val="clear" w:color="auto" w:fill="5F0500"/>
            <w:noWrap/>
            <w:hideMark/>
            <w:tcPrChange w:id="1167" w:author="Chanda Nxumalo" w:date="2022-09-28T07:33:00Z">
              <w:tcPr>
                <w:tcW w:w="2141" w:type="dxa"/>
                <w:shd w:val="clear" w:color="auto" w:fill="5F0500"/>
                <w:noWrap/>
                <w:hideMark/>
              </w:tcPr>
            </w:tcPrChange>
          </w:tcPr>
          <w:p w14:paraId="0E0C9C0A" w14:textId="5B04CAE7" w:rsidR="00B06D3A" w:rsidRPr="00B06D3A" w:rsidRDefault="00B06D3A" w:rsidP="00B06D3A">
            <w:pPr>
              <w:rPr>
                <w:rFonts w:cs="Calibri"/>
                <w:b/>
                <w:bCs/>
                <w:color w:val="FFFFFF" w:themeColor="background1"/>
                <w:lang w:val="en-ZA" w:eastAsia="en-ZA"/>
              </w:rPr>
            </w:pPr>
            <w:r w:rsidRPr="00B06D3A">
              <w:rPr>
                <w:rFonts w:cs="Calibri"/>
                <w:b/>
                <w:bCs/>
                <w:color w:val="FFFFFF" w:themeColor="background1"/>
                <w:lang w:eastAsia="en-ZA"/>
              </w:rPr>
              <w:t>Recommendation</w:t>
            </w:r>
            <w:ins w:id="1168" w:author="Chanda Nxumalo" w:date="2022-09-28T06:34:00Z">
              <w:r w:rsidR="00DE2181">
                <w:rPr>
                  <w:rFonts w:cs="Calibri"/>
                  <w:b/>
                  <w:bCs/>
                  <w:color w:val="FFFFFF" w:themeColor="background1"/>
                  <w:lang w:eastAsia="en-ZA"/>
                </w:rPr>
                <w:t>s</w:t>
              </w:r>
            </w:ins>
          </w:p>
        </w:tc>
      </w:tr>
      <w:tr w:rsidR="004E2117" w:rsidRPr="00B06D3A" w14:paraId="2C1FC98F" w14:textId="77777777" w:rsidTr="0022127A">
        <w:trPr>
          <w:trHeight w:val="284"/>
          <w:jc w:val="center"/>
          <w:trPrChange w:id="1169" w:author="Chanda Nxumalo" w:date="2022-09-28T07:33:00Z">
            <w:trPr>
              <w:trHeight w:val="284"/>
              <w:jc w:val="center"/>
            </w:trPr>
          </w:trPrChange>
        </w:trPr>
        <w:tc>
          <w:tcPr>
            <w:tcW w:w="2122" w:type="dxa"/>
            <w:shd w:val="clear" w:color="auto" w:fill="FFFFFF" w:themeFill="background1"/>
            <w:noWrap/>
            <w:hideMark/>
            <w:tcPrChange w:id="1170" w:author="Chanda Nxumalo" w:date="2022-09-28T07:33:00Z">
              <w:tcPr>
                <w:tcW w:w="1584" w:type="dxa"/>
                <w:shd w:val="clear" w:color="auto" w:fill="FFFFFF" w:themeFill="background1"/>
                <w:noWrap/>
                <w:hideMark/>
              </w:tcPr>
            </w:tcPrChange>
          </w:tcPr>
          <w:p w14:paraId="4459F84E" w14:textId="1397C6C5" w:rsidR="00B06D3A" w:rsidRPr="00697052" w:rsidRDefault="00697052" w:rsidP="00B06D3A">
            <w:r>
              <w:t xml:space="preserve">Plant </w:t>
            </w:r>
            <w:commentRangeStart w:id="1171"/>
            <w:r>
              <w:t xml:space="preserve">Underperformance </w:t>
            </w:r>
            <w:commentRangeEnd w:id="1171"/>
            <w:r w:rsidR="006758C7">
              <w:rPr>
                <w:rStyle w:val="CommentReference"/>
                <w:rFonts w:ascii="Verdana" w:hAnsi="Verdana"/>
              </w:rPr>
              <w:commentReference w:id="1171"/>
            </w:r>
          </w:p>
        </w:tc>
        <w:tc>
          <w:tcPr>
            <w:tcW w:w="4252" w:type="dxa"/>
            <w:noWrap/>
            <w:hideMark/>
            <w:tcPrChange w:id="1172" w:author="Chanda Nxumalo" w:date="2022-09-28T07:33:00Z">
              <w:tcPr>
                <w:tcW w:w="3451" w:type="dxa"/>
                <w:noWrap/>
                <w:hideMark/>
              </w:tcPr>
            </w:tcPrChange>
          </w:tcPr>
          <w:p w14:paraId="4A978E9E" w14:textId="40894EC2" w:rsidR="00B06D3A" w:rsidRPr="00B06D3A" w:rsidRDefault="00BB2D65">
            <w:pPr>
              <w:jc w:val="both"/>
              <w:rPr>
                <w:lang w:val="en-ZA" w:eastAsia="en-ZA"/>
              </w:rPr>
              <w:pPrChange w:id="1173" w:author="Adam Terry" w:date="2022-09-23T19:44:00Z">
                <w:pPr/>
              </w:pPrChange>
            </w:pPr>
            <w:r w:rsidRPr="00BB2D65">
              <w:rPr>
                <w:lang w:val="en-ZA" w:eastAsia="en-ZA"/>
              </w:rPr>
              <w:t xml:space="preserve">All sites have inadequate performance compared to the predicted energy. The </w:t>
            </w:r>
            <w:r w:rsidR="004776AB">
              <w:rPr>
                <w:lang w:val="en-ZA" w:eastAsia="en-ZA"/>
              </w:rPr>
              <w:t>Operator</w:t>
            </w:r>
            <w:r w:rsidRPr="00BB2D65">
              <w:rPr>
                <w:lang w:val="en-ZA" w:eastAsia="en-ZA"/>
              </w:rPr>
              <w:t xml:space="preserve"> has stated that the inadequate performance is due to curtailment during load shedding and poor irradiance due to weather conditions at each site.</w:t>
            </w:r>
          </w:p>
        </w:tc>
        <w:tc>
          <w:tcPr>
            <w:tcW w:w="727" w:type="dxa"/>
            <w:shd w:val="clear" w:color="auto" w:fill="FF0000"/>
            <w:tcPrChange w:id="1174" w:author="Chanda Nxumalo" w:date="2022-09-28T07:33:00Z">
              <w:tcPr>
                <w:tcW w:w="816" w:type="dxa"/>
                <w:shd w:val="clear" w:color="auto" w:fill="FF0000"/>
              </w:tcPr>
            </w:tcPrChange>
          </w:tcPr>
          <w:p w14:paraId="29212841" w14:textId="7BED34A2" w:rsidR="00AA2ECC" w:rsidRPr="00A922AC" w:rsidRDefault="00AA2ECC">
            <w:pPr>
              <w:jc w:val="center"/>
              <w:rPr>
                <w:b/>
                <w:bCs/>
                <w:lang w:val="en-ZA" w:eastAsia="en-ZA"/>
              </w:rPr>
            </w:pPr>
            <w:ins w:id="1175" w:author="Thulani Ndaba" w:date="2022-09-20T17:35:00Z">
              <w:r w:rsidRPr="00AA2ECC">
                <w:rPr>
                  <w:b/>
                  <w:bCs/>
                  <w:lang w:val="en-ZA" w:eastAsia="en-ZA"/>
                  <w:rPrChange w:id="1176" w:author="Thulani Ndaba" w:date="2022-09-20T17:35:00Z">
                    <w:rPr>
                      <w:lang w:val="en-ZA" w:eastAsia="en-ZA"/>
                    </w:rPr>
                  </w:rPrChange>
                </w:rPr>
                <w:t>H</w:t>
              </w:r>
            </w:ins>
          </w:p>
        </w:tc>
        <w:tc>
          <w:tcPr>
            <w:tcW w:w="3100" w:type="dxa"/>
            <w:noWrap/>
            <w:hideMark/>
            <w:tcPrChange w:id="1177" w:author="Chanda Nxumalo" w:date="2022-09-28T07:33:00Z">
              <w:tcPr>
                <w:tcW w:w="1547" w:type="dxa"/>
                <w:noWrap/>
                <w:hideMark/>
              </w:tcPr>
            </w:tcPrChange>
          </w:tcPr>
          <w:p w14:paraId="33472BC6" w14:textId="10CD256B" w:rsidR="00B06D3A" w:rsidRPr="00B06D3A" w:rsidRDefault="00697052">
            <w:pPr>
              <w:jc w:val="both"/>
              <w:rPr>
                <w:lang w:val="en-ZA" w:eastAsia="en-ZA"/>
              </w:rPr>
              <w:pPrChange w:id="1178" w:author="Adam Terry" w:date="2022-09-23T19:44:00Z">
                <w:pPr/>
              </w:pPrChange>
            </w:pPr>
            <w:r>
              <w:rPr>
                <w:lang w:val="en-ZA" w:eastAsia="en-ZA"/>
              </w:rPr>
              <w:t xml:space="preserve">Harmattan has requested the </w:t>
            </w:r>
            <w:r w:rsidR="004776AB">
              <w:rPr>
                <w:lang w:val="en-ZA" w:eastAsia="en-ZA"/>
              </w:rPr>
              <w:t>Operator</w:t>
            </w:r>
            <w:r>
              <w:rPr>
                <w:lang w:val="en-ZA" w:eastAsia="en-ZA"/>
              </w:rPr>
              <w:t xml:space="preserve"> to provide all the unscheduled and maintenance report </w:t>
            </w:r>
            <w:proofErr w:type="gramStart"/>
            <w:r w:rsidR="00114559">
              <w:rPr>
                <w:lang w:val="en-ZA" w:eastAsia="en-ZA"/>
              </w:rPr>
              <w:t>and also</w:t>
            </w:r>
            <w:proofErr w:type="gramEnd"/>
            <w:r w:rsidR="00114559">
              <w:rPr>
                <w:lang w:val="en-ZA" w:eastAsia="en-ZA"/>
              </w:rPr>
              <w:t xml:space="preserve"> give details on why the plant is curtailed during loadshedding</w:t>
            </w:r>
            <w:r>
              <w:rPr>
                <w:lang w:val="en-ZA" w:eastAsia="en-ZA"/>
              </w:rPr>
              <w:t xml:space="preserve"> </w:t>
            </w:r>
          </w:p>
        </w:tc>
        <w:tc>
          <w:tcPr>
            <w:tcW w:w="3417" w:type="dxa"/>
            <w:noWrap/>
            <w:hideMark/>
            <w:tcPrChange w:id="1179" w:author="Chanda Nxumalo" w:date="2022-09-28T07:33:00Z">
              <w:tcPr>
                <w:tcW w:w="2141" w:type="dxa"/>
                <w:noWrap/>
                <w:hideMark/>
              </w:tcPr>
            </w:tcPrChange>
          </w:tcPr>
          <w:p w14:paraId="4C6725BE" w14:textId="7C2BD0AB" w:rsidR="00B06D3A" w:rsidRPr="00B06D3A" w:rsidRDefault="00BB2D65">
            <w:pPr>
              <w:jc w:val="both"/>
              <w:rPr>
                <w:lang w:val="en-ZA" w:eastAsia="en-ZA"/>
              </w:rPr>
              <w:pPrChange w:id="1180" w:author="Adam Terry" w:date="2022-09-23T19:44:00Z">
                <w:pPr/>
              </w:pPrChange>
            </w:pPr>
            <w:r w:rsidRPr="00BB2D65">
              <w:rPr>
                <w:lang w:val="en-ZA" w:eastAsia="en-ZA"/>
              </w:rPr>
              <w:t>Harmattan recommends using the emergency generator as a reference to continue operation during a load shedding event. The ace will need to determine if this is possible.</w:t>
            </w:r>
            <w:r w:rsidR="008A75AB">
              <w:rPr>
                <w:lang w:val="en-ZA" w:eastAsia="en-ZA"/>
              </w:rPr>
              <w:t xml:space="preserve"> Harmattan also recommends running the yield simulation to confirm if the forecasts are correct.</w:t>
            </w:r>
          </w:p>
        </w:tc>
      </w:tr>
      <w:tr w:rsidR="004E2117" w:rsidRPr="00B06D3A" w14:paraId="462C717E" w14:textId="77777777" w:rsidTr="0022127A">
        <w:trPr>
          <w:trHeight w:val="284"/>
          <w:jc w:val="center"/>
          <w:trPrChange w:id="1181" w:author="Chanda Nxumalo" w:date="2022-09-28T07:33:00Z">
            <w:trPr>
              <w:trHeight w:val="284"/>
              <w:jc w:val="center"/>
            </w:trPr>
          </w:trPrChange>
        </w:trPr>
        <w:tc>
          <w:tcPr>
            <w:tcW w:w="2122" w:type="dxa"/>
            <w:shd w:val="clear" w:color="auto" w:fill="FFFFFF" w:themeFill="background1"/>
            <w:noWrap/>
            <w:hideMark/>
            <w:tcPrChange w:id="1182" w:author="Chanda Nxumalo" w:date="2022-09-28T07:33:00Z">
              <w:tcPr>
                <w:tcW w:w="1584" w:type="dxa"/>
                <w:shd w:val="clear" w:color="auto" w:fill="FFFFFF" w:themeFill="background1"/>
                <w:noWrap/>
                <w:hideMark/>
              </w:tcPr>
            </w:tcPrChange>
          </w:tcPr>
          <w:p w14:paraId="5A843D20" w14:textId="51BBB3C1" w:rsidR="00B06D3A" w:rsidRPr="00B06D3A" w:rsidRDefault="00114559" w:rsidP="00B06D3A">
            <w:pPr>
              <w:rPr>
                <w:lang w:val="en-ZA" w:eastAsia="en-ZA"/>
              </w:rPr>
            </w:pPr>
            <w:r>
              <w:rPr>
                <w:lang w:val="en-ZA" w:eastAsia="en-ZA"/>
              </w:rPr>
              <w:t xml:space="preserve">Shading </w:t>
            </w:r>
          </w:p>
        </w:tc>
        <w:tc>
          <w:tcPr>
            <w:tcW w:w="4252" w:type="dxa"/>
            <w:noWrap/>
            <w:hideMark/>
            <w:tcPrChange w:id="1183" w:author="Chanda Nxumalo" w:date="2022-09-28T07:33:00Z">
              <w:tcPr>
                <w:tcW w:w="3451" w:type="dxa"/>
                <w:noWrap/>
                <w:hideMark/>
              </w:tcPr>
            </w:tcPrChange>
          </w:tcPr>
          <w:p w14:paraId="1E29EE16" w14:textId="67BA0BF7" w:rsidR="00B06D3A" w:rsidRPr="00B06D3A" w:rsidRDefault="00BB2D65">
            <w:pPr>
              <w:jc w:val="both"/>
              <w:rPr>
                <w:lang w:val="en-ZA" w:eastAsia="en-ZA"/>
              </w:rPr>
              <w:pPrChange w:id="1184" w:author="Adam Terry" w:date="2022-09-23T19:44:00Z">
                <w:pPr/>
              </w:pPrChange>
            </w:pPr>
            <w:r w:rsidRPr="00BB2D65">
              <w:rPr>
                <w:lang w:val="en-ZA" w:eastAsia="en-ZA"/>
              </w:rPr>
              <w:t>Harmattan have noted that some module</w:t>
            </w:r>
            <w:ins w:id="1185" w:author="Chanda Nxumalo" w:date="2022-09-28T07:24:00Z">
              <w:r w:rsidR="006758C7">
                <w:rPr>
                  <w:lang w:val="en-ZA" w:eastAsia="en-ZA"/>
                </w:rPr>
                <w:t>s</w:t>
              </w:r>
            </w:ins>
            <w:r w:rsidRPr="00BB2D65">
              <w:rPr>
                <w:lang w:val="en-ZA" w:eastAsia="en-ZA"/>
              </w:rPr>
              <w:t xml:space="preserve"> in Durbanville site </w:t>
            </w:r>
            <w:ins w:id="1186" w:author="Chanda Nxumalo" w:date="2022-09-28T07:24:00Z">
              <w:r w:rsidR="006758C7">
                <w:rPr>
                  <w:lang w:val="en-ZA" w:eastAsia="en-ZA"/>
                </w:rPr>
                <w:t>are</w:t>
              </w:r>
            </w:ins>
            <w:del w:id="1187" w:author="Chanda Nxumalo" w:date="2022-09-28T07:24:00Z">
              <w:r w:rsidR="0049259C" w:rsidRPr="00BB2D65">
                <w:rPr>
                  <w:lang w:val="en-ZA" w:eastAsia="en-ZA"/>
                </w:rPr>
                <w:delText>is</w:delText>
              </w:r>
            </w:del>
            <w:r w:rsidRPr="00BB2D65">
              <w:rPr>
                <w:lang w:val="en-ZA" w:eastAsia="en-ZA"/>
              </w:rPr>
              <w:t xml:space="preserve"> shaded by nearby trees resulting in module damage and a loss in production.</w:t>
            </w:r>
          </w:p>
        </w:tc>
        <w:tc>
          <w:tcPr>
            <w:tcW w:w="727" w:type="dxa"/>
            <w:shd w:val="clear" w:color="auto" w:fill="FF0000"/>
            <w:tcPrChange w:id="1188" w:author="Chanda Nxumalo" w:date="2022-09-28T07:33:00Z">
              <w:tcPr>
                <w:tcW w:w="816" w:type="dxa"/>
                <w:shd w:val="clear" w:color="auto" w:fill="FF0000"/>
              </w:tcPr>
            </w:tcPrChange>
          </w:tcPr>
          <w:p w14:paraId="7A92CE22" w14:textId="72B51720" w:rsidR="00AA2ECC" w:rsidRPr="00A922AC" w:rsidRDefault="00AA2ECC">
            <w:pPr>
              <w:jc w:val="center"/>
              <w:rPr>
                <w:b/>
                <w:bCs/>
                <w:lang w:val="en-ZA" w:eastAsia="en-ZA"/>
              </w:rPr>
            </w:pPr>
            <w:ins w:id="1189" w:author="Thulani Ndaba" w:date="2022-09-20T17:35:00Z">
              <w:r w:rsidRPr="00AA2ECC">
                <w:rPr>
                  <w:b/>
                  <w:bCs/>
                  <w:lang w:val="en-ZA" w:eastAsia="en-ZA"/>
                  <w:rPrChange w:id="1190" w:author="Thulani Ndaba" w:date="2022-09-20T17:35:00Z">
                    <w:rPr>
                      <w:lang w:val="en-ZA" w:eastAsia="en-ZA"/>
                    </w:rPr>
                  </w:rPrChange>
                </w:rPr>
                <w:t>H</w:t>
              </w:r>
            </w:ins>
          </w:p>
        </w:tc>
        <w:tc>
          <w:tcPr>
            <w:tcW w:w="3100" w:type="dxa"/>
            <w:noWrap/>
            <w:hideMark/>
            <w:tcPrChange w:id="1191" w:author="Chanda Nxumalo" w:date="2022-09-28T07:33:00Z">
              <w:tcPr>
                <w:tcW w:w="1547" w:type="dxa"/>
                <w:noWrap/>
                <w:hideMark/>
              </w:tcPr>
            </w:tcPrChange>
          </w:tcPr>
          <w:p w14:paraId="499F8654" w14:textId="3B5658A0" w:rsidR="00B06D3A" w:rsidRPr="00B06D3A" w:rsidRDefault="00BB2D65">
            <w:pPr>
              <w:jc w:val="both"/>
              <w:rPr>
                <w:lang w:val="en-ZA" w:eastAsia="en-ZA"/>
              </w:rPr>
              <w:pPrChange w:id="1192" w:author="Adam Terry" w:date="2022-09-23T19:44:00Z">
                <w:pPr/>
              </w:pPrChange>
            </w:pPr>
            <w:r w:rsidRPr="00BB2D65">
              <w:rPr>
                <w:lang w:val="en-ZA" w:eastAsia="en-ZA"/>
              </w:rPr>
              <w:t>According to the report submitted, no action has been taken to solve this problem</w:t>
            </w:r>
            <w:r>
              <w:rPr>
                <w:lang w:val="en-ZA" w:eastAsia="en-ZA"/>
              </w:rPr>
              <w:t>.</w:t>
            </w:r>
          </w:p>
        </w:tc>
        <w:tc>
          <w:tcPr>
            <w:tcW w:w="3417" w:type="dxa"/>
            <w:noWrap/>
            <w:hideMark/>
            <w:tcPrChange w:id="1193" w:author="Chanda Nxumalo" w:date="2022-09-28T07:33:00Z">
              <w:tcPr>
                <w:tcW w:w="2141" w:type="dxa"/>
                <w:noWrap/>
                <w:hideMark/>
              </w:tcPr>
            </w:tcPrChange>
          </w:tcPr>
          <w:p w14:paraId="07F1112C" w14:textId="06965194" w:rsidR="00B06D3A" w:rsidRPr="00B06D3A" w:rsidRDefault="00BB2D65">
            <w:pPr>
              <w:jc w:val="both"/>
              <w:rPr>
                <w:lang w:val="en-ZA" w:eastAsia="en-ZA"/>
              </w:rPr>
              <w:pPrChange w:id="1194" w:author="Adam Terry" w:date="2022-09-23T19:44:00Z">
                <w:pPr/>
              </w:pPrChange>
            </w:pPr>
            <w:r w:rsidRPr="00BB2D65">
              <w:rPr>
                <w:lang w:val="en-ZA" w:eastAsia="en-ZA"/>
              </w:rPr>
              <w:t>Harmattan would recommend cutting down the trees nearby.</w:t>
            </w:r>
          </w:p>
        </w:tc>
      </w:tr>
      <w:tr w:rsidR="004E2117" w:rsidRPr="00B06D3A" w14:paraId="060BD3F4" w14:textId="77777777" w:rsidTr="0022127A">
        <w:trPr>
          <w:trHeight w:val="284"/>
          <w:jc w:val="center"/>
          <w:trPrChange w:id="1195" w:author="Chanda Nxumalo" w:date="2022-09-28T07:33:00Z">
            <w:trPr>
              <w:trHeight w:val="284"/>
              <w:jc w:val="center"/>
            </w:trPr>
          </w:trPrChange>
        </w:trPr>
        <w:tc>
          <w:tcPr>
            <w:tcW w:w="2122" w:type="dxa"/>
            <w:shd w:val="clear" w:color="auto" w:fill="FFFFFF" w:themeFill="background1"/>
            <w:noWrap/>
            <w:hideMark/>
            <w:tcPrChange w:id="1196" w:author="Chanda Nxumalo" w:date="2022-09-28T07:33:00Z">
              <w:tcPr>
                <w:tcW w:w="1584" w:type="dxa"/>
                <w:shd w:val="clear" w:color="auto" w:fill="FFFFFF" w:themeFill="background1"/>
                <w:noWrap/>
                <w:hideMark/>
              </w:tcPr>
            </w:tcPrChange>
          </w:tcPr>
          <w:p w14:paraId="320AC491" w14:textId="7B9ED781" w:rsidR="00B06D3A" w:rsidRPr="00B06D3A" w:rsidRDefault="00136E78" w:rsidP="00B06D3A">
            <w:pPr>
              <w:rPr>
                <w:lang w:val="en-ZA" w:eastAsia="en-ZA"/>
              </w:rPr>
            </w:pPr>
            <w:r>
              <w:rPr>
                <w:lang w:val="en-ZA" w:eastAsia="en-ZA"/>
              </w:rPr>
              <w:t>I</w:t>
            </w:r>
            <w:r w:rsidR="00114559">
              <w:rPr>
                <w:lang w:val="en-ZA" w:eastAsia="en-ZA"/>
              </w:rPr>
              <w:t>nverter</w:t>
            </w:r>
            <w:r>
              <w:rPr>
                <w:lang w:val="en-ZA" w:eastAsia="en-ZA"/>
              </w:rPr>
              <w:t>s overheating</w:t>
            </w:r>
          </w:p>
        </w:tc>
        <w:tc>
          <w:tcPr>
            <w:tcW w:w="4252" w:type="dxa"/>
            <w:noWrap/>
            <w:hideMark/>
            <w:tcPrChange w:id="1197" w:author="Chanda Nxumalo" w:date="2022-09-28T07:33:00Z">
              <w:tcPr>
                <w:tcW w:w="3451" w:type="dxa"/>
                <w:noWrap/>
                <w:hideMark/>
              </w:tcPr>
            </w:tcPrChange>
          </w:tcPr>
          <w:p w14:paraId="6223C7B0" w14:textId="20565A8A" w:rsidR="00B06D3A" w:rsidRPr="00B06D3A" w:rsidRDefault="00BB2D65">
            <w:pPr>
              <w:jc w:val="both"/>
              <w:rPr>
                <w:lang w:val="en-ZA" w:eastAsia="en-ZA"/>
              </w:rPr>
              <w:pPrChange w:id="1198" w:author="Adam Terry" w:date="2022-09-23T19:44:00Z">
                <w:pPr/>
              </w:pPrChange>
            </w:pPr>
            <w:r w:rsidRPr="00BB2D65">
              <w:rPr>
                <w:lang w:val="en-ZA" w:eastAsia="en-ZA"/>
              </w:rPr>
              <w:t xml:space="preserve">The inverter at </w:t>
            </w:r>
            <w:proofErr w:type="spellStart"/>
            <w:r w:rsidRPr="00BB2D65">
              <w:rPr>
                <w:lang w:val="en-ZA" w:eastAsia="en-ZA"/>
              </w:rPr>
              <w:t>Vergelegen</w:t>
            </w:r>
            <w:proofErr w:type="spellEnd"/>
            <w:r w:rsidRPr="00BB2D65">
              <w:rPr>
                <w:lang w:val="en-ZA" w:eastAsia="en-ZA"/>
              </w:rPr>
              <w:t xml:space="preserve"> </w:t>
            </w:r>
            <w:ins w:id="1199" w:author="Chanda Nxumalo" w:date="2022-09-28T07:26:00Z">
              <w:r w:rsidR="00F426A3">
                <w:rPr>
                  <w:lang w:val="en-ZA" w:eastAsia="en-ZA"/>
                </w:rPr>
                <w:t xml:space="preserve">is </w:t>
              </w:r>
            </w:ins>
            <w:r w:rsidRPr="00BB2D65">
              <w:rPr>
                <w:lang w:val="en-ZA" w:eastAsia="en-ZA"/>
              </w:rPr>
              <w:t>overheat</w:t>
            </w:r>
            <w:ins w:id="1200" w:author="Chanda Nxumalo" w:date="2022-09-28T07:26:00Z">
              <w:r w:rsidR="00F426A3">
                <w:rPr>
                  <w:lang w:val="en-ZA" w:eastAsia="en-ZA"/>
                </w:rPr>
                <w:t>ing</w:t>
              </w:r>
            </w:ins>
            <w:del w:id="1201" w:author="Chanda Nxumalo" w:date="2022-09-28T07:26:00Z">
              <w:r w:rsidRPr="00BB2D65" w:rsidDel="00F426A3">
                <w:rPr>
                  <w:lang w:val="en-ZA" w:eastAsia="en-ZA"/>
                </w:rPr>
                <w:delText>s</w:delText>
              </w:r>
            </w:del>
            <w:r w:rsidRPr="00BB2D65">
              <w:rPr>
                <w:lang w:val="en-ZA" w:eastAsia="en-ZA"/>
              </w:rPr>
              <w:t xml:space="preserve"> due to poor ventilation, causing production losses. Harmattan notes that the inverters were not operated above 60 ˚C at the beginning of the </w:t>
            </w:r>
            <w:del w:id="1202" w:author="Chanda Nxumalo" w:date="2022-09-28T07:26:00Z">
              <w:r w:rsidRPr="00BB2D65">
                <w:rPr>
                  <w:lang w:val="en-ZA" w:eastAsia="en-ZA"/>
                </w:rPr>
                <w:delText xml:space="preserve">fall </w:delText>
              </w:r>
            </w:del>
            <w:ins w:id="1203" w:author="Chanda Nxumalo" w:date="2022-09-28T07:26:00Z">
              <w:r w:rsidR="00F426A3">
                <w:rPr>
                  <w:lang w:val="en-ZA" w:eastAsia="en-ZA"/>
                </w:rPr>
                <w:t xml:space="preserve">autumn </w:t>
              </w:r>
            </w:ins>
            <w:r w:rsidRPr="00BB2D65">
              <w:rPr>
                <w:lang w:val="en-ZA" w:eastAsia="en-ZA"/>
              </w:rPr>
              <w:t>and winter seasons. We note that with the transition to the summer season, the inverter temperature increases and is operated above the maximum temperature.</w:t>
            </w:r>
          </w:p>
        </w:tc>
        <w:tc>
          <w:tcPr>
            <w:tcW w:w="727" w:type="dxa"/>
            <w:shd w:val="clear" w:color="auto" w:fill="FF0000"/>
            <w:tcPrChange w:id="1204" w:author="Chanda Nxumalo" w:date="2022-09-28T07:33:00Z">
              <w:tcPr>
                <w:tcW w:w="816" w:type="dxa"/>
                <w:shd w:val="clear" w:color="auto" w:fill="FF0000"/>
              </w:tcPr>
            </w:tcPrChange>
          </w:tcPr>
          <w:p w14:paraId="131EE3E4" w14:textId="4071E1A3" w:rsidR="00AA2ECC" w:rsidRPr="00A922AC" w:rsidRDefault="00AA2ECC">
            <w:pPr>
              <w:jc w:val="center"/>
              <w:rPr>
                <w:b/>
                <w:bCs/>
                <w:lang w:val="en-ZA" w:eastAsia="en-ZA"/>
              </w:rPr>
            </w:pPr>
            <w:ins w:id="1205" w:author="Thulani Ndaba" w:date="2022-09-20T17:35:00Z">
              <w:r w:rsidRPr="00AA2ECC">
                <w:rPr>
                  <w:b/>
                  <w:bCs/>
                  <w:lang w:val="en-ZA" w:eastAsia="en-ZA"/>
                  <w:rPrChange w:id="1206" w:author="Thulani Ndaba" w:date="2022-09-20T17:35:00Z">
                    <w:rPr>
                      <w:lang w:val="en-ZA" w:eastAsia="en-ZA"/>
                    </w:rPr>
                  </w:rPrChange>
                </w:rPr>
                <w:t>H</w:t>
              </w:r>
            </w:ins>
          </w:p>
        </w:tc>
        <w:tc>
          <w:tcPr>
            <w:tcW w:w="3100" w:type="dxa"/>
            <w:noWrap/>
            <w:hideMark/>
            <w:tcPrChange w:id="1207" w:author="Chanda Nxumalo" w:date="2022-09-28T07:33:00Z">
              <w:tcPr>
                <w:tcW w:w="1547" w:type="dxa"/>
                <w:noWrap/>
                <w:hideMark/>
              </w:tcPr>
            </w:tcPrChange>
          </w:tcPr>
          <w:p w14:paraId="11B0A30D" w14:textId="7AA1253F" w:rsidR="00B06D3A" w:rsidRPr="00B06D3A" w:rsidRDefault="00BB2D65">
            <w:pPr>
              <w:jc w:val="both"/>
              <w:rPr>
                <w:lang w:val="en-ZA" w:eastAsia="en-ZA"/>
              </w:rPr>
              <w:pPrChange w:id="1208" w:author="Adam Terry" w:date="2022-09-23T19:44:00Z">
                <w:pPr/>
              </w:pPrChange>
            </w:pPr>
            <w:r w:rsidRPr="00BB2D65">
              <w:rPr>
                <w:lang w:val="en-ZA" w:eastAsia="en-ZA"/>
              </w:rPr>
              <w:t xml:space="preserve">The </w:t>
            </w:r>
            <w:r w:rsidR="004776AB">
              <w:rPr>
                <w:lang w:val="en-ZA" w:eastAsia="en-ZA"/>
              </w:rPr>
              <w:t>Operator</w:t>
            </w:r>
            <w:r w:rsidRPr="00BB2D65">
              <w:rPr>
                <w:lang w:val="en-ZA" w:eastAsia="en-ZA"/>
              </w:rPr>
              <w:t>s have stated that Mediclinic will install the ventilation system, but this has not happened.</w:t>
            </w:r>
          </w:p>
        </w:tc>
        <w:tc>
          <w:tcPr>
            <w:tcW w:w="3417" w:type="dxa"/>
            <w:noWrap/>
            <w:hideMark/>
            <w:tcPrChange w:id="1209" w:author="Chanda Nxumalo" w:date="2022-09-28T07:33:00Z">
              <w:tcPr>
                <w:tcW w:w="2141" w:type="dxa"/>
                <w:noWrap/>
                <w:hideMark/>
              </w:tcPr>
            </w:tcPrChange>
          </w:tcPr>
          <w:p w14:paraId="406BE3B8" w14:textId="532C060D" w:rsidR="007142E6" w:rsidRPr="007142E6" w:rsidRDefault="007142E6">
            <w:pPr>
              <w:jc w:val="both"/>
              <w:rPr>
                <w:lang w:val="en-ZA" w:eastAsia="en-ZA"/>
              </w:rPr>
              <w:pPrChange w:id="1210" w:author="Adam Terry" w:date="2022-09-23T19:44:00Z">
                <w:pPr/>
              </w:pPrChange>
            </w:pPr>
            <w:r>
              <w:rPr>
                <w:lang w:val="en-ZA" w:eastAsia="en-ZA"/>
              </w:rPr>
              <w:t xml:space="preserve"> </w:t>
            </w:r>
            <w:r w:rsidR="00BB2D65" w:rsidRPr="00BB2D65">
              <w:rPr>
                <w:lang w:val="en-ZA" w:eastAsia="en-ZA"/>
              </w:rPr>
              <w:t>Harmattan recommends that Aces conduct further heat testing at other sites to determine if they are experiencing similar problems. Harmattan recommends that Aces Mediclinic submit specifications for the cooling required to keep the inverter at a safe operating temperature.</w:t>
            </w:r>
            <w:ins w:id="1211" w:author="Mutali Nepfumbada" w:date="2022-09-21T14:08:00Z">
              <w:r w:rsidR="00A037DD">
                <w:rPr>
                  <w:lang w:val="en-ZA" w:eastAsia="en-ZA"/>
                </w:rPr>
                <w:t xml:space="preserve"> Harmattan will re</w:t>
              </w:r>
              <w:r w:rsidR="005118E7">
                <w:rPr>
                  <w:lang w:val="en-ZA" w:eastAsia="en-ZA"/>
                </w:rPr>
                <w:t>view the specification and costing.</w:t>
              </w:r>
            </w:ins>
          </w:p>
        </w:tc>
      </w:tr>
      <w:tr w:rsidR="00741F51" w:rsidRPr="00B06D3A" w14:paraId="0123C0A9" w14:textId="77777777" w:rsidTr="0022127A">
        <w:trPr>
          <w:trHeight w:val="284"/>
          <w:jc w:val="center"/>
          <w:trPrChange w:id="1212" w:author="Chanda Nxumalo" w:date="2022-09-28T07:33:00Z">
            <w:trPr>
              <w:trHeight w:val="284"/>
              <w:jc w:val="center"/>
            </w:trPr>
          </w:trPrChange>
        </w:trPr>
        <w:tc>
          <w:tcPr>
            <w:tcW w:w="2122" w:type="dxa"/>
            <w:shd w:val="clear" w:color="auto" w:fill="FFFFFF" w:themeFill="background1"/>
            <w:noWrap/>
            <w:tcPrChange w:id="1213" w:author="Chanda Nxumalo" w:date="2022-09-28T07:33:00Z">
              <w:tcPr>
                <w:tcW w:w="1584" w:type="dxa"/>
                <w:shd w:val="clear" w:color="auto" w:fill="FFFFFF" w:themeFill="background1"/>
                <w:noWrap/>
              </w:tcPr>
            </w:tcPrChange>
          </w:tcPr>
          <w:p w14:paraId="5CA6A004" w14:textId="37FC1ECC" w:rsidR="00741F51" w:rsidRDefault="002C65FB" w:rsidP="00B06D3A">
            <w:pPr>
              <w:rPr>
                <w:lang w:val="en-ZA" w:eastAsia="en-ZA"/>
              </w:rPr>
            </w:pPr>
            <w:r w:rsidRPr="002C65FB">
              <w:rPr>
                <w:lang w:val="en-ZA" w:eastAsia="en-ZA"/>
              </w:rPr>
              <w:t>Performance Guarantee</w:t>
            </w:r>
          </w:p>
        </w:tc>
        <w:tc>
          <w:tcPr>
            <w:tcW w:w="4252" w:type="dxa"/>
            <w:noWrap/>
            <w:tcPrChange w:id="1214" w:author="Chanda Nxumalo" w:date="2022-09-28T07:33:00Z">
              <w:tcPr>
                <w:tcW w:w="3451" w:type="dxa"/>
                <w:noWrap/>
              </w:tcPr>
            </w:tcPrChange>
          </w:tcPr>
          <w:p w14:paraId="7A3C1453" w14:textId="7F6249FA" w:rsidR="00CB47F2" w:rsidRPr="00CB47F2" w:rsidRDefault="00CB47F2">
            <w:pPr>
              <w:jc w:val="both"/>
              <w:rPr>
                <w:lang w:val="en-ZA" w:eastAsia="en-ZA"/>
              </w:rPr>
              <w:pPrChange w:id="1215" w:author="Adam Terry" w:date="2022-09-23T19:44:00Z">
                <w:pPr/>
              </w:pPrChange>
            </w:pPr>
            <w:r>
              <w:rPr>
                <w:lang w:val="en-ZA" w:eastAsia="en-ZA"/>
              </w:rPr>
              <w:t xml:space="preserve">Harmattan note that </w:t>
            </w:r>
            <w:r w:rsidRPr="00CB47F2">
              <w:rPr>
                <w:lang w:val="en-ZA" w:eastAsia="en-ZA"/>
              </w:rPr>
              <w:t xml:space="preserve">Durbanville, </w:t>
            </w:r>
            <w:proofErr w:type="spellStart"/>
            <w:r w:rsidRPr="00CB47F2">
              <w:rPr>
                <w:lang w:val="en-ZA" w:eastAsia="en-ZA"/>
              </w:rPr>
              <w:t>Vergelegen</w:t>
            </w:r>
            <w:proofErr w:type="spellEnd"/>
            <w:r w:rsidRPr="00CB47F2">
              <w:rPr>
                <w:lang w:val="en-ZA" w:eastAsia="en-ZA"/>
              </w:rPr>
              <w:t xml:space="preserve">, and Midstream started </w:t>
            </w:r>
            <w:commentRangeStart w:id="1216"/>
            <w:r w:rsidRPr="00CB47F2">
              <w:rPr>
                <w:lang w:val="en-ZA" w:eastAsia="en-ZA"/>
              </w:rPr>
              <w:t xml:space="preserve">operation in October </w:t>
            </w:r>
            <w:r w:rsidR="00CE5D65">
              <w:rPr>
                <w:lang w:val="en-ZA" w:eastAsia="en-ZA"/>
              </w:rPr>
              <w:t>2022</w:t>
            </w:r>
            <w:r w:rsidRPr="00CB47F2">
              <w:rPr>
                <w:lang w:val="en-ZA" w:eastAsia="en-ZA"/>
              </w:rPr>
              <w:t xml:space="preserve">, we do not have irradiance data until March </w:t>
            </w:r>
            <w:r w:rsidR="00CE5D65">
              <w:rPr>
                <w:lang w:val="en-ZA" w:eastAsia="en-ZA"/>
              </w:rPr>
              <w:t>2022</w:t>
            </w:r>
            <w:r w:rsidRPr="00CB47F2">
              <w:rPr>
                <w:lang w:val="en-ZA" w:eastAsia="en-ZA"/>
              </w:rPr>
              <w:t>. We cannot use the following formula to adjust generation for 12 months.</w:t>
            </w:r>
          </w:p>
          <w:p w14:paraId="6DE4BADF" w14:textId="77777777" w:rsidR="00CB47F2" w:rsidRPr="00CB47F2" w:rsidRDefault="00CB47F2" w:rsidP="00CB47F2">
            <w:pPr>
              <w:rPr>
                <w:lang w:val="en-ZA" w:eastAsia="en-ZA"/>
              </w:rPr>
            </w:pPr>
          </w:p>
          <w:p w14:paraId="7AE1EDA0" w14:textId="09316786" w:rsidR="00CB47F2" w:rsidRPr="00A106E6" w:rsidRDefault="00000000" w:rsidP="00CB47F2">
            <w:pPr>
              <w:rPr>
                <w:sz w:val="18"/>
                <w:szCs w:val="18"/>
                <w:lang w:val="en-ZA" w:eastAsia="en-ZA"/>
                <w:rPrChange w:id="1217" w:author="Mutali Nepfumbada" w:date="2022-09-21T14:02:00Z">
                  <w:rPr>
                    <w:lang w:val="en-ZA" w:eastAsia="en-ZA"/>
                  </w:rPr>
                </w:rPrChange>
              </w:rPr>
            </w:pPr>
            <m:oMathPara>
              <m:oMath>
                <m:sSub>
                  <m:sSubPr>
                    <m:ctrlPr>
                      <w:rPr>
                        <w:rFonts w:ascii="Cambria Math" w:eastAsiaTheme="minorEastAsia" w:hAnsi="Cambria Math"/>
                        <w:i/>
                        <w:iCs/>
                        <w:color w:val="000000" w:themeColor="text1"/>
                        <w:sz w:val="18"/>
                        <w:szCs w:val="18"/>
                      </w:rPr>
                    </m:ctrlPr>
                  </m:sSubPr>
                  <m:e>
                    <m:sSub>
                      <m:sSubPr>
                        <m:ctrlPr>
                          <w:rPr>
                            <w:rFonts w:ascii="Cambria Math" w:eastAsiaTheme="minorEastAsia" w:hAnsi="Cambria Math"/>
                            <w:i/>
                            <w:iCs/>
                            <w:color w:val="000000" w:themeColor="text1"/>
                            <w:sz w:val="18"/>
                            <w:szCs w:val="18"/>
                          </w:rPr>
                        </m:ctrlPr>
                      </m:sSubPr>
                      <m:e>
                        <m:r>
                          <w:rPr>
                            <w:rFonts w:ascii="Cambria Math" w:eastAsiaTheme="minorEastAsia" w:hAnsi="Cambria Math"/>
                            <w:color w:val="000000" w:themeColor="text1"/>
                            <w:sz w:val="18"/>
                            <w:szCs w:val="18"/>
                            <w:rPrChange w:id="1218" w:author="Mutali Nepfumbada" w:date="2022-09-21T14:02:00Z">
                              <w:rPr>
                                <w:rFonts w:ascii="Cambria Math" w:eastAsiaTheme="minorEastAsia" w:hAnsi="Cambria Math"/>
                                <w:color w:val="000000" w:themeColor="text1"/>
                                <w:sz w:val="22"/>
                              </w:rPr>
                            </w:rPrChange>
                          </w:rPr>
                          <m:t>Generation</m:t>
                        </m:r>
                      </m:e>
                      <m:sub>
                        <m:r>
                          <w:rPr>
                            <w:rFonts w:ascii="Cambria Math" w:eastAsiaTheme="minorEastAsia" w:hAnsi="Cambria Math"/>
                            <w:color w:val="000000" w:themeColor="text1"/>
                            <w:sz w:val="18"/>
                            <w:szCs w:val="18"/>
                            <w:rPrChange w:id="1219" w:author="Mutali Nepfumbada" w:date="2022-09-21T14:02:00Z">
                              <w:rPr>
                                <w:rFonts w:ascii="Cambria Math" w:eastAsiaTheme="minorEastAsia" w:hAnsi="Cambria Math"/>
                                <w:color w:val="000000" w:themeColor="text1"/>
                                <w:sz w:val="22"/>
                              </w:rPr>
                            </w:rPrChange>
                          </w:rPr>
                          <m:t>adjusted</m:t>
                        </m:r>
                      </m:sub>
                    </m:sSub>
                    <m:r>
                      <w:rPr>
                        <w:rFonts w:ascii="Cambria Math" w:eastAsiaTheme="minorEastAsia" w:hAnsi="Cambria Math"/>
                        <w:color w:val="000000" w:themeColor="text1"/>
                        <w:sz w:val="18"/>
                        <w:szCs w:val="18"/>
                        <w:rPrChange w:id="1220" w:author="Mutali Nepfumbada" w:date="2022-09-21T14:02:00Z">
                          <w:rPr>
                            <w:rFonts w:ascii="Cambria Math" w:eastAsiaTheme="minorEastAsia" w:hAnsi="Cambria Math"/>
                            <w:color w:val="000000" w:themeColor="text1"/>
                            <w:sz w:val="22"/>
                          </w:rPr>
                        </w:rPrChange>
                      </w:rPr>
                      <m:t xml:space="preserve"> =</m:t>
                    </m:r>
                    <m:r>
                      <w:rPr>
                        <w:rFonts w:ascii="Cambria Math" w:eastAsiaTheme="minorEastAsia" w:hAnsi="Cambria Math"/>
                        <w:color w:val="000000" w:themeColor="text1"/>
                        <w:sz w:val="18"/>
                        <w:szCs w:val="18"/>
                        <w:rPrChange w:id="1221" w:author="Mutali Nepfumbada" w:date="2022-09-21T14:02:00Z">
                          <w:rPr>
                            <w:rFonts w:ascii="Cambria Math" w:eastAsiaTheme="minorEastAsia" w:hAnsi="Cambria Math"/>
                            <w:color w:val="000000" w:themeColor="text1"/>
                            <w:sz w:val="22"/>
                          </w:rPr>
                        </w:rPrChange>
                      </w:rPr>
                      <m:t>Generation</m:t>
                    </m:r>
                  </m:e>
                  <m:sub>
                    <m:r>
                      <w:rPr>
                        <w:rFonts w:ascii="Cambria Math" w:eastAsiaTheme="minorEastAsia" w:hAnsi="Cambria Math"/>
                        <w:color w:val="000000" w:themeColor="text1"/>
                        <w:sz w:val="18"/>
                        <w:szCs w:val="18"/>
                        <w:rPrChange w:id="1222" w:author="Mutali Nepfumbada" w:date="2022-09-21T14:02:00Z">
                          <w:rPr>
                            <w:rFonts w:ascii="Cambria Math" w:eastAsiaTheme="minorEastAsia" w:hAnsi="Cambria Math"/>
                            <w:color w:val="000000" w:themeColor="text1"/>
                            <w:sz w:val="22"/>
                          </w:rPr>
                        </w:rPrChange>
                      </w:rPr>
                      <m:t>expected</m:t>
                    </m:r>
                  </m:sub>
                </m:sSub>
                <m:d>
                  <m:dPr>
                    <m:ctrlPr>
                      <w:rPr>
                        <w:rFonts w:ascii="Cambria Math" w:hAnsi="Cambria Math"/>
                        <w:i/>
                        <w:color w:val="000000" w:themeColor="text1"/>
                        <w:sz w:val="18"/>
                        <w:szCs w:val="18"/>
                      </w:rPr>
                    </m:ctrlPr>
                  </m:dPr>
                  <m:e>
                    <m:r>
                      <w:rPr>
                        <w:rFonts w:ascii="Cambria Math" w:hAnsi="Cambria Math"/>
                        <w:color w:val="000000" w:themeColor="text1"/>
                        <w:sz w:val="18"/>
                        <w:szCs w:val="18"/>
                        <w:rPrChange w:id="1223" w:author="Mutali Nepfumbada" w:date="2022-09-21T14:02:00Z">
                          <w:rPr>
                            <w:rFonts w:ascii="Cambria Math" w:hAnsi="Cambria Math"/>
                            <w:color w:val="000000" w:themeColor="text1"/>
                            <w:sz w:val="22"/>
                          </w:rPr>
                        </w:rPrChange>
                      </w:rPr>
                      <m:t>kW</m:t>
                    </m:r>
                    <m:r>
                      <w:rPr>
                        <w:rFonts w:ascii="Cambria Math" w:hAnsi="Cambria Math"/>
                        <w:color w:val="000000" w:themeColor="text1"/>
                        <w:sz w:val="18"/>
                        <w:szCs w:val="18"/>
                        <w:rPrChange w:id="1224" w:author="Mutali Nepfumbada" w:date="2022-09-21T14:02:00Z">
                          <w:rPr>
                            <w:rFonts w:ascii="Cambria Math" w:hAnsi="Cambria Math"/>
                            <w:color w:val="000000" w:themeColor="text1"/>
                            <w:sz w:val="22"/>
                          </w:rPr>
                        </w:rPrChange>
                      </w:rPr>
                      <m:t>h</m:t>
                    </m:r>
                  </m:e>
                </m:d>
                <m:r>
                  <w:rPr>
                    <w:rFonts w:ascii="Cambria Math" w:hAnsi="Cambria Math"/>
                    <w:color w:val="000000" w:themeColor="text1"/>
                    <w:sz w:val="18"/>
                    <w:szCs w:val="18"/>
                    <w:rPrChange w:id="1225" w:author="Mutali Nepfumbada" w:date="2022-09-21T14:02:00Z">
                      <w:rPr>
                        <w:rFonts w:ascii="Cambria Math" w:hAnsi="Cambria Math"/>
                        <w:color w:val="000000" w:themeColor="text1"/>
                        <w:sz w:val="22"/>
                      </w:rPr>
                    </w:rPrChange>
                  </w:rPr>
                  <m:t>*</m:t>
                </m:r>
                <m:f>
                  <m:fPr>
                    <m:ctrlPr>
                      <w:rPr>
                        <w:rFonts w:ascii="Cambria Math" w:eastAsiaTheme="minorEastAsia" w:hAnsi="Cambria Math"/>
                        <w:i/>
                        <w:iCs/>
                        <w:color w:val="000000" w:themeColor="text1"/>
                        <w:sz w:val="18"/>
                        <w:szCs w:val="18"/>
                      </w:rPr>
                    </m:ctrlPr>
                  </m:fPr>
                  <m:num>
                    <m:sSub>
                      <m:sSubPr>
                        <m:ctrlPr>
                          <w:rPr>
                            <w:rFonts w:ascii="Cambria Math" w:eastAsiaTheme="minorEastAsia" w:hAnsi="Cambria Math"/>
                            <w:i/>
                            <w:iCs/>
                            <w:color w:val="000000" w:themeColor="text1"/>
                            <w:sz w:val="18"/>
                            <w:szCs w:val="18"/>
                          </w:rPr>
                        </m:ctrlPr>
                      </m:sSubPr>
                      <m:e>
                        <m:r>
                          <w:rPr>
                            <w:rFonts w:ascii="Cambria Math" w:hAnsi="Cambria Math"/>
                            <w:color w:val="000000" w:themeColor="text1"/>
                            <w:sz w:val="18"/>
                            <w:szCs w:val="18"/>
                            <w:rPrChange w:id="1226" w:author="Mutali Nepfumbada" w:date="2022-09-21T14:02:00Z">
                              <w:rPr>
                                <w:rFonts w:ascii="Cambria Math" w:hAnsi="Cambria Math"/>
                                <w:color w:val="000000" w:themeColor="text1"/>
                                <w:sz w:val="22"/>
                              </w:rPr>
                            </w:rPrChange>
                          </w:rPr>
                          <m:t>Irradiance</m:t>
                        </m:r>
                      </m:e>
                      <m:sub>
                        <m:r>
                          <w:rPr>
                            <w:rFonts w:ascii="Cambria Math" w:hAnsi="Cambria Math"/>
                            <w:color w:val="000000" w:themeColor="text1"/>
                            <w:sz w:val="18"/>
                            <w:szCs w:val="18"/>
                            <w:rPrChange w:id="1227" w:author="Mutali Nepfumbada" w:date="2022-09-21T14:02:00Z">
                              <w:rPr>
                                <w:rFonts w:ascii="Cambria Math" w:hAnsi="Cambria Math"/>
                                <w:color w:val="000000" w:themeColor="text1"/>
                                <w:sz w:val="22"/>
                              </w:rPr>
                            </w:rPrChange>
                          </w:rPr>
                          <m:t>Satellite</m:t>
                        </m:r>
                      </m:sub>
                    </m:sSub>
                    <m:d>
                      <m:dPr>
                        <m:ctrlPr>
                          <w:rPr>
                            <w:rFonts w:ascii="Cambria Math" w:eastAsiaTheme="minorEastAsia" w:hAnsi="Cambria Math"/>
                            <w:i/>
                            <w:iCs/>
                            <w:color w:val="000000" w:themeColor="text1"/>
                            <w:sz w:val="18"/>
                            <w:szCs w:val="18"/>
                          </w:rPr>
                        </m:ctrlPr>
                      </m:dPr>
                      <m:e>
                        <m:f>
                          <m:fPr>
                            <m:ctrlPr>
                              <w:rPr>
                                <w:rFonts w:ascii="Cambria Math" w:eastAsiaTheme="minorEastAsia" w:hAnsi="Cambria Math"/>
                                <w:i/>
                                <w:iCs/>
                                <w:color w:val="000000" w:themeColor="text1"/>
                                <w:sz w:val="18"/>
                                <w:szCs w:val="18"/>
                              </w:rPr>
                            </m:ctrlPr>
                          </m:fPr>
                          <m:num>
                            <m:r>
                              <w:rPr>
                                <w:rFonts w:ascii="Cambria Math" w:hAnsi="Cambria Math"/>
                                <w:color w:val="000000" w:themeColor="text1"/>
                                <w:sz w:val="18"/>
                                <w:szCs w:val="18"/>
                                <w:rPrChange w:id="1228" w:author="Mutali Nepfumbada" w:date="2022-09-21T14:02:00Z">
                                  <w:rPr>
                                    <w:rFonts w:ascii="Cambria Math" w:hAnsi="Cambria Math"/>
                                    <w:color w:val="000000" w:themeColor="text1"/>
                                    <w:sz w:val="22"/>
                                  </w:rPr>
                                </w:rPrChange>
                              </w:rPr>
                              <m:t>W</m:t>
                            </m:r>
                            <m:r>
                              <w:rPr>
                                <w:rFonts w:ascii="Cambria Math" w:hAnsi="Cambria Math"/>
                                <w:color w:val="000000" w:themeColor="text1"/>
                                <w:sz w:val="18"/>
                                <w:szCs w:val="18"/>
                                <w:rPrChange w:id="1229" w:author="Mutali Nepfumbada" w:date="2022-09-21T14:02:00Z">
                                  <w:rPr>
                                    <w:rFonts w:ascii="Cambria Math" w:hAnsi="Cambria Math"/>
                                    <w:color w:val="000000" w:themeColor="text1"/>
                                    <w:sz w:val="22"/>
                                  </w:rPr>
                                </w:rPrChange>
                              </w:rPr>
                              <m:t>h</m:t>
                            </m:r>
                          </m:num>
                          <m:den>
                            <m:sSup>
                              <m:sSupPr>
                                <m:ctrlPr>
                                  <w:rPr>
                                    <w:rFonts w:ascii="Cambria Math" w:eastAsiaTheme="minorEastAsia" w:hAnsi="Cambria Math"/>
                                    <w:i/>
                                    <w:iCs/>
                                    <w:color w:val="000000" w:themeColor="text1"/>
                                    <w:sz w:val="18"/>
                                    <w:szCs w:val="18"/>
                                  </w:rPr>
                                </m:ctrlPr>
                              </m:sSupPr>
                              <m:e>
                                <m:r>
                                  <w:rPr>
                                    <w:rFonts w:ascii="Cambria Math" w:hAnsi="Cambria Math"/>
                                    <w:color w:val="000000" w:themeColor="text1"/>
                                    <w:sz w:val="18"/>
                                    <w:szCs w:val="18"/>
                                    <w:rPrChange w:id="1230" w:author="Mutali Nepfumbada" w:date="2022-09-21T14:02:00Z">
                                      <w:rPr>
                                        <w:rFonts w:ascii="Cambria Math" w:hAnsi="Cambria Math"/>
                                        <w:color w:val="000000" w:themeColor="text1"/>
                                        <w:sz w:val="22"/>
                                      </w:rPr>
                                    </w:rPrChange>
                                  </w:rPr>
                                  <m:t>m</m:t>
                                </m:r>
                              </m:e>
                              <m:sup>
                                <m:r>
                                  <w:rPr>
                                    <w:rFonts w:ascii="Cambria Math" w:hAnsi="Cambria Math"/>
                                    <w:color w:val="000000" w:themeColor="text1"/>
                                    <w:sz w:val="18"/>
                                    <w:szCs w:val="18"/>
                                    <w:rPrChange w:id="1231" w:author="Mutali Nepfumbada" w:date="2022-09-21T14:02:00Z">
                                      <w:rPr>
                                        <w:rFonts w:ascii="Cambria Math" w:hAnsi="Cambria Math"/>
                                        <w:color w:val="000000" w:themeColor="text1"/>
                                        <w:sz w:val="22"/>
                                      </w:rPr>
                                    </w:rPrChange>
                                  </w:rPr>
                                  <m:t>2</m:t>
                                </m:r>
                              </m:sup>
                            </m:sSup>
                          </m:den>
                        </m:f>
                      </m:e>
                    </m:d>
                  </m:num>
                  <m:den>
                    <m:sSub>
                      <m:sSubPr>
                        <m:ctrlPr>
                          <w:rPr>
                            <w:rFonts w:ascii="Cambria Math" w:eastAsiaTheme="minorEastAsia" w:hAnsi="Cambria Math"/>
                            <w:i/>
                            <w:iCs/>
                            <w:color w:val="000000" w:themeColor="text1"/>
                            <w:sz w:val="18"/>
                            <w:szCs w:val="18"/>
                          </w:rPr>
                        </m:ctrlPr>
                      </m:sSubPr>
                      <m:e>
                        <m:r>
                          <w:rPr>
                            <w:rFonts w:ascii="Cambria Math" w:hAnsi="Cambria Math"/>
                            <w:color w:val="000000" w:themeColor="text1"/>
                            <w:sz w:val="18"/>
                            <w:szCs w:val="18"/>
                            <w:rPrChange w:id="1232" w:author="Mutali Nepfumbada" w:date="2022-09-21T14:02:00Z">
                              <w:rPr>
                                <w:rFonts w:ascii="Cambria Math" w:hAnsi="Cambria Math"/>
                                <w:color w:val="000000" w:themeColor="text1"/>
                                <w:sz w:val="22"/>
                              </w:rPr>
                            </w:rPrChange>
                          </w:rPr>
                          <m:t>Irradiance</m:t>
                        </m:r>
                      </m:e>
                      <m:sub>
                        <m:r>
                          <w:rPr>
                            <w:rFonts w:ascii="Cambria Math" w:hAnsi="Cambria Math"/>
                            <w:color w:val="000000" w:themeColor="text1"/>
                            <w:sz w:val="18"/>
                            <w:szCs w:val="18"/>
                            <w:rPrChange w:id="1233" w:author="Mutali Nepfumbada" w:date="2022-09-21T14:02:00Z">
                              <w:rPr>
                                <w:rFonts w:ascii="Cambria Math" w:hAnsi="Cambria Math"/>
                                <w:color w:val="000000" w:themeColor="text1"/>
                                <w:sz w:val="22"/>
                              </w:rPr>
                            </w:rPrChange>
                          </w:rPr>
                          <m:t>Predicted</m:t>
                        </m:r>
                      </m:sub>
                    </m:sSub>
                    <m:d>
                      <m:dPr>
                        <m:ctrlPr>
                          <w:rPr>
                            <w:rFonts w:ascii="Cambria Math" w:eastAsiaTheme="minorEastAsia" w:hAnsi="Cambria Math"/>
                            <w:i/>
                            <w:iCs/>
                            <w:color w:val="000000" w:themeColor="text1"/>
                            <w:sz w:val="18"/>
                            <w:szCs w:val="18"/>
                          </w:rPr>
                        </m:ctrlPr>
                      </m:dPr>
                      <m:e>
                        <m:f>
                          <m:fPr>
                            <m:ctrlPr>
                              <w:rPr>
                                <w:rFonts w:ascii="Cambria Math" w:eastAsiaTheme="minorEastAsia" w:hAnsi="Cambria Math"/>
                                <w:i/>
                                <w:iCs/>
                                <w:color w:val="000000" w:themeColor="text1"/>
                                <w:sz w:val="18"/>
                                <w:szCs w:val="18"/>
                              </w:rPr>
                            </m:ctrlPr>
                          </m:fPr>
                          <m:num>
                            <m:r>
                              <w:rPr>
                                <w:rFonts w:ascii="Cambria Math" w:hAnsi="Cambria Math"/>
                                <w:color w:val="000000" w:themeColor="text1"/>
                                <w:sz w:val="18"/>
                                <w:szCs w:val="18"/>
                                <w:rPrChange w:id="1234" w:author="Mutali Nepfumbada" w:date="2022-09-21T14:02:00Z">
                                  <w:rPr>
                                    <w:rFonts w:ascii="Cambria Math" w:hAnsi="Cambria Math"/>
                                    <w:color w:val="000000" w:themeColor="text1"/>
                                    <w:sz w:val="22"/>
                                  </w:rPr>
                                </w:rPrChange>
                              </w:rPr>
                              <m:t>W</m:t>
                            </m:r>
                            <m:r>
                              <w:rPr>
                                <w:rFonts w:ascii="Cambria Math" w:hAnsi="Cambria Math"/>
                                <w:color w:val="000000" w:themeColor="text1"/>
                                <w:sz w:val="18"/>
                                <w:szCs w:val="18"/>
                                <w:rPrChange w:id="1235" w:author="Mutali Nepfumbada" w:date="2022-09-21T14:02:00Z">
                                  <w:rPr>
                                    <w:rFonts w:ascii="Cambria Math" w:hAnsi="Cambria Math"/>
                                    <w:color w:val="000000" w:themeColor="text1"/>
                                    <w:sz w:val="22"/>
                                  </w:rPr>
                                </w:rPrChange>
                              </w:rPr>
                              <m:t>h</m:t>
                            </m:r>
                          </m:num>
                          <m:den>
                            <m:sSup>
                              <m:sSupPr>
                                <m:ctrlPr>
                                  <w:rPr>
                                    <w:rFonts w:ascii="Cambria Math" w:eastAsiaTheme="minorEastAsia" w:hAnsi="Cambria Math"/>
                                    <w:i/>
                                    <w:iCs/>
                                    <w:color w:val="000000" w:themeColor="text1"/>
                                    <w:sz w:val="18"/>
                                    <w:szCs w:val="18"/>
                                  </w:rPr>
                                </m:ctrlPr>
                              </m:sSupPr>
                              <m:e>
                                <m:r>
                                  <w:rPr>
                                    <w:rFonts w:ascii="Cambria Math" w:hAnsi="Cambria Math"/>
                                    <w:color w:val="000000" w:themeColor="text1"/>
                                    <w:sz w:val="18"/>
                                    <w:szCs w:val="18"/>
                                    <w:rPrChange w:id="1236" w:author="Mutali Nepfumbada" w:date="2022-09-21T14:02:00Z">
                                      <w:rPr>
                                        <w:rFonts w:ascii="Cambria Math" w:hAnsi="Cambria Math"/>
                                        <w:color w:val="000000" w:themeColor="text1"/>
                                        <w:sz w:val="22"/>
                                      </w:rPr>
                                    </w:rPrChange>
                                  </w:rPr>
                                  <m:t>m</m:t>
                                </m:r>
                              </m:e>
                              <m:sup>
                                <m:r>
                                  <w:rPr>
                                    <w:rFonts w:ascii="Cambria Math" w:hAnsi="Cambria Math"/>
                                    <w:color w:val="000000" w:themeColor="text1"/>
                                    <w:sz w:val="18"/>
                                    <w:szCs w:val="18"/>
                                    <w:rPrChange w:id="1237" w:author="Mutali Nepfumbada" w:date="2022-09-21T14:02:00Z">
                                      <w:rPr>
                                        <w:rFonts w:ascii="Cambria Math" w:hAnsi="Cambria Math"/>
                                        <w:color w:val="000000" w:themeColor="text1"/>
                                        <w:sz w:val="22"/>
                                      </w:rPr>
                                    </w:rPrChange>
                                  </w:rPr>
                                  <m:t>2</m:t>
                                </m:r>
                              </m:sup>
                            </m:sSup>
                          </m:den>
                        </m:f>
                      </m:e>
                    </m:d>
                  </m:den>
                </m:f>
                <w:commentRangeEnd w:id="1216"/>
                <m:r>
                  <m:rPr>
                    <m:sty m:val="p"/>
                  </m:rPr>
                  <w:rPr>
                    <w:rStyle w:val="CommentReference"/>
                    <w:rFonts w:ascii="Verdana" w:hAnsi="Verdana"/>
                  </w:rPr>
                  <w:commentReference w:id="1216"/>
                </m:r>
              </m:oMath>
            </m:oMathPara>
          </w:p>
          <w:p w14:paraId="486613A0" w14:textId="77777777" w:rsidR="00CB47F2" w:rsidRPr="00CB47F2" w:rsidRDefault="00CB47F2" w:rsidP="00CB47F2">
            <w:pPr>
              <w:rPr>
                <w:lang w:val="en-ZA" w:eastAsia="en-ZA"/>
              </w:rPr>
            </w:pPr>
          </w:p>
          <w:p w14:paraId="7495B46F" w14:textId="77777777" w:rsidR="00A037DD" w:rsidRDefault="00CB47F2">
            <w:pPr>
              <w:pStyle w:val="Bullet1"/>
              <w:jc w:val="both"/>
              <w:rPr>
                <w:lang w:val="en-ZA" w:eastAsia="en-ZA"/>
              </w:rPr>
              <w:pPrChange w:id="1238" w:author="Adam Terry" w:date="2022-09-23T19:44:00Z">
                <w:pPr>
                  <w:pStyle w:val="Bullet1"/>
                </w:pPr>
              </w:pPrChange>
            </w:pPr>
            <w:r w:rsidRPr="00CB47F2">
              <w:rPr>
                <w:lang w:val="en-ZA" w:eastAsia="en-ZA"/>
              </w:rPr>
              <w:t xml:space="preserve">Performance Guarantee after Services Start Date </w:t>
            </w:r>
          </w:p>
          <w:p w14:paraId="58F8E6F1" w14:textId="03692AA5" w:rsidR="00CB47F2" w:rsidRPr="00A037DD" w:rsidRDefault="00CB47F2">
            <w:pPr>
              <w:pStyle w:val="Bullet1"/>
              <w:jc w:val="both"/>
              <w:rPr>
                <w:lang w:val="en-ZA" w:eastAsia="en-ZA"/>
              </w:rPr>
              <w:pPrChange w:id="1239" w:author="Mutali Nepfumbada" w:date="2022-09-21T14:07:00Z">
                <w:pPr/>
              </w:pPrChange>
            </w:pPr>
            <w:r w:rsidRPr="00A037DD">
              <w:rPr>
                <w:lang w:val="en-ZA" w:eastAsia="en-ZA"/>
              </w:rPr>
              <w:t xml:space="preserve">The Operator guarantees to the Owner that the Facility will reach a minimum of 90% of “Generation Adjusted” in a consecutive period of 12 months. </w:t>
            </w:r>
          </w:p>
          <w:p w14:paraId="7F55A007" w14:textId="57701339" w:rsidR="00741F51" w:rsidRPr="00BB2D65" w:rsidRDefault="00741F51" w:rsidP="00CB47F2">
            <w:pPr>
              <w:rPr>
                <w:lang w:val="en-ZA" w:eastAsia="en-ZA"/>
              </w:rPr>
            </w:pPr>
          </w:p>
        </w:tc>
        <w:tc>
          <w:tcPr>
            <w:tcW w:w="727" w:type="dxa"/>
            <w:shd w:val="clear" w:color="auto" w:fill="FF0000"/>
            <w:tcPrChange w:id="1240" w:author="Chanda Nxumalo" w:date="2022-09-28T07:33:00Z">
              <w:tcPr>
                <w:tcW w:w="816" w:type="dxa"/>
                <w:shd w:val="clear" w:color="auto" w:fill="FF0000"/>
              </w:tcPr>
            </w:tcPrChange>
          </w:tcPr>
          <w:p w14:paraId="12E91FF0" w14:textId="7677287E" w:rsidR="00741F51" w:rsidRPr="00741F51" w:rsidRDefault="000A0ECB">
            <w:pPr>
              <w:jc w:val="center"/>
              <w:rPr>
                <w:b/>
                <w:bCs/>
                <w:lang w:val="en-ZA" w:eastAsia="en-ZA"/>
              </w:rPr>
            </w:pPr>
            <w:r>
              <w:rPr>
                <w:b/>
                <w:bCs/>
                <w:lang w:val="en-ZA" w:eastAsia="en-ZA"/>
              </w:rPr>
              <w:t>H</w:t>
            </w:r>
          </w:p>
        </w:tc>
        <w:tc>
          <w:tcPr>
            <w:tcW w:w="3100" w:type="dxa"/>
            <w:noWrap/>
            <w:tcPrChange w:id="1241" w:author="Chanda Nxumalo" w:date="2022-09-28T07:33:00Z">
              <w:tcPr>
                <w:tcW w:w="1547" w:type="dxa"/>
                <w:noWrap/>
              </w:tcPr>
            </w:tcPrChange>
          </w:tcPr>
          <w:p w14:paraId="147AE32D" w14:textId="510C1E88" w:rsidR="00741F51" w:rsidRPr="00BB2D65" w:rsidRDefault="001C1AF3">
            <w:pPr>
              <w:jc w:val="both"/>
              <w:rPr>
                <w:lang w:val="en-ZA" w:eastAsia="en-ZA"/>
              </w:rPr>
              <w:pPrChange w:id="1242" w:author="Adam Terry" w:date="2022-09-23T19:44:00Z">
                <w:pPr/>
              </w:pPrChange>
            </w:pPr>
            <w:r>
              <w:rPr>
                <w:lang w:val="en-ZA" w:eastAsia="en-ZA"/>
              </w:rPr>
              <w:t xml:space="preserve">No action has been taken </w:t>
            </w:r>
          </w:p>
        </w:tc>
        <w:tc>
          <w:tcPr>
            <w:tcW w:w="3417" w:type="dxa"/>
            <w:noWrap/>
            <w:tcPrChange w:id="1243" w:author="Chanda Nxumalo" w:date="2022-09-28T07:33:00Z">
              <w:tcPr>
                <w:tcW w:w="2141" w:type="dxa"/>
                <w:noWrap/>
              </w:tcPr>
            </w:tcPrChange>
          </w:tcPr>
          <w:p w14:paraId="12BE91A3" w14:textId="5A732645" w:rsidR="00741F51" w:rsidRDefault="00CB47F2" w:rsidP="007142E6">
            <w:pPr>
              <w:rPr>
                <w:lang w:val="en-ZA" w:eastAsia="en-ZA"/>
              </w:rPr>
            </w:pPr>
            <w:r>
              <w:rPr>
                <w:lang w:val="en-ZA" w:eastAsia="en-ZA"/>
              </w:rPr>
              <w:t xml:space="preserve">Harmattan </w:t>
            </w:r>
            <w:r w:rsidR="00A037DD">
              <w:rPr>
                <w:lang w:val="en-ZA" w:eastAsia="en-ZA"/>
              </w:rPr>
              <w:t>recommends:</w:t>
            </w:r>
          </w:p>
          <w:p w14:paraId="2444E040" w14:textId="77777777" w:rsidR="00CB47F2" w:rsidRDefault="00CB47F2" w:rsidP="007142E6">
            <w:pPr>
              <w:rPr>
                <w:lang w:val="en-ZA" w:eastAsia="en-ZA"/>
              </w:rPr>
            </w:pPr>
          </w:p>
          <w:p w14:paraId="7CF4B6A4" w14:textId="55034D16" w:rsidR="001C1AF3" w:rsidRDefault="00CB47F2">
            <w:pPr>
              <w:pStyle w:val="Bullet1"/>
              <w:jc w:val="both"/>
              <w:rPr>
                <w:lang w:val="en-ZA" w:eastAsia="en-ZA"/>
              </w:rPr>
              <w:pPrChange w:id="1244" w:author="Adam Terry" w:date="2022-09-23T19:44:00Z">
                <w:pPr>
                  <w:pStyle w:val="Bullet1"/>
                </w:pPr>
              </w:pPrChange>
            </w:pPr>
            <w:r w:rsidRPr="00CB47F2">
              <w:rPr>
                <w:lang w:val="en-ZA" w:eastAsia="en-ZA"/>
              </w:rPr>
              <w:t xml:space="preserve">Only consider data from April </w:t>
            </w:r>
            <w:r w:rsidR="00CE5D65">
              <w:rPr>
                <w:lang w:val="en-ZA" w:eastAsia="en-ZA"/>
              </w:rPr>
              <w:t>2022</w:t>
            </w:r>
            <w:r w:rsidRPr="00CB47F2">
              <w:rPr>
                <w:lang w:val="en-ZA" w:eastAsia="en-ZA"/>
              </w:rPr>
              <w:t xml:space="preserve"> to November </w:t>
            </w:r>
            <w:r w:rsidR="00CE5D65">
              <w:rPr>
                <w:lang w:val="en-ZA" w:eastAsia="en-ZA"/>
              </w:rPr>
              <w:t>2022</w:t>
            </w:r>
            <w:r w:rsidRPr="00CB47F2">
              <w:rPr>
                <w:lang w:val="en-ZA" w:eastAsia="en-ZA"/>
              </w:rPr>
              <w:t xml:space="preserve"> for generation adjustment.</w:t>
            </w:r>
          </w:p>
          <w:p w14:paraId="1852ADD1" w14:textId="77777777" w:rsidR="002C65FB" w:rsidRDefault="002C65FB">
            <w:pPr>
              <w:pStyle w:val="Bullet1"/>
              <w:numPr>
                <w:ilvl w:val="0"/>
                <w:numId w:val="0"/>
              </w:numPr>
              <w:ind w:left="720"/>
              <w:rPr>
                <w:lang w:val="en-ZA" w:eastAsia="en-ZA"/>
              </w:rPr>
              <w:pPrChange w:id="1245" w:author="Mutali Nepfumbada" w:date="2022-09-21T14:05:00Z">
                <w:pPr>
                  <w:pStyle w:val="Bullet1"/>
                </w:pPr>
              </w:pPrChange>
            </w:pPr>
          </w:p>
          <w:p w14:paraId="4969F689" w14:textId="3EE72C82" w:rsidR="00CB47F2" w:rsidRPr="001C1AF3" w:rsidRDefault="000A0ECB">
            <w:pPr>
              <w:pStyle w:val="Bullet1"/>
              <w:jc w:val="both"/>
              <w:rPr>
                <w:lang w:val="en-ZA" w:eastAsia="en-ZA"/>
              </w:rPr>
              <w:pPrChange w:id="1246" w:author="Mutali Nepfumbada" w:date="2022-09-21T14:05:00Z">
                <w:pPr/>
              </w:pPrChange>
            </w:pPr>
            <w:r>
              <w:rPr>
                <w:lang w:val="en-ZA" w:eastAsia="en-ZA"/>
              </w:rPr>
              <w:t>I</w:t>
            </w:r>
            <w:r w:rsidR="00CB47F2" w:rsidRPr="001C1AF3">
              <w:rPr>
                <w:lang w:val="en-ZA" w:eastAsia="en-ZA"/>
              </w:rPr>
              <w:t>nquire if A</w:t>
            </w:r>
            <w:ins w:id="1247" w:author="Adam Terry" w:date="2022-09-23T17:44:00Z">
              <w:r w:rsidR="00CF03C9">
                <w:rPr>
                  <w:lang w:val="en-ZA" w:eastAsia="en-ZA"/>
                </w:rPr>
                <w:t>CES</w:t>
              </w:r>
            </w:ins>
            <w:del w:id="1248" w:author="Adam Terry" w:date="2022-09-23T17:44:00Z">
              <w:r w:rsidR="00CB47F2" w:rsidRPr="001C1AF3" w:rsidDel="00CF03C9">
                <w:rPr>
                  <w:lang w:val="en-ZA" w:eastAsia="en-ZA"/>
                </w:rPr>
                <w:delText>ces</w:delText>
              </w:r>
            </w:del>
            <w:r w:rsidR="00CB47F2" w:rsidRPr="001C1AF3">
              <w:rPr>
                <w:lang w:val="en-ZA" w:eastAsia="en-ZA"/>
              </w:rPr>
              <w:t xml:space="preserve"> can use satellite data from another site near the </w:t>
            </w:r>
            <w:proofErr w:type="spellStart"/>
            <w:r w:rsidR="00CB47F2" w:rsidRPr="001C1AF3">
              <w:rPr>
                <w:lang w:val="en-ZA" w:eastAsia="en-ZA"/>
              </w:rPr>
              <w:t>Moshesh</w:t>
            </w:r>
            <w:proofErr w:type="spellEnd"/>
            <w:r w:rsidR="00CB47F2" w:rsidRPr="001C1AF3">
              <w:rPr>
                <w:lang w:val="en-ZA" w:eastAsia="en-ZA"/>
              </w:rPr>
              <w:t xml:space="preserve"> projects.</w:t>
            </w:r>
          </w:p>
        </w:tc>
      </w:tr>
    </w:tbl>
    <w:p w14:paraId="0ECEDD68" w14:textId="069D180C" w:rsidR="00C93839" w:rsidRPr="00953BC7" w:rsidRDefault="00C93839" w:rsidP="00C93839">
      <w:pPr>
        <w:pStyle w:val="Caption"/>
        <w:rPr>
          <w:del w:id="1249" w:author="Thulani Ndaba" w:date="2022-09-20T17:32:00Z"/>
        </w:rPr>
      </w:pPr>
      <w:bookmarkStart w:id="1250" w:name="_Toc114662522"/>
      <w:bookmarkStart w:id="1251" w:name="_Toc115101831"/>
      <w:r w:rsidRPr="00953BC7">
        <w:t xml:space="preserve">Table </w:t>
      </w:r>
      <w:r w:rsidR="004724B4">
        <w:rPr>
          <w:iCs w:val="0"/>
        </w:rPr>
        <w:fldChar w:fldCharType="begin"/>
      </w:r>
      <w:r w:rsidR="004724B4">
        <w:rPr>
          <w:i w:val="0"/>
          <w:iCs w:val="0"/>
        </w:rPr>
        <w:instrText xml:space="preserve"> STYLEREF 1 \s </w:instrText>
      </w:r>
      <w:r w:rsidR="004724B4">
        <w:rPr>
          <w:iCs w:val="0"/>
        </w:rPr>
        <w:fldChar w:fldCharType="separate"/>
      </w:r>
      <w:r w:rsidR="00B61424">
        <w:rPr>
          <w:noProof/>
        </w:rPr>
        <w:t>2</w:t>
      </w:r>
      <w:r w:rsidR="004724B4">
        <w:rPr>
          <w:iCs w:val="0"/>
        </w:rPr>
        <w:fldChar w:fldCharType="end"/>
      </w:r>
      <w:r w:rsidR="00B61424">
        <w:noBreakHyphen/>
      </w:r>
      <w:del w:id="1252" w:author="Chanda Nxumalo" w:date="2022-09-28T06:59:00Z">
        <w:r w:rsidR="004724B4">
          <w:rPr>
            <w:iCs w:val="0"/>
          </w:rPr>
          <w:fldChar w:fldCharType="begin"/>
        </w:r>
      </w:del>
      <w:r w:rsidR="004724B4">
        <w:rPr>
          <w:i w:val="0"/>
          <w:iCs w:val="0"/>
        </w:rPr>
        <w:instrText xml:space="preserve"> SEQ Table \* ARABIC \s 1 </w:instrText>
      </w:r>
      <w:del w:id="1253" w:author="Chanda Nxumalo" w:date="2022-09-28T06:59:00Z">
        <w:r w:rsidR="004724B4">
          <w:rPr>
            <w:iCs w:val="0"/>
          </w:rPr>
          <w:fldChar w:fldCharType="separate"/>
        </w:r>
        <w:r w:rsidR="00B61424">
          <w:rPr>
            <w:noProof/>
          </w:rPr>
          <w:delText>1</w:delText>
        </w:r>
        <w:r w:rsidR="004724B4">
          <w:rPr>
            <w:iCs w:val="0"/>
          </w:rPr>
          <w:fldChar w:fldCharType="end"/>
        </w:r>
      </w:del>
      <w:ins w:id="1254" w:author="Chanda Nxumalo" w:date="2022-09-28T06:59:00Z">
        <w:r w:rsidR="00C52DDA">
          <w:rPr>
            <w:i w:val="0"/>
            <w:iCs w:val="0"/>
          </w:rPr>
          <w:t>2</w:t>
        </w:r>
      </w:ins>
      <w:r w:rsidRPr="00953BC7">
        <w:t xml:space="preserve">: </w:t>
      </w:r>
      <w:r>
        <w:t xml:space="preserve">Key </w:t>
      </w:r>
      <w:bookmarkEnd w:id="1250"/>
      <w:bookmarkEnd w:id="1251"/>
      <w:r>
        <w:t>Ris</w:t>
      </w:r>
      <w:ins w:id="1255" w:author="Thulani Ndaba" w:date="2022-09-20T17:32:00Z">
        <w:r w:rsidR="005A6E82">
          <w:t>k</w:t>
        </w:r>
      </w:ins>
      <w:ins w:id="1256" w:author="Chanda Nxumalo" w:date="2022-09-28T06:57:00Z">
        <w:r w:rsidR="00C52DDA">
          <w:t>s</w:t>
        </w:r>
      </w:ins>
      <w:del w:id="1257" w:author="Thulani Ndaba" w:date="2022-09-20T17:32:00Z">
        <w:r w:rsidDel="00125892">
          <w:delText>k</w:delText>
        </w:r>
      </w:del>
    </w:p>
    <w:p w14:paraId="3110A73D" w14:textId="77777777" w:rsidR="00257DC7" w:rsidRPr="00953BC7" w:rsidRDefault="00257DC7">
      <w:pPr>
        <w:pStyle w:val="Caption"/>
        <w:pPrChange w:id="1258" w:author="Thulani Ndaba" w:date="2022-09-20T19:44:00Z">
          <w:pPr>
            <w:spacing w:before="120"/>
          </w:pPr>
        </w:pPrChange>
      </w:pPr>
    </w:p>
    <w:p w14:paraId="66EC9B6F" w14:textId="77777777" w:rsidR="00257DC7" w:rsidRPr="00953BC7" w:rsidRDefault="00257DC7" w:rsidP="00257DC7">
      <w:pPr>
        <w:spacing w:before="12"/>
        <w:rPr>
          <w:sz w:val="14"/>
        </w:rPr>
      </w:pPr>
    </w:p>
    <w:p w14:paraId="1E13EE15" w14:textId="77777777" w:rsidR="00257DC7" w:rsidRPr="00953BC7" w:rsidRDefault="00257DC7" w:rsidP="00126033">
      <w:pPr>
        <w:sectPr w:rsidR="00257DC7" w:rsidRPr="00953BC7" w:rsidSect="00C52DDA">
          <w:headerReference w:type="default" r:id="rId25"/>
          <w:pgSz w:w="16840" w:h="11907" w:orient="landscape" w:code="9"/>
          <w:pgMar w:top="1179" w:right="1134" w:bottom="1179" w:left="1985" w:header="709" w:footer="425" w:gutter="0"/>
          <w:pgNumType w:start="1"/>
          <w:cols w:space="708"/>
          <w:docGrid w:linePitch="360"/>
          <w:sectPrChange w:id="1259" w:author="Chanda Nxumalo" w:date="2022-09-28T07:33:00Z">
            <w:sectPr w:rsidR="00257DC7" w:rsidRPr="00953BC7" w:rsidSect="00C52DDA">
              <w:pgSz w:w="11907" w:h="16840" w:orient="portrait"/>
              <w:pgMar w:top="1985" w:right="1179" w:bottom="1134" w:left="1179" w:header="709" w:footer="425" w:gutter="0"/>
            </w:sectPr>
          </w:sectPrChange>
        </w:sectPr>
      </w:pPr>
    </w:p>
    <w:p w14:paraId="7DA15FA9" w14:textId="0B24F8A2" w:rsidR="0030068D" w:rsidRPr="00953BC7" w:rsidRDefault="008C0115" w:rsidP="004B7386">
      <w:pPr>
        <w:pStyle w:val="Heading1"/>
        <w:rPr>
          <w:del w:id="1260" w:author="Thulani Ndaba" w:date="2022-09-20T17:30:00Z"/>
          <w:bCs/>
        </w:rPr>
      </w:pPr>
      <w:bookmarkStart w:id="1261" w:name="_Toc358016827"/>
      <w:del w:id="1262" w:author="Thulani Ndaba" w:date="2022-09-20T17:30:00Z">
        <w:r w:rsidRPr="00953BC7">
          <w:delText xml:space="preserve">Portfolio Overview </w:delText>
        </w:r>
      </w:del>
    </w:p>
    <w:p w14:paraId="32DFD3E7" w14:textId="246312B4" w:rsidR="0030068D" w:rsidRPr="00953BC7" w:rsidRDefault="0030068D" w:rsidP="00F204FF">
      <w:pPr>
        <w:jc w:val="both"/>
        <w:rPr>
          <w:del w:id="1263" w:author="Thulani Ndaba" w:date="2022-09-20T17:30:00Z"/>
          <w:lang w:eastAsia="en-US"/>
        </w:rPr>
      </w:pPr>
    </w:p>
    <w:p w14:paraId="4FD101FC" w14:textId="63277804" w:rsidR="00F204FF" w:rsidRPr="00953BC7" w:rsidRDefault="00F204FF" w:rsidP="00F9644B">
      <w:pPr>
        <w:tabs>
          <w:tab w:val="left" w:pos="9450"/>
        </w:tabs>
        <w:jc w:val="both"/>
        <w:rPr>
          <w:del w:id="1264" w:author="Thulani Ndaba" w:date="2022-09-20T17:30:00Z"/>
          <w:lang w:eastAsia="en-US"/>
        </w:rPr>
      </w:pPr>
      <w:del w:id="1265" w:author="Thulani Ndaba" w:date="2022-09-20T17:30:00Z">
        <w:r w:rsidRPr="00953BC7">
          <w:rPr>
            <w:lang w:eastAsia="en-US"/>
          </w:rPr>
          <w:delText xml:space="preserve">Harmattan Renewables (Harmattan) has been appointed by Moshesh </w:delText>
        </w:r>
        <w:r w:rsidR="0078331B" w:rsidRPr="00953BC7">
          <w:rPr>
            <w:lang w:eastAsia="en-US"/>
          </w:rPr>
          <w:delText xml:space="preserve">Partners </w:delText>
        </w:r>
        <w:r w:rsidRPr="00953BC7">
          <w:rPr>
            <w:lang w:eastAsia="en-US"/>
          </w:rPr>
          <w:delText xml:space="preserve">(the </w:delText>
        </w:r>
        <w:r w:rsidR="004776AB">
          <w:rPr>
            <w:lang w:eastAsia="en-US"/>
          </w:rPr>
          <w:delText>Client</w:delText>
        </w:r>
        <w:r w:rsidRPr="00953BC7">
          <w:rPr>
            <w:lang w:eastAsia="en-US"/>
          </w:rPr>
          <w:delText>) to provide asset management support for its rooftop assets</w:delText>
        </w:r>
        <w:r w:rsidR="005474A2" w:rsidRPr="00953BC7">
          <w:rPr>
            <w:lang w:eastAsia="en-US"/>
          </w:rPr>
          <w:delText xml:space="preserve"> at </w:delText>
        </w:r>
        <w:r w:rsidR="00D463A2" w:rsidRPr="00953BC7">
          <w:rPr>
            <w:lang w:eastAsia="en-US"/>
          </w:rPr>
          <w:delText xml:space="preserve">the </w:delText>
        </w:r>
        <w:r w:rsidR="005474A2" w:rsidRPr="00953BC7">
          <w:rPr>
            <w:lang w:eastAsia="en-US"/>
          </w:rPr>
          <w:delText>various Mediclinic sites</w:delText>
        </w:r>
        <w:r w:rsidRPr="00953BC7">
          <w:rPr>
            <w:lang w:eastAsia="en-US"/>
          </w:rPr>
          <w:delText xml:space="preserve">. </w:delText>
        </w:r>
      </w:del>
    </w:p>
    <w:p w14:paraId="2045FBD0" w14:textId="7C342584" w:rsidR="00F204FF" w:rsidRPr="00953BC7" w:rsidRDefault="00F204FF">
      <w:pPr>
        <w:jc w:val="both"/>
        <w:rPr>
          <w:del w:id="1266" w:author="Thulani Ndaba" w:date="2022-09-20T17:30:00Z"/>
          <w:lang w:eastAsia="en-US"/>
        </w:rPr>
        <w:pPrChange w:id="1267" w:author="Mutali Nepfumbada" w:date="2022-09-20T16:36:00Z">
          <w:pPr/>
        </w:pPrChange>
      </w:pPr>
    </w:p>
    <w:p w14:paraId="37DA172E" w14:textId="1F110CF0" w:rsidR="00A657F6" w:rsidRPr="00953BC7" w:rsidRDefault="007758EB" w:rsidP="00F9644B">
      <w:pPr>
        <w:jc w:val="both"/>
        <w:rPr>
          <w:del w:id="1268" w:author="Thulani Ndaba" w:date="2022-09-20T17:30:00Z"/>
          <w:lang w:eastAsia="en-US"/>
        </w:rPr>
      </w:pPr>
      <w:del w:id="1269" w:author="Thulani Ndaba" w:date="2022-09-20T17:30:00Z">
        <w:r w:rsidRPr="00953BC7">
          <w:rPr>
            <w:lang w:eastAsia="en-US"/>
          </w:rPr>
          <w:delText xml:space="preserve">This document is intended to assist the </w:delText>
        </w:r>
        <w:r w:rsidR="004776AB">
          <w:rPr>
            <w:lang w:eastAsia="en-US"/>
          </w:rPr>
          <w:delText>Client</w:delText>
        </w:r>
        <w:r w:rsidRPr="00953BC7">
          <w:rPr>
            <w:lang w:eastAsia="en-US"/>
          </w:rPr>
          <w:delText xml:space="preserve"> in understanding the operational status of its active installations. The document provides details of energy production at Vergelegen, Midstrea</w:delText>
        </w:r>
        <w:r w:rsidR="00080099" w:rsidRPr="00953BC7">
          <w:rPr>
            <w:lang w:eastAsia="en-US"/>
          </w:rPr>
          <w:delText>m</w:delText>
        </w:r>
        <w:r w:rsidR="00BD586D" w:rsidRPr="00953BC7">
          <w:rPr>
            <w:lang w:eastAsia="en-US"/>
          </w:rPr>
          <w:delText>, Hermanus,</w:delText>
        </w:r>
        <w:r w:rsidR="00080099" w:rsidRPr="00953BC7">
          <w:rPr>
            <w:lang w:eastAsia="en-US"/>
          </w:rPr>
          <w:delText xml:space="preserve"> </w:delText>
        </w:r>
        <w:r w:rsidR="00BD586D" w:rsidRPr="00953BC7">
          <w:rPr>
            <w:lang w:eastAsia="en-US"/>
          </w:rPr>
          <w:delText>Highvel</w:delText>
        </w:r>
        <w:r w:rsidR="00080099" w:rsidRPr="00953BC7">
          <w:rPr>
            <w:lang w:eastAsia="en-US"/>
          </w:rPr>
          <w:delText>d</w:delText>
        </w:r>
        <w:r w:rsidR="00BD586D" w:rsidRPr="00953BC7">
          <w:rPr>
            <w:lang w:eastAsia="en-US"/>
          </w:rPr>
          <w:delText>,</w:delText>
        </w:r>
        <w:r w:rsidRPr="00953BC7">
          <w:rPr>
            <w:lang w:eastAsia="en-US"/>
          </w:rPr>
          <w:delText xml:space="preserve"> and Durbanville</w:delText>
        </w:r>
        <w:r w:rsidR="005474A2" w:rsidRPr="00953BC7">
          <w:rPr>
            <w:lang w:eastAsia="en-US"/>
          </w:rPr>
          <w:delText xml:space="preserve"> </w:delText>
        </w:r>
        <w:r w:rsidR="00F52C7F" w:rsidRPr="00953BC7">
          <w:rPr>
            <w:lang w:eastAsia="en-US"/>
          </w:rPr>
          <w:delText>Mediclinics</w:delText>
        </w:r>
        <w:r w:rsidRPr="00953BC7">
          <w:rPr>
            <w:lang w:eastAsia="en-US"/>
          </w:rPr>
          <w:delText>.</w:delText>
        </w:r>
        <w:r w:rsidR="00D04170" w:rsidRPr="00953BC7">
          <w:rPr>
            <w:lang w:eastAsia="en-US"/>
          </w:rPr>
          <w:delText xml:space="preserve"> </w:delText>
        </w:r>
        <w:r w:rsidR="00595148" w:rsidRPr="00953BC7">
          <w:rPr>
            <w:lang w:eastAsia="en-US"/>
          </w:rPr>
          <w:delText>The following table</w:delText>
        </w:r>
        <w:r w:rsidR="00D04170" w:rsidRPr="00953BC7">
          <w:rPr>
            <w:lang w:eastAsia="en-US"/>
          </w:rPr>
          <w:delText xml:space="preserve"> provide</w:delText>
        </w:r>
        <w:r w:rsidR="00273FC8" w:rsidRPr="00953BC7">
          <w:rPr>
            <w:lang w:eastAsia="en-US"/>
          </w:rPr>
          <w:delText>s an</w:delText>
        </w:r>
        <w:r w:rsidR="00A90312" w:rsidRPr="00953BC7">
          <w:rPr>
            <w:lang w:eastAsia="en-US"/>
          </w:rPr>
          <w:delText xml:space="preserve"> overview of</w:delText>
        </w:r>
        <w:r w:rsidR="00D04170" w:rsidRPr="00953BC7">
          <w:rPr>
            <w:lang w:eastAsia="en-US"/>
          </w:rPr>
          <w:delText xml:space="preserve"> </w:delText>
        </w:r>
        <w:r w:rsidR="00273FC8" w:rsidRPr="00953BC7">
          <w:rPr>
            <w:lang w:eastAsia="en-US"/>
          </w:rPr>
          <w:delText>Commercial Operation Dates (</w:delText>
        </w:r>
        <w:r w:rsidR="00D04170" w:rsidRPr="00953BC7">
          <w:rPr>
            <w:lang w:eastAsia="en-US"/>
          </w:rPr>
          <w:delText>C</w:delText>
        </w:r>
        <w:r w:rsidR="00595148" w:rsidRPr="00953BC7">
          <w:rPr>
            <w:lang w:eastAsia="en-US"/>
          </w:rPr>
          <w:delText>OD</w:delText>
        </w:r>
        <w:r w:rsidR="00273FC8" w:rsidRPr="00953BC7">
          <w:rPr>
            <w:lang w:eastAsia="en-US"/>
          </w:rPr>
          <w:delText>)</w:delText>
        </w:r>
        <w:r w:rsidR="00F763AE" w:rsidRPr="00953BC7">
          <w:rPr>
            <w:lang w:eastAsia="en-US"/>
          </w:rPr>
          <w:delText>.</w:delText>
        </w:r>
      </w:del>
    </w:p>
    <w:p w14:paraId="44B81787" w14:textId="6C2A1B57" w:rsidR="008C0115" w:rsidRPr="00953BC7" w:rsidRDefault="008C0115" w:rsidP="00227F09">
      <w:pPr>
        <w:jc w:val="both"/>
        <w:rPr>
          <w:del w:id="1270" w:author="Thulani Ndaba" w:date="2022-09-20T17:30:00Z"/>
          <w:lang w:eastAsia="en-US"/>
        </w:rPr>
      </w:pPr>
    </w:p>
    <w:tbl>
      <w:tblPr>
        <w:tblStyle w:val="TableGridLight"/>
        <w:tblW w:w="9539" w:type="dxa"/>
        <w:jc w:val="center"/>
        <w:tblLook w:val="04A0" w:firstRow="1" w:lastRow="0" w:firstColumn="1" w:lastColumn="0" w:noHBand="0" w:noVBand="1"/>
        <w:tblPrChange w:id="1271" w:author="Mutali Nepfumbada" w:date="2022-09-20T16:32:00Z">
          <w:tblPr>
            <w:tblStyle w:val="TableGridLight"/>
            <w:tblW w:w="5000" w:type="pct"/>
            <w:jc w:val="center"/>
            <w:tblLook w:val="04A0" w:firstRow="1" w:lastRow="0" w:firstColumn="1" w:lastColumn="0" w:noHBand="0" w:noVBand="1"/>
          </w:tblPr>
        </w:tblPrChange>
      </w:tblPr>
      <w:tblGrid>
        <w:gridCol w:w="3435"/>
        <w:gridCol w:w="3693"/>
        <w:gridCol w:w="2411"/>
        <w:tblGridChange w:id="1272">
          <w:tblGrid>
            <w:gridCol w:w="4451"/>
            <w:gridCol w:w="2677"/>
            <w:gridCol w:w="2411"/>
          </w:tblGrid>
        </w:tblGridChange>
      </w:tblGrid>
      <w:tr w:rsidR="008C0115" w:rsidRPr="00953BC7" w14:paraId="4A122ED9" w14:textId="77777777" w:rsidTr="038E136A">
        <w:trPr>
          <w:trHeight w:val="230"/>
          <w:jc w:val="center"/>
          <w:del w:id="1273" w:author="Thulani Ndaba" w:date="2022-09-20T17:30:00Z"/>
          <w:trPrChange w:id="1274" w:author="Mutali Nepfumbada" w:date="2022-09-20T16:32:00Z">
            <w:trPr>
              <w:trHeight w:val="230"/>
              <w:jc w:val="center"/>
            </w:trPr>
          </w:trPrChange>
        </w:trPr>
        <w:tc>
          <w:tcPr>
            <w:tcW w:w="3435" w:type="dxa"/>
            <w:shd w:val="clear" w:color="auto" w:fill="5F0500"/>
            <w:tcPrChange w:id="1275" w:author="Mutali Nepfumbada" w:date="2022-09-20T16:32:00Z">
              <w:tcPr>
                <w:tcW w:w="2333" w:type="pct"/>
                <w:shd w:val="clear" w:color="auto" w:fill="5F0500"/>
              </w:tcPr>
            </w:tcPrChange>
          </w:tcPr>
          <w:p w14:paraId="656B6B62" w14:textId="787F7452" w:rsidR="008C0115" w:rsidRPr="00953BC7" w:rsidRDefault="008C0115" w:rsidP="005E5BA3">
            <w:pPr>
              <w:spacing w:before="40"/>
              <w:rPr>
                <w:del w:id="1276" w:author="Thulani Ndaba" w:date="2022-09-20T17:30:00Z"/>
                <w:b/>
              </w:rPr>
            </w:pPr>
            <w:del w:id="1277" w:author="Thulani Ndaba" w:date="2022-09-20T17:30:00Z">
              <w:r w:rsidRPr="00953BC7">
                <w:rPr>
                  <w:b/>
                  <w:color w:val="FFFFFF"/>
                  <w:spacing w:val="-4"/>
                </w:rPr>
                <w:delText>Name</w:delText>
              </w:r>
            </w:del>
          </w:p>
        </w:tc>
        <w:tc>
          <w:tcPr>
            <w:tcW w:w="3693" w:type="dxa"/>
            <w:shd w:val="clear" w:color="auto" w:fill="5F0500"/>
            <w:tcPrChange w:id="1278" w:author="Mutali Nepfumbada" w:date="2022-09-20T16:32:00Z">
              <w:tcPr>
                <w:tcW w:w="1403" w:type="pct"/>
                <w:shd w:val="clear" w:color="auto" w:fill="5F0500"/>
              </w:tcPr>
            </w:tcPrChange>
          </w:tcPr>
          <w:p w14:paraId="65038A88" w14:textId="73872B42" w:rsidR="008C0115" w:rsidRPr="00953BC7" w:rsidRDefault="008C0115" w:rsidP="038E136A">
            <w:pPr>
              <w:spacing w:before="40"/>
              <w:jc w:val="center"/>
              <w:rPr>
                <w:del w:id="1279" w:author="Thulani Ndaba" w:date="2022-09-20T17:30:00Z"/>
                <w:b/>
              </w:rPr>
            </w:pPr>
            <w:del w:id="1280" w:author="Thulani Ndaba" w:date="2022-09-20T17:30:00Z">
              <w:r w:rsidRPr="00953BC7">
                <w:rPr>
                  <w:b/>
                  <w:color w:val="FFFFFF"/>
                  <w:spacing w:val="-4"/>
                </w:rPr>
                <w:delText>COD (Commercial Operation Date)</w:delText>
              </w:r>
            </w:del>
          </w:p>
        </w:tc>
        <w:tc>
          <w:tcPr>
            <w:tcW w:w="2411" w:type="dxa"/>
            <w:shd w:val="clear" w:color="auto" w:fill="5F0500"/>
            <w:tcPrChange w:id="1281" w:author="Mutali Nepfumbada" w:date="2022-09-20T16:32:00Z">
              <w:tcPr>
                <w:tcW w:w="1264" w:type="pct"/>
                <w:shd w:val="clear" w:color="auto" w:fill="5F0500"/>
              </w:tcPr>
            </w:tcPrChange>
          </w:tcPr>
          <w:p w14:paraId="53E66DE1" w14:textId="75522884" w:rsidR="008C0115" w:rsidRPr="00953BC7" w:rsidRDefault="008C0115" w:rsidP="005E5BA3">
            <w:pPr>
              <w:spacing w:before="40"/>
              <w:rPr>
                <w:del w:id="1282" w:author="Thulani Ndaba" w:date="2022-09-20T17:30:00Z"/>
                <w:b/>
              </w:rPr>
            </w:pPr>
            <w:del w:id="1283" w:author="Thulani Ndaba" w:date="2022-09-20T17:30:00Z">
              <w:r w:rsidRPr="00953BC7">
                <w:rPr>
                  <w:b/>
                  <w:color w:val="FFFFFF"/>
                </w:rPr>
                <w:delText>Capacity DC</w:delText>
              </w:r>
              <w:r w:rsidRPr="00953BC7">
                <w:rPr>
                  <w:b/>
                  <w:color w:val="FFFFFF"/>
                  <w:spacing w:val="2"/>
                </w:rPr>
                <w:delText xml:space="preserve"> </w:delText>
              </w:r>
              <w:r w:rsidRPr="00953BC7">
                <w:rPr>
                  <w:b/>
                  <w:color w:val="FFFFFF"/>
                  <w:spacing w:val="-4"/>
                </w:rPr>
                <w:delText>(kW)</w:delText>
              </w:r>
            </w:del>
          </w:p>
        </w:tc>
      </w:tr>
      <w:tr w:rsidR="008C0115" w:rsidRPr="00953BC7" w14:paraId="5E9A918F" w14:textId="77777777" w:rsidTr="038E136A">
        <w:trPr>
          <w:trHeight w:val="230"/>
          <w:jc w:val="center"/>
          <w:del w:id="1284" w:author="Thulani Ndaba" w:date="2022-09-20T17:30:00Z"/>
          <w:trPrChange w:id="1285" w:author="Mutali Nepfumbada" w:date="2022-09-20T16:32:00Z">
            <w:trPr>
              <w:trHeight w:val="230"/>
              <w:jc w:val="center"/>
            </w:trPr>
          </w:trPrChange>
        </w:trPr>
        <w:tc>
          <w:tcPr>
            <w:tcW w:w="3435" w:type="dxa"/>
            <w:tcPrChange w:id="1286" w:author="Mutali Nepfumbada" w:date="2022-09-20T16:32:00Z">
              <w:tcPr>
                <w:tcW w:w="2333" w:type="pct"/>
              </w:tcPr>
            </w:tcPrChange>
          </w:tcPr>
          <w:p w14:paraId="369C1A11" w14:textId="145401E2" w:rsidR="008C0115" w:rsidRPr="00953BC7" w:rsidRDefault="008C0115" w:rsidP="00B06D3A">
            <w:pPr>
              <w:rPr>
                <w:del w:id="1287" w:author="Thulani Ndaba" w:date="2022-09-20T17:30:00Z"/>
              </w:rPr>
            </w:pPr>
            <w:del w:id="1288" w:author="Thulani Ndaba" w:date="2022-09-20T17:30:00Z">
              <w:r w:rsidRPr="00953BC7">
                <w:delText>Moshesh</w:delText>
              </w:r>
              <w:r w:rsidRPr="00953BC7">
                <w:rPr>
                  <w:spacing w:val="23"/>
                </w:rPr>
                <w:delText xml:space="preserve"> </w:delText>
              </w:r>
              <w:r w:rsidRPr="00953BC7">
                <w:delText>Mediclinic</w:delText>
              </w:r>
              <w:r w:rsidRPr="00953BC7">
                <w:rPr>
                  <w:spacing w:val="17"/>
                </w:rPr>
                <w:delText xml:space="preserve"> </w:delText>
              </w:r>
              <w:r w:rsidRPr="00953BC7">
                <w:delText>Durbanville</w:delText>
              </w:r>
              <w:r w:rsidRPr="00953BC7">
                <w:rPr>
                  <w:spacing w:val="25"/>
                </w:rPr>
                <w:delText xml:space="preserve"> </w:delText>
              </w:r>
              <w:r w:rsidRPr="00953BC7">
                <w:delText>Solar</w:delText>
              </w:r>
              <w:r w:rsidRPr="00953BC7">
                <w:rPr>
                  <w:spacing w:val="18"/>
                </w:rPr>
                <w:delText xml:space="preserve"> </w:delText>
              </w:r>
              <w:r w:rsidRPr="00953BC7">
                <w:rPr>
                  <w:spacing w:val="-5"/>
                </w:rPr>
                <w:delText>PV</w:delText>
              </w:r>
            </w:del>
          </w:p>
        </w:tc>
        <w:tc>
          <w:tcPr>
            <w:tcW w:w="3693" w:type="dxa"/>
            <w:tcPrChange w:id="1289" w:author="Mutali Nepfumbada" w:date="2022-09-20T16:32:00Z">
              <w:tcPr>
                <w:tcW w:w="1403" w:type="pct"/>
              </w:tcPr>
            </w:tcPrChange>
          </w:tcPr>
          <w:p w14:paraId="1DA0D2D9" w14:textId="1FE082F2" w:rsidR="008C0115" w:rsidRPr="00953BC7" w:rsidRDefault="008C0115" w:rsidP="038E136A">
            <w:pPr>
              <w:ind w:left="253"/>
              <w:jc w:val="center"/>
              <w:rPr>
                <w:del w:id="1290" w:author="Thulani Ndaba" w:date="2022-09-20T17:30:00Z"/>
              </w:rPr>
            </w:pPr>
            <w:del w:id="1291" w:author="Thulani Ndaba" w:date="2022-09-20T17:30:00Z">
              <w:r w:rsidRPr="00953BC7">
                <w:rPr>
                  <w:spacing w:val="-2"/>
                </w:rPr>
                <w:delText>11 Nov 2021</w:delText>
              </w:r>
            </w:del>
          </w:p>
        </w:tc>
        <w:tc>
          <w:tcPr>
            <w:tcW w:w="2411" w:type="dxa"/>
            <w:tcPrChange w:id="1292" w:author="Mutali Nepfumbada" w:date="2022-09-20T16:32:00Z">
              <w:tcPr>
                <w:tcW w:w="1264" w:type="pct"/>
              </w:tcPr>
            </w:tcPrChange>
          </w:tcPr>
          <w:p w14:paraId="3DC58C0D" w14:textId="096D315C" w:rsidR="008C0115" w:rsidRPr="00953BC7" w:rsidRDefault="008C0115" w:rsidP="008C0115">
            <w:pPr>
              <w:ind w:left="255"/>
              <w:jc w:val="center"/>
              <w:rPr>
                <w:del w:id="1293" w:author="Thulani Ndaba" w:date="2022-09-20T17:30:00Z"/>
              </w:rPr>
            </w:pPr>
            <w:del w:id="1294" w:author="Thulani Ndaba" w:date="2022-09-20T17:30:00Z">
              <w:r w:rsidRPr="00953BC7">
                <w:rPr>
                  <w:spacing w:val="-4"/>
                </w:rPr>
                <w:delText>705.7</w:delText>
              </w:r>
            </w:del>
          </w:p>
        </w:tc>
      </w:tr>
      <w:tr w:rsidR="008C0115" w:rsidRPr="00953BC7" w14:paraId="7D8D55B7" w14:textId="77777777" w:rsidTr="038E136A">
        <w:trPr>
          <w:trHeight w:val="229"/>
          <w:jc w:val="center"/>
          <w:del w:id="1295" w:author="Thulani Ndaba" w:date="2022-09-20T17:30:00Z"/>
          <w:trPrChange w:id="1296" w:author="Mutali Nepfumbada" w:date="2022-09-20T16:32:00Z">
            <w:trPr>
              <w:trHeight w:val="229"/>
              <w:jc w:val="center"/>
            </w:trPr>
          </w:trPrChange>
        </w:trPr>
        <w:tc>
          <w:tcPr>
            <w:tcW w:w="3435" w:type="dxa"/>
            <w:tcPrChange w:id="1297" w:author="Mutali Nepfumbada" w:date="2022-09-20T16:32:00Z">
              <w:tcPr>
                <w:tcW w:w="2333" w:type="pct"/>
              </w:tcPr>
            </w:tcPrChange>
          </w:tcPr>
          <w:p w14:paraId="6ACEF5AF" w14:textId="47DCBFA5" w:rsidR="008C0115" w:rsidRPr="00953BC7" w:rsidRDefault="008C0115" w:rsidP="00B06D3A">
            <w:pPr>
              <w:rPr>
                <w:del w:id="1298" w:author="Thulani Ndaba" w:date="2022-09-20T17:30:00Z"/>
              </w:rPr>
            </w:pPr>
            <w:del w:id="1299" w:author="Thulani Ndaba" w:date="2022-09-20T17:30:00Z">
              <w:r w:rsidRPr="00953BC7">
                <w:delText>Moshesh</w:delText>
              </w:r>
              <w:r w:rsidRPr="00953BC7">
                <w:rPr>
                  <w:spacing w:val="21"/>
                </w:rPr>
                <w:delText xml:space="preserve"> </w:delText>
              </w:r>
              <w:r w:rsidRPr="00953BC7">
                <w:delText>Mediclinic</w:delText>
              </w:r>
              <w:r w:rsidRPr="00953BC7">
                <w:rPr>
                  <w:spacing w:val="15"/>
                </w:rPr>
                <w:delText xml:space="preserve"> </w:delText>
              </w:r>
              <w:r w:rsidRPr="00953BC7">
                <w:delText>Hermanus</w:delText>
              </w:r>
              <w:r w:rsidRPr="00953BC7">
                <w:rPr>
                  <w:spacing w:val="14"/>
                </w:rPr>
                <w:delText xml:space="preserve"> </w:delText>
              </w:r>
              <w:r w:rsidRPr="00953BC7">
                <w:delText>Solar</w:delText>
              </w:r>
              <w:r w:rsidRPr="00953BC7">
                <w:rPr>
                  <w:spacing w:val="15"/>
                </w:rPr>
                <w:delText xml:space="preserve"> </w:delText>
              </w:r>
              <w:r w:rsidRPr="00953BC7">
                <w:rPr>
                  <w:spacing w:val="-5"/>
                </w:rPr>
                <w:delText>PV</w:delText>
              </w:r>
            </w:del>
          </w:p>
        </w:tc>
        <w:tc>
          <w:tcPr>
            <w:tcW w:w="3693" w:type="dxa"/>
            <w:tcPrChange w:id="1300" w:author="Mutali Nepfumbada" w:date="2022-09-20T16:32:00Z">
              <w:tcPr>
                <w:tcW w:w="1403" w:type="pct"/>
              </w:tcPr>
            </w:tcPrChange>
          </w:tcPr>
          <w:p w14:paraId="20B43981" w14:textId="6F5D4654" w:rsidR="008C0115" w:rsidRPr="00953BC7" w:rsidRDefault="008C0115" w:rsidP="038E136A">
            <w:pPr>
              <w:ind w:left="253"/>
              <w:jc w:val="center"/>
              <w:rPr>
                <w:del w:id="1301" w:author="Thulani Ndaba" w:date="2022-09-20T17:30:00Z"/>
              </w:rPr>
            </w:pPr>
            <w:del w:id="1302" w:author="Thulani Ndaba" w:date="2022-09-20T17:30:00Z">
              <w:r w:rsidRPr="00953BC7">
                <w:rPr>
                  <w:spacing w:val="-2"/>
                </w:rPr>
                <w:delText>10 Mar 2022</w:delText>
              </w:r>
            </w:del>
          </w:p>
        </w:tc>
        <w:tc>
          <w:tcPr>
            <w:tcW w:w="2411" w:type="dxa"/>
            <w:tcPrChange w:id="1303" w:author="Mutali Nepfumbada" w:date="2022-09-20T16:32:00Z">
              <w:tcPr>
                <w:tcW w:w="1264" w:type="pct"/>
              </w:tcPr>
            </w:tcPrChange>
          </w:tcPr>
          <w:p w14:paraId="3D0ED850" w14:textId="46235E48" w:rsidR="008C0115" w:rsidRPr="00953BC7" w:rsidRDefault="008C0115" w:rsidP="008C0115">
            <w:pPr>
              <w:ind w:left="255"/>
              <w:jc w:val="center"/>
              <w:rPr>
                <w:del w:id="1304" w:author="Thulani Ndaba" w:date="2022-09-20T17:30:00Z"/>
              </w:rPr>
            </w:pPr>
            <w:del w:id="1305" w:author="Thulani Ndaba" w:date="2022-09-20T17:30:00Z">
              <w:r w:rsidRPr="00953BC7">
                <w:rPr>
                  <w:spacing w:val="-4"/>
                </w:rPr>
                <w:delText>219.4</w:delText>
              </w:r>
            </w:del>
          </w:p>
        </w:tc>
      </w:tr>
      <w:tr w:rsidR="008C0115" w:rsidRPr="00953BC7" w14:paraId="3D43A2C2" w14:textId="77777777" w:rsidTr="038E136A">
        <w:trPr>
          <w:trHeight w:val="230"/>
          <w:jc w:val="center"/>
          <w:del w:id="1306" w:author="Thulani Ndaba" w:date="2022-09-20T17:30:00Z"/>
          <w:trPrChange w:id="1307" w:author="Mutali Nepfumbada" w:date="2022-09-20T16:32:00Z">
            <w:trPr>
              <w:trHeight w:val="230"/>
              <w:jc w:val="center"/>
            </w:trPr>
          </w:trPrChange>
        </w:trPr>
        <w:tc>
          <w:tcPr>
            <w:tcW w:w="3435" w:type="dxa"/>
            <w:tcPrChange w:id="1308" w:author="Mutali Nepfumbada" w:date="2022-09-20T16:32:00Z">
              <w:tcPr>
                <w:tcW w:w="2333" w:type="pct"/>
              </w:tcPr>
            </w:tcPrChange>
          </w:tcPr>
          <w:p w14:paraId="321E59D3" w14:textId="5DFDC419" w:rsidR="008C0115" w:rsidRPr="00953BC7" w:rsidRDefault="008C0115" w:rsidP="00B06D3A">
            <w:pPr>
              <w:rPr>
                <w:del w:id="1309" w:author="Thulani Ndaba" w:date="2022-09-20T17:30:00Z"/>
              </w:rPr>
            </w:pPr>
            <w:del w:id="1310" w:author="Thulani Ndaba" w:date="2022-09-20T17:30:00Z">
              <w:r w:rsidRPr="00953BC7">
                <w:delText>Moshesh</w:delText>
              </w:r>
              <w:r w:rsidRPr="00953BC7">
                <w:rPr>
                  <w:spacing w:val="20"/>
                </w:rPr>
                <w:delText xml:space="preserve"> </w:delText>
              </w:r>
              <w:r w:rsidRPr="00953BC7">
                <w:delText>Mediclinic</w:delText>
              </w:r>
              <w:r w:rsidRPr="00953BC7">
                <w:rPr>
                  <w:spacing w:val="14"/>
                </w:rPr>
                <w:delText xml:space="preserve"> </w:delText>
              </w:r>
              <w:r w:rsidRPr="00953BC7">
                <w:delText>Highveld</w:delText>
              </w:r>
              <w:r w:rsidRPr="00953BC7">
                <w:rPr>
                  <w:spacing w:val="24"/>
                </w:rPr>
                <w:delText xml:space="preserve"> </w:delText>
              </w:r>
              <w:r w:rsidRPr="00953BC7">
                <w:delText>Solar</w:delText>
              </w:r>
              <w:r w:rsidRPr="00953BC7">
                <w:rPr>
                  <w:spacing w:val="15"/>
                </w:rPr>
                <w:delText xml:space="preserve"> </w:delText>
              </w:r>
              <w:r w:rsidRPr="00953BC7">
                <w:rPr>
                  <w:spacing w:val="-5"/>
                </w:rPr>
                <w:delText>PV</w:delText>
              </w:r>
            </w:del>
          </w:p>
        </w:tc>
        <w:tc>
          <w:tcPr>
            <w:tcW w:w="3693" w:type="dxa"/>
            <w:tcPrChange w:id="1311" w:author="Mutali Nepfumbada" w:date="2022-09-20T16:32:00Z">
              <w:tcPr>
                <w:tcW w:w="1403" w:type="pct"/>
              </w:tcPr>
            </w:tcPrChange>
          </w:tcPr>
          <w:p w14:paraId="5168AF5F" w14:textId="4D719517" w:rsidR="008C0115" w:rsidRPr="00953BC7" w:rsidRDefault="008C0115" w:rsidP="038E136A">
            <w:pPr>
              <w:ind w:left="253"/>
              <w:jc w:val="center"/>
              <w:rPr>
                <w:del w:id="1312" w:author="Thulani Ndaba" w:date="2022-09-20T17:30:00Z"/>
              </w:rPr>
            </w:pPr>
            <w:del w:id="1313" w:author="Thulani Ndaba" w:date="2022-09-20T17:30:00Z">
              <w:r w:rsidRPr="00953BC7">
                <w:rPr>
                  <w:spacing w:val="-2"/>
                </w:rPr>
                <w:delText>30 Mar 2022</w:delText>
              </w:r>
            </w:del>
          </w:p>
        </w:tc>
        <w:tc>
          <w:tcPr>
            <w:tcW w:w="2411" w:type="dxa"/>
            <w:tcPrChange w:id="1314" w:author="Mutali Nepfumbada" w:date="2022-09-20T16:32:00Z">
              <w:tcPr>
                <w:tcW w:w="1264" w:type="pct"/>
              </w:tcPr>
            </w:tcPrChange>
          </w:tcPr>
          <w:p w14:paraId="381CA06F" w14:textId="2EBEF11D" w:rsidR="008C0115" w:rsidRPr="00953BC7" w:rsidRDefault="008C0115" w:rsidP="008C0115">
            <w:pPr>
              <w:ind w:left="255"/>
              <w:jc w:val="center"/>
              <w:rPr>
                <w:del w:id="1315" w:author="Thulani Ndaba" w:date="2022-09-20T17:30:00Z"/>
              </w:rPr>
            </w:pPr>
            <w:del w:id="1316" w:author="Thulani Ndaba" w:date="2022-09-20T17:30:00Z">
              <w:r w:rsidRPr="00953BC7">
                <w:rPr>
                  <w:spacing w:val="-4"/>
                </w:rPr>
                <w:delText>262.7</w:delText>
              </w:r>
            </w:del>
          </w:p>
        </w:tc>
      </w:tr>
      <w:tr w:rsidR="008C0115" w:rsidRPr="00953BC7" w14:paraId="29E5BB76" w14:textId="77777777" w:rsidTr="038E136A">
        <w:trPr>
          <w:trHeight w:val="229"/>
          <w:jc w:val="center"/>
          <w:del w:id="1317" w:author="Thulani Ndaba" w:date="2022-09-20T17:30:00Z"/>
          <w:trPrChange w:id="1318" w:author="Mutali Nepfumbada" w:date="2022-09-20T16:32:00Z">
            <w:trPr>
              <w:trHeight w:val="229"/>
              <w:jc w:val="center"/>
            </w:trPr>
          </w:trPrChange>
        </w:trPr>
        <w:tc>
          <w:tcPr>
            <w:tcW w:w="3435" w:type="dxa"/>
            <w:tcPrChange w:id="1319" w:author="Mutali Nepfumbada" w:date="2022-09-20T16:32:00Z">
              <w:tcPr>
                <w:tcW w:w="2333" w:type="pct"/>
              </w:tcPr>
            </w:tcPrChange>
          </w:tcPr>
          <w:p w14:paraId="66C7BD8C" w14:textId="75F33FB4" w:rsidR="008C0115" w:rsidRPr="00953BC7" w:rsidRDefault="008C0115" w:rsidP="00B06D3A">
            <w:pPr>
              <w:rPr>
                <w:del w:id="1320" w:author="Thulani Ndaba" w:date="2022-09-20T17:30:00Z"/>
              </w:rPr>
            </w:pPr>
            <w:del w:id="1321" w:author="Thulani Ndaba" w:date="2022-09-20T17:30:00Z">
              <w:r w:rsidRPr="00953BC7">
                <w:delText>Moshesh</w:delText>
              </w:r>
              <w:r w:rsidRPr="00953BC7">
                <w:rPr>
                  <w:spacing w:val="18"/>
                </w:rPr>
                <w:delText xml:space="preserve"> </w:delText>
              </w:r>
              <w:r w:rsidRPr="00953BC7">
                <w:delText>Mediclinic</w:delText>
              </w:r>
              <w:r w:rsidRPr="00953BC7">
                <w:rPr>
                  <w:spacing w:val="12"/>
                </w:rPr>
                <w:delText xml:space="preserve"> </w:delText>
              </w:r>
              <w:r w:rsidRPr="00953BC7">
                <w:delText>Midstream</w:delText>
              </w:r>
              <w:r w:rsidRPr="00953BC7">
                <w:rPr>
                  <w:spacing w:val="12"/>
                </w:rPr>
                <w:delText xml:space="preserve"> </w:delText>
              </w:r>
              <w:r w:rsidRPr="00953BC7">
                <w:delText>Solar</w:delText>
              </w:r>
              <w:r w:rsidRPr="00953BC7">
                <w:rPr>
                  <w:spacing w:val="12"/>
                </w:rPr>
                <w:delText xml:space="preserve"> </w:delText>
              </w:r>
              <w:r w:rsidRPr="00953BC7">
                <w:rPr>
                  <w:spacing w:val="-5"/>
                </w:rPr>
                <w:delText>PV</w:delText>
              </w:r>
            </w:del>
          </w:p>
        </w:tc>
        <w:tc>
          <w:tcPr>
            <w:tcW w:w="3693" w:type="dxa"/>
            <w:tcPrChange w:id="1322" w:author="Mutali Nepfumbada" w:date="2022-09-20T16:32:00Z">
              <w:tcPr>
                <w:tcW w:w="1403" w:type="pct"/>
              </w:tcPr>
            </w:tcPrChange>
          </w:tcPr>
          <w:p w14:paraId="17BF923B" w14:textId="16B4AC49" w:rsidR="008C0115" w:rsidRPr="00953BC7" w:rsidRDefault="008C0115" w:rsidP="038E136A">
            <w:pPr>
              <w:ind w:left="253"/>
              <w:jc w:val="center"/>
              <w:rPr>
                <w:del w:id="1323" w:author="Thulani Ndaba" w:date="2022-09-20T17:30:00Z"/>
              </w:rPr>
            </w:pPr>
            <w:del w:id="1324" w:author="Thulani Ndaba" w:date="2022-09-20T17:30:00Z">
              <w:r w:rsidRPr="00953BC7">
                <w:rPr>
                  <w:spacing w:val="-2"/>
                </w:rPr>
                <w:delText>27 Oct 2021</w:delText>
              </w:r>
            </w:del>
          </w:p>
        </w:tc>
        <w:tc>
          <w:tcPr>
            <w:tcW w:w="2411" w:type="dxa"/>
            <w:tcPrChange w:id="1325" w:author="Mutali Nepfumbada" w:date="2022-09-20T16:32:00Z">
              <w:tcPr>
                <w:tcW w:w="1264" w:type="pct"/>
              </w:tcPr>
            </w:tcPrChange>
          </w:tcPr>
          <w:p w14:paraId="2B59AA44" w14:textId="7ED276D1" w:rsidR="008C0115" w:rsidRPr="00953BC7" w:rsidRDefault="008C0115" w:rsidP="008C0115">
            <w:pPr>
              <w:ind w:left="255"/>
              <w:jc w:val="center"/>
              <w:rPr>
                <w:del w:id="1326" w:author="Thulani Ndaba" w:date="2022-09-20T17:30:00Z"/>
              </w:rPr>
            </w:pPr>
            <w:del w:id="1327" w:author="Thulani Ndaba" w:date="2022-09-20T17:30:00Z">
              <w:r w:rsidRPr="00953BC7">
                <w:rPr>
                  <w:spacing w:val="-4"/>
                </w:rPr>
                <w:delText>227.9</w:delText>
              </w:r>
            </w:del>
          </w:p>
        </w:tc>
      </w:tr>
      <w:tr w:rsidR="008C0115" w:rsidRPr="00953BC7" w14:paraId="41DF48FE" w14:textId="77777777" w:rsidTr="038E136A">
        <w:trPr>
          <w:trHeight w:val="230"/>
          <w:jc w:val="center"/>
          <w:del w:id="1328" w:author="Thulani Ndaba" w:date="2022-09-20T17:30:00Z"/>
          <w:trPrChange w:id="1329" w:author="Mutali Nepfumbada" w:date="2022-09-20T16:32:00Z">
            <w:trPr>
              <w:trHeight w:val="230"/>
              <w:jc w:val="center"/>
            </w:trPr>
          </w:trPrChange>
        </w:trPr>
        <w:tc>
          <w:tcPr>
            <w:tcW w:w="3435" w:type="dxa"/>
            <w:tcPrChange w:id="1330" w:author="Mutali Nepfumbada" w:date="2022-09-20T16:32:00Z">
              <w:tcPr>
                <w:tcW w:w="2333" w:type="pct"/>
              </w:tcPr>
            </w:tcPrChange>
          </w:tcPr>
          <w:p w14:paraId="6D555FA7" w14:textId="755C7135" w:rsidR="008C0115" w:rsidRPr="00953BC7" w:rsidRDefault="008C0115" w:rsidP="00B06D3A">
            <w:pPr>
              <w:rPr>
                <w:del w:id="1331" w:author="Thulani Ndaba" w:date="2022-09-20T17:30:00Z"/>
              </w:rPr>
            </w:pPr>
            <w:del w:id="1332" w:author="Thulani Ndaba" w:date="2022-09-20T17:30:00Z">
              <w:r w:rsidRPr="00953BC7">
                <w:delText>Moshesh</w:delText>
              </w:r>
              <w:r w:rsidRPr="00953BC7">
                <w:rPr>
                  <w:spacing w:val="19"/>
                </w:rPr>
                <w:delText xml:space="preserve"> </w:delText>
              </w:r>
              <w:r w:rsidRPr="00953BC7">
                <w:delText>Mediclinic</w:delText>
              </w:r>
              <w:r w:rsidRPr="00953BC7">
                <w:rPr>
                  <w:spacing w:val="12"/>
                </w:rPr>
                <w:delText xml:space="preserve"> </w:delText>
              </w:r>
              <w:r w:rsidRPr="00953BC7">
                <w:delText>Vergelegen</w:delText>
              </w:r>
              <w:r w:rsidRPr="00953BC7">
                <w:rPr>
                  <w:spacing w:val="19"/>
                </w:rPr>
                <w:delText xml:space="preserve"> </w:delText>
              </w:r>
              <w:r w:rsidRPr="00953BC7">
                <w:delText>Solar</w:delText>
              </w:r>
              <w:r w:rsidRPr="00953BC7">
                <w:rPr>
                  <w:spacing w:val="13"/>
                </w:rPr>
                <w:delText xml:space="preserve"> </w:delText>
              </w:r>
              <w:r w:rsidRPr="00953BC7">
                <w:rPr>
                  <w:spacing w:val="-5"/>
                </w:rPr>
                <w:delText>PV</w:delText>
              </w:r>
            </w:del>
          </w:p>
        </w:tc>
        <w:tc>
          <w:tcPr>
            <w:tcW w:w="3693" w:type="dxa"/>
            <w:tcPrChange w:id="1333" w:author="Mutali Nepfumbada" w:date="2022-09-20T16:32:00Z">
              <w:tcPr>
                <w:tcW w:w="1403" w:type="pct"/>
              </w:tcPr>
            </w:tcPrChange>
          </w:tcPr>
          <w:p w14:paraId="7F4375F0" w14:textId="3F7957BC" w:rsidR="008C0115" w:rsidRPr="00953BC7" w:rsidRDefault="008C0115" w:rsidP="038E136A">
            <w:pPr>
              <w:ind w:left="253"/>
              <w:jc w:val="center"/>
              <w:rPr>
                <w:del w:id="1334" w:author="Thulani Ndaba" w:date="2022-09-20T17:30:00Z"/>
              </w:rPr>
            </w:pPr>
            <w:del w:id="1335" w:author="Thulani Ndaba" w:date="2022-09-20T17:30:00Z">
              <w:r w:rsidRPr="00953BC7">
                <w:rPr>
                  <w:spacing w:val="-2"/>
                </w:rPr>
                <w:delText>28 Oct 2021</w:delText>
              </w:r>
            </w:del>
          </w:p>
        </w:tc>
        <w:tc>
          <w:tcPr>
            <w:tcW w:w="2411" w:type="dxa"/>
            <w:tcPrChange w:id="1336" w:author="Mutali Nepfumbada" w:date="2022-09-20T16:32:00Z">
              <w:tcPr>
                <w:tcW w:w="1264" w:type="pct"/>
              </w:tcPr>
            </w:tcPrChange>
          </w:tcPr>
          <w:p w14:paraId="5A106428" w14:textId="63329AD6" w:rsidR="008C0115" w:rsidRPr="00953BC7" w:rsidRDefault="008C0115" w:rsidP="008C0115">
            <w:pPr>
              <w:ind w:left="255"/>
              <w:jc w:val="center"/>
              <w:rPr>
                <w:del w:id="1337" w:author="Thulani Ndaba" w:date="2022-09-20T17:30:00Z"/>
              </w:rPr>
            </w:pPr>
            <w:del w:id="1338" w:author="Thulani Ndaba" w:date="2022-09-20T17:30:00Z">
              <w:r w:rsidRPr="00953BC7">
                <w:rPr>
                  <w:spacing w:val="-4"/>
                </w:rPr>
                <w:delText>689.6</w:delText>
              </w:r>
            </w:del>
          </w:p>
        </w:tc>
      </w:tr>
    </w:tbl>
    <w:p w14:paraId="2E0018C8" w14:textId="3A749EAD" w:rsidR="00EF05CE" w:rsidRPr="00516577" w:rsidRDefault="00D04170" w:rsidP="00516577">
      <w:pPr>
        <w:pStyle w:val="Caption"/>
        <w:rPr>
          <w:del w:id="1339" w:author="Thulani Ndaba" w:date="2022-09-20T17:30:00Z"/>
        </w:rPr>
      </w:pPr>
      <w:bookmarkStart w:id="1340" w:name="_Hlk105670987"/>
      <w:del w:id="1341" w:author="Thulani Ndaba" w:date="2022-09-20T17:30:00Z">
        <w:r w:rsidRPr="00516577">
          <w:delText xml:space="preserve">Table </w:delText>
        </w:r>
        <w:r w:rsidR="007A6B1F" w:rsidRPr="00516577">
          <w:rPr>
            <w:i w:val="0"/>
            <w:iCs w:val="0"/>
          </w:rPr>
          <w:fldChar w:fldCharType="begin"/>
        </w:r>
        <w:r w:rsidR="007A6B1F" w:rsidRPr="00516577">
          <w:delInstrText xml:space="preserve"> STYLEREF 1 \s </w:delInstrText>
        </w:r>
        <w:r w:rsidR="007A6B1F" w:rsidRPr="00516577">
          <w:rPr>
            <w:i w:val="0"/>
            <w:iCs w:val="0"/>
          </w:rPr>
          <w:fldChar w:fldCharType="separate"/>
        </w:r>
        <w:r w:rsidR="0092008E" w:rsidRPr="00516577">
          <w:delText>2</w:delText>
        </w:r>
        <w:r w:rsidR="007A6B1F" w:rsidRPr="00516577">
          <w:rPr>
            <w:i w:val="0"/>
            <w:iCs w:val="0"/>
          </w:rPr>
          <w:fldChar w:fldCharType="end"/>
        </w:r>
        <w:r w:rsidR="00C949E2" w:rsidRPr="00516577">
          <w:noBreakHyphen/>
        </w:r>
        <w:r w:rsidR="007A6B1F" w:rsidRPr="00516577">
          <w:rPr>
            <w:i w:val="0"/>
            <w:iCs w:val="0"/>
          </w:rPr>
          <w:fldChar w:fldCharType="begin"/>
        </w:r>
        <w:r w:rsidR="007A6B1F" w:rsidRPr="00516577">
          <w:delInstrText xml:space="preserve"> SEQ Table \* ARABIC \s 1 </w:delInstrText>
        </w:r>
        <w:r w:rsidR="007A6B1F" w:rsidRPr="00516577">
          <w:rPr>
            <w:i w:val="0"/>
            <w:iCs w:val="0"/>
          </w:rPr>
          <w:fldChar w:fldCharType="separate"/>
        </w:r>
        <w:r w:rsidR="0092008E" w:rsidRPr="00516577">
          <w:delText>1</w:delText>
        </w:r>
        <w:r w:rsidR="007A6B1F" w:rsidRPr="00516577">
          <w:rPr>
            <w:i w:val="0"/>
            <w:iCs w:val="0"/>
          </w:rPr>
          <w:fldChar w:fldCharType="end"/>
        </w:r>
        <w:r w:rsidRPr="00516577">
          <w:delText xml:space="preserve">: Project </w:delText>
        </w:r>
        <w:r w:rsidR="00595148" w:rsidRPr="00516577">
          <w:delText>Overview</w:delText>
        </w:r>
      </w:del>
    </w:p>
    <w:bookmarkEnd w:id="1340"/>
    <w:p w14:paraId="54C388B2" w14:textId="6EC40931" w:rsidR="00FB27C1" w:rsidRPr="00953BC7" w:rsidRDefault="00FB27C1" w:rsidP="00FB27C1">
      <w:pPr>
        <w:rPr>
          <w:del w:id="1342" w:author="Thulani Ndaba" w:date="2022-09-20T17:30:00Z"/>
        </w:rPr>
      </w:pPr>
    </w:p>
    <w:p w14:paraId="6C5FFEE9" w14:textId="65C38459" w:rsidR="00EF05CE" w:rsidRPr="00953BC7" w:rsidRDefault="00EF05CE" w:rsidP="00EF05CE">
      <w:pPr>
        <w:pStyle w:val="Heading2"/>
        <w:rPr>
          <w:del w:id="1343" w:author="Thulani Ndaba" w:date="2022-09-20T17:30:00Z"/>
        </w:rPr>
      </w:pPr>
      <w:bookmarkStart w:id="1344" w:name="_Toc82964418"/>
      <w:bookmarkStart w:id="1345" w:name="_Toc83221424"/>
      <w:bookmarkStart w:id="1346" w:name="_Toc103864547"/>
      <w:del w:id="1347" w:author="Thulani Ndaba" w:date="2022-09-20T17:30:00Z">
        <w:r w:rsidRPr="00953BC7">
          <w:delText>Scope of Work</w:delText>
        </w:r>
        <w:bookmarkEnd w:id="1344"/>
        <w:bookmarkEnd w:id="1345"/>
        <w:bookmarkEnd w:id="1346"/>
      </w:del>
    </w:p>
    <w:p w14:paraId="39C32037" w14:textId="18B930C3" w:rsidR="00EF05CE" w:rsidRPr="00953BC7" w:rsidRDefault="00EF05CE" w:rsidP="00EF05CE">
      <w:pPr>
        <w:rPr>
          <w:del w:id="1348" w:author="Thulani Ndaba" w:date="2022-09-20T17:30:00Z"/>
        </w:rPr>
      </w:pPr>
    </w:p>
    <w:p w14:paraId="0DB7A34B" w14:textId="6215E09C" w:rsidR="00EF05CE" w:rsidRPr="00953BC7" w:rsidRDefault="00EF05CE" w:rsidP="00273FC8">
      <w:pPr>
        <w:rPr>
          <w:del w:id="1349" w:author="Thulani Ndaba" w:date="2022-09-20T17:30:00Z"/>
        </w:rPr>
      </w:pPr>
      <w:del w:id="1350" w:author="Thulani Ndaba" w:date="2022-09-20T17:30:00Z">
        <w:r w:rsidRPr="00953BC7">
          <w:delText>The scope of work is fully described in Harmattan proposal “</w:delText>
        </w:r>
        <w:r w:rsidRPr="00953BC7">
          <w:rPr>
            <w:i/>
            <w:iCs/>
          </w:rPr>
          <w:delText>HAR_P215_MOSHESH_MediclinicAssetManagement _v2”</w:delText>
        </w:r>
        <w:r w:rsidRPr="00953BC7">
          <w:delText xml:space="preserve">, dated 15 July 2021”. </w:delText>
        </w:r>
      </w:del>
    </w:p>
    <w:p w14:paraId="59002865" w14:textId="7C56AA05" w:rsidR="00EF05CE" w:rsidRPr="00953BC7" w:rsidRDefault="00EF05CE" w:rsidP="00EF05CE">
      <w:pPr>
        <w:rPr>
          <w:del w:id="1351" w:author="Thulani Ndaba" w:date="2022-09-20T17:30:00Z"/>
        </w:rPr>
      </w:pPr>
    </w:p>
    <w:p w14:paraId="761A94B6" w14:textId="30FBF46B" w:rsidR="00EF05CE" w:rsidRPr="00953BC7" w:rsidRDefault="00EF05CE" w:rsidP="00EF05CE">
      <w:pPr>
        <w:pStyle w:val="Heading2"/>
        <w:rPr>
          <w:del w:id="1352" w:author="Thulani Ndaba" w:date="2022-09-20T17:30:00Z"/>
        </w:rPr>
      </w:pPr>
      <w:bookmarkStart w:id="1353" w:name="_Toc103864548"/>
      <w:del w:id="1354" w:author="Thulani Ndaba" w:date="2022-09-20T17:30:00Z">
        <w:r w:rsidRPr="00953BC7">
          <w:delText>Site Visits</w:delText>
        </w:r>
        <w:bookmarkEnd w:id="1353"/>
        <w:r w:rsidRPr="00953BC7">
          <w:delText xml:space="preserve"> </w:delText>
        </w:r>
      </w:del>
    </w:p>
    <w:p w14:paraId="74C80B24" w14:textId="4CDC7ACC" w:rsidR="00EF05CE" w:rsidRPr="00953BC7" w:rsidRDefault="00EF05CE" w:rsidP="00EF05CE">
      <w:pPr>
        <w:rPr>
          <w:del w:id="1355" w:author="Thulani Ndaba" w:date="2022-09-20T17:30:00Z"/>
        </w:rPr>
      </w:pPr>
    </w:p>
    <w:p w14:paraId="40BD7DDF" w14:textId="6AA65ADA" w:rsidR="00EF05CE" w:rsidRPr="00953BC7" w:rsidRDefault="00EF05CE" w:rsidP="00BB2D65">
      <w:pPr>
        <w:jc w:val="both"/>
        <w:rPr>
          <w:del w:id="1356" w:author="Thulani Ndaba" w:date="2022-09-20T17:30:00Z"/>
        </w:rPr>
      </w:pPr>
      <w:del w:id="1357" w:author="Thulani Ndaba" w:date="2022-09-20T17:30:00Z">
        <w:r w:rsidRPr="00953BC7">
          <w:delText>Harmattan ha</w:delText>
        </w:r>
        <w:r w:rsidR="00BB2D65">
          <w:delText xml:space="preserve">s conducted </w:delText>
        </w:r>
        <w:r w:rsidR="00A42F0B" w:rsidRPr="00953BC7">
          <w:delText xml:space="preserve">operational </w:delText>
        </w:r>
        <w:r w:rsidR="00B06B52" w:rsidRPr="00953BC7">
          <w:delText>monitoring</w:delText>
        </w:r>
        <w:r w:rsidRPr="00953BC7">
          <w:delText xml:space="preserve"> site visit</w:delText>
        </w:r>
        <w:r w:rsidR="00F2243B" w:rsidRPr="00953BC7">
          <w:delText>s</w:delText>
        </w:r>
        <w:r w:rsidR="0072630B" w:rsidRPr="00953BC7">
          <w:delText xml:space="preserve"> to</w:delText>
        </w:r>
        <w:r w:rsidR="00BB2D65">
          <w:delText xml:space="preserve"> </w:delText>
        </w:r>
        <w:r w:rsidR="00BB2D65" w:rsidDel="008A0812">
          <w:delText>Vergelegen</w:delText>
        </w:r>
      </w:del>
      <w:ins w:id="1358" w:author="Mutali Nepfumbada" w:date="2022-09-20T16:48:00Z">
        <w:del w:id="1359" w:author="Thulani Ndaba" w:date="2022-09-20T17:30:00Z">
          <w:r w:rsidR="008A0812">
            <w:delText>Vergelegen,</w:delText>
          </w:r>
        </w:del>
      </w:ins>
      <w:del w:id="1360" w:author="Thulani Ndaba" w:date="2022-09-20T17:30:00Z">
        <w:r w:rsidR="00BB2D65">
          <w:delText xml:space="preserve"> and </w:delText>
        </w:r>
        <w:r w:rsidR="00BA57E8">
          <w:delText>Durbanville</w:delText>
        </w:r>
        <w:r w:rsidR="00BA57E8" w:rsidRPr="00953BC7">
          <w:delText xml:space="preserve"> </w:delText>
        </w:r>
        <w:r w:rsidR="00BA57E8">
          <w:delText>and</w:delText>
        </w:r>
        <w:r w:rsidR="00666BF5">
          <w:delText xml:space="preserve"> the reports will be provided to the </w:delText>
        </w:r>
        <w:r w:rsidR="004776AB">
          <w:delText>Client</w:delText>
        </w:r>
        <w:r w:rsidR="00666BF5">
          <w:delText>.</w:delText>
        </w:r>
        <w:r w:rsidR="0060598C">
          <w:delText xml:space="preserve"> Next site visit will be conducted </w:delText>
        </w:r>
        <w:r w:rsidR="00BA57E8">
          <w:delText>at Midstream.</w:delText>
        </w:r>
      </w:del>
    </w:p>
    <w:p w14:paraId="4092A516" w14:textId="097441EB" w:rsidR="0072630B" w:rsidRPr="00953BC7" w:rsidRDefault="0072630B" w:rsidP="00A766C3">
      <w:pPr>
        <w:rPr>
          <w:del w:id="1361" w:author="Thulani Ndaba" w:date="2022-09-20T17:32:00Z"/>
          <w:lang w:eastAsia="en-US"/>
        </w:rPr>
      </w:pPr>
      <w:del w:id="1362" w:author="Thulani Ndaba" w:date="2022-09-20T17:32:00Z">
        <w:r w:rsidRPr="00953BC7">
          <w:rPr>
            <w:lang w:eastAsia="en-US"/>
          </w:rPr>
          <w:br w:type="page"/>
        </w:r>
      </w:del>
    </w:p>
    <w:p w14:paraId="54D404FF" w14:textId="77777777" w:rsidR="004323E3" w:rsidRPr="00953BC7" w:rsidRDefault="004323E3">
      <w:pPr>
        <w:pPrChange w:id="1363" w:author="Thulani Ndaba" w:date="2022-09-20T19:44:00Z">
          <w:pPr>
            <w:jc w:val="both"/>
          </w:pPr>
        </w:pPrChange>
      </w:pPr>
    </w:p>
    <w:p w14:paraId="64D099D4" w14:textId="012C9518" w:rsidR="004323E3" w:rsidRDefault="00050BC7" w:rsidP="004323E3">
      <w:pPr>
        <w:pStyle w:val="Heading1"/>
      </w:pPr>
      <w:r w:rsidRPr="00953BC7">
        <w:t xml:space="preserve"> </w:t>
      </w:r>
      <w:commentRangeStart w:id="1364"/>
      <w:ins w:id="1365" w:author="Chanda Nxumalo" w:date="2022-09-28T06:37:00Z">
        <w:r w:rsidR="003045FC">
          <w:t>Portfolio</w:t>
        </w:r>
        <w:r w:rsidRPr="00953BC7">
          <w:t xml:space="preserve"> </w:t>
        </w:r>
      </w:ins>
      <w:bookmarkStart w:id="1366" w:name="_Toc115101795"/>
      <w:commentRangeStart w:id="1367"/>
      <w:r w:rsidRPr="00953BC7">
        <w:t xml:space="preserve">Revenue </w:t>
      </w:r>
      <w:commentRangeEnd w:id="1367"/>
      <w:r w:rsidR="006A1535">
        <w:rPr>
          <w:rStyle w:val="CommentReference"/>
          <w:rFonts w:ascii="Verdana" w:hAnsi="Verdana" w:cs="Times New Roman"/>
          <w:color w:val="auto"/>
          <w:kern w:val="0"/>
        </w:rPr>
        <w:commentReference w:id="1367"/>
      </w:r>
      <w:bookmarkEnd w:id="1366"/>
      <w:commentRangeEnd w:id="1364"/>
      <w:r w:rsidR="00952CF7">
        <w:rPr>
          <w:rStyle w:val="CommentReference"/>
          <w:rFonts w:ascii="Verdana" w:hAnsi="Verdana" w:cs="Times New Roman"/>
          <w:color w:val="auto"/>
          <w:kern w:val="0"/>
        </w:rPr>
        <w:commentReference w:id="1364"/>
      </w:r>
    </w:p>
    <w:p w14:paraId="05B7C524" w14:textId="77777777" w:rsidR="004444EE" w:rsidRPr="004444EE" w:rsidRDefault="004444EE" w:rsidP="004444EE"/>
    <w:p w14:paraId="31AA4923" w14:textId="4D73120B" w:rsidR="00587F36" w:rsidRDefault="008E1332" w:rsidP="00587F36">
      <w:pPr>
        <w:rPr>
          <w:del w:id="1369" w:author="Chanda Nxumalo" w:date="2022-09-28T06:40:00Z"/>
          <w:lang w:eastAsia="en-US"/>
        </w:rPr>
      </w:pPr>
      <w:r w:rsidRPr="008E1332">
        <w:rPr>
          <w:lang w:eastAsia="en-US"/>
        </w:rPr>
        <w:t xml:space="preserve">Revenues are based on actual production and </w:t>
      </w:r>
      <w:commentRangeStart w:id="1370"/>
      <w:r w:rsidRPr="008E1332">
        <w:rPr>
          <w:lang w:eastAsia="en-US"/>
        </w:rPr>
        <w:t xml:space="preserve">the tariff </w:t>
      </w:r>
      <w:commentRangeEnd w:id="1370"/>
      <w:r w:rsidR="00AC3E3F">
        <w:rPr>
          <w:rStyle w:val="CommentReference"/>
          <w:rFonts w:ascii="Verdana" w:hAnsi="Verdana"/>
        </w:rPr>
        <w:commentReference w:id="1370"/>
      </w:r>
      <w:r w:rsidRPr="008E1332">
        <w:rPr>
          <w:lang w:eastAsia="en-US"/>
        </w:rPr>
        <w:t xml:space="preserve">agreed between </w:t>
      </w:r>
      <w:ins w:id="1371" w:author="Chanda Nxumalo" w:date="2022-09-28T06:39:00Z">
        <w:r w:rsidR="00A612A7">
          <w:rPr>
            <w:lang w:eastAsia="en-US"/>
          </w:rPr>
          <w:t xml:space="preserve">individual </w:t>
        </w:r>
      </w:ins>
      <w:proofErr w:type="spellStart"/>
      <w:r w:rsidRPr="008E1332">
        <w:rPr>
          <w:lang w:eastAsia="en-US"/>
        </w:rPr>
        <w:t>Mediclinic</w:t>
      </w:r>
      <w:ins w:id="1372" w:author="Chanda Nxumalo" w:date="2022-09-28T06:39:00Z">
        <w:r w:rsidR="00A612A7">
          <w:rPr>
            <w:lang w:eastAsia="en-US"/>
          </w:rPr>
          <w:t>s</w:t>
        </w:r>
      </w:ins>
      <w:proofErr w:type="spellEnd"/>
      <w:r w:rsidRPr="008E1332">
        <w:rPr>
          <w:lang w:eastAsia="en-US"/>
        </w:rPr>
        <w:t xml:space="preserve"> and </w:t>
      </w:r>
      <w:proofErr w:type="spellStart"/>
      <w:r w:rsidRPr="008E1332">
        <w:rPr>
          <w:lang w:eastAsia="en-US"/>
        </w:rPr>
        <w:t>Moshes</w:t>
      </w:r>
      <w:r w:rsidR="00774D98">
        <w:rPr>
          <w:lang w:eastAsia="en-US"/>
        </w:rPr>
        <w:t>h</w:t>
      </w:r>
      <w:proofErr w:type="spellEnd"/>
      <w:r w:rsidR="00774D98">
        <w:rPr>
          <w:lang w:eastAsia="en-US"/>
        </w:rPr>
        <w:t xml:space="preserve"> under the</w:t>
      </w:r>
      <w:r w:rsidR="00E564FE">
        <w:rPr>
          <w:lang w:eastAsia="en-US"/>
        </w:rPr>
        <w:t xml:space="preserve"> Power Purchase Agreement</w:t>
      </w:r>
      <w:r w:rsidRPr="008E1332">
        <w:rPr>
          <w:lang w:eastAsia="en-US"/>
        </w:rPr>
        <w:t xml:space="preserve"> </w:t>
      </w:r>
      <w:r w:rsidR="00E564FE">
        <w:rPr>
          <w:lang w:eastAsia="en-US"/>
        </w:rPr>
        <w:t>(</w:t>
      </w:r>
      <w:r w:rsidRPr="008E1332">
        <w:rPr>
          <w:lang w:eastAsia="en-US"/>
        </w:rPr>
        <w:t>PPA</w:t>
      </w:r>
      <w:r w:rsidR="00E564FE">
        <w:rPr>
          <w:lang w:eastAsia="en-US"/>
        </w:rPr>
        <w:t>)</w:t>
      </w:r>
      <w:ins w:id="1373" w:author="Chanda Nxumalo" w:date="2022-09-28T06:40:00Z">
        <w:r w:rsidR="00212FD2">
          <w:rPr>
            <w:lang w:eastAsia="en-US"/>
          </w:rPr>
          <w:t xml:space="preserve"> as described</w:t>
        </w:r>
      </w:ins>
      <w:del w:id="1374" w:author="Chanda Nxumalo" w:date="2022-09-28T06:40:00Z">
        <w:r w:rsidRPr="008E1332" w:rsidDel="00212FD2">
          <w:rPr>
            <w:lang w:eastAsia="en-US"/>
          </w:rPr>
          <w:delText>.</w:delText>
        </w:r>
      </w:del>
      <w:ins w:id="1375" w:author="Chanda Nxumalo" w:date="2022-09-28T06:40:00Z">
        <w:r w:rsidR="00212FD2" w:rsidRPr="008E1332" w:rsidDel="00212FD2">
          <w:rPr>
            <w:lang w:eastAsia="en-US"/>
          </w:rPr>
          <w:t xml:space="preserve"> </w:t>
        </w:r>
      </w:ins>
      <w:del w:id="1376" w:author="Chanda Nxumalo" w:date="2022-09-28T06:40:00Z">
        <w:r w:rsidRPr="008E1332">
          <w:rPr>
            <w:lang w:eastAsia="en-US"/>
          </w:rPr>
          <w:delText xml:space="preserve"> </w:delText>
        </w:r>
      </w:del>
      <w:del w:id="1377" w:author="Chanda Nxumalo" w:date="2022-09-28T06:39:00Z">
        <w:r w:rsidRPr="008E1332">
          <w:rPr>
            <w:lang w:eastAsia="en-US"/>
          </w:rPr>
          <w:delText>Projected revenues are based on the P50 Helioscope simulation performed during the pre-construction phase</w:delText>
        </w:r>
      </w:del>
      <w:del w:id="1378" w:author="Chanda Nxumalo" w:date="2022-09-28T06:38:00Z">
        <w:r w:rsidRPr="008E1332">
          <w:rPr>
            <w:lang w:eastAsia="en-US"/>
          </w:rPr>
          <w:delText xml:space="preserve"> of the project</w:delText>
        </w:r>
      </w:del>
      <w:del w:id="1379" w:author="Chanda Nxumalo" w:date="2022-09-28T06:39:00Z">
        <w:r w:rsidRPr="008E1332">
          <w:rPr>
            <w:lang w:eastAsia="en-US"/>
          </w:rPr>
          <w:delText xml:space="preserve">. </w:delText>
        </w:r>
        <w:commentRangeStart w:id="1380"/>
        <w:r w:rsidRPr="008E1332">
          <w:rPr>
            <w:lang w:eastAsia="en-US"/>
          </w:rPr>
          <w:delText>The annual rate increases by 6% every 12 months.</w:delText>
        </w:r>
        <w:commentRangeEnd w:id="1380"/>
        <w:r w:rsidR="00AC3E3F" w:rsidDel="00A612A7">
          <w:rPr>
            <w:rStyle w:val="CommentReference"/>
            <w:rFonts w:ascii="Verdana" w:hAnsi="Verdana"/>
          </w:rPr>
          <w:commentReference w:id="1380"/>
        </w:r>
      </w:del>
    </w:p>
    <w:p w14:paraId="7461CC1E" w14:textId="3B06FF6F" w:rsidR="0032235B" w:rsidRPr="00953BC7" w:rsidRDefault="0032235B" w:rsidP="00587F36">
      <w:pPr>
        <w:rPr>
          <w:ins w:id="1381" w:author="Adam Terry" w:date="2022-09-23T17:46:00Z"/>
          <w:del w:id="1382" w:author="Chanda Nxumalo" w:date="2022-09-28T06:40:00Z"/>
          <w:lang w:eastAsia="en-US"/>
        </w:rPr>
      </w:pPr>
    </w:p>
    <w:p w14:paraId="46A9771A" w14:textId="37D9BC4A" w:rsidR="006A1535" w:rsidRDefault="00CC173E" w:rsidP="00587F36">
      <w:pPr>
        <w:rPr>
          <w:lang w:eastAsia="en-US"/>
        </w:rPr>
      </w:pPr>
      <w:ins w:id="1383" w:author="Adam Terry" w:date="2022-09-23T17:46:00Z">
        <w:del w:id="1384" w:author="Chanda Nxumalo" w:date="2022-09-28T06:39:00Z">
          <w:r>
            <w:rPr>
              <w:lang w:eastAsia="en-US"/>
            </w:rPr>
            <w:delText xml:space="preserve">All </w:delText>
          </w:r>
        </w:del>
      </w:ins>
      <w:ins w:id="1385" w:author="Adam Terry" w:date="2022-09-23T17:47:00Z">
        <w:del w:id="1386" w:author="Chanda Nxumalo" w:date="2022-09-28T06:39:00Z">
          <w:r>
            <w:rPr>
              <w:lang w:eastAsia="en-US"/>
            </w:rPr>
            <w:delText xml:space="preserve">projects directly supply electricity to their respective </w:delText>
          </w:r>
        </w:del>
      </w:ins>
      <w:del w:id="1387" w:author="Chanda Nxumalo" w:date="2022-09-28T06:39:00Z">
        <w:r w:rsidR="00B40ECB">
          <w:rPr>
            <w:lang w:eastAsia="en-US"/>
          </w:rPr>
          <w:delText>Mediclinic’s</w:delText>
        </w:r>
      </w:del>
      <w:ins w:id="1388" w:author="Adam Terry" w:date="2022-09-23T17:47:00Z">
        <w:del w:id="1389" w:author="Chanda Nxumalo" w:date="2022-09-28T06:39:00Z">
          <w:r>
            <w:rPr>
              <w:lang w:eastAsia="en-US"/>
            </w:rPr>
            <w:delText xml:space="preserve"> via a PPA. </w:delText>
          </w:r>
        </w:del>
        <w:del w:id="1390" w:author="Chanda Nxumalo" w:date="2022-09-28T06:40:00Z">
          <w:r>
            <w:rPr>
              <w:lang w:eastAsia="en-US"/>
            </w:rPr>
            <w:delText>A summary of the PPA rates is shown</w:delText>
          </w:r>
        </w:del>
        <w:r>
          <w:rPr>
            <w:lang w:eastAsia="en-US"/>
          </w:rPr>
          <w:t xml:space="preserve"> in </w:t>
        </w:r>
      </w:ins>
      <w:r w:rsidR="006A4F67" w:rsidRPr="006A4F67">
        <w:rPr>
          <w:lang w:eastAsia="en-US"/>
        </w:rPr>
        <w:t>Table 3</w:t>
      </w:r>
      <w:ins w:id="1391" w:author="Chanda Nxumalo" w:date="2022-09-28T06:40:00Z">
        <w:r w:rsidR="00212FD2">
          <w:rPr>
            <w:lang w:eastAsia="en-US"/>
          </w:rPr>
          <w:t>-</w:t>
        </w:r>
      </w:ins>
      <w:del w:id="1392" w:author="Chanda Nxumalo" w:date="2022-09-28T06:40:00Z">
        <w:r w:rsidR="006A4F67" w:rsidRPr="006A4F67">
          <w:rPr>
            <w:lang w:eastAsia="en-US"/>
          </w:rPr>
          <w:delText xml:space="preserve"> </w:delText>
        </w:r>
      </w:del>
      <w:r w:rsidR="006A4F67" w:rsidRPr="006A4F67">
        <w:rPr>
          <w:lang w:eastAsia="en-US"/>
        </w:rPr>
        <w:t>1</w:t>
      </w:r>
      <w:ins w:id="1393" w:author="Adam Terry" w:date="2022-09-23T17:47:00Z">
        <w:r>
          <w:rPr>
            <w:lang w:eastAsia="en-US"/>
          </w:rPr>
          <w:t xml:space="preserve"> </w:t>
        </w:r>
      </w:ins>
      <w:ins w:id="1394" w:author="Chanda Nxumalo" w:date="2022-09-28T06:40:00Z">
        <w:r w:rsidR="00212FD2">
          <w:rPr>
            <w:lang w:eastAsia="en-US"/>
          </w:rPr>
          <w:t>below.</w:t>
        </w:r>
      </w:ins>
      <w:ins w:id="1395" w:author="Adam Terry" w:date="2022-09-23T17:47:00Z">
        <w:del w:id="1396" w:author="Chanda Nxumalo" w:date="2022-09-28T06:40:00Z">
          <w:r>
            <w:rPr>
              <w:lang w:eastAsia="en-US"/>
            </w:rPr>
            <w:delText>confirm PPA rate and year it’s valid for.</w:delText>
          </w:r>
        </w:del>
      </w:ins>
      <w:del w:id="1397" w:author="Chanda Nxumalo" w:date="2022-09-28T06:40:00Z">
        <w:r w:rsidR="008244B5">
          <w:rPr>
            <w:lang w:eastAsia="en-US"/>
          </w:rPr>
          <w:delText xml:space="preserve"> </w:delText>
        </w:r>
      </w:del>
    </w:p>
    <w:p w14:paraId="077A616C" w14:textId="77777777" w:rsidR="007C3CAA" w:rsidRDefault="007C3CAA" w:rsidP="00587F36">
      <w:pPr>
        <w:rPr>
          <w:lang w:eastAsia="en-US"/>
        </w:rPr>
      </w:pPr>
    </w:p>
    <w:tbl>
      <w:tblPr>
        <w:tblStyle w:val="TableGridLight"/>
        <w:tblW w:w="4307" w:type="pct"/>
        <w:jc w:val="center"/>
        <w:tblLook w:val="04A0" w:firstRow="1" w:lastRow="0" w:firstColumn="1" w:lastColumn="0" w:noHBand="0" w:noVBand="1"/>
      </w:tblPr>
      <w:tblGrid>
        <w:gridCol w:w="1929"/>
        <w:gridCol w:w="2444"/>
        <w:gridCol w:w="3844"/>
      </w:tblGrid>
      <w:tr w:rsidR="008244B5" w:rsidRPr="00953BC7" w14:paraId="36CF56A8" w14:textId="1ECADD6A" w:rsidTr="008244B5">
        <w:trPr>
          <w:trHeight w:val="248"/>
          <w:jc w:val="center"/>
        </w:trPr>
        <w:tc>
          <w:tcPr>
            <w:tcW w:w="1174" w:type="pct"/>
            <w:shd w:val="clear" w:color="auto" w:fill="5F0500"/>
            <w:noWrap/>
            <w:hideMark/>
          </w:tcPr>
          <w:p w14:paraId="67CF4426" w14:textId="77777777" w:rsidR="008244B5" w:rsidRPr="00C03081" w:rsidRDefault="008244B5">
            <w:pPr>
              <w:rPr>
                <w:rFonts w:cs="Calibri"/>
                <w:b/>
                <w:bCs/>
                <w:color w:val="FFFFFF"/>
                <w:lang w:val="en-ZA" w:eastAsia="en-ZA"/>
              </w:rPr>
            </w:pPr>
            <w:r w:rsidRPr="00C03081">
              <w:rPr>
                <w:rFonts w:cs="Calibri"/>
                <w:b/>
                <w:bCs/>
                <w:color w:val="FFFFFF"/>
                <w:lang w:val="en-ZA" w:eastAsia="en-ZA"/>
              </w:rPr>
              <w:t>Plant</w:t>
            </w:r>
            <w:del w:id="1398" w:author="Chanda Nxumalo" w:date="2022-09-28T06:40:00Z">
              <w:r w:rsidRPr="00C03081">
                <w:rPr>
                  <w:rFonts w:cs="Calibri"/>
                  <w:b/>
                  <w:bCs/>
                  <w:color w:val="FFFFFF"/>
                  <w:lang w:val="en-ZA" w:eastAsia="en-ZA"/>
                </w:rPr>
                <w:delText>s</w:delText>
              </w:r>
            </w:del>
          </w:p>
        </w:tc>
        <w:tc>
          <w:tcPr>
            <w:tcW w:w="1487" w:type="pct"/>
            <w:shd w:val="clear" w:color="auto" w:fill="5F0500"/>
            <w:noWrap/>
            <w:hideMark/>
          </w:tcPr>
          <w:p w14:paraId="15765EF7" w14:textId="0BD71F50" w:rsidR="008244B5" w:rsidRPr="00C03081" w:rsidRDefault="00B65126">
            <w:pPr>
              <w:jc w:val="center"/>
              <w:rPr>
                <w:rFonts w:cs="Calibri"/>
                <w:b/>
                <w:bCs/>
                <w:color w:val="FFFFFF"/>
                <w:lang w:val="en-ZA" w:eastAsia="en-ZA"/>
              </w:rPr>
            </w:pPr>
            <w:r>
              <w:rPr>
                <w:rFonts w:cs="Calibri"/>
                <w:b/>
                <w:bCs/>
                <w:color w:val="FFFFFF"/>
                <w:lang w:val="en-ZA" w:eastAsia="en-ZA"/>
              </w:rPr>
              <w:t>PPA Rate</w:t>
            </w:r>
            <w:del w:id="1399" w:author="Chanda Nxumalo" w:date="2022-09-28T06:41:00Z">
              <w:r>
                <w:rPr>
                  <w:rFonts w:cs="Calibri"/>
                  <w:b/>
                  <w:bCs/>
                  <w:color w:val="FFFFFF"/>
                  <w:lang w:val="en-ZA" w:eastAsia="en-ZA"/>
                </w:rPr>
                <w:delText>s</w:delText>
              </w:r>
            </w:del>
            <w:r>
              <w:rPr>
                <w:rFonts w:cs="Calibri"/>
                <w:b/>
                <w:bCs/>
                <w:color w:val="FFFFFF"/>
                <w:lang w:val="en-ZA" w:eastAsia="en-ZA"/>
              </w:rPr>
              <w:t xml:space="preserve"> </w:t>
            </w:r>
            <w:r w:rsidR="0032235B">
              <w:rPr>
                <w:rFonts w:cs="Calibri"/>
                <w:b/>
                <w:bCs/>
                <w:color w:val="FFFFFF"/>
                <w:lang w:val="en-ZA" w:eastAsia="en-ZA"/>
              </w:rPr>
              <w:t>(ZAR</w:t>
            </w:r>
            <w:r>
              <w:rPr>
                <w:rFonts w:cs="Calibri"/>
                <w:b/>
                <w:bCs/>
                <w:color w:val="FFFFFF"/>
                <w:lang w:val="en-ZA" w:eastAsia="en-ZA"/>
              </w:rPr>
              <w:t>/kWh)</w:t>
            </w:r>
          </w:p>
        </w:tc>
        <w:tc>
          <w:tcPr>
            <w:tcW w:w="2339" w:type="pct"/>
            <w:shd w:val="clear" w:color="auto" w:fill="5F0500"/>
          </w:tcPr>
          <w:p w14:paraId="679CEC9E" w14:textId="3C17A4D9" w:rsidR="008244B5" w:rsidRPr="00C03081" w:rsidRDefault="00823104" w:rsidP="00B65126">
            <w:pPr>
              <w:tabs>
                <w:tab w:val="left" w:pos="452"/>
              </w:tabs>
              <w:jc w:val="center"/>
              <w:rPr>
                <w:rFonts w:cs="Calibri"/>
                <w:b/>
                <w:bCs/>
                <w:color w:val="FFFFFF"/>
                <w:lang w:val="en-ZA" w:eastAsia="en-ZA"/>
              </w:rPr>
            </w:pPr>
            <w:ins w:id="1400" w:author="Chanda Nxumalo" w:date="2022-09-28T06:41:00Z">
              <w:r>
                <w:rPr>
                  <w:rFonts w:cs="Calibri"/>
                  <w:b/>
                  <w:bCs/>
                  <w:color w:val="FFFFFF"/>
                  <w:lang w:val="en-ZA" w:eastAsia="en-ZA"/>
                </w:rPr>
                <w:t xml:space="preserve">Applicable </w:t>
              </w:r>
            </w:ins>
            <w:r w:rsidR="008244B5">
              <w:rPr>
                <w:rFonts w:cs="Calibri"/>
                <w:b/>
                <w:bCs/>
                <w:color w:val="FFFFFF"/>
                <w:lang w:val="en-ZA" w:eastAsia="en-ZA"/>
              </w:rPr>
              <w:t>Year</w:t>
            </w:r>
          </w:p>
        </w:tc>
      </w:tr>
      <w:tr w:rsidR="008244B5" w:rsidRPr="00953BC7" w14:paraId="5E8E7D97" w14:textId="0A2E63AF" w:rsidTr="008244B5">
        <w:trPr>
          <w:trHeight w:val="292"/>
          <w:jc w:val="center"/>
        </w:trPr>
        <w:tc>
          <w:tcPr>
            <w:tcW w:w="1174" w:type="pct"/>
            <w:noWrap/>
            <w:hideMark/>
          </w:tcPr>
          <w:p w14:paraId="4B3C2F84" w14:textId="77777777" w:rsidR="008244B5" w:rsidRPr="00953BC7" w:rsidRDefault="008244B5">
            <w:pPr>
              <w:rPr>
                <w:rFonts w:cs="Calibri"/>
                <w:color w:val="000000"/>
                <w:lang w:val="en-ZA" w:eastAsia="en-ZA"/>
              </w:rPr>
            </w:pPr>
            <w:r w:rsidRPr="00953BC7">
              <w:rPr>
                <w:rFonts w:cs="Calibri"/>
                <w:color w:val="000000"/>
                <w:lang w:val="en-ZA" w:eastAsia="en-ZA"/>
              </w:rPr>
              <w:t>Durbanville</w:t>
            </w:r>
          </w:p>
        </w:tc>
        <w:tc>
          <w:tcPr>
            <w:tcW w:w="1487" w:type="pct"/>
            <w:noWrap/>
          </w:tcPr>
          <w:p w14:paraId="5EF7B58A" w14:textId="35DDC15C" w:rsidR="008244B5" w:rsidRPr="00953BC7" w:rsidRDefault="008244B5">
            <w:pPr>
              <w:jc w:val="center"/>
              <w:rPr>
                <w:rFonts w:cs="Calibri"/>
                <w:color w:val="000000"/>
                <w:lang w:val="en-ZA" w:eastAsia="en-ZA"/>
              </w:rPr>
            </w:pPr>
            <w:r w:rsidRPr="00C625A2">
              <w:rPr>
                <w:rFonts w:cs="Calibri"/>
                <w:color w:val="000000"/>
                <w:lang w:val="en-ZA" w:eastAsia="en-ZA"/>
              </w:rPr>
              <w:t>0</w:t>
            </w:r>
            <w:r w:rsidR="006B0498">
              <w:rPr>
                <w:rFonts w:cs="Calibri"/>
                <w:color w:val="000000"/>
                <w:lang w:val="en-ZA" w:eastAsia="en-ZA"/>
              </w:rPr>
              <w:t>.6066</w:t>
            </w:r>
          </w:p>
        </w:tc>
        <w:tc>
          <w:tcPr>
            <w:tcW w:w="2339" w:type="pct"/>
          </w:tcPr>
          <w:p w14:paraId="30B2F4D6" w14:textId="2CDA270C" w:rsidR="008244B5" w:rsidRPr="00C625A2" w:rsidRDefault="008244B5">
            <w:pPr>
              <w:jc w:val="center"/>
              <w:rPr>
                <w:rFonts w:cs="Calibri"/>
                <w:color w:val="000000"/>
                <w:lang w:val="en-ZA" w:eastAsia="en-ZA"/>
              </w:rPr>
            </w:pPr>
            <w:r>
              <w:rPr>
                <w:rFonts w:cs="Calibri"/>
                <w:color w:val="000000"/>
                <w:lang w:val="en-ZA" w:eastAsia="en-ZA"/>
              </w:rPr>
              <w:t xml:space="preserve">11 November </w:t>
            </w:r>
            <w:r w:rsidR="006B0498">
              <w:rPr>
                <w:rFonts w:cs="Calibri"/>
                <w:color w:val="000000"/>
                <w:lang w:val="en-ZA" w:eastAsia="en-ZA"/>
              </w:rPr>
              <w:t>2021</w:t>
            </w:r>
            <w:r>
              <w:rPr>
                <w:rFonts w:cs="Calibri"/>
                <w:color w:val="000000"/>
                <w:lang w:val="en-ZA" w:eastAsia="en-ZA"/>
              </w:rPr>
              <w:t xml:space="preserve"> </w:t>
            </w:r>
            <w:r w:rsidR="00722BC4">
              <w:rPr>
                <w:rFonts w:cs="Calibri"/>
                <w:color w:val="000000"/>
                <w:lang w:val="en-ZA" w:eastAsia="en-ZA"/>
              </w:rPr>
              <w:t>-</w:t>
            </w:r>
            <w:r>
              <w:rPr>
                <w:rFonts w:cs="Calibri"/>
                <w:color w:val="000000"/>
                <w:lang w:val="en-ZA" w:eastAsia="en-ZA"/>
              </w:rPr>
              <w:t xml:space="preserve"> 1</w:t>
            </w:r>
            <w:ins w:id="1401" w:author="Chanda Nxumalo" w:date="2022-09-28T07:00:00Z">
              <w:r w:rsidR="00952CF7">
                <w:rPr>
                  <w:rFonts w:cs="Calibri"/>
                  <w:color w:val="000000"/>
                  <w:lang w:val="en-ZA" w:eastAsia="en-ZA"/>
                </w:rPr>
                <w:t>0</w:t>
              </w:r>
            </w:ins>
            <w:del w:id="1402" w:author="Chanda Nxumalo" w:date="2022-09-28T07:00:00Z">
              <w:r w:rsidDel="00952CF7">
                <w:rPr>
                  <w:rFonts w:cs="Calibri"/>
                  <w:color w:val="000000"/>
                  <w:lang w:val="en-ZA" w:eastAsia="en-ZA"/>
                </w:rPr>
                <w:delText>1</w:delText>
              </w:r>
            </w:del>
            <w:r>
              <w:rPr>
                <w:rFonts w:cs="Calibri"/>
                <w:color w:val="000000"/>
                <w:lang w:val="en-ZA" w:eastAsia="en-ZA"/>
              </w:rPr>
              <w:t xml:space="preserve"> November </w:t>
            </w:r>
            <w:r w:rsidR="006B0498">
              <w:rPr>
                <w:rFonts w:cs="Calibri"/>
                <w:color w:val="000000"/>
                <w:lang w:val="en-ZA" w:eastAsia="en-ZA"/>
              </w:rPr>
              <w:t>2022</w:t>
            </w:r>
          </w:p>
        </w:tc>
      </w:tr>
      <w:tr w:rsidR="008244B5" w:rsidRPr="00953BC7" w14:paraId="18D748AF" w14:textId="5C677B6D" w:rsidTr="008244B5">
        <w:trPr>
          <w:trHeight w:val="248"/>
          <w:jc w:val="center"/>
        </w:trPr>
        <w:tc>
          <w:tcPr>
            <w:tcW w:w="1174" w:type="pct"/>
            <w:noWrap/>
            <w:hideMark/>
          </w:tcPr>
          <w:p w14:paraId="1B74FF45" w14:textId="77777777" w:rsidR="008244B5" w:rsidRPr="00953BC7" w:rsidRDefault="008244B5">
            <w:pPr>
              <w:rPr>
                <w:rFonts w:cs="Calibri"/>
                <w:color w:val="000000"/>
                <w:lang w:val="en-ZA" w:eastAsia="en-ZA"/>
              </w:rPr>
            </w:pPr>
            <w:proofErr w:type="spellStart"/>
            <w:r w:rsidRPr="00953BC7">
              <w:rPr>
                <w:rFonts w:cs="Calibri"/>
                <w:color w:val="000000"/>
                <w:lang w:val="en-ZA" w:eastAsia="en-ZA"/>
              </w:rPr>
              <w:t>Vergelegen</w:t>
            </w:r>
            <w:proofErr w:type="spellEnd"/>
          </w:p>
        </w:tc>
        <w:tc>
          <w:tcPr>
            <w:tcW w:w="1487" w:type="pct"/>
            <w:noWrap/>
          </w:tcPr>
          <w:p w14:paraId="7271C5BE" w14:textId="671CF834" w:rsidR="008244B5" w:rsidRPr="00953BC7" w:rsidRDefault="008244B5">
            <w:pPr>
              <w:jc w:val="center"/>
              <w:rPr>
                <w:rFonts w:cs="Calibri"/>
                <w:color w:val="000000"/>
                <w:lang w:val="en-ZA" w:eastAsia="en-ZA"/>
              </w:rPr>
            </w:pPr>
            <w:r w:rsidRPr="00C625A2">
              <w:rPr>
                <w:rFonts w:cs="Calibri"/>
                <w:color w:val="000000"/>
                <w:lang w:val="en-ZA" w:eastAsia="en-ZA"/>
              </w:rPr>
              <w:t>0</w:t>
            </w:r>
            <w:r w:rsidR="006B0498">
              <w:rPr>
                <w:rFonts w:cs="Calibri"/>
                <w:color w:val="000000"/>
                <w:lang w:val="en-ZA" w:eastAsia="en-ZA"/>
              </w:rPr>
              <w:t>.6148</w:t>
            </w:r>
          </w:p>
        </w:tc>
        <w:tc>
          <w:tcPr>
            <w:tcW w:w="2339" w:type="pct"/>
          </w:tcPr>
          <w:p w14:paraId="08F6DB98" w14:textId="62D6507E" w:rsidR="008244B5" w:rsidRPr="00C625A2" w:rsidRDefault="00232DD3">
            <w:pPr>
              <w:jc w:val="center"/>
              <w:rPr>
                <w:rFonts w:cs="Calibri"/>
                <w:color w:val="000000"/>
                <w:lang w:val="en-ZA" w:eastAsia="en-ZA"/>
              </w:rPr>
            </w:pPr>
            <w:r>
              <w:rPr>
                <w:rFonts w:cs="Calibri"/>
                <w:color w:val="000000"/>
                <w:lang w:val="en-ZA" w:eastAsia="en-ZA"/>
              </w:rPr>
              <w:t xml:space="preserve">28 October </w:t>
            </w:r>
            <w:r w:rsidR="006B0498">
              <w:rPr>
                <w:rFonts w:cs="Calibri"/>
                <w:color w:val="000000"/>
                <w:lang w:val="en-ZA" w:eastAsia="en-ZA"/>
              </w:rPr>
              <w:t>2021</w:t>
            </w:r>
            <w:r w:rsidR="008244B5">
              <w:rPr>
                <w:rFonts w:cs="Calibri"/>
                <w:color w:val="000000"/>
                <w:lang w:val="en-ZA" w:eastAsia="en-ZA"/>
              </w:rPr>
              <w:t xml:space="preserve"> </w:t>
            </w:r>
            <w:r w:rsidR="00722BC4">
              <w:rPr>
                <w:rFonts w:cs="Calibri"/>
                <w:color w:val="000000"/>
                <w:lang w:val="en-ZA" w:eastAsia="en-ZA"/>
              </w:rPr>
              <w:t>-</w:t>
            </w:r>
            <w:r>
              <w:rPr>
                <w:rFonts w:cs="Calibri"/>
                <w:color w:val="000000"/>
                <w:lang w:val="en-ZA" w:eastAsia="en-ZA"/>
              </w:rPr>
              <w:t xml:space="preserve"> 2</w:t>
            </w:r>
            <w:ins w:id="1403" w:author="Chanda Nxumalo" w:date="2022-09-28T07:00:00Z">
              <w:r w:rsidR="00952CF7">
                <w:rPr>
                  <w:rFonts w:cs="Calibri"/>
                  <w:color w:val="000000"/>
                  <w:lang w:val="en-ZA" w:eastAsia="en-ZA"/>
                </w:rPr>
                <w:t>7</w:t>
              </w:r>
            </w:ins>
            <w:del w:id="1404" w:author="Chanda Nxumalo" w:date="2022-09-28T07:00:00Z">
              <w:r w:rsidDel="00952CF7">
                <w:rPr>
                  <w:rFonts w:cs="Calibri"/>
                  <w:color w:val="000000"/>
                  <w:lang w:val="en-ZA" w:eastAsia="en-ZA"/>
                </w:rPr>
                <w:delText>8</w:delText>
              </w:r>
            </w:del>
            <w:r>
              <w:rPr>
                <w:rFonts w:cs="Calibri"/>
                <w:color w:val="000000"/>
                <w:lang w:val="en-ZA" w:eastAsia="en-ZA"/>
              </w:rPr>
              <w:t xml:space="preserve"> October </w:t>
            </w:r>
            <w:r w:rsidR="006B0498">
              <w:rPr>
                <w:rFonts w:cs="Calibri"/>
                <w:color w:val="000000"/>
                <w:lang w:val="en-ZA" w:eastAsia="en-ZA"/>
              </w:rPr>
              <w:t>2022</w:t>
            </w:r>
          </w:p>
        </w:tc>
      </w:tr>
      <w:tr w:rsidR="008244B5" w:rsidRPr="00953BC7" w14:paraId="3493E1B2" w14:textId="01530547" w:rsidTr="008244B5">
        <w:trPr>
          <w:trHeight w:val="248"/>
          <w:jc w:val="center"/>
        </w:trPr>
        <w:tc>
          <w:tcPr>
            <w:tcW w:w="1174" w:type="pct"/>
            <w:noWrap/>
            <w:hideMark/>
          </w:tcPr>
          <w:p w14:paraId="160C1042" w14:textId="77777777" w:rsidR="008244B5" w:rsidRPr="00953BC7" w:rsidRDefault="008244B5">
            <w:pPr>
              <w:rPr>
                <w:rFonts w:cs="Calibri"/>
                <w:color w:val="000000"/>
                <w:lang w:val="en-ZA" w:eastAsia="en-ZA"/>
              </w:rPr>
            </w:pPr>
            <w:r w:rsidRPr="00953BC7">
              <w:rPr>
                <w:rFonts w:cs="Calibri"/>
                <w:color w:val="000000"/>
                <w:lang w:val="en-ZA" w:eastAsia="en-ZA"/>
              </w:rPr>
              <w:t>Highveld</w:t>
            </w:r>
          </w:p>
        </w:tc>
        <w:tc>
          <w:tcPr>
            <w:tcW w:w="1487" w:type="pct"/>
            <w:noWrap/>
          </w:tcPr>
          <w:p w14:paraId="67D86DAB" w14:textId="652D08B4" w:rsidR="008244B5" w:rsidRPr="00953BC7" w:rsidRDefault="008244B5">
            <w:pPr>
              <w:jc w:val="center"/>
              <w:rPr>
                <w:rFonts w:cs="Calibri"/>
                <w:color w:val="000000"/>
                <w:lang w:val="en-ZA" w:eastAsia="en-ZA"/>
              </w:rPr>
            </w:pPr>
            <w:r>
              <w:rPr>
                <w:rFonts w:cs="Calibri"/>
                <w:color w:val="000000"/>
                <w:lang w:val="en-ZA" w:eastAsia="en-ZA"/>
              </w:rPr>
              <w:t>0</w:t>
            </w:r>
            <w:r w:rsidR="006B0498">
              <w:rPr>
                <w:rFonts w:cs="Calibri"/>
                <w:color w:val="000000"/>
                <w:lang w:val="en-ZA" w:eastAsia="en-ZA"/>
              </w:rPr>
              <w:t>.6589</w:t>
            </w:r>
          </w:p>
        </w:tc>
        <w:tc>
          <w:tcPr>
            <w:tcW w:w="2339" w:type="pct"/>
          </w:tcPr>
          <w:p w14:paraId="68FE2AF7" w14:textId="1B254C0C" w:rsidR="008244B5" w:rsidRDefault="00232DD3">
            <w:pPr>
              <w:jc w:val="center"/>
              <w:rPr>
                <w:rFonts w:cs="Calibri"/>
                <w:color w:val="000000"/>
                <w:lang w:val="en-ZA" w:eastAsia="en-ZA"/>
              </w:rPr>
            </w:pPr>
            <w:r>
              <w:rPr>
                <w:rFonts w:cs="Calibri"/>
                <w:color w:val="000000"/>
                <w:lang w:val="en-ZA" w:eastAsia="en-ZA"/>
              </w:rPr>
              <w:t xml:space="preserve">30 March </w:t>
            </w:r>
            <w:r w:rsidR="006B0498">
              <w:rPr>
                <w:rFonts w:cs="Calibri"/>
                <w:color w:val="000000"/>
                <w:lang w:val="en-ZA" w:eastAsia="en-ZA"/>
              </w:rPr>
              <w:t>2022</w:t>
            </w:r>
            <w:r w:rsidR="00722BC4">
              <w:rPr>
                <w:rFonts w:cs="Calibri"/>
                <w:color w:val="000000"/>
                <w:lang w:val="en-ZA" w:eastAsia="en-ZA"/>
              </w:rPr>
              <w:t xml:space="preserve"> -</w:t>
            </w:r>
            <w:ins w:id="1405" w:author="Chanda Nxumalo" w:date="2022-09-28T07:00:00Z">
              <w:r w:rsidR="00952CF7">
                <w:rPr>
                  <w:rFonts w:cs="Calibri"/>
                  <w:color w:val="000000"/>
                  <w:lang w:val="en-ZA" w:eastAsia="en-ZA"/>
                </w:rPr>
                <w:t>29</w:t>
              </w:r>
            </w:ins>
            <w:del w:id="1406" w:author="Chanda Nxumalo" w:date="2022-09-28T07:00:00Z">
              <w:r>
                <w:rPr>
                  <w:rFonts w:cs="Calibri"/>
                  <w:color w:val="000000"/>
                  <w:lang w:val="en-ZA" w:eastAsia="en-ZA"/>
                </w:rPr>
                <w:delText>30</w:delText>
              </w:r>
            </w:del>
            <w:r>
              <w:rPr>
                <w:rFonts w:cs="Calibri"/>
                <w:color w:val="000000"/>
                <w:lang w:val="en-ZA" w:eastAsia="en-ZA"/>
              </w:rPr>
              <w:t xml:space="preserve"> March </w:t>
            </w:r>
            <w:r w:rsidR="006B0498">
              <w:rPr>
                <w:rFonts w:cs="Calibri"/>
                <w:color w:val="000000"/>
                <w:lang w:val="en-ZA" w:eastAsia="en-ZA"/>
              </w:rPr>
              <w:t>2023</w:t>
            </w:r>
          </w:p>
        </w:tc>
      </w:tr>
      <w:tr w:rsidR="008244B5" w:rsidRPr="00953BC7" w14:paraId="3DE03599" w14:textId="79C32C15" w:rsidTr="008244B5">
        <w:trPr>
          <w:trHeight w:val="248"/>
          <w:jc w:val="center"/>
        </w:trPr>
        <w:tc>
          <w:tcPr>
            <w:tcW w:w="1174" w:type="pct"/>
            <w:noWrap/>
            <w:hideMark/>
          </w:tcPr>
          <w:p w14:paraId="28464408" w14:textId="77777777" w:rsidR="008244B5" w:rsidRPr="00953BC7" w:rsidRDefault="008244B5">
            <w:pPr>
              <w:rPr>
                <w:rFonts w:cs="Calibri"/>
                <w:color w:val="000000"/>
                <w:lang w:val="en-ZA" w:eastAsia="en-ZA"/>
              </w:rPr>
            </w:pPr>
            <w:r w:rsidRPr="00953BC7">
              <w:rPr>
                <w:rFonts w:cs="Calibri"/>
                <w:color w:val="000000"/>
                <w:lang w:val="en-ZA" w:eastAsia="en-ZA"/>
              </w:rPr>
              <w:t>Midstream</w:t>
            </w:r>
          </w:p>
        </w:tc>
        <w:tc>
          <w:tcPr>
            <w:tcW w:w="1487" w:type="pct"/>
            <w:noWrap/>
          </w:tcPr>
          <w:p w14:paraId="2AAC9CA2" w14:textId="0CD72D6E" w:rsidR="008244B5" w:rsidRPr="00953BC7" w:rsidRDefault="008244B5">
            <w:pPr>
              <w:jc w:val="center"/>
              <w:rPr>
                <w:rFonts w:cs="Calibri"/>
                <w:color w:val="000000"/>
                <w:lang w:val="en-ZA" w:eastAsia="en-ZA"/>
              </w:rPr>
            </w:pPr>
            <w:r w:rsidRPr="00C625A2">
              <w:rPr>
                <w:rFonts w:cs="Calibri"/>
                <w:color w:val="000000"/>
                <w:lang w:val="en-ZA" w:eastAsia="en-ZA"/>
              </w:rPr>
              <w:t>0</w:t>
            </w:r>
            <w:r w:rsidR="006B0498">
              <w:rPr>
                <w:rFonts w:cs="Calibri"/>
                <w:color w:val="000000"/>
                <w:lang w:val="en-ZA" w:eastAsia="en-ZA"/>
              </w:rPr>
              <w:t>.6741</w:t>
            </w:r>
          </w:p>
        </w:tc>
        <w:tc>
          <w:tcPr>
            <w:tcW w:w="2339" w:type="pct"/>
          </w:tcPr>
          <w:p w14:paraId="4F7F0B94" w14:textId="67AE807C" w:rsidR="008244B5" w:rsidRPr="00C625A2" w:rsidRDefault="00232DD3">
            <w:pPr>
              <w:jc w:val="center"/>
              <w:rPr>
                <w:rFonts w:cs="Calibri"/>
                <w:color w:val="000000"/>
                <w:lang w:val="en-ZA" w:eastAsia="en-ZA"/>
              </w:rPr>
            </w:pPr>
            <w:r>
              <w:rPr>
                <w:rFonts w:cs="Calibri"/>
                <w:color w:val="000000"/>
                <w:lang w:val="en-ZA" w:eastAsia="en-ZA"/>
              </w:rPr>
              <w:t xml:space="preserve">27 October </w:t>
            </w:r>
            <w:r w:rsidR="006B0498">
              <w:rPr>
                <w:rFonts w:cs="Calibri"/>
                <w:color w:val="000000"/>
                <w:lang w:val="en-ZA" w:eastAsia="en-ZA"/>
              </w:rPr>
              <w:t>2021</w:t>
            </w:r>
            <w:r w:rsidR="008244B5">
              <w:rPr>
                <w:rFonts w:cs="Calibri"/>
                <w:color w:val="000000"/>
                <w:lang w:val="en-ZA" w:eastAsia="en-ZA"/>
              </w:rPr>
              <w:t xml:space="preserve"> </w:t>
            </w:r>
            <w:r w:rsidR="00722BC4">
              <w:rPr>
                <w:rFonts w:cs="Calibri"/>
                <w:color w:val="000000"/>
                <w:lang w:val="en-ZA" w:eastAsia="en-ZA"/>
              </w:rPr>
              <w:t>-</w:t>
            </w:r>
            <w:r>
              <w:rPr>
                <w:rFonts w:cs="Calibri"/>
                <w:color w:val="000000"/>
                <w:lang w:val="en-ZA" w:eastAsia="en-ZA"/>
              </w:rPr>
              <w:t xml:space="preserve"> 2</w:t>
            </w:r>
            <w:ins w:id="1407" w:author="Chanda Nxumalo" w:date="2022-09-28T07:00:00Z">
              <w:r w:rsidR="00952CF7">
                <w:rPr>
                  <w:rFonts w:cs="Calibri"/>
                  <w:color w:val="000000"/>
                  <w:lang w:val="en-ZA" w:eastAsia="en-ZA"/>
                </w:rPr>
                <w:t>6</w:t>
              </w:r>
            </w:ins>
            <w:del w:id="1408" w:author="Chanda Nxumalo" w:date="2022-09-28T07:00:00Z">
              <w:r w:rsidDel="00952CF7">
                <w:rPr>
                  <w:rFonts w:cs="Calibri"/>
                  <w:color w:val="000000"/>
                  <w:lang w:val="en-ZA" w:eastAsia="en-ZA"/>
                </w:rPr>
                <w:delText>7</w:delText>
              </w:r>
            </w:del>
            <w:r>
              <w:rPr>
                <w:rFonts w:cs="Calibri"/>
                <w:color w:val="000000"/>
                <w:lang w:val="en-ZA" w:eastAsia="en-ZA"/>
              </w:rPr>
              <w:t xml:space="preserve"> October </w:t>
            </w:r>
            <w:r w:rsidR="006B0498">
              <w:rPr>
                <w:rFonts w:cs="Calibri"/>
                <w:color w:val="000000"/>
                <w:lang w:val="en-ZA" w:eastAsia="en-ZA"/>
              </w:rPr>
              <w:t>2022</w:t>
            </w:r>
          </w:p>
        </w:tc>
      </w:tr>
      <w:tr w:rsidR="008244B5" w:rsidRPr="00953BC7" w14:paraId="4BD259DD" w14:textId="57EC009C" w:rsidTr="008244B5">
        <w:trPr>
          <w:trHeight w:val="292"/>
          <w:jc w:val="center"/>
        </w:trPr>
        <w:tc>
          <w:tcPr>
            <w:tcW w:w="1174" w:type="pct"/>
            <w:noWrap/>
            <w:hideMark/>
          </w:tcPr>
          <w:p w14:paraId="5D7503C6" w14:textId="77777777" w:rsidR="008244B5" w:rsidRPr="00953BC7" w:rsidRDefault="008244B5">
            <w:pPr>
              <w:rPr>
                <w:rFonts w:cs="Calibri"/>
                <w:color w:val="000000"/>
                <w:lang w:val="en-ZA" w:eastAsia="en-ZA"/>
              </w:rPr>
            </w:pPr>
            <w:r w:rsidRPr="00953BC7">
              <w:rPr>
                <w:rFonts w:cs="Calibri"/>
                <w:color w:val="000000"/>
                <w:lang w:val="en-ZA" w:eastAsia="en-ZA"/>
              </w:rPr>
              <w:t>Hermanus</w:t>
            </w:r>
          </w:p>
        </w:tc>
        <w:tc>
          <w:tcPr>
            <w:tcW w:w="1487" w:type="pct"/>
            <w:noWrap/>
          </w:tcPr>
          <w:p w14:paraId="6D1EB0EC" w14:textId="50F65EAA" w:rsidR="008244B5" w:rsidRPr="00953BC7" w:rsidRDefault="008244B5">
            <w:pPr>
              <w:jc w:val="center"/>
              <w:rPr>
                <w:rFonts w:cs="Calibri"/>
                <w:color w:val="000000"/>
                <w:lang w:val="en-ZA" w:eastAsia="en-ZA"/>
              </w:rPr>
            </w:pPr>
            <w:r w:rsidRPr="00C625A2">
              <w:rPr>
                <w:rFonts w:cs="Calibri"/>
                <w:color w:val="000000"/>
                <w:lang w:val="en-ZA" w:eastAsia="en-ZA"/>
              </w:rPr>
              <w:t>0</w:t>
            </w:r>
            <w:r w:rsidR="006B0498">
              <w:rPr>
                <w:rFonts w:cs="Calibri"/>
                <w:color w:val="000000"/>
                <w:lang w:val="en-ZA" w:eastAsia="en-ZA"/>
              </w:rPr>
              <w:t>.7944</w:t>
            </w:r>
          </w:p>
        </w:tc>
        <w:tc>
          <w:tcPr>
            <w:tcW w:w="2339" w:type="pct"/>
          </w:tcPr>
          <w:p w14:paraId="13E04454" w14:textId="66DADE9D" w:rsidR="008244B5" w:rsidRPr="00C625A2" w:rsidRDefault="00232DD3">
            <w:pPr>
              <w:jc w:val="center"/>
              <w:rPr>
                <w:rFonts w:cs="Calibri"/>
                <w:color w:val="000000"/>
                <w:lang w:val="en-ZA" w:eastAsia="en-ZA"/>
              </w:rPr>
            </w:pPr>
            <w:r>
              <w:rPr>
                <w:rFonts w:cs="Calibri"/>
                <w:color w:val="000000"/>
                <w:lang w:val="en-ZA" w:eastAsia="en-ZA"/>
              </w:rPr>
              <w:t xml:space="preserve">10 March </w:t>
            </w:r>
            <w:r w:rsidR="006B0498">
              <w:rPr>
                <w:rFonts w:cs="Calibri"/>
                <w:color w:val="000000"/>
                <w:lang w:val="en-ZA" w:eastAsia="en-ZA"/>
              </w:rPr>
              <w:t>2022</w:t>
            </w:r>
            <w:r w:rsidR="00722BC4">
              <w:rPr>
                <w:rFonts w:cs="Calibri"/>
                <w:color w:val="000000"/>
                <w:lang w:val="en-ZA" w:eastAsia="en-ZA"/>
              </w:rPr>
              <w:t xml:space="preserve"> </w:t>
            </w:r>
            <w:r w:rsidR="008244B5">
              <w:rPr>
                <w:rFonts w:cs="Calibri"/>
                <w:color w:val="000000"/>
                <w:lang w:val="en-ZA" w:eastAsia="en-ZA"/>
              </w:rPr>
              <w:t>-</w:t>
            </w:r>
            <w:r>
              <w:rPr>
                <w:rFonts w:cs="Calibri"/>
                <w:color w:val="000000"/>
                <w:lang w:val="en-ZA" w:eastAsia="en-ZA"/>
              </w:rPr>
              <w:t xml:space="preserve"> </w:t>
            </w:r>
            <w:ins w:id="1409" w:author="Chanda Nxumalo" w:date="2022-09-28T07:01:00Z">
              <w:r w:rsidR="00952CF7">
                <w:rPr>
                  <w:rFonts w:cs="Calibri"/>
                  <w:color w:val="000000"/>
                  <w:lang w:val="en-ZA" w:eastAsia="en-ZA"/>
                </w:rPr>
                <w:t>9</w:t>
              </w:r>
            </w:ins>
            <w:del w:id="1410" w:author="Chanda Nxumalo" w:date="2022-09-28T07:01:00Z">
              <w:r w:rsidDel="00952CF7">
                <w:rPr>
                  <w:rFonts w:cs="Calibri"/>
                  <w:color w:val="000000"/>
                  <w:lang w:val="en-ZA" w:eastAsia="en-ZA"/>
                </w:rPr>
                <w:delText>10</w:delText>
              </w:r>
            </w:del>
            <w:r>
              <w:rPr>
                <w:rFonts w:cs="Calibri"/>
                <w:color w:val="000000"/>
                <w:lang w:val="en-ZA" w:eastAsia="en-ZA"/>
              </w:rPr>
              <w:t xml:space="preserve"> March</w:t>
            </w:r>
            <w:ins w:id="1411" w:author="Chanda Nxumalo" w:date="2022-09-28T07:01:00Z">
              <w:r w:rsidR="00952CF7">
                <w:rPr>
                  <w:rFonts w:cs="Calibri"/>
                  <w:color w:val="000000"/>
                  <w:lang w:val="en-ZA" w:eastAsia="en-ZA"/>
                </w:rPr>
                <w:t xml:space="preserve"> </w:t>
              </w:r>
            </w:ins>
            <w:r w:rsidR="006B0498">
              <w:rPr>
                <w:rFonts w:cs="Calibri"/>
                <w:color w:val="000000"/>
                <w:lang w:val="en-ZA" w:eastAsia="en-ZA"/>
              </w:rPr>
              <w:t>2023</w:t>
            </w:r>
          </w:p>
        </w:tc>
      </w:tr>
    </w:tbl>
    <w:p w14:paraId="46E0E677" w14:textId="49E9F497" w:rsidR="00B65126" w:rsidRPr="00953BC7" w:rsidRDefault="00B65126" w:rsidP="00B65126">
      <w:pPr>
        <w:pStyle w:val="Caption"/>
      </w:pPr>
      <w:bookmarkStart w:id="1412" w:name="_Toc115101832"/>
      <w:r>
        <w:t xml:space="preserve">Table </w:t>
      </w:r>
      <w:r w:rsidR="00000000">
        <w:fldChar w:fldCharType="begin"/>
      </w:r>
      <w:r w:rsidR="00000000">
        <w:instrText xml:space="preserve"> STYLEREF 1 \s </w:instrText>
      </w:r>
      <w:r w:rsidR="00000000">
        <w:fldChar w:fldCharType="separate"/>
      </w:r>
      <w:r w:rsidR="00B61424">
        <w:rPr>
          <w:noProof/>
        </w:rPr>
        <w:t>3</w:t>
      </w:r>
      <w:r w:rsidR="00000000">
        <w:rPr>
          <w:noProof/>
        </w:rPr>
        <w:fldChar w:fldCharType="end"/>
      </w:r>
      <w:r w:rsidR="00B61424">
        <w:noBreakHyphen/>
      </w:r>
      <w:r w:rsidR="00000000">
        <w:fldChar w:fldCharType="begin"/>
      </w:r>
      <w:r w:rsidR="00000000">
        <w:instrText xml:space="preserve"> SEQ Table \* ARABIC \s 1 </w:instrText>
      </w:r>
      <w:r w:rsidR="00000000">
        <w:fldChar w:fldCharType="separate"/>
      </w:r>
      <w:r w:rsidR="00B61424">
        <w:rPr>
          <w:noProof/>
        </w:rPr>
        <w:t>1</w:t>
      </w:r>
      <w:r w:rsidR="00000000">
        <w:rPr>
          <w:noProof/>
        </w:rPr>
        <w:fldChar w:fldCharType="end"/>
      </w:r>
      <w:r w:rsidR="009259F6">
        <w:rPr>
          <w:noProof/>
        </w:rPr>
        <w:t>:</w:t>
      </w:r>
      <w:r>
        <w:t xml:space="preserve"> PPA Rates</w:t>
      </w:r>
      <w:bookmarkEnd w:id="1412"/>
    </w:p>
    <w:p w14:paraId="3AF2D6FA" w14:textId="7A8774F8" w:rsidR="00A612A7" w:rsidDel="008832C7" w:rsidRDefault="00823104" w:rsidP="00587F36">
      <w:pPr>
        <w:rPr>
          <w:ins w:id="1413" w:author="Adam Terry" w:date="2022-09-23T17:47:00Z"/>
          <w:del w:id="1414" w:author="Chanda Nxumalo" w:date="2022-09-28T06:41:00Z"/>
          <w:lang w:eastAsia="en-US"/>
        </w:rPr>
      </w:pPr>
      <w:commentRangeStart w:id="1415"/>
      <w:ins w:id="1416" w:author="Chanda Nxumalo" w:date="2022-09-28T06:41:00Z">
        <w:r w:rsidRPr="008E1332">
          <w:rPr>
            <w:lang w:eastAsia="en-US"/>
          </w:rPr>
          <w:t xml:space="preserve">The </w:t>
        </w:r>
      </w:ins>
      <w:ins w:id="1417" w:author="Mutali Nepfumbada" w:date="2022-09-28T07:41:00Z">
        <w:r w:rsidR="00142217">
          <w:rPr>
            <w:lang w:eastAsia="en-US"/>
          </w:rPr>
          <w:t xml:space="preserve">tariff </w:t>
        </w:r>
      </w:ins>
      <w:ins w:id="1418" w:author="Chanda Nxumalo" w:date="2022-09-28T06:41:00Z">
        <w:del w:id="1419" w:author="Mutali Nepfumbada" w:date="2022-09-28T07:41:00Z">
          <w:r w:rsidRPr="008E1332" w:rsidDel="00142217">
            <w:rPr>
              <w:lang w:eastAsia="en-US"/>
            </w:rPr>
            <w:delText xml:space="preserve">annual </w:delText>
          </w:r>
        </w:del>
        <w:r w:rsidRPr="008E1332">
          <w:rPr>
            <w:lang w:eastAsia="en-US"/>
          </w:rPr>
          <w:t>rate increases by 6% every 12 months</w:t>
        </w:r>
      </w:ins>
      <w:ins w:id="1420" w:author="Mutali Nepfumbada" w:date="2022-09-28T07:41:00Z">
        <w:r w:rsidR="004F4697">
          <w:rPr>
            <w:lang w:eastAsia="en-US"/>
          </w:rPr>
          <w:t xml:space="preserve"> from COD</w:t>
        </w:r>
      </w:ins>
      <w:ins w:id="1421" w:author="Chanda Nxumalo" w:date="2022-09-28T06:41:00Z">
        <w:r w:rsidRPr="008E1332">
          <w:rPr>
            <w:lang w:eastAsia="en-US"/>
          </w:rPr>
          <w:t>.</w:t>
        </w:r>
        <w:commentRangeEnd w:id="1415"/>
        <w:r>
          <w:rPr>
            <w:rStyle w:val="CommentReference"/>
            <w:rFonts w:ascii="Verdana" w:hAnsi="Verdana"/>
          </w:rPr>
          <w:commentReference w:id="1415"/>
        </w:r>
        <w:r>
          <w:rPr>
            <w:lang w:eastAsia="en-US"/>
          </w:rPr>
          <w:t xml:space="preserve"> </w:t>
        </w:r>
      </w:ins>
      <w:ins w:id="1422" w:author="Chanda Nxumalo" w:date="2022-09-28T06:39:00Z">
        <w:r w:rsidR="00A612A7" w:rsidRPr="008E1332">
          <w:rPr>
            <w:lang w:eastAsia="en-US"/>
          </w:rPr>
          <w:t>Projected revenues are based on the P50 Helioscope simulation performed during the pre-construction phase</w:t>
        </w:r>
      </w:ins>
      <w:ins w:id="1423" w:author="Chanda Nxumalo" w:date="2022-09-28T06:41:00Z">
        <w:r w:rsidR="008832C7">
          <w:rPr>
            <w:lang w:eastAsia="en-US"/>
          </w:rPr>
          <w:t xml:space="preserve">, </w:t>
        </w:r>
      </w:ins>
    </w:p>
    <w:p w14:paraId="5A293607" w14:textId="72534357" w:rsidR="00CC173E" w:rsidRDefault="00CC173E" w:rsidP="00587F36">
      <w:pPr>
        <w:rPr>
          <w:ins w:id="1424" w:author="Adam Terry" w:date="2022-09-23T17:48:00Z"/>
          <w:lang w:eastAsia="en-US"/>
        </w:rPr>
      </w:pPr>
      <w:ins w:id="1425" w:author="Adam Terry" w:date="2022-09-23T17:47:00Z">
        <w:del w:id="1426" w:author="Chanda Nxumalo" w:date="2022-09-28T06:41:00Z">
          <w:r>
            <w:rPr>
              <w:lang w:eastAsia="en-US"/>
            </w:rPr>
            <w:delText>Forecast revenues are based upon pre</w:delText>
          </w:r>
        </w:del>
      </w:ins>
      <w:ins w:id="1427" w:author="Adam Terry" w:date="2022-09-23T17:48:00Z">
        <w:del w:id="1428" w:author="Chanda Nxumalo" w:date="2022-09-28T06:41:00Z">
          <w:r>
            <w:rPr>
              <w:lang w:eastAsia="en-US"/>
            </w:rPr>
            <w:delText>-construction yield estimates</w:delText>
          </w:r>
          <w:r w:rsidR="00DA0A4F">
            <w:rPr>
              <w:lang w:eastAsia="en-US"/>
            </w:rPr>
            <w:delText xml:space="preserve"> </w:delText>
          </w:r>
        </w:del>
        <w:r w:rsidR="00DA0A4F">
          <w:rPr>
            <w:lang w:eastAsia="en-US"/>
          </w:rPr>
          <w:t>and have not been adjusted to reflect received</w:t>
        </w:r>
        <w:commentRangeStart w:id="1429"/>
        <w:r w:rsidR="00DA0A4F">
          <w:rPr>
            <w:lang w:eastAsia="en-US"/>
          </w:rPr>
          <w:t xml:space="preserve"> irradiation</w:t>
        </w:r>
      </w:ins>
      <w:commentRangeEnd w:id="1429"/>
      <w:ins w:id="1430" w:author="Adam Terry" w:date="2022-09-23T17:50:00Z">
        <w:r w:rsidR="000F6A56">
          <w:rPr>
            <w:rStyle w:val="CommentReference"/>
            <w:rFonts w:ascii="Verdana" w:hAnsi="Verdana"/>
          </w:rPr>
          <w:commentReference w:id="1429"/>
        </w:r>
      </w:ins>
      <w:r w:rsidR="00E1362A">
        <w:rPr>
          <w:lang w:eastAsia="en-US"/>
        </w:rPr>
        <w:t xml:space="preserve"> or the installed capacity.</w:t>
      </w:r>
    </w:p>
    <w:p w14:paraId="7DEB17A1" w14:textId="77777777" w:rsidR="00DA0A4F" w:rsidRDefault="00DA0A4F" w:rsidP="00587F36">
      <w:pPr>
        <w:rPr>
          <w:ins w:id="1431" w:author="Adam Terry" w:date="2022-09-23T17:48:00Z"/>
          <w:lang w:eastAsia="en-US"/>
        </w:rPr>
      </w:pPr>
    </w:p>
    <w:p w14:paraId="0F54A9C7" w14:textId="2AC66032" w:rsidR="00DA0A4F" w:rsidRDefault="00DA0A4F" w:rsidP="00587F36">
      <w:pPr>
        <w:rPr>
          <w:lang w:eastAsia="en-US"/>
        </w:rPr>
      </w:pPr>
      <w:ins w:id="1432" w:author="Adam Terry" w:date="2022-09-23T17:48:00Z">
        <w:r>
          <w:rPr>
            <w:lang w:eastAsia="en-US"/>
          </w:rPr>
          <w:t>Actual revenue is based upo</w:t>
        </w:r>
      </w:ins>
      <w:r w:rsidR="0039233A">
        <w:rPr>
          <w:lang w:eastAsia="en-US"/>
        </w:rPr>
        <w:t xml:space="preserve">n </w:t>
      </w:r>
      <w:del w:id="1433" w:author="Chanda Nxumalo" w:date="2022-09-28T06:42:00Z">
        <w:r w:rsidR="0039233A">
          <w:rPr>
            <w:lang w:eastAsia="en-US"/>
          </w:rPr>
          <w:delText xml:space="preserve">the </w:delText>
        </w:r>
      </w:del>
      <w:ins w:id="1434" w:author="Adam Terry" w:date="2022-09-23T17:48:00Z">
        <w:del w:id="1435" w:author="Chanda Nxumalo" w:date="2022-09-28T06:42:00Z">
          <w:r>
            <w:rPr>
              <w:lang w:eastAsia="en-US"/>
            </w:rPr>
            <w:delText xml:space="preserve">SCADA data for </w:delText>
          </w:r>
        </w:del>
        <w:r>
          <w:rPr>
            <w:lang w:eastAsia="en-US"/>
          </w:rPr>
          <w:t xml:space="preserve">production </w:t>
        </w:r>
      </w:ins>
      <w:ins w:id="1436" w:author="Chanda Nxumalo" w:date="2022-09-28T06:42:00Z">
        <w:r w:rsidR="00A80714">
          <w:rPr>
            <w:lang w:eastAsia="en-US"/>
          </w:rPr>
          <w:t xml:space="preserve">as recorded by the SCADA </w:t>
        </w:r>
      </w:ins>
      <w:ins w:id="1437" w:author="Adam Terry" w:date="2022-09-23T17:48:00Z">
        <w:r>
          <w:rPr>
            <w:lang w:eastAsia="en-US"/>
          </w:rPr>
          <w:t xml:space="preserve">and the PPA </w:t>
        </w:r>
      </w:ins>
      <w:r w:rsidR="0039233A">
        <w:rPr>
          <w:lang w:eastAsia="en-US"/>
        </w:rPr>
        <w:t>rates as sh</w:t>
      </w:r>
      <w:ins w:id="1438" w:author="Adam Terry" w:date="2022-09-23T17:48:00Z">
        <w:r>
          <w:rPr>
            <w:lang w:eastAsia="en-US"/>
          </w:rPr>
          <w:t>own above.</w:t>
        </w:r>
      </w:ins>
    </w:p>
    <w:p w14:paraId="0B775896" w14:textId="77777777" w:rsidR="0032235B" w:rsidRDefault="0032235B" w:rsidP="00587F36">
      <w:pPr>
        <w:rPr>
          <w:ins w:id="1439" w:author="Adam Terry" w:date="2022-09-23T17:46:00Z"/>
          <w:lang w:eastAsia="en-US"/>
        </w:rPr>
      </w:pPr>
    </w:p>
    <w:p w14:paraId="7B466B7D" w14:textId="59AAB299" w:rsidR="006A1535" w:rsidRDefault="0032235B" w:rsidP="00587F36">
      <w:pPr>
        <w:rPr>
          <w:lang w:eastAsia="en-US"/>
        </w:rPr>
      </w:pPr>
      <w:commentRangeStart w:id="1440"/>
      <w:r>
        <w:rPr>
          <w:lang w:eastAsia="en-US"/>
        </w:rPr>
        <w:t>Weather adjusted forecast is the p</w:t>
      </w:r>
      <w:r w:rsidRPr="0032235B">
        <w:rPr>
          <w:lang w:eastAsia="en-US"/>
        </w:rPr>
        <w:t>redicted production adjusted for actual weather in kWh</w:t>
      </w:r>
      <w:ins w:id="1441" w:author="Chanda Nxumalo" w:date="2022-09-28T06:42:00Z">
        <w:r w:rsidR="00A80714">
          <w:rPr>
            <w:lang w:eastAsia="en-US"/>
          </w:rPr>
          <w:t>.</w:t>
        </w:r>
        <w:commentRangeEnd w:id="1440"/>
        <w:r w:rsidR="00A80714">
          <w:rPr>
            <w:rStyle w:val="CommentReference"/>
            <w:rFonts w:ascii="Verdana" w:hAnsi="Verdana"/>
          </w:rPr>
          <w:commentReference w:id="1440"/>
        </w:r>
      </w:ins>
    </w:p>
    <w:p w14:paraId="3FBEE8CD" w14:textId="77777777" w:rsidR="00B65126" w:rsidRPr="00953BC7" w:rsidRDefault="00B65126" w:rsidP="00587F36">
      <w:pPr>
        <w:rPr>
          <w:lang w:eastAsia="en-US"/>
        </w:rPr>
      </w:pPr>
    </w:p>
    <w:p w14:paraId="4A426BC5" w14:textId="46556030" w:rsidR="00C949E2" w:rsidRDefault="00A66AE4">
      <w:pPr>
        <w:pStyle w:val="Heading2"/>
      </w:pPr>
      <w:bookmarkStart w:id="1442" w:name="_Toc115101796"/>
      <w:r w:rsidRPr="00C949E2">
        <w:t>Revenue</w:t>
      </w:r>
      <w:del w:id="1443" w:author="Chanda Nxumalo" w:date="2022-09-28T06:43:00Z">
        <w:r w:rsidRPr="00C949E2">
          <w:delText>s</w:delText>
        </w:r>
      </w:del>
      <w:bookmarkEnd w:id="1442"/>
      <w:ins w:id="1444" w:author="Chanda Nxumalo" w:date="2022-09-28T06:42:00Z">
        <w:r w:rsidR="000D332B">
          <w:t xml:space="preserve"> to date</w:t>
        </w:r>
      </w:ins>
    </w:p>
    <w:p w14:paraId="0E85DE0D" w14:textId="77777777" w:rsidR="008E1332" w:rsidRPr="008E1332" w:rsidRDefault="008E1332" w:rsidP="008E1332"/>
    <w:p w14:paraId="712D5089" w14:textId="6F34137F" w:rsidR="00C949E2" w:rsidRDefault="00C949E2" w:rsidP="00C949E2">
      <w:pPr>
        <w:rPr>
          <w:lang w:eastAsia="en-US"/>
        </w:rPr>
      </w:pPr>
      <w:r>
        <w:rPr>
          <w:lang w:eastAsia="en-US"/>
        </w:rPr>
        <w:t>The following graph shows the revenue against the budgeted revenue</w:t>
      </w:r>
      <w:r w:rsidR="00B65126">
        <w:rPr>
          <w:lang w:eastAsia="en-US"/>
        </w:rPr>
        <w:t xml:space="preserve"> since COD</w:t>
      </w:r>
      <w:r>
        <w:rPr>
          <w:lang w:eastAsia="en-US"/>
        </w:rPr>
        <w:t xml:space="preserve">. </w:t>
      </w:r>
    </w:p>
    <w:p w14:paraId="72778E27" w14:textId="77777777" w:rsidR="00C949E2" w:rsidRPr="00C949E2" w:rsidRDefault="00C949E2" w:rsidP="00C949E2">
      <w:pPr>
        <w:rPr>
          <w:lang w:eastAsia="en-US"/>
        </w:rPr>
      </w:pPr>
    </w:p>
    <w:p w14:paraId="2D2A9CF5" w14:textId="77777777" w:rsidR="00AF2820" w:rsidRDefault="00B44295" w:rsidP="00AF2820">
      <w:pPr>
        <w:jc w:val="center"/>
        <w:rPr>
          <w:lang w:eastAsia="en-US"/>
        </w:rPr>
      </w:pPr>
      <w:commentRangeStart w:id="1445"/>
      <w:commentRangeEnd w:id="1445"/>
      <w:r>
        <w:rPr>
          <w:rStyle w:val="CommentReference"/>
          <w:rFonts w:ascii="Verdana" w:hAnsi="Verdana"/>
        </w:rPr>
        <w:commentReference w:id="1445"/>
      </w:r>
    </w:p>
    <w:p w14:paraId="0771D11F" w14:textId="77777777" w:rsidR="00764B12" w:rsidRPr="00953BC7" w:rsidRDefault="00764B12" w:rsidP="00764B12">
      <w:pPr>
        <w:jc w:val="center"/>
        <w:rPr>
          <w:ins w:id="1446" w:author="Mutali Nepfumbada" w:date="2022-09-28T23:39:00Z"/>
          <w:lang w:eastAsia="en-US"/>
        </w:rPr>
      </w:pPr>
      <w:ins w:id="1447" w:author="Mutali Nepfumbada" w:date="2022-09-28T23:39:00Z">
        <w:r>
          <w:rPr>
            <w:lang w:eastAsia="en-US"/>
          </w:rPr>
          <w:t>{{Revenue}}</w:t>
        </w:r>
      </w:ins>
    </w:p>
    <w:p w14:paraId="6F956E11" w14:textId="73C62938" w:rsidR="00587F36" w:rsidRPr="00953BC7" w:rsidRDefault="00AF2820" w:rsidP="00AF2820">
      <w:pPr>
        <w:jc w:val="center"/>
        <w:rPr>
          <w:lang w:eastAsia="en-US"/>
        </w:rPr>
      </w:pPr>
      <w:commentRangeStart w:id="1448"/>
      <w:del w:id="1449" w:author="Mutali Nepfumbada" w:date="2022-09-28T22:30:00Z">
        <w:r w:rsidDel="00947693">
          <w:rPr>
            <w:noProof/>
          </w:rPr>
          <w:drawing>
            <wp:inline distT="0" distB="0" distL="0" distR="0" wp14:anchorId="2384C1AB" wp14:editId="14283385">
              <wp:extent cx="4267200" cy="2426281"/>
              <wp:effectExtent l="0" t="0" r="0" b="0"/>
              <wp:docPr id="1005" name="Picture 1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venue.jpg"/>
                      <pic:cNvPicPr/>
                    </pic:nvPicPr>
                    <pic:blipFill>
                      <a:blip r:embed="rId26"/>
                      <a:stretch>
                        <a:fillRect/>
                      </a:stretch>
                    </pic:blipFill>
                    <pic:spPr>
                      <a:xfrm>
                        <a:off x="0" y="0"/>
                        <a:ext cx="4303996" cy="2447203"/>
                      </a:xfrm>
                      <a:prstGeom prst="rect">
                        <a:avLst/>
                      </a:prstGeom>
                    </pic:spPr>
                  </pic:pic>
                </a:graphicData>
              </a:graphic>
            </wp:inline>
          </w:drawing>
        </w:r>
      </w:del>
      <w:commentRangeEnd w:id="1448"/>
      <w:r w:rsidR="000D332B">
        <w:rPr>
          <w:rStyle w:val="CommentReference"/>
          <w:rFonts w:ascii="Verdana" w:hAnsi="Verdana"/>
        </w:rPr>
        <w:commentReference w:id="1448"/>
      </w:r>
    </w:p>
    <w:p w14:paraId="52AC84C6" w14:textId="78608955" w:rsidR="001E36DF" w:rsidRPr="00953BC7" w:rsidRDefault="00C949E2" w:rsidP="00C949E2">
      <w:pPr>
        <w:pStyle w:val="Caption"/>
      </w:pPr>
      <w:bookmarkStart w:id="1450" w:name="_Toc114662465"/>
      <w:bookmarkStart w:id="1451" w:name="_Toc115101862"/>
      <w:r>
        <w:t xml:space="preserve">Figure </w:t>
      </w:r>
      <w:ins w:id="1452" w:author="Mutali Nepfumbada" w:date="2022-09-21T08:59:00Z">
        <w:r w:rsidR="00E64544">
          <w:fldChar w:fldCharType="begin"/>
        </w:r>
        <w:r w:rsidR="00E64544">
          <w:instrText xml:space="preserve"> STYLEREF 1 \s </w:instrText>
        </w:r>
      </w:ins>
      <w:r w:rsidR="00E64544">
        <w:fldChar w:fldCharType="separate"/>
      </w:r>
      <w:r w:rsidR="009259F6">
        <w:rPr>
          <w:noProof/>
        </w:rPr>
        <w:t>3</w:t>
      </w:r>
      <w:ins w:id="1453" w:author="Mutali Nepfumbada" w:date="2022-09-21T08:59:00Z">
        <w:r w:rsidR="00E64544">
          <w:fldChar w:fldCharType="end"/>
        </w:r>
        <w:r w:rsidR="00E64544">
          <w:noBreakHyphen/>
        </w:r>
        <w:r w:rsidR="00E64544">
          <w:fldChar w:fldCharType="begin"/>
        </w:r>
        <w:r w:rsidR="00E64544">
          <w:instrText xml:space="preserve"> SEQ Figure \* ARABIC \s 1 </w:instrText>
        </w:r>
      </w:ins>
      <w:r w:rsidR="00E64544">
        <w:fldChar w:fldCharType="separate"/>
      </w:r>
      <w:r w:rsidR="009259F6">
        <w:rPr>
          <w:noProof/>
        </w:rPr>
        <w:t>1</w:t>
      </w:r>
      <w:ins w:id="1454" w:author="Mutali Nepfumbada" w:date="2022-09-21T08:59:00Z">
        <w:r w:rsidR="00E64544">
          <w:fldChar w:fldCharType="end"/>
        </w:r>
      </w:ins>
      <w:del w:id="1455" w:author="Mutali Nepfumbada" w:date="2022-09-21T08:58:00Z">
        <w:r w:rsidR="007A6B1F" w:rsidDel="00E64544">
          <w:fldChar w:fldCharType="begin"/>
        </w:r>
        <w:r w:rsidR="007A6B1F" w:rsidDel="00E64544">
          <w:delInstrText xml:space="preserve"> STYLEREF 1 \s </w:delInstrText>
        </w:r>
        <w:r w:rsidR="007A6B1F" w:rsidDel="00E64544">
          <w:fldChar w:fldCharType="separate"/>
        </w:r>
        <w:r w:rsidR="0092008E" w:rsidDel="00E64544">
          <w:rPr>
            <w:noProof/>
          </w:rPr>
          <w:delText>3</w:delText>
        </w:r>
        <w:r w:rsidR="007A6B1F" w:rsidDel="00E64544">
          <w:rPr>
            <w:noProof/>
          </w:rPr>
          <w:fldChar w:fldCharType="end"/>
        </w:r>
        <w:r w:rsidR="00C8371A" w:rsidDel="00E64544">
          <w:noBreakHyphen/>
        </w:r>
        <w:r w:rsidR="007A6B1F" w:rsidDel="00E64544">
          <w:fldChar w:fldCharType="begin"/>
        </w:r>
        <w:r w:rsidR="007A6B1F" w:rsidDel="00E64544">
          <w:delInstrText xml:space="preserve"> SEQ Figure \* ARABIC \s 1 </w:delInstrText>
        </w:r>
        <w:r w:rsidR="007A6B1F" w:rsidDel="00E64544">
          <w:fldChar w:fldCharType="separate"/>
        </w:r>
        <w:r w:rsidR="0092008E" w:rsidDel="00E64544">
          <w:rPr>
            <w:noProof/>
          </w:rPr>
          <w:delText>1</w:delText>
        </w:r>
        <w:r w:rsidR="007A6B1F" w:rsidDel="00E64544">
          <w:rPr>
            <w:noProof/>
          </w:rPr>
          <w:fldChar w:fldCharType="end"/>
        </w:r>
      </w:del>
      <w:r w:rsidRPr="00953BC7">
        <w:t xml:space="preserve">: Revenue </w:t>
      </w:r>
      <w:del w:id="1456" w:author="Chanda Nxumalo" w:date="2022-09-28T06:44:00Z">
        <w:r w:rsidRPr="00953BC7">
          <w:delText xml:space="preserve">Year </w:delText>
        </w:r>
      </w:del>
      <w:r w:rsidRPr="00953BC7">
        <w:t>to Date</w:t>
      </w:r>
      <w:bookmarkEnd w:id="1450"/>
      <w:bookmarkEnd w:id="1451"/>
    </w:p>
    <w:p w14:paraId="3F6E90D9" w14:textId="77777777" w:rsidR="00EA7A16" w:rsidRPr="00953BC7" w:rsidRDefault="00EA7A16" w:rsidP="00EA7A16"/>
    <w:tbl>
      <w:tblPr>
        <w:tblStyle w:val="TableGridLight"/>
        <w:tblW w:w="5000" w:type="pct"/>
        <w:jc w:val="center"/>
        <w:tblLook w:val="04A0" w:firstRow="1" w:lastRow="0" w:firstColumn="1" w:lastColumn="0" w:noHBand="0" w:noVBand="1"/>
        <w:tblPrChange w:id="1457" w:author="Chanda Nxumalo" w:date="2022-09-28T07:33:00Z">
          <w:tblPr>
            <w:tblStyle w:val="TableGridLight"/>
            <w:tblW w:w="5000" w:type="pct"/>
            <w:jc w:val="center"/>
            <w:tblLook w:val="04A0" w:firstRow="1" w:lastRow="0" w:firstColumn="1" w:lastColumn="0" w:noHBand="0" w:noVBand="1"/>
          </w:tblPr>
        </w:tblPrChange>
      </w:tblPr>
      <w:tblGrid>
        <w:gridCol w:w="2214"/>
        <w:gridCol w:w="1868"/>
        <w:gridCol w:w="36"/>
        <w:gridCol w:w="1980"/>
        <w:gridCol w:w="549"/>
        <w:gridCol w:w="1196"/>
        <w:gridCol w:w="271"/>
        <w:gridCol w:w="1425"/>
        <w:tblGridChange w:id="1458">
          <w:tblGrid>
            <w:gridCol w:w="4080"/>
            <w:gridCol w:w="2"/>
            <w:gridCol w:w="2015"/>
            <w:gridCol w:w="1"/>
            <w:gridCol w:w="2016"/>
            <w:gridCol w:w="1425"/>
          </w:tblGrid>
        </w:tblGridChange>
      </w:tblGrid>
      <w:tr w:rsidR="002937CE" w:rsidRPr="00953BC7" w:rsidDel="00764B12" w14:paraId="132AFFE0" w14:textId="6CFE327B" w:rsidTr="00764B12">
        <w:trPr>
          <w:gridAfter w:val="2"/>
          <w:wAfter w:w="1696" w:type="dxa"/>
          <w:trHeight w:val="249"/>
          <w:jc w:val="center"/>
          <w:del w:id="1459" w:author="Mutali Nepfumbada" w:date="2022-09-28T23:36:00Z"/>
          <w:trPrChange w:id="1460" w:author="Chanda Nxumalo" w:date="2022-09-28T07:33:00Z">
            <w:trPr>
              <w:trHeight w:val="249"/>
              <w:jc w:val="center"/>
            </w:trPr>
          </w:trPrChange>
        </w:trPr>
        <w:tc>
          <w:tcPr>
            <w:tcW w:w="4111" w:type="pct"/>
            <w:gridSpan w:val="6"/>
            <w:shd w:val="clear" w:color="auto" w:fill="5F0500"/>
            <w:noWrap/>
            <w:tcPrChange w:id="1461" w:author="Chanda Nxumalo" w:date="2022-09-28T07:33:00Z">
              <w:tcPr>
                <w:tcW w:w="5000" w:type="pct"/>
                <w:gridSpan w:val="6"/>
                <w:shd w:val="clear" w:color="auto" w:fill="5F0500"/>
                <w:noWrap/>
              </w:tcPr>
            </w:tcPrChange>
          </w:tcPr>
          <w:p w14:paraId="0FB7A469" w14:textId="0BE50BB1" w:rsidR="002937CE" w:rsidRPr="00C03081" w:rsidDel="00764B12" w:rsidRDefault="002937CE" w:rsidP="00102228">
            <w:pPr>
              <w:jc w:val="center"/>
              <w:rPr>
                <w:del w:id="1462" w:author="Mutali Nepfumbada" w:date="2022-09-28T23:36:00Z"/>
                <w:rFonts w:cs="Calibri"/>
                <w:b/>
                <w:bCs/>
                <w:color w:val="FFFFFF"/>
                <w:lang w:val="en-ZA" w:eastAsia="en-ZA"/>
              </w:rPr>
            </w:pPr>
            <w:bookmarkStart w:id="1463" w:name="_Hlk114939360"/>
            <w:del w:id="1464" w:author="Mutali Nepfumbada" w:date="2022-09-28T23:36:00Z">
              <w:r w:rsidRPr="00C03081" w:rsidDel="00764B12">
                <w:rPr>
                  <w:rFonts w:cs="Calibri"/>
                  <w:b/>
                  <w:bCs/>
                  <w:color w:val="FFFFFF"/>
                  <w:lang w:val="en-ZA" w:eastAsia="en-ZA"/>
                </w:rPr>
                <w:delText xml:space="preserve">Revenue </w:delText>
              </w:r>
              <w:r w:rsidR="00C03081" w:rsidRPr="00C03081" w:rsidDel="00764B12">
                <w:rPr>
                  <w:rFonts w:cs="Calibri"/>
                  <w:b/>
                  <w:bCs/>
                  <w:color w:val="FFFFFF"/>
                  <w:lang w:val="en-ZA" w:eastAsia="en-ZA"/>
                </w:rPr>
                <w:delText>(</w:delText>
              </w:r>
              <w:r w:rsidRPr="00C03081" w:rsidDel="00764B12">
                <w:rPr>
                  <w:rFonts w:cs="Calibri"/>
                  <w:b/>
                  <w:bCs/>
                  <w:color w:val="FFFFFF"/>
                  <w:lang w:val="en-ZA" w:eastAsia="en-ZA"/>
                </w:rPr>
                <w:delText>ZAR</w:delText>
              </w:r>
              <w:r w:rsidR="00C03081" w:rsidRPr="00C03081" w:rsidDel="00764B12">
                <w:rPr>
                  <w:rFonts w:cs="Calibri"/>
                  <w:b/>
                  <w:bCs/>
                  <w:color w:val="FFFFFF"/>
                  <w:lang w:val="en-ZA" w:eastAsia="en-ZA"/>
                </w:rPr>
                <w:delText>)</w:delText>
              </w:r>
            </w:del>
          </w:p>
        </w:tc>
      </w:tr>
      <w:tr w:rsidR="00147D5D" w:rsidRPr="00953BC7" w:rsidDel="00764B12" w14:paraId="52366BC6" w14:textId="4E2CC1FE" w:rsidTr="00764B12">
        <w:trPr>
          <w:gridAfter w:val="2"/>
          <w:wAfter w:w="1696" w:type="dxa"/>
          <w:trHeight w:val="249"/>
          <w:jc w:val="center"/>
          <w:del w:id="1465" w:author="Mutali Nepfumbada" w:date="2022-09-28T23:36:00Z"/>
          <w:trPrChange w:id="1466" w:author="Chanda Nxumalo" w:date="2022-09-28T07:33:00Z">
            <w:trPr>
              <w:trHeight w:val="249"/>
              <w:jc w:val="center"/>
            </w:trPr>
          </w:trPrChange>
        </w:trPr>
        <w:tc>
          <w:tcPr>
            <w:tcW w:w="1160" w:type="pct"/>
            <w:shd w:val="clear" w:color="auto" w:fill="5F0500"/>
            <w:noWrap/>
            <w:hideMark/>
            <w:tcPrChange w:id="1467" w:author="Chanda Nxumalo" w:date="2022-09-28T07:33:00Z">
              <w:tcPr>
                <w:tcW w:w="2139" w:type="pct"/>
                <w:shd w:val="clear" w:color="auto" w:fill="5F0500"/>
                <w:noWrap/>
                <w:hideMark/>
              </w:tcPr>
            </w:tcPrChange>
          </w:tcPr>
          <w:p w14:paraId="73A702E6" w14:textId="29B84D75" w:rsidR="00A66AE4" w:rsidRPr="00C03081" w:rsidDel="00764B12" w:rsidRDefault="00A66AE4" w:rsidP="00A66AE4">
            <w:pPr>
              <w:rPr>
                <w:del w:id="1468" w:author="Mutali Nepfumbada" w:date="2022-09-28T23:36:00Z"/>
                <w:rFonts w:cs="Calibri"/>
                <w:b/>
                <w:bCs/>
                <w:color w:val="FFFFFF"/>
                <w:lang w:val="en-ZA" w:eastAsia="en-ZA"/>
              </w:rPr>
            </w:pPr>
            <w:del w:id="1469" w:author="Mutali Nepfumbada" w:date="2022-09-28T23:36:00Z">
              <w:r w:rsidRPr="00C03081" w:rsidDel="00764B12">
                <w:rPr>
                  <w:rFonts w:cs="Calibri"/>
                  <w:b/>
                  <w:bCs/>
                  <w:color w:val="FFFFFF"/>
                  <w:lang w:val="en-ZA" w:eastAsia="en-ZA"/>
                </w:rPr>
                <w:delText>Plants</w:delText>
              </w:r>
            </w:del>
          </w:p>
        </w:tc>
        <w:tc>
          <w:tcPr>
            <w:tcW w:w="998" w:type="pct"/>
            <w:gridSpan w:val="2"/>
            <w:shd w:val="clear" w:color="auto" w:fill="5F0500"/>
            <w:noWrap/>
            <w:hideMark/>
            <w:tcPrChange w:id="1470" w:author="Chanda Nxumalo" w:date="2022-09-28T07:33:00Z">
              <w:tcPr>
                <w:tcW w:w="1057" w:type="pct"/>
                <w:gridSpan w:val="2"/>
                <w:shd w:val="clear" w:color="auto" w:fill="5F0500"/>
                <w:noWrap/>
                <w:hideMark/>
              </w:tcPr>
            </w:tcPrChange>
          </w:tcPr>
          <w:p w14:paraId="6927192E" w14:textId="47FBBF64" w:rsidR="00A66AE4" w:rsidRPr="00C03081" w:rsidDel="00764B12" w:rsidRDefault="00102228" w:rsidP="00102228">
            <w:pPr>
              <w:jc w:val="center"/>
              <w:rPr>
                <w:del w:id="1471" w:author="Mutali Nepfumbada" w:date="2022-09-28T23:36:00Z"/>
                <w:rFonts w:cs="Calibri"/>
                <w:b/>
                <w:bCs/>
                <w:color w:val="FFFFFF"/>
                <w:lang w:val="en-ZA" w:eastAsia="en-ZA"/>
              </w:rPr>
            </w:pPr>
            <w:del w:id="1472" w:author="Mutali Nepfumbada" w:date="2022-09-28T23:36:00Z">
              <w:r w:rsidRPr="00C03081" w:rsidDel="00764B12">
                <w:rPr>
                  <w:rFonts w:cs="Calibri"/>
                  <w:b/>
                  <w:bCs/>
                  <w:color w:val="FFFFFF"/>
                  <w:lang w:val="en-ZA" w:eastAsia="en-ZA"/>
                </w:rPr>
                <w:delText>A</w:delText>
              </w:r>
            </w:del>
            <w:ins w:id="1473" w:author="Adam Terry" w:date="2022-09-23T17:56:00Z">
              <w:del w:id="1474" w:author="Mutali Nepfumbada" w:date="2022-09-28T23:36:00Z">
                <w:r w:rsidR="0086246D" w:rsidDel="00764B12">
                  <w:rPr>
                    <w:rFonts w:cs="Calibri"/>
                    <w:b/>
                    <w:bCs/>
                    <w:color w:val="FFFFFF"/>
                    <w:lang w:val="en-ZA" w:eastAsia="en-ZA"/>
                  </w:rPr>
                  <w:delText>ctual</w:delText>
                </w:r>
              </w:del>
            </w:ins>
          </w:p>
        </w:tc>
        <w:tc>
          <w:tcPr>
            <w:tcW w:w="1326" w:type="pct"/>
            <w:gridSpan w:val="2"/>
            <w:shd w:val="clear" w:color="auto" w:fill="5F0500"/>
            <w:noWrap/>
            <w:hideMark/>
            <w:tcPrChange w:id="1475" w:author="Chanda Nxumalo" w:date="2022-09-28T07:33:00Z">
              <w:tcPr>
                <w:tcW w:w="1057" w:type="pct"/>
                <w:gridSpan w:val="2"/>
                <w:shd w:val="clear" w:color="auto" w:fill="5F0500"/>
                <w:noWrap/>
                <w:hideMark/>
              </w:tcPr>
            </w:tcPrChange>
          </w:tcPr>
          <w:p w14:paraId="1BFDDBA5" w14:textId="1017BDC7" w:rsidR="00A66AE4" w:rsidRPr="00C03081" w:rsidDel="00764B12" w:rsidRDefault="00102228" w:rsidP="00102228">
            <w:pPr>
              <w:jc w:val="center"/>
              <w:rPr>
                <w:del w:id="1476" w:author="Mutali Nepfumbada" w:date="2022-09-28T23:36:00Z"/>
                <w:rFonts w:cs="Calibri"/>
                <w:b/>
                <w:bCs/>
                <w:color w:val="FFFFFF"/>
                <w:lang w:val="en-ZA" w:eastAsia="en-ZA"/>
              </w:rPr>
            </w:pPr>
            <w:del w:id="1477" w:author="Mutali Nepfumbada" w:date="2022-09-28T23:36:00Z">
              <w:r w:rsidRPr="00C03081" w:rsidDel="00764B12">
                <w:rPr>
                  <w:rFonts w:cs="Calibri"/>
                  <w:b/>
                  <w:bCs/>
                  <w:color w:val="FFFFFF"/>
                  <w:lang w:val="en-ZA" w:eastAsia="en-ZA"/>
                </w:rPr>
                <w:delText>F</w:delText>
              </w:r>
            </w:del>
            <w:ins w:id="1478" w:author="Adam Terry" w:date="2022-09-23T17:56:00Z">
              <w:del w:id="1479" w:author="Mutali Nepfumbada" w:date="2022-09-28T23:36:00Z">
                <w:r w:rsidR="0086246D" w:rsidDel="00764B12">
                  <w:rPr>
                    <w:rFonts w:cs="Calibri"/>
                    <w:b/>
                    <w:bCs/>
                    <w:color w:val="FFFFFF"/>
                    <w:lang w:val="en-ZA" w:eastAsia="en-ZA"/>
                  </w:rPr>
                  <w:delText>orecast</w:delText>
                </w:r>
              </w:del>
            </w:ins>
          </w:p>
        </w:tc>
        <w:tc>
          <w:tcPr>
            <w:tcW w:w="627" w:type="pct"/>
            <w:shd w:val="clear" w:color="auto" w:fill="5F0500"/>
            <w:noWrap/>
            <w:hideMark/>
            <w:tcPrChange w:id="1480" w:author="Chanda Nxumalo" w:date="2022-09-28T07:33:00Z">
              <w:tcPr>
                <w:tcW w:w="747" w:type="pct"/>
                <w:shd w:val="clear" w:color="auto" w:fill="5F0500"/>
                <w:noWrap/>
                <w:hideMark/>
              </w:tcPr>
            </w:tcPrChange>
          </w:tcPr>
          <w:p w14:paraId="74E00BED" w14:textId="2EE97B52" w:rsidR="00A66AE4" w:rsidRPr="00C03081" w:rsidDel="00764B12" w:rsidRDefault="0086246D" w:rsidP="00102228">
            <w:pPr>
              <w:jc w:val="center"/>
              <w:rPr>
                <w:del w:id="1481" w:author="Mutali Nepfumbada" w:date="2022-09-28T23:36:00Z"/>
                <w:rFonts w:cs="Calibri"/>
                <w:b/>
                <w:bCs/>
                <w:color w:val="FFFFFF"/>
                <w:lang w:val="en-ZA" w:eastAsia="en-ZA"/>
              </w:rPr>
            </w:pPr>
            <w:ins w:id="1482" w:author="Adam Terry" w:date="2022-09-23T17:56:00Z">
              <w:del w:id="1483" w:author="Mutali Nepfumbada" w:date="2022-09-28T23:36:00Z">
                <w:r w:rsidDel="00764B12">
                  <w:rPr>
                    <w:b/>
                    <w:bCs/>
                  </w:rPr>
                  <w:delText>Delta</w:delText>
                </w:r>
              </w:del>
            </w:ins>
            <w:del w:id="1484" w:author="Mutali Nepfumbada" w:date="2022-09-28T23:36:00Z">
              <w:r w:rsidR="002937CE" w:rsidRPr="00C03081" w:rsidDel="00764B12">
                <w:rPr>
                  <w:b/>
                  <w:bCs/>
                </w:rPr>
                <w:delText>Δ</w:delText>
              </w:r>
              <w:r w:rsidR="002937CE" w:rsidRPr="00C03081" w:rsidDel="00764B12">
                <w:rPr>
                  <w:rFonts w:cs="Calibri"/>
                  <w:b/>
                  <w:bCs/>
                  <w:color w:val="FFFFFF"/>
                  <w:lang w:val="en-ZA" w:eastAsia="en-ZA"/>
                </w:rPr>
                <w:delText xml:space="preserve"> </w:delText>
              </w:r>
              <w:r w:rsidR="00C03081" w:rsidRPr="00C03081" w:rsidDel="00764B12">
                <w:rPr>
                  <w:rFonts w:cs="Calibri"/>
                  <w:b/>
                  <w:bCs/>
                  <w:color w:val="FFFFFF"/>
                  <w:lang w:val="en-ZA" w:eastAsia="en-ZA"/>
                </w:rPr>
                <w:delText>(</w:delText>
              </w:r>
              <w:r w:rsidR="00A66AE4" w:rsidRPr="00C03081" w:rsidDel="00764B12">
                <w:rPr>
                  <w:rFonts w:cs="Calibri"/>
                  <w:b/>
                  <w:bCs/>
                  <w:color w:val="FFFFFF"/>
                  <w:lang w:val="en-ZA" w:eastAsia="en-ZA"/>
                </w:rPr>
                <w:delText>%</w:delText>
              </w:r>
              <w:r w:rsidR="00C03081" w:rsidRPr="00C03081" w:rsidDel="00764B12">
                <w:rPr>
                  <w:rFonts w:cs="Calibri"/>
                  <w:b/>
                  <w:bCs/>
                  <w:color w:val="FFFFFF"/>
                  <w:lang w:val="en-ZA" w:eastAsia="en-ZA"/>
                </w:rPr>
                <w:delText>)</w:delText>
              </w:r>
            </w:del>
          </w:p>
        </w:tc>
      </w:tr>
      <w:tr w:rsidR="006854A3" w:rsidRPr="00953BC7" w:rsidDel="00764B12" w14:paraId="06C8D60A" w14:textId="2470818F" w:rsidTr="00764B12">
        <w:trPr>
          <w:gridAfter w:val="2"/>
          <w:wAfter w:w="1696" w:type="dxa"/>
          <w:trHeight w:val="293"/>
          <w:jc w:val="center"/>
          <w:del w:id="1485" w:author="Mutali Nepfumbada" w:date="2022-09-28T23:36:00Z"/>
          <w:trPrChange w:id="1486" w:author="Chanda Nxumalo" w:date="2022-09-28T07:33:00Z">
            <w:trPr>
              <w:trHeight w:val="293"/>
              <w:jc w:val="center"/>
            </w:trPr>
          </w:trPrChange>
        </w:trPr>
        <w:tc>
          <w:tcPr>
            <w:tcW w:w="1160" w:type="pct"/>
            <w:noWrap/>
            <w:hideMark/>
            <w:tcPrChange w:id="1487" w:author="Chanda Nxumalo" w:date="2022-09-28T07:33:00Z">
              <w:tcPr>
                <w:tcW w:w="2139" w:type="pct"/>
                <w:noWrap/>
                <w:hideMark/>
              </w:tcPr>
            </w:tcPrChange>
          </w:tcPr>
          <w:p w14:paraId="0CD15B55" w14:textId="7895F68E" w:rsidR="006854A3" w:rsidRPr="00953BC7" w:rsidDel="00764B12" w:rsidRDefault="006854A3" w:rsidP="006854A3">
            <w:pPr>
              <w:rPr>
                <w:del w:id="1488" w:author="Mutali Nepfumbada" w:date="2022-09-28T23:36:00Z"/>
                <w:rFonts w:cs="Calibri"/>
                <w:color w:val="000000"/>
                <w:lang w:val="en-ZA" w:eastAsia="en-ZA"/>
              </w:rPr>
            </w:pPr>
            <w:del w:id="1489" w:author="Mutali Nepfumbada" w:date="2022-09-28T23:36:00Z">
              <w:r w:rsidRPr="00953BC7" w:rsidDel="00764B12">
                <w:rPr>
                  <w:rFonts w:cs="Calibri"/>
                  <w:color w:val="000000"/>
                  <w:lang w:val="en-ZA" w:eastAsia="en-ZA"/>
                </w:rPr>
                <w:delText>Durbanville</w:delText>
              </w:r>
            </w:del>
          </w:p>
        </w:tc>
        <w:tc>
          <w:tcPr>
            <w:tcW w:w="998" w:type="pct"/>
            <w:gridSpan w:val="2"/>
            <w:noWrap/>
            <w:hideMark/>
            <w:tcPrChange w:id="1490" w:author="Chanda Nxumalo" w:date="2022-09-28T07:33:00Z">
              <w:tcPr>
                <w:tcW w:w="1057" w:type="pct"/>
                <w:gridSpan w:val="2"/>
                <w:noWrap/>
                <w:hideMark/>
              </w:tcPr>
            </w:tcPrChange>
          </w:tcPr>
          <w:p w14:paraId="56A97B88" w14:textId="694EEA91" w:rsidR="006854A3" w:rsidRPr="00953BC7" w:rsidDel="00764B12" w:rsidRDefault="006B0498" w:rsidP="006854A3">
            <w:pPr>
              <w:jc w:val="center"/>
              <w:rPr>
                <w:del w:id="1491" w:author="Mutali Nepfumbada" w:date="2022-09-28T23:36:00Z"/>
                <w:rFonts w:cs="Calibri"/>
                <w:color w:val="000000"/>
                <w:lang w:val="en-ZA" w:eastAsia="en-ZA"/>
              </w:rPr>
            </w:pPr>
            <w:del w:id="1492" w:author="Mutali Nepfumbada" w:date="2022-09-28T23:36:00Z">
              <w:r w:rsidDel="00764B12">
                <w:rPr>
                  <w:rFonts w:cs="Calibri"/>
                  <w:color w:val="000000"/>
                  <w:lang w:val="en-ZA" w:eastAsia="en-ZA"/>
                </w:rPr>
                <w:delText>506,06</w:delText>
              </w:r>
            </w:del>
            <w:del w:id="1493" w:author="Mutali Nepfumbada" w:date="2022-09-28T07:43:00Z">
              <w:r w:rsidDel="000C7E3E">
                <w:rPr>
                  <w:rFonts w:cs="Calibri"/>
                  <w:color w:val="000000"/>
                  <w:lang w:val="en-ZA" w:eastAsia="en-ZA"/>
                </w:rPr>
                <w:delText>1.852129</w:delText>
              </w:r>
            </w:del>
          </w:p>
        </w:tc>
        <w:tc>
          <w:tcPr>
            <w:tcW w:w="1326" w:type="pct"/>
            <w:gridSpan w:val="2"/>
            <w:noWrap/>
            <w:tcPrChange w:id="1494" w:author="Chanda Nxumalo" w:date="2022-09-28T07:33:00Z">
              <w:tcPr>
                <w:tcW w:w="1057" w:type="pct"/>
                <w:gridSpan w:val="2"/>
                <w:noWrap/>
              </w:tcPr>
            </w:tcPrChange>
          </w:tcPr>
          <w:p w14:paraId="3EF4FE54" w14:textId="21238ED5" w:rsidR="006854A3" w:rsidRPr="00953BC7" w:rsidDel="00764B12" w:rsidRDefault="006B0498" w:rsidP="006854A3">
            <w:pPr>
              <w:jc w:val="center"/>
              <w:rPr>
                <w:del w:id="1495" w:author="Mutali Nepfumbada" w:date="2022-09-28T23:36:00Z"/>
                <w:rFonts w:cs="Calibri"/>
                <w:color w:val="000000"/>
                <w:lang w:val="en-ZA" w:eastAsia="en-ZA"/>
              </w:rPr>
            </w:pPr>
            <w:del w:id="1496" w:author="Mutali Nepfumbada" w:date="2022-09-28T23:36:00Z">
              <w:r w:rsidDel="00764B12">
                <w:delText>642,983</w:delText>
              </w:r>
            </w:del>
            <w:del w:id="1497" w:author="Mutali Nepfumbada" w:date="2022-09-28T07:43:00Z">
              <w:r w:rsidDel="006A587A">
                <w:delText>.18</w:delText>
              </w:r>
            </w:del>
            <w:del w:id="1498" w:author="Mutali Nepfumbada" w:date="2022-09-28T07:42:00Z">
              <w:r w:rsidDel="006A587A">
                <w:delText>72937</w:delText>
              </w:r>
            </w:del>
          </w:p>
        </w:tc>
        <w:tc>
          <w:tcPr>
            <w:tcW w:w="627" w:type="pct"/>
            <w:noWrap/>
            <w:tcPrChange w:id="1499" w:author="Chanda Nxumalo" w:date="2022-09-28T07:33:00Z">
              <w:tcPr>
                <w:tcW w:w="747" w:type="pct"/>
                <w:noWrap/>
              </w:tcPr>
            </w:tcPrChange>
          </w:tcPr>
          <w:p w14:paraId="57CDA1E6" w14:textId="548599F7" w:rsidR="006854A3" w:rsidRPr="00F63EF5" w:rsidDel="00764B12" w:rsidRDefault="00DA5DB7" w:rsidP="006854A3">
            <w:pPr>
              <w:jc w:val="center"/>
              <w:rPr>
                <w:del w:id="1500" w:author="Mutali Nepfumbada" w:date="2022-09-28T23:36:00Z"/>
                <w:rFonts w:cs="Calibri"/>
                <w:color w:val="FF0000"/>
                <w:lang w:val="en-ZA" w:eastAsia="en-ZA"/>
                <w:rPrChange w:id="1501" w:author="Mutali Nepfumbada" w:date="2022-09-20T19:46:00Z">
                  <w:rPr>
                    <w:del w:id="1502" w:author="Mutali Nepfumbada" w:date="2022-09-28T23:36:00Z"/>
                    <w:rFonts w:cs="Calibri"/>
                    <w:color w:val="000000"/>
                    <w:lang w:val="en-ZA" w:eastAsia="en-ZA"/>
                  </w:rPr>
                </w:rPrChange>
              </w:rPr>
            </w:pPr>
            <w:del w:id="1503" w:author="Mutali Nepfumbada" w:date="2022-09-28T23:36:00Z">
              <w:r w:rsidDel="00764B12">
                <w:rPr>
                  <w:rFonts w:cs="Calibri"/>
                  <w:color w:val="FF0000"/>
                  <w:lang w:val="en-ZA" w:eastAsia="en-ZA"/>
                </w:rPr>
                <w:delText>-21.29</w:delText>
              </w:r>
            </w:del>
          </w:p>
        </w:tc>
      </w:tr>
      <w:tr w:rsidR="006854A3" w:rsidRPr="00953BC7" w:rsidDel="00764B12" w14:paraId="6339DCF7" w14:textId="1C8AB50D" w:rsidTr="00764B12">
        <w:trPr>
          <w:gridAfter w:val="2"/>
          <w:wAfter w:w="1696" w:type="dxa"/>
          <w:trHeight w:val="249"/>
          <w:jc w:val="center"/>
          <w:del w:id="1504" w:author="Mutali Nepfumbada" w:date="2022-09-28T23:36:00Z"/>
          <w:trPrChange w:id="1505" w:author="Chanda Nxumalo" w:date="2022-09-28T07:33:00Z">
            <w:trPr>
              <w:trHeight w:val="249"/>
              <w:jc w:val="center"/>
            </w:trPr>
          </w:trPrChange>
        </w:trPr>
        <w:tc>
          <w:tcPr>
            <w:tcW w:w="1160" w:type="pct"/>
            <w:noWrap/>
            <w:hideMark/>
            <w:tcPrChange w:id="1506" w:author="Chanda Nxumalo" w:date="2022-09-28T07:33:00Z">
              <w:tcPr>
                <w:tcW w:w="2139" w:type="pct"/>
                <w:noWrap/>
                <w:hideMark/>
              </w:tcPr>
            </w:tcPrChange>
          </w:tcPr>
          <w:p w14:paraId="61C7FD2C" w14:textId="72A505A3" w:rsidR="006854A3" w:rsidRPr="00953BC7" w:rsidDel="00764B12" w:rsidRDefault="006854A3" w:rsidP="006854A3">
            <w:pPr>
              <w:rPr>
                <w:del w:id="1507" w:author="Mutali Nepfumbada" w:date="2022-09-28T23:36:00Z"/>
                <w:rFonts w:cs="Calibri"/>
                <w:color w:val="000000"/>
                <w:lang w:val="en-ZA" w:eastAsia="en-ZA"/>
              </w:rPr>
            </w:pPr>
            <w:del w:id="1508" w:author="Mutali Nepfumbada" w:date="2022-09-28T23:36:00Z">
              <w:r w:rsidRPr="00953BC7" w:rsidDel="00764B12">
                <w:rPr>
                  <w:rFonts w:cs="Calibri"/>
                  <w:color w:val="000000"/>
                  <w:lang w:val="en-ZA" w:eastAsia="en-ZA"/>
                </w:rPr>
                <w:delText>Vergelegen</w:delText>
              </w:r>
            </w:del>
          </w:p>
        </w:tc>
        <w:tc>
          <w:tcPr>
            <w:tcW w:w="998" w:type="pct"/>
            <w:gridSpan w:val="2"/>
            <w:noWrap/>
            <w:hideMark/>
            <w:tcPrChange w:id="1509" w:author="Chanda Nxumalo" w:date="2022-09-28T07:33:00Z">
              <w:tcPr>
                <w:tcW w:w="1057" w:type="pct"/>
                <w:gridSpan w:val="2"/>
                <w:noWrap/>
                <w:hideMark/>
              </w:tcPr>
            </w:tcPrChange>
          </w:tcPr>
          <w:p w14:paraId="50485C06" w14:textId="1722D7B2" w:rsidR="006854A3" w:rsidRPr="00953BC7" w:rsidDel="00764B12" w:rsidRDefault="006B0498" w:rsidP="006854A3">
            <w:pPr>
              <w:jc w:val="center"/>
              <w:rPr>
                <w:del w:id="1510" w:author="Mutali Nepfumbada" w:date="2022-09-28T23:36:00Z"/>
                <w:rFonts w:cs="Calibri"/>
                <w:color w:val="000000"/>
                <w:lang w:val="en-ZA" w:eastAsia="en-ZA"/>
              </w:rPr>
            </w:pPr>
            <w:del w:id="1511" w:author="Mutali Nepfumbada" w:date="2022-09-28T23:36:00Z">
              <w:r w:rsidDel="00764B12">
                <w:delText>594,582.</w:delText>
              </w:r>
            </w:del>
            <w:del w:id="1512" w:author="Mutali Nepfumbada" w:date="2022-09-28T07:43:00Z">
              <w:r w:rsidDel="000C7E3E">
                <w:delText>3972940001</w:delText>
              </w:r>
            </w:del>
          </w:p>
        </w:tc>
        <w:tc>
          <w:tcPr>
            <w:tcW w:w="1326" w:type="pct"/>
            <w:gridSpan w:val="2"/>
            <w:noWrap/>
            <w:tcPrChange w:id="1513" w:author="Chanda Nxumalo" w:date="2022-09-28T07:33:00Z">
              <w:tcPr>
                <w:tcW w:w="1057" w:type="pct"/>
                <w:gridSpan w:val="2"/>
                <w:noWrap/>
              </w:tcPr>
            </w:tcPrChange>
          </w:tcPr>
          <w:p w14:paraId="02FF2042" w14:textId="1DF4F766" w:rsidR="006854A3" w:rsidRPr="00953BC7" w:rsidDel="00764B12" w:rsidRDefault="006B0498" w:rsidP="006854A3">
            <w:pPr>
              <w:jc w:val="center"/>
              <w:rPr>
                <w:del w:id="1514" w:author="Mutali Nepfumbada" w:date="2022-09-28T23:36:00Z"/>
                <w:rFonts w:cs="Calibri"/>
                <w:color w:val="000000"/>
                <w:lang w:val="en-ZA" w:eastAsia="en-ZA"/>
              </w:rPr>
            </w:pPr>
            <w:del w:id="1515" w:author="Mutali Nepfumbada" w:date="2022-09-28T23:36:00Z">
              <w:r w:rsidDel="00764B12">
                <w:delText>627,296</w:delText>
              </w:r>
            </w:del>
            <w:del w:id="1516" w:author="Mutali Nepfumbada" w:date="2022-09-28T07:44:00Z">
              <w:r w:rsidDel="00FF6077">
                <w:delText>.0233950968</w:delText>
              </w:r>
            </w:del>
          </w:p>
        </w:tc>
        <w:tc>
          <w:tcPr>
            <w:tcW w:w="627" w:type="pct"/>
            <w:noWrap/>
            <w:tcPrChange w:id="1517" w:author="Chanda Nxumalo" w:date="2022-09-28T07:33:00Z">
              <w:tcPr>
                <w:tcW w:w="747" w:type="pct"/>
                <w:noWrap/>
              </w:tcPr>
            </w:tcPrChange>
          </w:tcPr>
          <w:p w14:paraId="108541CC" w14:textId="44C389CF" w:rsidR="006854A3" w:rsidRPr="00F63EF5" w:rsidDel="00764B12" w:rsidRDefault="00DA5DB7" w:rsidP="006854A3">
            <w:pPr>
              <w:jc w:val="center"/>
              <w:rPr>
                <w:del w:id="1518" w:author="Mutali Nepfumbada" w:date="2022-09-28T23:36:00Z"/>
                <w:rFonts w:cs="Calibri"/>
                <w:color w:val="FF0000"/>
                <w:lang w:val="en-ZA" w:eastAsia="en-ZA"/>
                <w:rPrChange w:id="1519" w:author="Mutali Nepfumbada" w:date="2022-09-20T19:46:00Z">
                  <w:rPr>
                    <w:del w:id="1520" w:author="Mutali Nepfumbada" w:date="2022-09-28T23:36:00Z"/>
                    <w:rFonts w:cs="Calibri"/>
                    <w:color w:val="000000"/>
                    <w:lang w:val="en-ZA" w:eastAsia="en-ZA"/>
                  </w:rPr>
                </w:rPrChange>
              </w:rPr>
            </w:pPr>
            <w:del w:id="1521" w:author="Mutali Nepfumbada" w:date="2022-09-28T23:36:00Z">
              <w:r w:rsidDel="00764B12">
                <w:rPr>
                  <w:rFonts w:cs="Calibri"/>
                  <w:color w:val="FF0000"/>
                  <w:lang w:val="en-ZA" w:eastAsia="en-ZA"/>
                </w:rPr>
                <w:delText>-5.22</w:delText>
              </w:r>
            </w:del>
          </w:p>
        </w:tc>
      </w:tr>
      <w:tr w:rsidR="006854A3" w:rsidRPr="00953BC7" w:rsidDel="00764B12" w14:paraId="11398E2C" w14:textId="5170F062" w:rsidTr="00764B12">
        <w:trPr>
          <w:gridAfter w:val="2"/>
          <w:wAfter w:w="1696" w:type="dxa"/>
          <w:trHeight w:val="249"/>
          <w:jc w:val="center"/>
          <w:del w:id="1522" w:author="Mutali Nepfumbada" w:date="2022-09-28T23:36:00Z"/>
          <w:trPrChange w:id="1523" w:author="Chanda Nxumalo" w:date="2022-09-28T07:33:00Z">
            <w:trPr>
              <w:trHeight w:val="249"/>
              <w:jc w:val="center"/>
            </w:trPr>
          </w:trPrChange>
        </w:trPr>
        <w:tc>
          <w:tcPr>
            <w:tcW w:w="1160" w:type="pct"/>
            <w:noWrap/>
            <w:hideMark/>
            <w:tcPrChange w:id="1524" w:author="Chanda Nxumalo" w:date="2022-09-28T07:33:00Z">
              <w:tcPr>
                <w:tcW w:w="2139" w:type="pct"/>
                <w:noWrap/>
                <w:hideMark/>
              </w:tcPr>
            </w:tcPrChange>
          </w:tcPr>
          <w:p w14:paraId="3DDEE6DE" w14:textId="77B09FE7" w:rsidR="006854A3" w:rsidRPr="00953BC7" w:rsidDel="00764B12" w:rsidRDefault="006854A3" w:rsidP="006854A3">
            <w:pPr>
              <w:rPr>
                <w:del w:id="1525" w:author="Mutali Nepfumbada" w:date="2022-09-28T23:36:00Z"/>
                <w:rFonts w:cs="Calibri"/>
                <w:color w:val="000000"/>
                <w:lang w:val="en-ZA" w:eastAsia="en-ZA"/>
              </w:rPr>
            </w:pPr>
            <w:del w:id="1526" w:author="Mutali Nepfumbada" w:date="2022-09-28T23:36:00Z">
              <w:r w:rsidRPr="00953BC7" w:rsidDel="00764B12">
                <w:rPr>
                  <w:rFonts w:cs="Calibri"/>
                  <w:color w:val="000000"/>
                  <w:lang w:val="en-ZA" w:eastAsia="en-ZA"/>
                </w:rPr>
                <w:delText>Highveld</w:delText>
              </w:r>
            </w:del>
          </w:p>
        </w:tc>
        <w:tc>
          <w:tcPr>
            <w:tcW w:w="998" w:type="pct"/>
            <w:gridSpan w:val="2"/>
            <w:noWrap/>
            <w:hideMark/>
            <w:tcPrChange w:id="1527" w:author="Chanda Nxumalo" w:date="2022-09-28T07:33:00Z">
              <w:tcPr>
                <w:tcW w:w="1057" w:type="pct"/>
                <w:gridSpan w:val="2"/>
                <w:noWrap/>
                <w:hideMark/>
              </w:tcPr>
            </w:tcPrChange>
          </w:tcPr>
          <w:p w14:paraId="2B4BA525" w14:textId="0C6339B4" w:rsidR="006854A3" w:rsidRPr="00953BC7" w:rsidDel="00764B12" w:rsidRDefault="006B0498" w:rsidP="006854A3">
            <w:pPr>
              <w:jc w:val="center"/>
              <w:rPr>
                <w:del w:id="1528" w:author="Mutali Nepfumbada" w:date="2022-09-28T23:36:00Z"/>
                <w:rFonts w:cs="Calibri"/>
                <w:color w:val="000000"/>
                <w:lang w:val="en-ZA" w:eastAsia="en-ZA"/>
              </w:rPr>
            </w:pPr>
            <w:del w:id="1529" w:author="Mutali Nepfumbada" w:date="2022-09-28T23:36:00Z">
              <w:r w:rsidDel="00764B12">
                <w:rPr>
                  <w:rFonts w:cs="Calibri"/>
                  <w:color w:val="000000"/>
                  <w:lang w:val="en-ZA" w:eastAsia="en-ZA"/>
                </w:rPr>
                <w:delText>90,797</w:delText>
              </w:r>
            </w:del>
            <w:del w:id="1530" w:author="Mutali Nepfumbada" w:date="2022-09-28T07:43:00Z">
              <w:r w:rsidDel="00567E6F">
                <w:rPr>
                  <w:rFonts w:cs="Calibri"/>
                  <w:color w:val="000000"/>
                  <w:lang w:val="en-ZA" w:eastAsia="en-ZA"/>
                </w:rPr>
                <w:delText>.13912346002</w:delText>
              </w:r>
            </w:del>
          </w:p>
        </w:tc>
        <w:tc>
          <w:tcPr>
            <w:tcW w:w="1326" w:type="pct"/>
            <w:gridSpan w:val="2"/>
            <w:noWrap/>
            <w:tcPrChange w:id="1531" w:author="Chanda Nxumalo" w:date="2022-09-28T07:33:00Z">
              <w:tcPr>
                <w:tcW w:w="1057" w:type="pct"/>
                <w:gridSpan w:val="2"/>
                <w:noWrap/>
              </w:tcPr>
            </w:tcPrChange>
          </w:tcPr>
          <w:p w14:paraId="100B55C2" w14:textId="5D83FA2C" w:rsidR="006854A3" w:rsidRPr="00953BC7" w:rsidDel="00764B12" w:rsidRDefault="006B0498" w:rsidP="006854A3">
            <w:pPr>
              <w:jc w:val="center"/>
              <w:rPr>
                <w:del w:id="1532" w:author="Mutali Nepfumbada" w:date="2022-09-28T23:36:00Z"/>
                <w:rFonts w:cs="Calibri"/>
                <w:color w:val="000000"/>
                <w:lang w:val="en-ZA" w:eastAsia="en-ZA"/>
              </w:rPr>
            </w:pPr>
            <w:del w:id="1533" w:author="Mutali Nepfumbada" w:date="2022-09-28T23:36:00Z">
              <w:r w:rsidDel="00764B12">
                <w:delText>123,041</w:delText>
              </w:r>
            </w:del>
            <w:del w:id="1534" w:author="Mutali Nepfumbada" w:date="2022-09-28T07:44:00Z">
              <w:r w:rsidDel="00FF6077">
                <w:delText>.3578581</w:delText>
              </w:r>
            </w:del>
          </w:p>
        </w:tc>
        <w:tc>
          <w:tcPr>
            <w:tcW w:w="627" w:type="pct"/>
            <w:noWrap/>
            <w:tcPrChange w:id="1535" w:author="Chanda Nxumalo" w:date="2022-09-28T07:33:00Z">
              <w:tcPr>
                <w:tcW w:w="747" w:type="pct"/>
                <w:noWrap/>
              </w:tcPr>
            </w:tcPrChange>
          </w:tcPr>
          <w:p w14:paraId="1DE5BABC" w14:textId="3A1EFA31" w:rsidR="006854A3" w:rsidRPr="00F63EF5" w:rsidDel="00764B12" w:rsidRDefault="00DA5DB7" w:rsidP="006854A3">
            <w:pPr>
              <w:jc w:val="center"/>
              <w:rPr>
                <w:del w:id="1536" w:author="Mutali Nepfumbada" w:date="2022-09-28T23:36:00Z"/>
                <w:rFonts w:cs="Calibri"/>
                <w:color w:val="FF0000"/>
                <w:lang w:val="en-ZA" w:eastAsia="en-ZA"/>
                <w:rPrChange w:id="1537" w:author="Mutali Nepfumbada" w:date="2022-09-20T19:46:00Z">
                  <w:rPr>
                    <w:del w:id="1538" w:author="Mutali Nepfumbada" w:date="2022-09-28T23:36:00Z"/>
                    <w:rFonts w:cs="Calibri"/>
                    <w:color w:val="000000"/>
                    <w:lang w:val="en-ZA" w:eastAsia="en-ZA"/>
                  </w:rPr>
                </w:rPrChange>
              </w:rPr>
            </w:pPr>
            <w:del w:id="1539" w:author="Mutali Nepfumbada" w:date="2022-09-28T23:36:00Z">
              <w:r w:rsidDel="00764B12">
                <w:rPr>
                  <w:rFonts w:cs="Calibri"/>
                  <w:color w:val="FF0000"/>
                  <w:lang w:val="en-ZA" w:eastAsia="en-ZA"/>
                </w:rPr>
                <w:delText>-26.21</w:delText>
              </w:r>
            </w:del>
          </w:p>
        </w:tc>
      </w:tr>
      <w:tr w:rsidR="006854A3" w:rsidRPr="00953BC7" w:rsidDel="00764B12" w14:paraId="4910BF00" w14:textId="3C40787B" w:rsidTr="00764B12">
        <w:trPr>
          <w:gridAfter w:val="2"/>
          <w:wAfter w:w="1696" w:type="dxa"/>
          <w:trHeight w:val="249"/>
          <w:jc w:val="center"/>
          <w:del w:id="1540" w:author="Mutali Nepfumbada" w:date="2022-09-28T23:36:00Z"/>
          <w:trPrChange w:id="1541" w:author="Chanda Nxumalo" w:date="2022-09-28T07:33:00Z">
            <w:trPr>
              <w:trHeight w:val="249"/>
              <w:jc w:val="center"/>
            </w:trPr>
          </w:trPrChange>
        </w:trPr>
        <w:tc>
          <w:tcPr>
            <w:tcW w:w="1160" w:type="pct"/>
            <w:noWrap/>
            <w:hideMark/>
            <w:tcPrChange w:id="1542" w:author="Chanda Nxumalo" w:date="2022-09-28T07:33:00Z">
              <w:tcPr>
                <w:tcW w:w="2139" w:type="pct"/>
                <w:noWrap/>
                <w:hideMark/>
              </w:tcPr>
            </w:tcPrChange>
          </w:tcPr>
          <w:p w14:paraId="680FF996" w14:textId="6DEC2EBD" w:rsidR="006854A3" w:rsidRPr="00953BC7" w:rsidDel="00764B12" w:rsidRDefault="006854A3" w:rsidP="006854A3">
            <w:pPr>
              <w:rPr>
                <w:del w:id="1543" w:author="Mutali Nepfumbada" w:date="2022-09-28T23:36:00Z"/>
                <w:rFonts w:cs="Calibri"/>
                <w:color w:val="000000"/>
                <w:lang w:val="en-ZA" w:eastAsia="en-ZA"/>
              </w:rPr>
            </w:pPr>
            <w:del w:id="1544" w:author="Mutali Nepfumbada" w:date="2022-09-28T23:36:00Z">
              <w:r w:rsidRPr="00953BC7" w:rsidDel="00764B12">
                <w:rPr>
                  <w:rFonts w:cs="Calibri"/>
                  <w:color w:val="000000"/>
                  <w:lang w:val="en-ZA" w:eastAsia="en-ZA"/>
                </w:rPr>
                <w:delText>Midstream</w:delText>
              </w:r>
            </w:del>
          </w:p>
        </w:tc>
        <w:tc>
          <w:tcPr>
            <w:tcW w:w="998" w:type="pct"/>
            <w:gridSpan w:val="2"/>
            <w:noWrap/>
            <w:hideMark/>
            <w:tcPrChange w:id="1545" w:author="Chanda Nxumalo" w:date="2022-09-28T07:33:00Z">
              <w:tcPr>
                <w:tcW w:w="1057" w:type="pct"/>
                <w:gridSpan w:val="2"/>
                <w:noWrap/>
                <w:hideMark/>
              </w:tcPr>
            </w:tcPrChange>
          </w:tcPr>
          <w:p w14:paraId="47E6D3E5" w14:textId="15170DD6" w:rsidR="006854A3" w:rsidRPr="00953BC7" w:rsidDel="00764B12" w:rsidRDefault="006B0498" w:rsidP="006854A3">
            <w:pPr>
              <w:jc w:val="center"/>
              <w:rPr>
                <w:del w:id="1546" w:author="Mutali Nepfumbada" w:date="2022-09-28T23:36:00Z"/>
                <w:rFonts w:cs="Calibri"/>
                <w:color w:val="000000"/>
                <w:lang w:val="en-ZA" w:eastAsia="en-ZA"/>
              </w:rPr>
            </w:pPr>
            <w:del w:id="1547" w:author="Mutali Nepfumbada" w:date="2022-09-28T23:36:00Z">
              <w:r w:rsidDel="00764B12">
                <w:delText>222,184</w:delText>
              </w:r>
            </w:del>
            <w:del w:id="1548" w:author="Mutali Nepfumbada" w:date="2022-09-28T07:43:00Z">
              <w:r w:rsidDel="00567E6F">
                <w:delText>.44634585502</w:delText>
              </w:r>
            </w:del>
          </w:p>
        </w:tc>
        <w:tc>
          <w:tcPr>
            <w:tcW w:w="1326" w:type="pct"/>
            <w:gridSpan w:val="2"/>
            <w:noWrap/>
            <w:tcPrChange w:id="1549" w:author="Chanda Nxumalo" w:date="2022-09-28T07:33:00Z">
              <w:tcPr>
                <w:tcW w:w="1057" w:type="pct"/>
                <w:gridSpan w:val="2"/>
                <w:noWrap/>
              </w:tcPr>
            </w:tcPrChange>
          </w:tcPr>
          <w:p w14:paraId="7D5BE150" w14:textId="65772574" w:rsidR="006854A3" w:rsidRPr="00953BC7" w:rsidDel="00764B12" w:rsidRDefault="006B0498" w:rsidP="006854A3">
            <w:pPr>
              <w:jc w:val="center"/>
              <w:rPr>
                <w:del w:id="1550" w:author="Mutali Nepfumbada" w:date="2022-09-28T23:36:00Z"/>
                <w:rFonts w:cs="Calibri"/>
                <w:color w:val="000000"/>
                <w:lang w:val="en-ZA" w:eastAsia="en-ZA"/>
              </w:rPr>
            </w:pPr>
            <w:del w:id="1551" w:author="Mutali Nepfumbada" w:date="2022-09-28T23:36:00Z">
              <w:r w:rsidDel="00764B12">
                <w:rPr>
                  <w:rFonts w:cs="Calibri"/>
                  <w:color w:val="000000"/>
                  <w:lang w:val="en-ZA" w:eastAsia="en-ZA"/>
                </w:rPr>
                <w:delText>241,974</w:delText>
              </w:r>
            </w:del>
            <w:del w:id="1552" w:author="Mutali Nepfumbada" w:date="2022-09-28T07:44:00Z">
              <w:r w:rsidDel="00FF6077">
                <w:rPr>
                  <w:rFonts w:cs="Calibri"/>
                  <w:color w:val="000000"/>
                  <w:lang w:val="en-ZA" w:eastAsia="en-ZA"/>
                </w:rPr>
                <w:delText>.40226501616</w:delText>
              </w:r>
            </w:del>
          </w:p>
        </w:tc>
        <w:tc>
          <w:tcPr>
            <w:tcW w:w="627" w:type="pct"/>
            <w:noWrap/>
            <w:tcPrChange w:id="1553" w:author="Chanda Nxumalo" w:date="2022-09-28T07:33:00Z">
              <w:tcPr>
                <w:tcW w:w="747" w:type="pct"/>
                <w:noWrap/>
              </w:tcPr>
            </w:tcPrChange>
          </w:tcPr>
          <w:p w14:paraId="48DFB432" w14:textId="329293E5" w:rsidR="006854A3" w:rsidRPr="00F63EF5" w:rsidDel="00764B12" w:rsidRDefault="00DA5DB7" w:rsidP="006854A3">
            <w:pPr>
              <w:jc w:val="center"/>
              <w:rPr>
                <w:del w:id="1554" w:author="Mutali Nepfumbada" w:date="2022-09-28T23:36:00Z"/>
                <w:rFonts w:cs="Calibri"/>
                <w:color w:val="FF0000"/>
                <w:lang w:val="en-ZA" w:eastAsia="en-ZA"/>
                <w:rPrChange w:id="1555" w:author="Mutali Nepfumbada" w:date="2022-09-20T19:46:00Z">
                  <w:rPr>
                    <w:del w:id="1556" w:author="Mutali Nepfumbada" w:date="2022-09-28T23:36:00Z"/>
                    <w:rFonts w:cs="Calibri"/>
                    <w:color w:val="000000"/>
                    <w:lang w:val="en-ZA" w:eastAsia="en-ZA"/>
                  </w:rPr>
                </w:rPrChange>
              </w:rPr>
            </w:pPr>
            <w:del w:id="1557" w:author="Mutali Nepfumbada" w:date="2022-09-28T23:36:00Z">
              <w:r w:rsidDel="00764B12">
                <w:rPr>
                  <w:rFonts w:cs="Calibri"/>
                  <w:color w:val="FF0000"/>
                  <w:lang w:val="en-ZA" w:eastAsia="en-ZA"/>
                </w:rPr>
                <w:delText>-8.18</w:delText>
              </w:r>
            </w:del>
          </w:p>
        </w:tc>
      </w:tr>
      <w:tr w:rsidR="006854A3" w:rsidRPr="00953BC7" w:rsidDel="00764B12" w14:paraId="25933231" w14:textId="4559B83A" w:rsidTr="00764B12">
        <w:trPr>
          <w:gridAfter w:val="2"/>
          <w:wAfter w:w="1696" w:type="dxa"/>
          <w:trHeight w:val="293"/>
          <w:jc w:val="center"/>
          <w:del w:id="1558" w:author="Mutali Nepfumbada" w:date="2022-09-28T23:36:00Z"/>
          <w:trPrChange w:id="1559" w:author="Chanda Nxumalo" w:date="2022-09-28T07:33:00Z">
            <w:trPr>
              <w:trHeight w:val="293"/>
              <w:jc w:val="center"/>
            </w:trPr>
          </w:trPrChange>
        </w:trPr>
        <w:tc>
          <w:tcPr>
            <w:tcW w:w="1160" w:type="pct"/>
            <w:noWrap/>
            <w:hideMark/>
            <w:tcPrChange w:id="1560" w:author="Chanda Nxumalo" w:date="2022-09-28T07:33:00Z">
              <w:tcPr>
                <w:tcW w:w="2139" w:type="pct"/>
                <w:noWrap/>
                <w:hideMark/>
              </w:tcPr>
            </w:tcPrChange>
          </w:tcPr>
          <w:p w14:paraId="227C3EDD" w14:textId="08841071" w:rsidR="006854A3" w:rsidRPr="00953BC7" w:rsidDel="00764B12" w:rsidRDefault="006854A3" w:rsidP="006854A3">
            <w:pPr>
              <w:rPr>
                <w:del w:id="1561" w:author="Mutali Nepfumbada" w:date="2022-09-28T23:36:00Z"/>
                <w:rFonts w:cs="Calibri"/>
                <w:color w:val="000000"/>
                <w:lang w:val="en-ZA" w:eastAsia="en-ZA"/>
              </w:rPr>
            </w:pPr>
            <w:commentRangeStart w:id="1562"/>
            <w:del w:id="1563" w:author="Mutali Nepfumbada" w:date="2022-09-28T23:36:00Z">
              <w:r w:rsidRPr="00953BC7" w:rsidDel="00764B12">
                <w:rPr>
                  <w:rFonts w:cs="Calibri"/>
                  <w:color w:val="000000"/>
                  <w:lang w:val="en-ZA" w:eastAsia="en-ZA"/>
                </w:rPr>
                <w:delText>Hermanus</w:delText>
              </w:r>
            </w:del>
          </w:p>
        </w:tc>
        <w:tc>
          <w:tcPr>
            <w:tcW w:w="998" w:type="pct"/>
            <w:gridSpan w:val="2"/>
            <w:noWrap/>
            <w:hideMark/>
            <w:tcPrChange w:id="1564" w:author="Chanda Nxumalo" w:date="2022-09-28T07:33:00Z">
              <w:tcPr>
                <w:tcW w:w="1057" w:type="pct"/>
                <w:gridSpan w:val="2"/>
                <w:noWrap/>
                <w:hideMark/>
              </w:tcPr>
            </w:tcPrChange>
          </w:tcPr>
          <w:p w14:paraId="1384724A" w14:textId="6999E750" w:rsidR="006854A3" w:rsidRPr="00953BC7" w:rsidDel="00764B12" w:rsidRDefault="006B0498" w:rsidP="006854A3">
            <w:pPr>
              <w:jc w:val="center"/>
              <w:rPr>
                <w:del w:id="1565" w:author="Mutali Nepfumbada" w:date="2022-09-28T23:36:00Z"/>
                <w:rFonts w:cs="Calibri"/>
                <w:color w:val="000000"/>
                <w:lang w:val="en-ZA" w:eastAsia="en-ZA"/>
              </w:rPr>
            </w:pPr>
            <w:del w:id="1566" w:author="Mutali Nepfumbada" w:date="2022-09-28T23:36:00Z">
              <w:r w:rsidDel="00764B12">
                <w:rPr>
                  <w:rFonts w:cs="Calibri"/>
                  <w:color w:val="000000"/>
                  <w:lang w:val="en-ZA" w:eastAsia="en-ZA"/>
                </w:rPr>
                <w:delText>102,448</w:delText>
              </w:r>
              <w:r w:rsidR="005C5B5A" w:rsidDel="00764B12">
                <w:rPr>
                  <w:rFonts w:cs="Calibri"/>
                  <w:color w:val="000000"/>
                  <w:lang w:val="en-ZA" w:eastAsia="en-ZA"/>
                </w:rPr>
                <w:delText>.</w:delText>
              </w:r>
            </w:del>
            <w:del w:id="1567" w:author="Mutali Nepfumbada" w:date="2022-09-28T07:44:00Z">
              <w:r w:rsidDel="00123F22">
                <w:rPr>
                  <w:rFonts w:cs="Calibri"/>
                  <w:color w:val="000000"/>
                  <w:lang w:val="en-ZA" w:eastAsia="en-ZA"/>
                </w:rPr>
                <w:delText>1</w:delText>
              </w:r>
            </w:del>
            <w:del w:id="1568" w:author="Mutali Nepfumbada" w:date="2022-09-28T07:43:00Z">
              <w:r w:rsidDel="00567E6F">
                <w:rPr>
                  <w:rFonts w:cs="Calibri"/>
                  <w:color w:val="000000"/>
                  <w:lang w:val="en-ZA" w:eastAsia="en-ZA"/>
                </w:rPr>
                <w:delText>,741,926,799</w:delText>
              </w:r>
            </w:del>
          </w:p>
        </w:tc>
        <w:tc>
          <w:tcPr>
            <w:tcW w:w="1326" w:type="pct"/>
            <w:gridSpan w:val="2"/>
            <w:noWrap/>
            <w:tcPrChange w:id="1569" w:author="Chanda Nxumalo" w:date="2022-09-28T07:33:00Z">
              <w:tcPr>
                <w:tcW w:w="1057" w:type="pct"/>
                <w:gridSpan w:val="2"/>
                <w:noWrap/>
              </w:tcPr>
            </w:tcPrChange>
          </w:tcPr>
          <w:p w14:paraId="5B2137BB" w14:textId="052DAC4A" w:rsidR="006854A3" w:rsidRPr="00953BC7" w:rsidDel="00764B12" w:rsidRDefault="006B0498" w:rsidP="006854A3">
            <w:pPr>
              <w:jc w:val="center"/>
              <w:rPr>
                <w:del w:id="1570" w:author="Mutali Nepfumbada" w:date="2022-09-28T23:36:00Z"/>
                <w:rFonts w:cs="Calibri"/>
                <w:color w:val="000000"/>
                <w:lang w:val="en-ZA" w:eastAsia="en-ZA"/>
              </w:rPr>
            </w:pPr>
            <w:del w:id="1571" w:author="Mutali Nepfumbada" w:date="2022-09-28T23:36:00Z">
              <w:r w:rsidDel="00764B12">
                <w:rPr>
                  <w:rFonts w:cs="Calibri"/>
                  <w:color w:val="000000"/>
                  <w:lang w:val="en-ZA" w:eastAsia="en-ZA"/>
                </w:rPr>
                <w:delText>109,552</w:delText>
              </w:r>
            </w:del>
            <w:del w:id="1572" w:author="Mutali Nepfumbada" w:date="2022-09-28T07:44:00Z">
              <w:r w:rsidR="005C5B5A" w:rsidDel="00FF6077">
                <w:rPr>
                  <w:rFonts w:cs="Calibri"/>
                  <w:color w:val="000000"/>
                  <w:lang w:val="en-ZA" w:eastAsia="en-ZA"/>
                </w:rPr>
                <w:delText>.</w:delText>
              </w:r>
              <w:r w:rsidDel="00FF6077">
                <w:rPr>
                  <w:rFonts w:cs="Calibri"/>
                  <w:color w:val="000000"/>
                  <w:lang w:val="en-ZA" w:eastAsia="en-ZA"/>
                </w:rPr>
                <w:delText>0,299,256,258</w:delText>
              </w:r>
              <w:commentRangeEnd w:id="1562"/>
              <w:r w:rsidR="003B4BB0" w:rsidDel="00FF6077">
                <w:rPr>
                  <w:rStyle w:val="CommentReference"/>
                  <w:rFonts w:ascii="Verdana" w:hAnsi="Verdana"/>
                </w:rPr>
                <w:commentReference w:id="1562"/>
              </w:r>
            </w:del>
          </w:p>
        </w:tc>
        <w:tc>
          <w:tcPr>
            <w:tcW w:w="627" w:type="pct"/>
            <w:noWrap/>
            <w:tcPrChange w:id="1573" w:author="Chanda Nxumalo" w:date="2022-09-28T07:33:00Z">
              <w:tcPr>
                <w:tcW w:w="747" w:type="pct"/>
                <w:noWrap/>
              </w:tcPr>
            </w:tcPrChange>
          </w:tcPr>
          <w:p w14:paraId="2463D947" w14:textId="19B81065" w:rsidR="006854A3" w:rsidRPr="00F63EF5" w:rsidDel="00764B12" w:rsidRDefault="00DA5DB7" w:rsidP="006854A3">
            <w:pPr>
              <w:jc w:val="center"/>
              <w:rPr>
                <w:del w:id="1574" w:author="Mutali Nepfumbada" w:date="2022-09-28T23:36:00Z"/>
                <w:rFonts w:cs="Calibri"/>
                <w:color w:val="FF0000"/>
                <w:lang w:val="en-ZA" w:eastAsia="en-ZA"/>
                <w:rPrChange w:id="1575" w:author="Mutali Nepfumbada" w:date="2022-09-20T19:46:00Z">
                  <w:rPr>
                    <w:del w:id="1576" w:author="Mutali Nepfumbada" w:date="2022-09-28T23:36:00Z"/>
                    <w:rFonts w:cs="Calibri"/>
                    <w:color w:val="000000"/>
                    <w:lang w:val="en-ZA" w:eastAsia="en-ZA"/>
                  </w:rPr>
                </w:rPrChange>
              </w:rPr>
            </w:pPr>
            <w:del w:id="1577" w:author="Mutali Nepfumbada" w:date="2022-09-28T23:36:00Z">
              <w:r w:rsidDel="00764B12">
                <w:rPr>
                  <w:rFonts w:cs="Calibri"/>
                  <w:color w:val="FF0000"/>
                  <w:lang w:val="en-ZA" w:eastAsia="en-ZA"/>
                </w:rPr>
                <w:delText>-6.48</w:delText>
              </w:r>
            </w:del>
          </w:p>
        </w:tc>
      </w:tr>
      <w:tr w:rsidR="00764B12" w:rsidRPr="00953BC7" w14:paraId="56B558E5" w14:textId="77777777" w:rsidTr="00764B12">
        <w:trPr>
          <w:trHeight w:val="249"/>
          <w:jc w:val="center"/>
          <w:ins w:id="1578" w:author="Mutali Nepfumbada" w:date="2022-09-28T23:38:00Z"/>
        </w:trPr>
        <w:tc>
          <w:tcPr>
            <w:tcW w:w="5000" w:type="pct"/>
            <w:gridSpan w:val="8"/>
            <w:shd w:val="clear" w:color="auto" w:fill="5F0500"/>
            <w:noWrap/>
          </w:tcPr>
          <w:p w14:paraId="73106310" w14:textId="77777777" w:rsidR="00764B12" w:rsidRPr="00C03081" w:rsidRDefault="00764B12" w:rsidP="00201D25">
            <w:pPr>
              <w:jc w:val="center"/>
              <w:rPr>
                <w:ins w:id="1579" w:author="Mutali Nepfumbada" w:date="2022-09-28T23:38:00Z"/>
                <w:rFonts w:cs="Calibri"/>
                <w:b/>
                <w:bCs/>
                <w:color w:val="FFFFFF"/>
                <w:lang w:val="en-ZA" w:eastAsia="en-ZA"/>
              </w:rPr>
            </w:pPr>
            <w:bookmarkStart w:id="1580" w:name="_Toc114662523"/>
            <w:bookmarkStart w:id="1581" w:name="_Toc115101833"/>
            <w:bookmarkStart w:id="1582" w:name="_Hlk114940559"/>
            <w:bookmarkEnd w:id="1463"/>
            <w:ins w:id="1583" w:author="Mutali Nepfumbada" w:date="2022-09-28T23:38:00Z">
              <w:r w:rsidRPr="00C03081">
                <w:rPr>
                  <w:rFonts w:cs="Calibri"/>
                  <w:b/>
                  <w:bCs/>
                  <w:color w:val="FFFFFF"/>
                  <w:lang w:val="en-ZA" w:eastAsia="en-ZA"/>
                </w:rPr>
                <w:t>Revenue (ZAR)</w:t>
              </w:r>
            </w:ins>
          </w:p>
        </w:tc>
      </w:tr>
      <w:tr w:rsidR="00764B12" w:rsidRPr="00953BC7" w14:paraId="0251A1DC" w14:textId="77777777" w:rsidTr="00764B12">
        <w:trPr>
          <w:trHeight w:val="249"/>
          <w:jc w:val="center"/>
          <w:ins w:id="1584" w:author="Mutali Nepfumbada" w:date="2022-09-28T23:38:00Z"/>
        </w:trPr>
        <w:tc>
          <w:tcPr>
            <w:tcW w:w="2139" w:type="pct"/>
            <w:gridSpan w:val="2"/>
            <w:shd w:val="clear" w:color="auto" w:fill="5F0500"/>
            <w:noWrap/>
            <w:hideMark/>
          </w:tcPr>
          <w:p w14:paraId="06201B3E" w14:textId="77777777" w:rsidR="00764B12" w:rsidRPr="00C03081" w:rsidRDefault="00764B12" w:rsidP="00201D25">
            <w:pPr>
              <w:rPr>
                <w:ins w:id="1585" w:author="Mutali Nepfumbada" w:date="2022-09-28T23:38:00Z"/>
                <w:rFonts w:cs="Calibri"/>
                <w:b/>
                <w:bCs/>
                <w:color w:val="FFFFFF"/>
                <w:lang w:val="en-ZA" w:eastAsia="en-ZA"/>
              </w:rPr>
            </w:pPr>
            <w:ins w:id="1586" w:author="Mutali Nepfumbada" w:date="2022-09-28T23:38:00Z">
              <w:r w:rsidRPr="00C03081">
                <w:rPr>
                  <w:rFonts w:cs="Calibri"/>
                  <w:b/>
                  <w:bCs/>
                  <w:color w:val="FFFFFF"/>
                  <w:lang w:val="en-ZA" w:eastAsia="en-ZA"/>
                </w:rPr>
                <w:t>Plants</w:t>
              </w:r>
            </w:ins>
          </w:p>
        </w:tc>
        <w:tc>
          <w:tcPr>
            <w:tcW w:w="1057" w:type="pct"/>
            <w:gridSpan w:val="2"/>
            <w:shd w:val="clear" w:color="auto" w:fill="5F0500"/>
            <w:noWrap/>
            <w:hideMark/>
          </w:tcPr>
          <w:p w14:paraId="18C1C908" w14:textId="77777777" w:rsidR="00764B12" w:rsidRPr="00C03081" w:rsidRDefault="00764B12" w:rsidP="00201D25">
            <w:pPr>
              <w:jc w:val="center"/>
              <w:rPr>
                <w:ins w:id="1587" w:author="Mutali Nepfumbada" w:date="2022-09-28T23:38:00Z"/>
                <w:rFonts w:cs="Calibri"/>
                <w:b/>
                <w:bCs/>
                <w:color w:val="FFFFFF"/>
                <w:lang w:val="en-ZA" w:eastAsia="en-ZA"/>
              </w:rPr>
            </w:pPr>
            <w:ins w:id="1588" w:author="Mutali Nepfumbada" w:date="2022-09-28T23:38:00Z">
              <w:r w:rsidRPr="00C03081">
                <w:rPr>
                  <w:rFonts w:cs="Calibri"/>
                  <w:b/>
                  <w:bCs/>
                  <w:color w:val="FFFFFF"/>
                  <w:lang w:val="en-ZA" w:eastAsia="en-ZA"/>
                </w:rPr>
                <w:t>A</w:t>
              </w:r>
              <w:r>
                <w:rPr>
                  <w:rFonts w:cs="Calibri"/>
                  <w:b/>
                  <w:bCs/>
                  <w:color w:val="FFFFFF"/>
                  <w:lang w:val="en-ZA" w:eastAsia="en-ZA"/>
                </w:rPr>
                <w:t>ctual</w:t>
              </w:r>
            </w:ins>
          </w:p>
        </w:tc>
        <w:tc>
          <w:tcPr>
            <w:tcW w:w="1057" w:type="pct"/>
            <w:gridSpan w:val="3"/>
            <w:shd w:val="clear" w:color="auto" w:fill="5F0500"/>
            <w:noWrap/>
            <w:hideMark/>
          </w:tcPr>
          <w:p w14:paraId="5D49F186" w14:textId="77777777" w:rsidR="00764B12" w:rsidRPr="00C03081" w:rsidRDefault="00764B12" w:rsidP="00201D25">
            <w:pPr>
              <w:jc w:val="center"/>
              <w:rPr>
                <w:ins w:id="1589" w:author="Mutali Nepfumbada" w:date="2022-09-28T23:38:00Z"/>
                <w:rFonts w:cs="Calibri"/>
                <w:b/>
                <w:bCs/>
                <w:color w:val="FFFFFF"/>
                <w:lang w:val="en-ZA" w:eastAsia="en-ZA"/>
              </w:rPr>
            </w:pPr>
            <w:ins w:id="1590" w:author="Mutali Nepfumbada" w:date="2022-09-28T23:38:00Z">
              <w:r w:rsidRPr="00C03081">
                <w:rPr>
                  <w:rFonts w:cs="Calibri"/>
                  <w:b/>
                  <w:bCs/>
                  <w:color w:val="FFFFFF"/>
                  <w:lang w:val="en-ZA" w:eastAsia="en-ZA"/>
                </w:rPr>
                <w:t>F</w:t>
              </w:r>
              <w:r>
                <w:rPr>
                  <w:rFonts w:cs="Calibri"/>
                  <w:b/>
                  <w:bCs/>
                  <w:color w:val="FFFFFF"/>
                  <w:lang w:val="en-ZA" w:eastAsia="en-ZA"/>
                </w:rPr>
                <w:t>orecast</w:t>
              </w:r>
            </w:ins>
          </w:p>
        </w:tc>
        <w:tc>
          <w:tcPr>
            <w:tcW w:w="747" w:type="pct"/>
            <w:shd w:val="clear" w:color="auto" w:fill="5F0500"/>
            <w:noWrap/>
            <w:hideMark/>
          </w:tcPr>
          <w:p w14:paraId="78C395AA" w14:textId="77777777" w:rsidR="00764B12" w:rsidRPr="00C03081" w:rsidRDefault="00764B12" w:rsidP="00201D25">
            <w:pPr>
              <w:jc w:val="center"/>
              <w:rPr>
                <w:ins w:id="1591" w:author="Mutali Nepfumbada" w:date="2022-09-28T23:38:00Z"/>
                <w:rFonts w:cs="Calibri"/>
                <w:b/>
                <w:bCs/>
                <w:color w:val="FFFFFF"/>
                <w:lang w:val="en-ZA" w:eastAsia="en-ZA"/>
              </w:rPr>
            </w:pPr>
            <w:ins w:id="1592" w:author="Mutali Nepfumbada" w:date="2022-09-28T23:38:00Z">
              <w:r>
                <w:rPr>
                  <w:b/>
                  <w:bCs/>
                </w:rPr>
                <w:t>Delta</w:t>
              </w:r>
              <w:del w:id="1593" w:author="Adam Terry" w:date="2022-09-23T17:56:00Z">
                <w:r w:rsidRPr="00C03081">
                  <w:rPr>
                    <w:b/>
                    <w:bCs/>
                  </w:rPr>
                  <w:delText>Δ</w:delText>
                </w:r>
              </w:del>
              <w:r w:rsidRPr="00C03081">
                <w:rPr>
                  <w:rFonts w:cs="Calibri"/>
                  <w:b/>
                  <w:bCs/>
                  <w:color w:val="FFFFFF"/>
                  <w:lang w:val="en-ZA" w:eastAsia="en-ZA"/>
                </w:rPr>
                <w:t xml:space="preserve"> (%)</w:t>
              </w:r>
            </w:ins>
          </w:p>
        </w:tc>
      </w:tr>
      <w:tr w:rsidR="00764B12" w:rsidRPr="00953BC7" w14:paraId="03BAF1F2" w14:textId="77777777" w:rsidTr="00764B12">
        <w:trPr>
          <w:trHeight w:val="293"/>
          <w:jc w:val="center"/>
          <w:ins w:id="1594" w:author="Mutali Nepfumbada" w:date="2022-09-28T23:38:00Z"/>
        </w:trPr>
        <w:tc>
          <w:tcPr>
            <w:tcW w:w="2139" w:type="pct"/>
            <w:gridSpan w:val="2"/>
            <w:noWrap/>
            <w:hideMark/>
          </w:tcPr>
          <w:p w14:paraId="10BB1538" w14:textId="77777777" w:rsidR="00764B12" w:rsidRPr="00953BC7" w:rsidRDefault="00764B12" w:rsidP="00201D25">
            <w:pPr>
              <w:rPr>
                <w:ins w:id="1595" w:author="Mutali Nepfumbada" w:date="2022-09-28T23:38:00Z"/>
                <w:rFonts w:cs="Calibri"/>
                <w:color w:val="000000"/>
                <w:lang w:val="en-ZA" w:eastAsia="en-ZA"/>
              </w:rPr>
            </w:pPr>
            <w:ins w:id="1596" w:author="Mutali Nepfumbada" w:date="2022-09-28T23:38:00Z">
              <w:r w:rsidRPr="00953BC7">
                <w:rPr>
                  <w:rFonts w:cs="Calibri"/>
                  <w:color w:val="000000"/>
                  <w:lang w:val="en-ZA" w:eastAsia="en-ZA"/>
                </w:rPr>
                <w:t>Durbanville</w:t>
              </w:r>
            </w:ins>
          </w:p>
        </w:tc>
        <w:tc>
          <w:tcPr>
            <w:tcW w:w="1057" w:type="pct"/>
            <w:gridSpan w:val="2"/>
            <w:noWrap/>
            <w:hideMark/>
          </w:tcPr>
          <w:p w14:paraId="7429C3D5" w14:textId="77777777" w:rsidR="00764B12" w:rsidRPr="00953BC7" w:rsidRDefault="00764B12" w:rsidP="00201D25">
            <w:pPr>
              <w:jc w:val="center"/>
              <w:rPr>
                <w:ins w:id="1597" w:author="Mutali Nepfumbada" w:date="2022-09-28T23:38:00Z"/>
                <w:rFonts w:cs="Calibri"/>
                <w:color w:val="000000"/>
                <w:lang w:val="en-ZA" w:eastAsia="en-ZA"/>
              </w:rPr>
            </w:pPr>
            <w:ins w:id="1598" w:author="Mutali Nepfumbada" w:date="2022-09-28T23:38:00Z">
              <w:r>
                <w:rPr>
                  <w:rFonts w:cs="Calibri"/>
                  <w:color w:val="000000"/>
                  <w:lang w:val="en-ZA" w:eastAsia="en-ZA"/>
                </w:rPr>
                <w:t>{{</w:t>
              </w:r>
              <w:r w:rsidRPr="005C5B5A">
                <w:rPr>
                  <w:rFonts w:cs="Calibri"/>
                  <w:color w:val="000000"/>
                  <w:lang w:val="en-ZA" w:eastAsia="en-ZA"/>
                </w:rPr>
                <w:t>DURZARTOT</w:t>
              </w:r>
              <w:r>
                <w:rPr>
                  <w:rFonts w:cs="Calibri"/>
                  <w:color w:val="000000"/>
                  <w:lang w:val="en-ZA" w:eastAsia="en-ZA"/>
                </w:rPr>
                <w:t>}}</w:t>
              </w:r>
            </w:ins>
          </w:p>
        </w:tc>
        <w:tc>
          <w:tcPr>
            <w:tcW w:w="1057" w:type="pct"/>
            <w:gridSpan w:val="3"/>
            <w:noWrap/>
          </w:tcPr>
          <w:p w14:paraId="014AC5F5" w14:textId="77777777" w:rsidR="00764B12" w:rsidRPr="00953BC7" w:rsidRDefault="00764B12" w:rsidP="00201D25">
            <w:pPr>
              <w:jc w:val="center"/>
              <w:rPr>
                <w:ins w:id="1599" w:author="Mutali Nepfumbada" w:date="2022-09-28T23:38:00Z"/>
                <w:rFonts w:cs="Calibri"/>
                <w:color w:val="000000"/>
                <w:lang w:val="en-ZA" w:eastAsia="en-ZA"/>
              </w:rPr>
            </w:pPr>
            <w:ins w:id="1600" w:author="Mutali Nepfumbada" w:date="2022-09-28T23:38:00Z">
              <w:r>
                <w:t>{{</w:t>
              </w:r>
              <w:r w:rsidRPr="005C5B5A">
                <w:t>DURZARFOR</w:t>
              </w:r>
              <w:r>
                <w:t>}}</w:t>
              </w:r>
            </w:ins>
          </w:p>
        </w:tc>
        <w:tc>
          <w:tcPr>
            <w:tcW w:w="747" w:type="pct"/>
            <w:noWrap/>
          </w:tcPr>
          <w:p w14:paraId="2C98F9FC" w14:textId="77777777" w:rsidR="00764B12" w:rsidRPr="00F63EF5" w:rsidRDefault="00764B12" w:rsidP="00201D25">
            <w:pPr>
              <w:jc w:val="center"/>
              <w:rPr>
                <w:ins w:id="1601" w:author="Mutali Nepfumbada" w:date="2022-09-28T23:38:00Z"/>
                <w:rFonts w:cs="Calibri"/>
                <w:color w:val="FF0000"/>
                <w:lang w:val="en-ZA" w:eastAsia="en-ZA"/>
                <w:rPrChange w:id="1602" w:author="Mutali Nepfumbada" w:date="2022-09-20T19:46:00Z">
                  <w:rPr>
                    <w:ins w:id="1603" w:author="Mutali Nepfumbada" w:date="2022-09-28T23:38:00Z"/>
                    <w:rFonts w:cs="Calibri"/>
                    <w:color w:val="000000"/>
                    <w:lang w:val="en-ZA" w:eastAsia="en-ZA"/>
                  </w:rPr>
                </w:rPrChange>
              </w:rPr>
            </w:pPr>
            <w:ins w:id="1604" w:author="Mutali Nepfumbada" w:date="2022-09-28T23:38:00Z">
              <w:r>
                <w:rPr>
                  <w:rFonts w:cs="Calibri"/>
                  <w:color w:val="FF0000"/>
                  <w:lang w:val="en-ZA" w:eastAsia="en-ZA"/>
                </w:rPr>
                <w:t>{{</w:t>
              </w:r>
              <w:r w:rsidRPr="00DA5DB7">
                <w:rPr>
                  <w:rFonts w:cs="Calibri"/>
                  <w:color w:val="FF0000"/>
                  <w:lang w:val="en-ZA" w:eastAsia="en-ZA"/>
                </w:rPr>
                <w:t>DURZARV</w:t>
              </w:r>
              <w:r>
                <w:rPr>
                  <w:rFonts w:cs="Calibri"/>
                  <w:color w:val="FF0000"/>
                  <w:lang w:val="en-ZA" w:eastAsia="en-ZA"/>
                </w:rPr>
                <w:t>}}</w:t>
              </w:r>
            </w:ins>
          </w:p>
        </w:tc>
      </w:tr>
      <w:tr w:rsidR="00764B12" w:rsidRPr="00953BC7" w14:paraId="22AD725E" w14:textId="77777777" w:rsidTr="00764B12">
        <w:trPr>
          <w:trHeight w:val="249"/>
          <w:jc w:val="center"/>
          <w:ins w:id="1605" w:author="Mutali Nepfumbada" w:date="2022-09-28T23:38:00Z"/>
        </w:trPr>
        <w:tc>
          <w:tcPr>
            <w:tcW w:w="2139" w:type="pct"/>
            <w:gridSpan w:val="2"/>
            <w:noWrap/>
            <w:hideMark/>
          </w:tcPr>
          <w:p w14:paraId="35E09523" w14:textId="77777777" w:rsidR="00764B12" w:rsidRPr="00953BC7" w:rsidRDefault="00764B12" w:rsidP="00201D25">
            <w:pPr>
              <w:rPr>
                <w:ins w:id="1606" w:author="Mutali Nepfumbada" w:date="2022-09-28T23:38:00Z"/>
                <w:rFonts w:cs="Calibri"/>
                <w:color w:val="000000"/>
                <w:lang w:val="en-ZA" w:eastAsia="en-ZA"/>
              </w:rPr>
            </w:pPr>
            <w:proofErr w:type="spellStart"/>
            <w:ins w:id="1607" w:author="Mutali Nepfumbada" w:date="2022-09-28T23:38:00Z">
              <w:r w:rsidRPr="00953BC7">
                <w:rPr>
                  <w:rFonts w:cs="Calibri"/>
                  <w:color w:val="000000"/>
                  <w:lang w:val="en-ZA" w:eastAsia="en-ZA"/>
                </w:rPr>
                <w:t>Vergelegen</w:t>
              </w:r>
              <w:proofErr w:type="spellEnd"/>
            </w:ins>
          </w:p>
        </w:tc>
        <w:tc>
          <w:tcPr>
            <w:tcW w:w="1057" w:type="pct"/>
            <w:gridSpan w:val="2"/>
            <w:noWrap/>
            <w:hideMark/>
          </w:tcPr>
          <w:p w14:paraId="03C6351A" w14:textId="77777777" w:rsidR="00764B12" w:rsidRPr="00953BC7" w:rsidRDefault="00764B12" w:rsidP="00201D25">
            <w:pPr>
              <w:jc w:val="center"/>
              <w:rPr>
                <w:ins w:id="1608" w:author="Mutali Nepfumbada" w:date="2022-09-28T23:38:00Z"/>
                <w:rFonts w:cs="Calibri"/>
                <w:color w:val="000000"/>
                <w:lang w:val="en-ZA" w:eastAsia="en-ZA"/>
              </w:rPr>
            </w:pPr>
            <w:ins w:id="1609" w:author="Mutali Nepfumbada" w:date="2022-09-28T23:38:00Z">
              <w:r>
                <w:t>{{</w:t>
              </w:r>
              <w:r w:rsidRPr="005C5B5A">
                <w:t>VERZARTOT</w:t>
              </w:r>
              <w:r>
                <w:t>}}</w:t>
              </w:r>
            </w:ins>
          </w:p>
        </w:tc>
        <w:tc>
          <w:tcPr>
            <w:tcW w:w="1057" w:type="pct"/>
            <w:gridSpan w:val="3"/>
            <w:noWrap/>
          </w:tcPr>
          <w:p w14:paraId="65EFC5EA" w14:textId="77777777" w:rsidR="00764B12" w:rsidRPr="00953BC7" w:rsidRDefault="00764B12" w:rsidP="00201D25">
            <w:pPr>
              <w:jc w:val="center"/>
              <w:rPr>
                <w:ins w:id="1610" w:author="Mutali Nepfumbada" w:date="2022-09-28T23:38:00Z"/>
                <w:rFonts w:cs="Calibri"/>
                <w:color w:val="000000"/>
                <w:lang w:val="en-ZA" w:eastAsia="en-ZA"/>
              </w:rPr>
            </w:pPr>
            <w:ins w:id="1611" w:author="Mutali Nepfumbada" w:date="2022-09-28T23:38:00Z">
              <w:r>
                <w:t>{{</w:t>
              </w:r>
              <w:r w:rsidRPr="005C5B5A">
                <w:t>VERZARFOR</w:t>
              </w:r>
              <w:r>
                <w:t>}}</w:t>
              </w:r>
            </w:ins>
          </w:p>
        </w:tc>
        <w:tc>
          <w:tcPr>
            <w:tcW w:w="747" w:type="pct"/>
            <w:noWrap/>
          </w:tcPr>
          <w:p w14:paraId="3A8886F0" w14:textId="77777777" w:rsidR="00764B12" w:rsidRPr="00F63EF5" w:rsidRDefault="00764B12" w:rsidP="00201D25">
            <w:pPr>
              <w:jc w:val="center"/>
              <w:rPr>
                <w:ins w:id="1612" w:author="Mutali Nepfumbada" w:date="2022-09-28T23:38:00Z"/>
                <w:rFonts w:cs="Calibri"/>
                <w:color w:val="FF0000"/>
                <w:lang w:val="en-ZA" w:eastAsia="en-ZA"/>
                <w:rPrChange w:id="1613" w:author="Mutali Nepfumbada" w:date="2022-09-20T19:46:00Z">
                  <w:rPr>
                    <w:ins w:id="1614" w:author="Mutali Nepfumbada" w:date="2022-09-28T23:38:00Z"/>
                    <w:rFonts w:cs="Calibri"/>
                    <w:color w:val="000000"/>
                    <w:lang w:val="en-ZA" w:eastAsia="en-ZA"/>
                  </w:rPr>
                </w:rPrChange>
              </w:rPr>
            </w:pPr>
            <w:ins w:id="1615" w:author="Mutali Nepfumbada" w:date="2022-09-28T23:38:00Z">
              <w:r>
                <w:rPr>
                  <w:rFonts w:cs="Calibri"/>
                  <w:color w:val="FF0000"/>
                  <w:lang w:val="en-ZA" w:eastAsia="en-ZA"/>
                </w:rPr>
                <w:t>{{</w:t>
              </w:r>
              <w:r w:rsidRPr="00DA5DB7">
                <w:rPr>
                  <w:rFonts w:cs="Calibri"/>
                  <w:color w:val="FF0000"/>
                  <w:lang w:val="en-ZA" w:eastAsia="en-ZA"/>
                </w:rPr>
                <w:t>VERZARV</w:t>
              </w:r>
              <w:r>
                <w:rPr>
                  <w:rFonts w:cs="Calibri"/>
                  <w:color w:val="FF0000"/>
                  <w:lang w:val="en-ZA" w:eastAsia="en-ZA"/>
                </w:rPr>
                <w:t>}}</w:t>
              </w:r>
            </w:ins>
          </w:p>
        </w:tc>
      </w:tr>
      <w:tr w:rsidR="00764B12" w:rsidRPr="00953BC7" w14:paraId="3383874C" w14:textId="77777777" w:rsidTr="00764B12">
        <w:trPr>
          <w:trHeight w:val="249"/>
          <w:jc w:val="center"/>
          <w:ins w:id="1616" w:author="Mutali Nepfumbada" w:date="2022-09-28T23:38:00Z"/>
        </w:trPr>
        <w:tc>
          <w:tcPr>
            <w:tcW w:w="2139" w:type="pct"/>
            <w:gridSpan w:val="2"/>
            <w:noWrap/>
            <w:hideMark/>
          </w:tcPr>
          <w:p w14:paraId="73093711" w14:textId="77777777" w:rsidR="00764B12" w:rsidRPr="00953BC7" w:rsidRDefault="00764B12" w:rsidP="00201D25">
            <w:pPr>
              <w:rPr>
                <w:ins w:id="1617" w:author="Mutali Nepfumbada" w:date="2022-09-28T23:38:00Z"/>
                <w:rFonts w:cs="Calibri"/>
                <w:color w:val="000000"/>
                <w:lang w:val="en-ZA" w:eastAsia="en-ZA"/>
              </w:rPr>
            </w:pPr>
            <w:ins w:id="1618" w:author="Mutali Nepfumbada" w:date="2022-09-28T23:38:00Z">
              <w:r w:rsidRPr="00953BC7">
                <w:rPr>
                  <w:rFonts w:cs="Calibri"/>
                  <w:color w:val="000000"/>
                  <w:lang w:val="en-ZA" w:eastAsia="en-ZA"/>
                </w:rPr>
                <w:t>Highveld</w:t>
              </w:r>
            </w:ins>
          </w:p>
        </w:tc>
        <w:tc>
          <w:tcPr>
            <w:tcW w:w="1057" w:type="pct"/>
            <w:gridSpan w:val="2"/>
            <w:noWrap/>
            <w:hideMark/>
          </w:tcPr>
          <w:p w14:paraId="43928CD9" w14:textId="77777777" w:rsidR="00764B12" w:rsidRPr="00953BC7" w:rsidRDefault="00764B12" w:rsidP="00201D25">
            <w:pPr>
              <w:jc w:val="center"/>
              <w:rPr>
                <w:ins w:id="1619" w:author="Mutali Nepfumbada" w:date="2022-09-28T23:38:00Z"/>
                <w:rFonts w:cs="Calibri"/>
                <w:color w:val="000000"/>
                <w:lang w:val="en-ZA" w:eastAsia="en-ZA"/>
              </w:rPr>
            </w:pPr>
            <w:ins w:id="1620" w:author="Mutali Nepfumbada" w:date="2022-09-28T23:38:00Z">
              <w:r>
                <w:rPr>
                  <w:rFonts w:cs="Calibri"/>
                  <w:color w:val="000000"/>
                  <w:lang w:val="en-ZA" w:eastAsia="en-ZA"/>
                </w:rPr>
                <w:t>{{</w:t>
              </w:r>
              <w:r w:rsidRPr="005C5B5A">
                <w:rPr>
                  <w:rFonts w:cs="Calibri"/>
                  <w:color w:val="000000"/>
                  <w:lang w:val="en-ZA" w:eastAsia="en-ZA"/>
                </w:rPr>
                <w:t>HIGZARTOT</w:t>
              </w:r>
              <w:r>
                <w:rPr>
                  <w:rFonts w:cs="Calibri"/>
                  <w:color w:val="000000"/>
                  <w:lang w:val="en-ZA" w:eastAsia="en-ZA"/>
                </w:rPr>
                <w:t>}}</w:t>
              </w:r>
            </w:ins>
          </w:p>
        </w:tc>
        <w:tc>
          <w:tcPr>
            <w:tcW w:w="1057" w:type="pct"/>
            <w:gridSpan w:val="3"/>
            <w:noWrap/>
          </w:tcPr>
          <w:p w14:paraId="68323C78" w14:textId="77777777" w:rsidR="00764B12" w:rsidRPr="00953BC7" w:rsidRDefault="00764B12" w:rsidP="00201D25">
            <w:pPr>
              <w:jc w:val="center"/>
              <w:rPr>
                <w:ins w:id="1621" w:author="Mutali Nepfumbada" w:date="2022-09-28T23:38:00Z"/>
                <w:rFonts w:cs="Calibri"/>
                <w:color w:val="000000"/>
                <w:lang w:val="en-ZA" w:eastAsia="en-ZA"/>
              </w:rPr>
            </w:pPr>
            <w:ins w:id="1622" w:author="Mutali Nepfumbada" w:date="2022-09-28T23:38:00Z">
              <w:r>
                <w:t>{{</w:t>
              </w:r>
              <w:r w:rsidRPr="005C5B5A">
                <w:t>HIGZARFOR</w:t>
              </w:r>
              <w:r>
                <w:t>}}</w:t>
              </w:r>
            </w:ins>
          </w:p>
        </w:tc>
        <w:tc>
          <w:tcPr>
            <w:tcW w:w="747" w:type="pct"/>
            <w:noWrap/>
          </w:tcPr>
          <w:p w14:paraId="6A46A70D" w14:textId="77777777" w:rsidR="00764B12" w:rsidRPr="00F63EF5" w:rsidRDefault="00764B12" w:rsidP="00201D25">
            <w:pPr>
              <w:jc w:val="center"/>
              <w:rPr>
                <w:ins w:id="1623" w:author="Mutali Nepfumbada" w:date="2022-09-28T23:38:00Z"/>
                <w:rFonts w:cs="Calibri"/>
                <w:color w:val="FF0000"/>
                <w:lang w:val="en-ZA" w:eastAsia="en-ZA"/>
                <w:rPrChange w:id="1624" w:author="Mutali Nepfumbada" w:date="2022-09-20T19:46:00Z">
                  <w:rPr>
                    <w:ins w:id="1625" w:author="Mutali Nepfumbada" w:date="2022-09-28T23:38:00Z"/>
                    <w:rFonts w:cs="Calibri"/>
                    <w:color w:val="000000"/>
                    <w:lang w:val="en-ZA" w:eastAsia="en-ZA"/>
                  </w:rPr>
                </w:rPrChange>
              </w:rPr>
            </w:pPr>
            <w:ins w:id="1626" w:author="Mutali Nepfumbada" w:date="2022-09-28T23:38:00Z">
              <w:r>
                <w:rPr>
                  <w:rFonts w:cs="Calibri"/>
                  <w:color w:val="FF0000"/>
                  <w:lang w:val="en-ZA" w:eastAsia="en-ZA"/>
                </w:rPr>
                <w:t>{{</w:t>
              </w:r>
              <w:r w:rsidRPr="00DA5DB7">
                <w:rPr>
                  <w:rFonts w:cs="Calibri"/>
                  <w:color w:val="FF0000"/>
                  <w:lang w:val="en-ZA" w:eastAsia="en-ZA"/>
                </w:rPr>
                <w:t>HIGZARV</w:t>
              </w:r>
              <w:r>
                <w:rPr>
                  <w:rFonts w:cs="Calibri"/>
                  <w:color w:val="FF0000"/>
                  <w:lang w:val="en-ZA" w:eastAsia="en-ZA"/>
                </w:rPr>
                <w:t>}}</w:t>
              </w:r>
            </w:ins>
          </w:p>
        </w:tc>
      </w:tr>
      <w:tr w:rsidR="00764B12" w:rsidRPr="00953BC7" w14:paraId="51A247AB" w14:textId="77777777" w:rsidTr="00764B12">
        <w:trPr>
          <w:trHeight w:val="249"/>
          <w:jc w:val="center"/>
          <w:ins w:id="1627" w:author="Mutali Nepfumbada" w:date="2022-09-28T23:38:00Z"/>
        </w:trPr>
        <w:tc>
          <w:tcPr>
            <w:tcW w:w="2139" w:type="pct"/>
            <w:gridSpan w:val="2"/>
            <w:noWrap/>
            <w:hideMark/>
          </w:tcPr>
          <w:p w14:paraId="57EA45D3" w14:textId="77777777" w:rsidR="00764B12" w:rsidRPr="00953BC7" w:rsidRDefault="00764B12" w:rsidP="00201D25">
            <w:pPr>
              <w:rPr>
                <w:ins w:id="1628" w:author="Mutali Nepfumbada" w:date="2022-09-28T23:38:00Z"/>
                <w:rFonts w:cs="Calibri"/>
                <w:color w:val="000000"/>
                <w:lang w:val="en-ZA" w:eastAsia="en-ZA"/>
              </w:rPr>
            </w:pPr>
            <w:ins w:id="1629" w:author="Mutali Nepfumbada" w:date="2022-09-28T23:38:00Z">
              <w:r w:rsidRPr="00953BC7">
                <w:rPr>
                  <w:rFonts w:cs="Calibri"/>
                  <w:color w:val="000000"/>
                  <w:lang w:val="en-ZA" w:eastAsia="en-ZA"/>
                </w:rPr>
                <w:t>Midstream</w:t>
              </w:r>
            </w:ins>
          </w:p>
        </w:tc>
        <w:tc>
          <w:tcPr>
            <w:tcW w:w="1057" w:type="pct"/>
            <w:gridSpan w:val="2"/>
            <w:noWrap/>
            <w:hideMark/>
          </w:tcPr>
          <w:p w14:paraId="518599FA" w14:textId="77777777" w:rsidR="00764B12" w:rsidRPr="00953BC7" w:rsidRDefault="00764B12" w:rsidP="00201D25">
            <w:pPr>
              <w:jc w:val="center"/>
              <w:rPr>
                <w:ins w:id="1630" w:author="Mutali Nepfumbada" w:date="2022-09-28T23:38:00Z"/>
                <w:rFonts w:cs="Calibri"/>
                <w:color w:val="000000"/>
                <w:lang w:val="en-ZA" w:eastAsia="en-ZA"/>
              </w:rPr>
            </w:pPr>
            <w:ins w:id="1631" w:author="Mutali Nepfumbada" w:date="2022-09-28T23:38:00Z">
              <w:r>
                <w:t>{{</w:t>
              </w:r>
              <w:r w:rsidRPr="005C5B5A">
                <w:t>MIDZARTOT</w:t>
              </w:r>
              <w:r>
                <w:t>}}</w:t>
              </w:r>
            </w:ins>
          </w:p>
        </w:tc>
        <w:tc>
          <w:tcPr>
            <w:tcW w:w="1057" w:type="pct"/>
            <w:gridSpan w:val="3"/>
            <w:noWrap/>
          </w:tcPr>
          <w:p w14:paraId="0D70DBFF" w14:textId="77777777" w:rsidR="00764B12" w:rsidRPr="00953BC7" w:rsidRDefault="00764B12" w:rsidP="00201D25">
            <w:pPr>
              <w:jc w:val="center"/>
              <w:rPr>
                <w:ins w:id="1632" w:author="Mutali Nepfumbada" w:date="2022-09-28T23:38:00Z"/>
                <w:rFonts w:cs="Calibri"/>
                <w:color w:val="000000"/>
                <w:lang w:val="en-ZA" w:eastAsia="en-ZA"/>
              </w:rPr>
            </w:pPr>
            <w:ins w:id="1633" w:author="Mutali Nepfumbada" w:date="2022-09-28T23:38:00Z">
              <w:r>
                <w:rPr>
                  <w:rFonts w:cs="Calibri"/>
                  <w:color w:val="000000"/>
                  <w:lang w:val="en-ZA" w:eastAsia="en-ZA"/>
                </w:rPr>
                <w:t>{{</w:t>
              </w:r>
              <w:r w:rsidRPr="005C5B5A">
                <w:rPr>
                  <w:rFonts w:cs="Calibri"/>
                  <w:color w:val="000000"/>
                  <w:lang w:val="en-ZA" w:eastAsia="en-ZA"/>
                </w:rPr>
                <w:t>MIDZARFOR</w:t>
              </w:r>
              <w:r>
                <w:rPr>
                  <w:rFonts w:cs="Calibri"/>
                  <w:color w:val="000000"/>
                  <w:lang w:val="en-ZA" w:eastAsia="en-ZA"/>
                </w:rPr>
                <w:t>}}</w:t>
              </w:r>
            </w:ins>
          </w:p>
        </w:tc>
        <w:tc>
          <w:tcPr>
            <w:tcW w:w="747" w:type="pct"/>
            <w:noWrap/>
          </w:tcPr>
          <w:p w14:paraId="3DB486C0" w14:textId="77777777" w:rsidR="00764B12" w:rsidRPr="00F63EF5" w:rsidRDefault="00764B12" w:rsidP="00201D25">
            <w:pPr>
              <w:jc w:val="center"/>
              <w:rPr>
                <w:ins w:id="1634" w:author="Mutali Nepfumbada" w:date="2022-09-28T23:38:00Z"/>
                <w:rFonts w:cs="Calibri"/>
                <w:color w:val="FF0000"/>
                <w:lang w:val="en-ZA" w:eastAsia="en-ZA"/>
                <w:rPrChange w:id="1635" w:author="Mutali Nepfumbada" w:date="2022-09-20T19:46:00Z">
                  <w:rPr>
                    <w:ins w:id="1636" w:author="Mutali Nepfumbada" w:date="2022-09-28T23:38:00Z"/>
                    <w:rFonts w:cs="Calibri"/>
                    <w:color w:val="000000"/>
                    <w:lang w:val="en-ZA" w:eastAsia="en-ZA"/>
                  </w:rPr>
                </w:rPrChange>
              </w:rPr>
            </w:pPr>
            <w:ins w:id="1637" w:author="Mutali Nepfumbada" w:date="2022-09-28T23:38:00Z">
              <w:r>
                <w:rPr>
                  <w:rFonts w:cs="Calibri"/>
                  <w:color w:val="FF0000"/>
                  <w:lang w:val="en-ZA" w:eastAsia="en-ZA"/>
                </w:rPr>
                <w:t>{{</w:t>
              </w:r>
              <w:r w:rsidRPr="00DA5DB7">
                <w:rPr>
                  <w:rFonts w:cs="Calibri"/>
                  <w:color w:val="FF0000"/>
                  <w:lang w:val="en-ZA" w:eastAsia="en-ZA"/>
                </w:rPr>
                <w:t>MIDZARV</w:t>
              </w:r>
              <w:r>
                <w:rPr>
                  <w:rFonts w:cs="Calibri"/>
                  <w:color w:val="FF0000"/>
                  <w:lang w:val="en-ZA" w:eastAsia="en-ZA"/>
                </w:rPr>
                <w:t>}}</w:t>
              </w:r>
            </w:ins>
          </w:p>
        </w:tc>
      </w:tr>
      <w:tr w:rsidR="00764B12" w:rsidRPr="00953BC7" w14:paraId="5DAC0830" w14:textId="77777777" w:rsidTr="00764B12">
        <w:trPr>
          <w:trHeight w:val="293"/>
          <w:jc w:val="center"/>
          <w:ins w:id="1638" w:author="Mutali Nepfumbada" w:date="2022-09-28T23:38:00Z"/>
        </w:trPr>
        <w:tc>
          <w:tcPr>
            <w:tcW w:w="2139" w:type="pct"/>
            <w:gridSpan w:val="2"/>
            <w:noWrap/>
            <w:hideMark/>
          </w:tcPr>
          <w:p w14:paraId="59A455BE" w14:textId="77777777" w:rsidR="00764B12" w:rsidRPr="00953BC7" w:rsidRDefault="00764B12" w:rsidP="00201D25">
            <w:pPr>
              <w:rPr>
                <w:ins w:id="1639" w:author="Mutali Nepfumbada" w:date="2022-09-28T23:38:00Z"/>
                <w:rFonts w:cs="Calibri"/>
                <w:color w:val="000000"/>
                <w:lang w:val="en-ZA" w:eastAsia="en-ZA"/>
              </w:rPr>
            </w:pPr>
            <w:ins w:id="1640" w:author="Mutali Nepfumbada" w:date="2022-09-28T23:38:00Z">
              <w:r w:rsidRPr="00953BC7">
                <w:rPr>
                  <w:rFonts w:cs="Calibri"/>
                  <w:color w:val="000000"/>
                  <w:lang w:val="en-ZA" w:eastAsia="en-ZA"/>
                </w:rPr>
                <w:t>Hermanus</w:t>
              </w:r>
            </w:ins>
          </w:p>
        </w:tc>
        <w:tc>
          <w:tcPr>
            <w:tcW w:w="1057" w:type="pct"/>
            <w:gridSpan w:val="2"/>
            <w:noWrap/>
            <w:hideMark/>
          </w:tcPr>
          <w:p w14:paraId="107A4613" w14:textId="77777777" w:rsidR="00764B12" w:rsidRPr="00953BC7" w:rsidRDefault="00764B12" w:rsidP="00201D25">
            <w:pPr>
              <w:jc w:val="center"/>
              <w:rPr>
                <w:ins w:id="1641" w:author="Mutali Nepfumbada" w:date="2022-09-28T23:38:00Z"/>
                <w:rFonts w:cs="Calibri"/>
                <w:color w:val="000000"/>
                <w:lang w:val="en-ZA" w:eastAsia="en-ZA"/>
              </w:rPr>
            </w:pPr>
            <w:ins w:id="1642" w:author="Mutali Nepfumbada" w:date="2022-09-28T23:38:00Z">
              <w:r>
                <w:rPr>
                  <w:rFonts w:cs="Calibri"/>
                  <w:color w:val="000000"/>
                  <w:lang w:val="en-ZA" w:eastAsia="en-ZA"/>
                </w:rPr>
                <w:t>{{</w:t>
              </w:r>
              <w:r w:rsidRPr="005C5B5A">
                <w:rPr>
                  <w:rFonts w:cs="Calibri"/>
                  <w:color w:val="000000"/>
                  <w:lang w:val="en-ZA" w:eastAsia="en-ZA"/>
                </w:rPr>
                <w:t>HERZARTOT</w:t>
              </w:r>
              <w:r>
                <w:rPr>
                  <w:rFonts w:cs="Calibri"/>
                  <w:color w:val="000000"/>
                  <w:lang w:val="en-ZA" w:eastAsia="en-ZA"/>
                </w:rPr>
                <w:t>}}</w:t>
              </w:r>
            </w:ins>
          </w:p>
        </w:tc>
        <w:tc>
          <w:tcPr>
            <w:tcW w:w="1057" w:type="pct"/>
            <w:gridSpan w:val="3"/>
            <w:noWrap/>
          </w:tcPr>
          <w:p w14:paraId="3DDEF788" w14:textId="77777777" w:rsidR="00764B12" w:rsidRPr="00953BC7" w:rsidRDefault="00764B12" w:rsidP="00201D25">
            <w:pPr>
              <w:jc w:val="center"/>
              <w:rPr>
                <w:ins w:id="1643" w:author="Mutali Nepfumbada" w:date="2022-09-28T23:38:00Z"/>
                <w:rFonts w:cs="Calibri"/>
                <w:color w:val="000000"/>
                <w:lang w:val="en-ZA" w:eastAsia="en-ZA"/>
              </w:rPr>
            </w:pPr>
            <w:ins w:id="1644" w:author="Mutali Nepfumbada" w:date="2022-09-28T23:38:00Z">
              <w:r>
                <w:rPr>
                  <w:rFonts w:cs="Calibri"/>
                  <w:color w:val="000000"/>
                  <w:lang w:val="en-ZA" w:eastAsia="en-ZA"/>
                </w:rPr>
                <w:t>{{</w:t>
              </w:r>
              <w:r w:rsidRPr="005C5B5A">
                <w:rPr>
                  <w:rFonts w:cs="Calibri"/>
                  <w:color w:val="000000"/>
                  <w:lang w:val="en-ZA" w:eastAsia="en-ZA"/>
                </w:rPr>
                <w:t>HERZARFOR</w:t>
              </w:r>
              <w:r>
                <w:rPr>
                  <w:rFonts w:cs="Calibri"/>
                  <w:color w:val="000000"/>
                  <w:lang w:val="en-ZA" w:eastAsia="en-ZA"/>
                </w:rPr>
                <w:t>}}</w:t>
              </w:r>
            </w:ins>
          </w:p>
        </w:tc>
        <w:tc>
          <w:tcPr>
            <w:tcW w:w="747" w:type="pct"/>
            <w:noWrap/>
          </w:tcPr>
          <w:p w14:paraId="2DCAF1D3" w14:textId="77777777" w:rsidR="00764B12" w:rsidRPr="00F63EF5" w:rsidRDefault="00764B12" w:rsidP="00201D25">
            <w:pPr>
              <w:jc w:val="center"/>
              <w:rPr>
                <w:ins w:id="1645" w:author="Mutali Nepfumbada" w:date="2022-09-28T23:38:00Z"/>
                <w:rFonts w:cs="Calibri"/>
                <w:color w:val="FF0000"/>
                <w:lang w:val="en-ZA" w:eastAsia="en-ZA"/>
                <w:rPrChange w:id="1646" w:author="Mutali Nepfumbada" w:date="2022-09-20T19:46:00Z">
                  <w:rPr>
                    <w:ins w:id="1647" w:author="Mutali Nepfumbada" w:date="2022-09-28T23:38:00Z"/>
                    <w:rFonts w:cs="Calibri"/>
                    <w:color w:val="000000"/>
                    <w:lang w:val="en-ZA" w:eastAsia="en-ZA"/>
                  </w:rPr>
                </w:rPrChange>
              </w:rPr>
            </w:pPr>
            <w:ins w:id="1648" w:author="Mutali Nepfumbada" w:date="2022-09-28T23:38:00Z">
              <w:r>
                <w:rPr>
                  <w:rFonts w:cs="Calibri"/>
                  <w:color w:val="FF0000"/>
                  <w:lang w:val="en-ZA" w:eastAsia="en-ZA"/>
                </w:rPr>
                <w:t>{{</w:t>
              </w:r>
              <w:r w:rsidRPr="00DA5DB7">
                <w:rPr>
                  <w:rFonts w:cs="Calibri"/>
                  <w:color w:val="FF0000"/>
                  <w:lang w:val="en-ZA" w:eastAsia="en-ZA"/>
                </w:rPr>
                <w:t>HERZARV</w:t>
              </w:r>
              <w:r>
                <w:rPr>
                  <w:rFonts w:cs="Calibri"/>
                  <w:color w:val="FF0000"/>
                  <w:lang w:val="en-ZA" w:eastAsia="en-ZA"/>
                </w:rPr>
                <w:t>}}</w:t>
              </w:r>
            </w:ins>
          </w:p>
        </w:tc>
      </w:tr>
    </w:tbl>
    <w:p w14:paraId="1AF93A86" w14:textId="6B6FF200" w:rsidR="000262BA" w:rsidRDefault="00C949E2" w:rsidP="00C949E2">
      <w:pPr>
        <w:pStyle w:val="Caption"/>
      </w:pPr>
      <w:r>
        <w:t xml:space="preserve">Table </w:t>
      </w:r>
      <w:r w:rsidR="00000000">
        <w:fldChar w:fldCharType="begin"/>
      </w:r>
      <w:r w:rsidR="00000000">
        <w:instrText xml:space="preserve"> STYLEREF 1 \s </w:instrText>
      </w:r>
      <w:r w:rsidR="00000000">
        <w:fldChar w:fldCharType="separate"/>
      </w:r>
      <w:r w:rsidR="00B61424">
        <w:rPr>
          <w:noProof/>
        </w:rPr>
        <w:t>3</w:t>
      </w:r>
      <w:r w:rsidR="00000000">
        <w:rPr>
          <w:noProof/>
        </w:rPr>
        <w:fldChar w:fldCharType="end"/>
      </w:r>
      <w:r w:rsidR="00B61424">
        <w:noBreakHyphen/>
      </w:r>
      <w:r w:rsidR="00000000">
        <w:fldChar w:fldCharType="begin"/>
      </w:r>
      <w:r w:rsidR="00000000">
        <w:instrText xml:space="preserve"> SEQ Table \* ARABIC \s 1 </w:instrText>
      </w:r>
      <w:r w:rsidR="00000000">
        <w:fldChar w:fldCharType="separate"/>
      </w:r>
      <w:r w:rsidR="00B61424">
        <w:rPr>
          <w:noProof/>
        </w:rPr>
        <w:t>2</w:t>
      </w:r>
      <w:r w:rsidR="00000000">
        <w:rPr>
          <w:noProof/>
        </w:rPr>
        <w:fldChar w:fldCharType="end"/>
      </w:r>
      <w:r w:rsidRPr="00953BC7">
        <w:t>: Project Revenue Overview</w:t>
      </w:r>
      <w:bookmarkEnd w:id="1580"/>
      <w:bookmarkEnd w:id="1581"/>
    </w:p>
    <w:p w14:paraId="43A7255E" w14:textId="77777777" w:rsidR="00955ED9" w:rsidRDefault="0058546E" w:rsidP="0058546E">
      <w:pPr>
        <w:rPr>
          <w:ins w:id="1649" w:author="Chanda Nxumalo" w:date="2022-09-28T06:46:00Z"/>
        </w:rPr>
      </w:pPr>
      <w:r>
        <w:t xml:space="preserve">We note that </w:t>
      </w:r>
      <w:r w:rsidR="00713EEC">
        <w:t>all</w:t>
      </w:r>
      <w:r>
        <w:t xml:space="preserve"> the plants have been performing below the forecasted revenue</w:t>
      </w:r>
      <w:r w:rsidR="00DC5E06">
        <w:t xml:space="preserve">, </w:t>
      </w:r>
      <w:ins w:id="1650" w:author="Chanda Nxumalo" w:date="2022-09-28T06:46:00Z">
        <w:r w:rsidR="00955ED9">
          <w:t xml:space="preserve">with </w:t>
        </w:r>
        <w:proofErr w:type="spellStart"/>
        <w:r w:rsidR="00955ED9">
          <w:t>Durbancville</w:t>
        </w:r>
        <w:proofErr w:type="spellEnd"/>
        <w:r w:rsidR="00955ED9">
          <w:t xml:space="preserve"> and Highveld showing the most significant deviation from forecast.</w:t>
        </w:r>
      </w:ins>
    </w:p>
    <w:p w14:paraId="386ABB34" w14:textId="77777777" w:rsidR="00955ED9" w:rsidRDefault="00955ED9" w:rsidP="0058546E">
      <w:pPr>
        <w:rPr>
          <w:ins w:id="1651" w:author="Chanda Nxumalo" w:date="2022-09-28T06:46:00Z"/>
        </w:rPr>
      </w:pPr>
    </w:p>
    <w:p w14:paraId="6EB6CAD6" w14:textId="6D7352C3" w:rsidR="0058546E" w:rsidRDefault="00DC5E06" w:rsidP="0058546E">
      <w:pPr>
        <w:rPr>
          <w:del w:id="1652" w:author="Chanda Nxumalo" w:date="2022-09-28T06:46:00Z"/>
        </w:rPr>
      </w:pPr>
      <w:del w:id="1653" w:author="Chanda Nxumalo" w:date="2022-09-28T06:46:00Z">
        <w:r>
          <w:delText xml:space="preserve">Harmattan has investigated the performance </w:delText>
        </w:r>
        <w:r w:rsidR="000A7B4E">
          <w:delText xml:space="preserve">of each plant. The following describes the summary of </w:delText>
        </w:r>
        <w:r w:rsidR="00C4773F">
          <w:delText>possible causes of the underperformance.</w:delText>
        </w:r>
      </w:del>
    </w:p>
    <w:bookmarkEnd w:id="1582"/>
    <w:p w14:paraId="31F43103" w14:textId="77777777" w:rsidR="00015255" w:rsidRDefault="00015255">
      <w:pPr>
        <w:rPr>
          <w:lang w:eastAsia="en-US"/>
        </w:rPr>
      </w:pPr>
    </w:p>
    <w:p w14:paraId="0009040E" w14:textId="69F8CD75" w:rsidR="00015255" w:rsidRDefault="00015255">
      <w:pPr>
        <w:pStyle w:val="Heading1"/>
        <w:pPrChange w:id="1654" w:author="Mutali Nepfumbada" w:date="2022-09-28T07:54:00Z">
          <w:pPr>
            <w:pStyle w:val="Heading4"/>
          </w:pPr>
        </w:pPrChange>
      </w:pPr>
      <w:commentRangeStart w:id="1655"/>
      <w:commentRangeStart w:id="1656"/>
      <w:ins w:id="1657" w:author="Adam Terry" w:date="2022-09-23T18:16:00Z">
        <w:r w:rsidRPr="005E5D38">
          <w:t>Possible Causes</w:t>
        </w:r>
      </w:ins>
      <w:commentRangeEnd w:id="1655"/>
      <w:ins w:id="1658" w:author="Adam Terry" w:date="2022-09-23T18:17:00Z">
        <w:r>
          <w:rPr>
            <w:rStyle w:val="CommentReference"/>
            <w:rFonts w:ascii="Verdana" w:hAnsi="Verdana"/>
          </w:rPr>
          <w:commentReference w:id="1655"/>
        </w:r>
      </w:ins>
    </w:p>
    <w:p w14:paraId="08EEE696" w14:textId="77777777" w:rsidR="00E16F97" w:rsidRPr="00E16F97" w:rsidRDefault="00E16F97" w:rsidP="00E16F97"/>
    <w:p w14:paraId="764F2B74" w14:textId="77777777" w:rsidR="00220017" w:rsidRDefault="00220017" w:rsidP="00220017">
      <w:r>
        <w:t xml:space="preserve">The possible causes of underperformance are resources, load shedding, and equipment performance. Harmattan has determined that </w:t>
      </w:r>
      <w:proofErr w:type="gramStart"/>
      <w:r>
        <w:t>all of</w:t>
      </w:r>
      <w:proofErr w:type="gramEnd"/>
      <w:r>
        <w:t xml:space="preserve"> the power plants failed to meet the P50 forecast indicated in the Helioscope simulation. We contacted the operator to obtain more information on the possible causes of the underperformance. The operator has stated that load shedding is a major factor in the inadequate performance and low irradiance. No major disturbances were identified that led to the inadequate power. the losses due to load shedding are explained below. </w:t>
      </w:r>
    </w:p>
    <w:p w14:paraId="5643089C" w14:textId="77777777" w:rsidR="00220017" w:rsidRDefault="00220017" w:rsidP="00220017"/>
    <w:p w14:paraId="64AE3218" w14:textId="77777777" w:rsidR="00220017" w:rsidRDefault="00220017" w:rsidP="00220017">
      <w:r>
        <w:t>When load shedding occurs, the power plant's inverter shuts down, resulting in production losses. Grid-connected PV systems are typically programmed to shut down during a load shedding event. This is due to international safety standards. Solar modules generate DC electricity, but it must be converted to AC so that it can be used in buildings. For this purpose, solar inverters are used to convert the electricity.</w:t>
      </w:r>
    </w:p>
    <w:p w14:paraId="09C4B25E" w14:textId="77777777" w:rsidR="00220017" w:rsidRDefault="00220017" w:rsidP="00220017"/>
    <w:p w14:paraId="59FB65FC" w14:textId="77777777" w:rsidR="00220017" w:rsidRDefault="00220017" w:rsidP="00220017">
      <w:r>
        <w:t>In the event of a grid failure (e.g., load shedding by Eskom), the solar inverters are designed to shut down. This is to protect the grid personnel working on the transmission lines during the outage. If the buildings continue to generate power during a grid outage and potentially feed power to the national grid, this could be fatal to maintenance personnel who are unaware that power is flowing in the lines when the grid is down.</w:t>
      </w:r>
    </w:p>
    <w:p w14:paraId="1C846A56" w14:textId="77777777" w:rsidR="00220017" w:rsidRDefault="00220017" w:rsidP="00220017"/>
    <w:p w14:paraId="1EF02D67" w14:textId="77777777" w:rsidR="00220017" w:rsidRDefault="00220017" w:rsidP="00220017">
      <w:r>
        <w:t xml:space="preserve">We also note that radiation is below projections, which may be related to the satellite. </w:t>
      </w:r>
    </w:p>
    <w:p w14:paraId="7F0A78D1" w14:textId="77777777" w:rsidR="00220017" w:rsidRDefault="00220017" w:rsidP="00220017"/>
    <w:p w14:paraId="6646ED69" w14:textId="4FC9F72A" w:rsidR="002F6D8F" w:rsidRPr="00953BC7" w:rsidRDefault="00220017" w:rsidP="00220017">
      <w:pPr>
        <w:rPr>
          <w:lang w:eastAsia="en-US"/>
        </w:rPr>
      </w:pPr>
      <w:r>
        <w:t>In the following sections, we analyse the below-average performance in order from worst to best project.</w:t>
      </w:r>
      <w:commentRangeEnd w:id="1656"/>
      <w:r w:rsidR="00B31A9D">
        <w:rPr>
          <w:rStyle w:val="CommentReference"/>
          <w:rFonts w:ascii="Verdana" w:hAnsi="Verdana"/>
        </w:rPr>
        <w:commentReference w:id="1656"/>
      </w:r>
      <w:r w:rsidR="002F6D8F" w:rsidRPr="00953BC7">
        <w:rPr>
          <w:lang w:eastAsia="en-US"/>
        </w:rPr>
        <w:br w:type="page"/>
      </w:r>
    </w:p>
    <w:p w14:paraId="2EDDCAAD" w14:textId="77777777" w:rsidR="00C3627C" w:rsidRDefault="00C3627C" w:rsidP="00C3627C">
      <w:pPr>
        <w:pStyle w:val="Heading1"/>
        <w:rPr>
          <w:lang w:eastAsia="en-US"/>
        </w:rPr>
      </w:pPr>
      <w:bookmarkStart w:id="1659" w:name="_Toc115101797"/>
      <w:r w:rsidRPr="00D2457A">
        <w:rPr>
          <w:lang w:eastAsia="en-US"/>
        </w:rPr>
        <w:t>Highveld Technical Performance</w:t>
      </w:r>
      <w:bookmarkEnd w:id="1659"/>
    </w:p>
    <w:p w14:paraId="0DB52DDC" w14:textId="77777777" w:rsidR="00C3627C" w:rsidRPr="00BB564D" w:rsidRDefault="00C3627C" w:rsidP="00C3627C">
      <w:pPr>
        <w:rPr>
          <w:del w:id="1660" w:author="Chanda Nxumalo" w:date="2022-09-28T06:47:00Z"/>
          <w:lang w:eastAsia="en-US"/>
        </w:rPr>
      </w:pPr>
    </w:p>
    <w:p w14:paraId="7AAD10AF" w14:textId="6110B9C9" w:rsidR="00C3627C" w:rsidRDefault="00C3627C" w:rsidP="00C3627C">
      <w:pPr>
        <w:jc w:val="both"/>
        <w:rPr>
          <w:del w:id="1661" w:author="Chanda Nxumalo" w:date="2022-09-28T06:47:00Z"/>
          <w:shd w:val="clear" w:color="auto" w:fill="FFFFFF"/>
        </w:rPr>
      </w:pPr>
      <w:del w:id="1662" w:author="Chanda Nxumalo" w:date="2022-09-28T06:47:00Z">
        <w:r w:rsidRPr="00EB7CE9">
          <w:rPr>
            <w:shd w:val="clear" w:color="auto" w:fill="FFFFFF"/>
          </w:rPr>
          <w:delText>The following tables and figures on the technical performance and forecast data provide information on the production, irradiation, availability, and performance ratio of the plant compared to the forecast.</w:delText>
        </w:r>
      </w:del>
    </w:p>
    <w:p w14:paraId="5C65F984" w14:textId="77777777" w:rsidR="00C3627C" w:rsidRPr="00953BC7" w:rsidRDefault="00C3627C" w:rsidP="00C3627C">
      <w:pPr>
        <w:rPr>
          <w:shd w:val="clear" w:color="auto" w:fill="FFFFFF"/>
        </w:rPr>
      </w:pPr>
    </w:p>
    <w:tbl>
      <w:tblPr>
        <w:tblStyle w:val="TableGridLight"/>
        <w:tblW w:w="3787" w:type="pct"/>
        <w:jc w:val="center"/>
        <w:tblLook w:val="04A0" w:firstRow="1" w:lastRow="0" w:firstColumn="1" w:lastColumn="0" w:noHBand="0" w:noVBand="1"/>
        <w:tblPrChange w:id="1663" w:author="Chanda Nxumalo" w:date="2022-09-28T07:33:00Z">
          <w:tblPr>
            <w:tblStyle w:val="TableGridLight"/>
            <w:tblW w:w="5000" w:type="pct"/>
            <w:jc w:val="center"/>
            <w:tblLook w:val="04A0" w:firstRow="1" w:lastRow="0" w:firstColumn="1" w:lastColumn="0" w:noHBand="0" w:noVBand="1"/>
          </w:tblPr>
        </w:tblPrChange>
      </w:tblPr>
      <w:tblGrid>
        <w:gridCol w:w="3539"/>
        <w:gridCol w:w="3686"/>
        <w:tblGridChange w:id="1664">
          <w:tblGrid>
            <w:gridCol w:w="4478"/>
            <w:gridCol w:w="5061"/>
          </w:tblGrid>
        </w:tblGridChange>
      </w:tblGrid>
      <w:tr w:rsidR="00C3627C" w:rsidRPr="00856B78" w14:paraId="6BF92296" w14:textId="77777777" w:rsidTr="00FA157A">
        <w:trPr>
          <w:trHeight w:val="70"/>
          <w:jc w:val="center"/>
          <w:trPrChange w:id="1665" w:author="Chanda Nxumalo" w:date="2022-09-28T07:33:00Z">
            <w:trPr>
              <w:trHeight w:val="70"/>
              <w:jc w:val="center"/>
            </w:trPr>
          </w:trPrChange>
        </w:trPr>
        <w:tc>
          <w:tcPr>
            <w:tcW w:w="5000" w:type="pct"/>
            <w:gridSpan w:val="2"/>
            <w:shd w:val="clear" w:color="auto" w:fill="5F0500"/>
            <w:noWrap/>
            <w:hideMark/>
            <w:tcPrChange w:id="1666" w:author="Chanda Nxumalo" w:date="2022-09-28T07:33:00Z">
              <w:tcPr>
                <w:tcW w:w="5000" w:type="pct"/>
                <w:gridSpan w:val="2"/>
                <w:shd w:val="clear" w:color="auto" w:fill="5F0500"/>
                <w:noWrap/>
                <w:hideMark/>
              </w:tcPr>
            </w:tcPrChange>
          </w:tcPr>
          <w:p w14:paraId="4F22252E" w14:textId="77777777" w:rsidR="00C3627C" w:rsidRPr="0032465C" w:rsidRDefault="00C3627C">
            <w:pPr>
              <w:jc w:val="center"/>
              <w:rPr>
                <w:b/>
                <w:bCs/>
                <w:lang w:val="en-ZA" w:eastAsia="en-ZA"/>
              </w:rPr>
            </w:pPr>
            <w:r w:rsidRPr="0032465C">
              <w:rPr>
                <w:b/>
                <w:bCs/>
                <w:lang w:val="en-ZA" w:eastAsia="en-ZA"/>
              </w:rPr>
              <w:t>Project Overview</w:t>
            </w:r>
          </w:p>
        </w:tc>
      </w:tr>
      <w:tr w:rsidR="00C3627C" w:rsidRPr="00856B78" w14:paraId="31D8FE26" w14:textId="77777777" w:rsidTr="00FA157A">
        <w:trPr>
          <w:trHeight w:val="300"/>
          <w:jc w:val="center"/>
          <w:trPrChange w:id="1667" w:author="Chanda Nxumalo" w:date="2022-09-28T07:33:00Z">
            <w:trPr>
              <w:trHeight w:val="300"/>
              <w:jc w:val="center"/>
            </w:trPr>
          </w:trPrChange>
        </w:trPr>
        <w:tc>
          <w:tcPr>
            <w:tcW w:w="2449" w:type="pct"/>
            <w:noWrap/>
            <w:hideMark/>
            <w:tcPrChange w:id="1668" w:author="Chanda Nxumalo" w:date="2022-09-28T07:33:00Z">
              <w:tcPr>
                <w:tcW w:w="2347" w:type="pct"/>
                <w:noWrap/>
                <w:hideMark/>
              </w:tcPr>
            </w:tcPrChange>
          </w:tcPr>
          <w:p w14:paraId="4FB0BC44" w14:textId="761D6C0A" w:rsidR="00C3627C" w:rsidRPr="00856B78" w:rsidRDefault="003F2782">
            <w:pPr>
              <w:jc w:val="both"/>
              <w:rPr>
                <w:rFonts w:cs="Calibri"/>
                <w:color w:val="000000"/>
                <w:lang w:val="en-ZA" w:eastAsia="en-ZA"/>
              </w:rPr>
            </w:pPr>
            <w:r>
              <w:rPr>
                <w:rFonts w:cs="Calibri"/>
                <w:color w:val="000000"/>
                <w:lang w:val="en-ZA" w:eastAsia="en-ZA"/>
              </w:rPr>
              <w:t xml:space="preserve">Design </w:t>
            </w:r>
            <w:r w:rsidR="00C3627C" w:rsidRPr="00856B78">
              <w:rPr>
                <w:rFonts w:cs="Calibri"/>
                <w:color w:val="000000"/>
                <w:lang w:val="en-ZA" w:eastAsia="en-ZA"/>
              </w:rPr>
              <w:t>Capacity DC</w:t>
            </w:r>
            <w:r w:rsidR="004C252E">
              <w:rPr>
                <w:rFonts w:cs="Calibri"/>
                <w:color w:val="000000"/>
                <w:lang w:val="en-ZA" w:eastAsia="en-ZA"/>
              </w:rPr>
              <w:t>/AC</w:t>
            </w:r>
            <w:r>
              <w:rPr>
                <w:rFonts w:cs="Calibri"/>
                <w:color w:val="000000"/>
                <w:lang w:val="en-ZA" w:eastAsia="en-ZA"/>
              </w:rPr>
              <w:t xml:space="preserve"> </w:t>
            </w:r>
            <w:r w:rsidRPr="00856B78">
              <w:rPr>
                <w:rFonts w:cs="Calibri"/>
                <w:color w:val="000000"/>
                <w:lang w:val="en-ZA" w:eastAsia="en-ZA"/>
              </w:rPr>
              <w:t>(kW</w:t>
            </w:r>
            <w:r>
              <w:rPr>
                <w:rFonts w:cs="Calibri"/>
                <w:color w:val="000000"/>
                <w:lang w:val="en-ZA" w:eastAsia="en-ZA"/>
              </w:rPr>
              <w:t>)</w:t>
            </w:r>
          </w:p>
        </w:tc>
        <w:tc>
          <w:tcPr>
            <w:tcW w:w="2551" w:type="pct"/>
            <w:noWrap/>
            <w:hideMark/>
            <w:tcPrChange w:id="1669" w:author="Chanda Nxumalo" w:date="2022-09-28T07:33:00Z">
              <w:tcPr>
                <w:tcW w:w="2653" w:type="pct"/>
                <w:noWrap/>
                <w:hideMark/>
              </w:tcPr>
            </w:tcPrChange>
          </w:tcPr>
          <w:p w14:paraId="4A336C92" w14:textId="5A41E231" w:rsidR="00C3627C" w:rsidRPr="00856B78" w:rsidRDefault="006B6872">
            <w:pPr>
              <w:jc w:val="both"/>
              <w:rPr>
                <w:rFonts w:cs="Calibri"/>
                <w:color w:val="000000"/>
                <w:lang w:val="en-ZA" w:eastAsia="en-ZA"/>
              </w:rPr>
            </w:pPr>
            <w:r w:rsidRPr="006B6872">
              <w:rPr>
                <w:rFonts w:cs="Calibri"/>
                <w:color w:val="000000"/>
                <w:lang w:val="en-ZA" w:eastAsia="en-ZA"/>
              </w:rPr>
              <w:t>263 / 250</w:t>
            </w:r>
            <w:r w:rsidRPr="006B6872">
              <w:rPr>
                <w:rFonts w:cs="Calibri"/>
                <w:color w:val="000000"/>
                <w:lang w:val="en-ZA" w:eastAsia="en-ZA"/>
              </w:rPr>
              <w:tab/>
            </w:r>
          </w:p>
        </w:tc>
      </w:tr>
      <w:tr w:rsidR="003F2782" w:rsidRPr="00856B78" w14:paraId="57D8D959" w14:textId="77777777" w:rsidTr="00FA157A">
        <w:trPr>
          <w:trHeight w:val="300"/>
          <w:jc w:val="center"/>
          <w:trPrChange w:id="1670" w:author="Chanda Nxumalo" w:date="2022-09-28T07:33:00Z">
            <w:trPr>
              <w:trHeight w:val="300"/>
              <w:jc w:val="center"/>
            </w:trPr>
          </w:trPrChange>
        </w:trPr>
        <w:tc>
          <w:tcPr>
            <w:tcW w:w="2449" w:type="pct"/>
            <w:noWrap/>
            <w:tcPrChange w:id="1671" w:author="Chanda Nxumalo" w:date="2022-09-28T07:33:00Z">
              <w:tcPr>
                <w:tcW w:w="2347" w:type="pct"/>
                <w:noWrap/>
              </w:tcPr>
            </w:tcPrChange>
          </w:tcPr>
          <w:p w14:paraId="5D1880D6" w14:textId="58B18CF7" w:rsidR="003F2782" w:rsidRDefault="003F2782">
            <w:pPr>
              <w:jc w:val="both"/>
              <w:rPr>
                <w:rFonts w:cs="Calibri"/>
                <w:color w:val="000000"/>
                <w:lang w:val="en-ZA" w:eastAsia="en-ZA"/>
              </w:rPr>
            </w:pPr>
            <w:del w:id="1672" w:author="Chanda Nxumalo" w:date="2022-09-28T06:47:00Z">
              <w:r>
                <w:rPr>
                  <w:rFonts w:cs="Calibri"/>
                  <w:color w:val="000000"/>
                  <w:lang w:val="en-ZA" w:eastAsia="en-ZA"/>
                </w:rPr>
                <w:delText>A</w:delText>
              </w:r>
              <w:r w:rsidR="006B6872">
                <w:rPr>
                  <w:rFonts w:cs="Calibri"/>
                  <w:color w:val="000000"/>
                  <w:lang w:val="en-ZA" w:eastAsia="en-ZA"/>
                </w:rPr>
                <w:delText xml:space="preserve">chieved </w:delText>
              </w:r>
            </w:del>
            <w:ins w:id="1673" w:author="Chanda Nxumalo" w:date="2022-09-28T06:47:00Z">
              <w:r w:rsidR="00FA157A">
                <w:rPr>
                  <w:rFonts w:cs="Calibri"/>
                  <w:color w:val="000000"/>
                  <w:lang w:val="en-ZA" w:eastAsia="en-ZA"/>
                </w:rPr>
                <w:t xml:space="preserve">Installed </w:t>
              </w:r>
            </w:ins>
            <w:r w:rsidRPr="00856B78">
              <w:rPr>
                <w:rFonts w:cs="Calibri"/>
                <w:color w:val="000000"/>
                <w:lang w:val="en-ZA" w:eastAsia="en-ZA"/>
              </w:rPr>
              <w:t>Capacity DC</w:t>
            </w:r>
            <w:r>
              <w:rPr>
                <w:rFonts w:cs="Calibri"/>
                <w:color w:val="000000"/>
                <w:lang w:val="en-ZA" w:eastAsia="en-ZA"/>
              </w:rPr>
              <w:t xml:space="preserve">/AC </w:t>
            </w:r>
            <w:r w:rsidRPr="00856B78">
              <w:rPr>
                <w:rFonts w:cs="Calibri"/>
                <w:color w:val="000000"/>
                <w:lang w:val="en-ZA" w:eastAsia="en-ZA"/>
              </w:rPr>
              <w:t>(kW</w:t>
            </w:r>
            <w:r>
              <w:rPr>
                <w:rFonts w:cs="Calibri"/>
                <w:color w:val="000000"/>
                <w:lang w:val="en-ZA" w:eastAsia="en-ZA"/>
              </w:rPr>
              <w:t>)</w:t>
            </w:r>
          </w:p>
        </w:tc>
        <w:tc>
          <w:tcPr>
            <w:tcW w:w="2551" w:type="pct"/>
            <w:noWrap/>
            <w:tcPrChange w:id="1674" w:author="Chanda Nxumalo" w:date="2022-09-28T07:33:00Z">
              <w:tcPr>
                <w:tcW w:w="2653" w:type="pct"/>
                <w:noWrap/>
              </w:tcPr>
            </w:tcPrChange>
          </w:tcPr>
          <w:p w14:paraId="101384C3" w14:textId="58AEDAFE" w:rsidR="003F2782" w:rsidRPr="00856B78" w:rsidRDefault="00D00DC5">
            <w:pPr>
              <w:jc w:val="both"/>
              <w:rPr>
                <w:rFonts w:cs="Calibri"/>
                <w:color w:val="000000"/>
                <w:lang w:val="en-ZA" w:eastAsia="en-ZA"/>
              </w:rPr>
            </w:pPr>
            <w:r w:rsidRPr="00D00DC5">
              <w:rPr>
                <w:rFonts w:cs="Calibri"/>
                <w:color w:val="000000"/>
                <w:lang w:val="en-ZA" w:eastAsia="en-ZA"/>
              </w:rPr>
              <w:t>258.9 / 250</w:t>
            </w:r>
          </w:p>
        </w:tc>
      </w:tr>
      <w:tr w:rsidR="00C3627C" w:rsidRPr="00856B78" w14:paraId="17A739D1" w14:textId="77777777" w:rsidTr="00FA157A">
        <w:trPr>
          <w:trHeight w:val="300"/>
          <w:jc w:val="center"/>
          <w:trPrChange w:id="1675" w:author="Chanda Nxumalo" w:date="2022-09-28T07:33:00Z">
            <w:trPr>
              <w:trHeight w:val="300"/>
              <w:jc w:val="center"/>
            </w:trPr>
          </w:trPrChange>
        </w:trPr>
        <w:tc>
          <w:tcPr>
            <w:tcW w:w="2449" w:type="pct"/>
            <w:noWrap/>
            <w:hideMark/>
            <w:tcPrChange w:id="1676" w:author="Chanda Nxumalo" w:date="2022-09-28T07:33:00Z">
              <w:tcPr>
                <w:tcW w:w="2347" w:type="pct"/>
                <w:noWrap/>
                <w:hideMark/>
              </w:tcPr>
            </w:tcPrChange>
          </w:tcPr>
          <w:p w14:paraId="6C9ABADD" w14:textId="77777777" w:rsidR="00C3627C" w:rsidRPr="00856B78" w:rsidRDefault="00C3627C">
            <w:pPr>
              <w:jc w:val="both"/>
              <w:rPr>
                <w:rFonts w:cs="Calibri"/>
                <w:color w:val="000000"/>
                <w:lang w:val="en-ZA" w:eastAsia="en-ZA"/>
              </w:rPr>
            </w:pPr>
            <w:r>
              <w:rPr>
                <w:rFonts w:cs="Calibri"/>
                <w:color w:val="000000"/>
                <w:lang w:val="en-ZA" w:eastAsia="en-ZA"/>
              </w:rPr>
              <w:t>Technology</w:t>
            </w:r>
          </w:p>
        </w:tc>
        <w:tc>
          <w:tcPr>
            <w:tcW w:w="2551" w:type="pct"/>
            <w:noWrap/>
            <w:hideMark/>
            <w:tcPrChange w:id="1677" w:author="Chanda Nxumalo" w:date="2022-09-28T07:33:00Z">
              <w:tcPr>
                <w:tcW w:w="2653" w:type="pct"/>
                <w:noWrap/>
                <w:hideMark/>
              </w:tcPr>
            </w:tcPrChange>
          </w:tcPr>
          <w:p w14:paraId="06FF9FEF" w14:textId="77777777" w:rsidR="00C3627C" w:rsidRPr="00856B78" w:rsidRDefault="00C3627C">
            <w:pPr>
              <w:jc w:val="both"/>
              <w:rPr>
                <w:rFonts w:cs="Calibri"/>
                <w:color w:val="000000"/>
                <w:lang w:val="en-ZA" w:eastAsia="en-ZA"/>
              </w:rPr>
            </w:pPr>
            <w:r w:rsidRPr="00856B78">
              <w:rPr>
                <w:rFonts w:cs="Calibri"/>
                <w:color w:val="000000"/>
                <w:lang w:val="en-ZA" w:eastAsia="en-ZA"/>
              </w:rPr>
              <w:t>Solar</w:t>
            </w:r>
          </w:p>
        </w:tc>
      </w:tr>
      <w:tr w:rsidR="00C3627C" w:rsidRPr="00856B78" w14:paraId="0AF4639C" w14:textId="77777777" w:rsidTr="00FA157A">
        <w:trPr>
          <w:trHeight w:val="300"/>
          <w:jc w:val="center"/>
          <w:trPrChange w:id="1678" w:author="Chanda Nxumalo" w:date="2022-09-28T07:33:00Z">
            <w:trPr>
              <w:trHeight w:val="300"/>
              <w:jc w:val="center"/>
            </w:trPr>
          </w:trPrChange>
        </w:trPr>
        <w:tc>
          <w:tcPr>
            <w:tcW w:w="2449" w:type="pct"/>
            <w:noWrap/>
            <w:hideMark/>
            <w:tcPrChange w:id="1679" w:author="Chanda Nxumalo" w:date="2022-09-28T07:33:00Z">
              <w:tcPr>
                <w:tcW w:w="2347" w:type="pct"/>
                <w:noWrap/>
                <w:hideMark/>
              </w:tcPr>
            </w:tcPrChange>
          </w:tcPr>
          <w:p w14:paraId="0561BDED" w14:textId="77777777" w:rsidR="00C3627C" w:rsidRPr="00856B78" w:rsidRDefault="00C3627C">
            <w:pPr>
              <w:jc w:val="both"/>
              <w:rPr>
                <w:rFonts w:cs="Calibri"/>
                <w:color w:val="000000"/>
                <w:lang w:val="en-ZA" w:eastAsia="en-ZA"/>
              </w:rPr>
            </w:pPr>
            <w:r w:rsidRPr="00856B78">
              <w:rPr>
                <w:rFonts w:cs="Calibri"/>
                <w:color w:val="000000"/>
                <w:lang w:val="en-ZA" w:eastAsia="en-ZA"/>
              </w:rPr>
              <w:t>Project Company</w:t>
            </w:r>
            <w:del w:id="1680" w:author="Chanda Nxumalo" w:date="2022-09-28T06:47:00Z">
              <w:r w:rsidRPr="00856B78">
                <w:rPr>
                  <w:rFonts w:cs="Calibri"/>
                  <w:color w:val="000000"/>
                  <w:lang w:val="en-ZA" w:eastAsia="en-ZA"/>
                </w:rPr>
                <w:delText>:</w:delText>
              </w:r>
            </w:del>
          </w:p>
        </w:tc>
        <w:tc>
          <w:tcPr>
            <w:tcW w:w="2551" w:type="pct"/>
            <w:noWrap/>
            <w:hideMark/>
            <w:tcPrChange w:id="1681" w:author="Chanda Nxumalo" w:date="2022-09-28T07:33:00Z">
              <w:tcPr>
                <w:tcW w:w="2653" w:type="pct"/>
                <w:noWrap/>
                <w:hideMark/>
              </w:tcPr>
            </w:tcPrChange>
          </w:tcPr>
          <w:p w14:paraId="11BFED04" w14:textId="77777777" w:rsidR="00C3627C" w:rsidRPr="00856B78" w:rsidRDefault="00C3627C">
            <w:pPr>
              <w:jc w:val="both"/>
              <w:rPr>
                <w:rFonts w:cs="Calibri"/>
                <w:color w:val="000000"/>
                <w:lang w:val="en-ZA" w:eastAsia="en-ZA"/>
              </w:rPr>
            </w:pPr>
            <w:proofErr w:type="spellStart"/>
            <w:r w:rsidRPr="00856B78">
              <w:rPr>
                <w:rFonts w:cs="Calibri"/>
                <w:color w:val="000000"/>
                <w:lang w:val="en-ZA" w:eastAsia="en-ZA"/>
              </w:rPr>
              <w:t>Moshesh</w:t>
            </w:r>
            <w:proofErr w:type="spellEnd"/>
            <w:r w:rsidRPr="00856B78">
              <w:rPr>
                <w:rFonts w:cs="Calibri"/>
                <w:color w:val="000000"/>
                <w:lang w:val="en-ZA" w:eastAsia="en-ZA"/>
              </w:rPr>
              <w:t xml:space="preserve"> Solar PV 1 (Pty) Ltd</w:t>
            </w:r>
          </w:p>
        </w:tc>
      </w:tr>
      <w:tr w:rsidR="00C3627C" w:rsidRPr="00856B78" w14:paraId="418172F7" w14:textId="77777777" w:rsidTr="00FA157A">
        <w:trPr>
          <w:trHeight w:val="300"/>
          <w:jc w:val="center"/>
          <w:trPrChange w:id="1682" w:author="Chanda Nxumalo" w:date="2022-09-28T07:33:00Z">
            <w:trPr>
              <w:trHeight w:val="300"/>
              <w:jc w:val="center"/>
            </w:trPr>
          </w:trPrChange>
        </w:trPr>
        <w:tc>
          <w:tcPr>
            <w:tcW w:w="2449" w:type="pct"/>
            <w:noWrap/>
            <w:hideMark/>
            <w:tcPrChange w:id="1683" w:author="Chanda Nxumalo" w:date="2022-09-28T07:33:00Z">
              <w:tcPr>
                <w:tcW w:w="2347" w:type="pct"/>
                <w:noWrap/>
                <w:hideMark/>
              </w:tcPr>
            </w:tcPrChange>
          </w:tcPr>
          <w:p w14:paraId="5C9E1124" w14:textId="77777777" w:rsidR="00C3627C" w:rsidRPr="00856B78" w:rsidRDefault="00C3627C">
            <w:pPr>
              <w:jc w:val="both"/>
              <w:rPr>
                <w:rFonts w:cs="Calibri"/>
                <w:color w:val="000000"/>
                <w:lang w:val="en-ZA" w:eastAsia="en-ZA"/>
              </w:rPr>
            </w:pPr>
            <w:r w:rsidRPr="00856B78">
              <w:rPr>
                <w:rFonts w:cs="Calibri"/>
                <w:color w:val="000000"/>
                <w:lang w:val="en-ZA" w:eastAsia="en-ZA"/>
              </w:rPr>
              <w:t>Address</w:t>
            </w:r>
            <w:del w:id="1684" w:author="Chanda Nxumalo" w:date="2022-09-28T06:47:00Z">
              <w:r w:rsidRPr="00856B78">
                <w:rPr>
                  <w:rFonts w:cs="Calibri"/>
                  <w:color w:val="000000"/>
                  <w:lang w:val="en-ZA" w:eastAsia="en-ZA"/>
                </w:rPr>
                <w:delText>:</w:delText>
              </w:r>
            </w:del>
          </w:p>
        </w:tc>
        <w:tc>
          <w:tcPr>
            <w:tcW w:w="2551" w:type="pct"/>
            <w:noWrap/>
            <w:hideMark/>
            <w:tcPrChange w:id="1685" w:author="Chanda Nxumalo" w:date="2022-09-28T07:33:00Z">
              <w:tcPr>
                <w:tcW w:w="2653" w:type="pct"/>
                <w:noWrap/>
                <w:hideMark/>
              </w:tcPr>
            </w:tcPrChange>
          </w:tcPr>
          <w:p w14:paraId="37047822" w14:textId="77777777" w:rsidR="00C3627C" w:rsidRPr="00856B78" w:rsidRDefault="00C3627C">
            <w:pPr>
              <w:jc w:val="both"/>
              <w:rPr>
                <w:rFonts w:cs="Calibri"/>
                <w:color w:val="000000"/>
                <w:lang w:val="en-ZA" w:eastAsia="en-ZA"/>
              </w:rPr>
            </w:pPr>
            <w:r w:rsidRPr="00856B78">
              <w:rPr>
                <w:rFonts w:cs="Calibri"/>
                <w:color w:val="000000"/>
                <w:lang w:val="en-ZA" w:eastAsia="en-ZA"/>
              </w:rPr>
              <w:t xml:space="preserve">46 Barney </w:t>
            </w:r>
            <w:proofErr w:type="spellStart"/>
            <w:r w:rsidRPr="00856B78">
              <w:rPr>
                <w:rFonts w:cs="Calibri"/>
                <w:color w:val="000000"/>
                <w:lang w:val="en-ZA" w:eastAsia="en-ZA"/>
              </w:rPr>
              <w:t>Molokwane</w:t>
            </w:r>
            <w:proofErr w:type="spellEnd"/>
            <w:r w:rsidRPr="00856B78">
              <w:rPr>
                <w:rFonts w:cs="Calibri"/>
                <w:color w:val="000000"/>
                <w:lang w:val="en-ZA" w:eastAsia="en-ZA"/>
              </w:rPr>
              <w:t>, Trichardt South Africa</w:t>
            </w:r>
          </w:p>
        </w:tc>
      </w:tr>
      <w:tr w:rsidR="00C3627C" w:rsidRPr="00856B78" w14:paraId="05A517B4" w14:textId="77777777" w:rsidTr="00FA157A">
        <w:trPr>
          <w:trHeight w:val="300"/>
          <w:jc w:val="center"/>
          <w:trPrChange w:id="1686" w:author="Chanda Nxumalo" w:date="2022-09-28T07:33:00Z">
            <w:trPr>
              <w:trHeight w:val="300"/>
              <w:jc w:val="center"/>
            </w:trPr>
          </w:trPrChange>
        </w:trPr>
        <w:tc>
          <w:tcPr>
            <w:tcW w:w="2449" w:type="pct"/>
            <w:noWrap/>
            <w:vAlign w:val="center"/>
            <w:tcPrChange w:id="1687" w:author="Chanda Nxumalo" w:date="2022-09-28T07:33:00Z">
              <w:tcPr>
                <w:tcW w:w="2347" w:type="pct"/>
                <w:noWrap/>
                <w:vAlign w:val="center"/>
              </w:tcPr>
            </w:tcPrChange>
          </w:tcPr>
          <w:p w14:paraId="1E243391" w14:textId="77777777" w:rsidR="00C3627C" w:rsidRPr="00856B78" w:rsidRDefault="00C3627C">
            <w:pPr>
              <w:jc w:val="both"/>
              <w:rPr>
                <w:rFonts w:cs="Calibri"/>
                <w:color w:val="000000"/>
                <w:lang w:val="en-ZA" w:eastAsia="en-ZA"/>
              </w:rPr>
            </w:pPr>
            <w:r w:rsidRPr="00F64F0A">
              <w:rPr>
                <w:rFonts w:cs="Calibri"/>
                <w:color w:val="000000"/>
                <w:lang w:val="en-ZA" w:eastAsia="en-ZA"/>
              </w:rPr>
              <w:t>Commercial Operation Date</w:t>
            </w:r>
          </w:p>
        </w:tc>
        <w:tc>
          <w:tcPr>
            <w:tcW w:w="2551" w:type="pct"/>
            <w:noWrap/>
            <w:tcPrChange w:id="1688" w:author="Chanda Nxumalo" w:date="2022-09-28T07:33:00Z">
              <w:tcPr>
                <w:tcW w:w="2653" w:type="pct"/>
                <w:noWrap/>
              </w:tcPr>
            </w:tcPrChange>
          </w:tcPr>
          <w:p w14:paraId="6DDB003D" w14:textId="0EF01901" w:rsidR="00C3627C" w:rsidRPr="00856B78" w:rsidRDefault="00C3627C">
            <w:pPr>
              <w:jc w:val="both"/>
              <w:rPr>
                <w:rFonts w:cs="Calibri"/>
                <w:color w:val="000000"/>
                <w:lang w:val="en-ZA" w:eastAsia="en-ZA"/>
              </w:rPr>
            </w:pPr>
            <w:r w:rsidRPr="00F64F0A">
              <w:rPr>
                <w:rFonts w:cs="Calibri"/>
                <w:color w:val="000000"/>
                <w:lang w:val="en-ZA" w:eastAsia="en-ZA"/>
              </w:rPr>
              <w:t>30 Mar</w:t>
            </w:r>
            <w:ins w:id="1689" w:author="Chanda Nxumalo" w:date="2022-09-28T06:47:00Z">
              <w:r w:rsidR="00A55DEB">
                <w:rPr>
                  <w:rFonts w:cs="Calibri"/>
                  <w:color w:val="000000"/>
                  <w:lang w:val="en-ZA" w:eastAsia="en-ZA"/>
                </w:rPr>
                <w:t>ch</w:t>
              </w:r>
            </w:ins>
            <w:r w:rsidRPr="00F64F0A">
              <w:rPr>
                <w:rFonts w:cs="Calibri"/>
                <w:color w:val="000000"/>
                <w:lang w:val="en-ZA" w:eastAsia="en-ZA"/>
              </w:rPr>
              <w:t xml:space="preserve"> </w:t>
            </w:r>
            <w:r w:rsidR="00CE5D65">
              <w:rPr>
                <w:rFonts w:cs="Calibri"/>
                <w:color w:val="000000"/>
                <w:lang w:val="en-ZA" w:eastAsia="en-ZA"/>
              </w:rPr>
              <w:t>2022</w:t>
            </w:r>
          </w:p>
        </w:tc>
      </w:tr>
    </w:tbl>
    <w:p w14:paraId="298B0B77" w14:textId="3E8779AD" w:rsidR="00C3627C" w:rsidRPr="00856B78" w:rsidRDefault="00C3627C" w:rsidP="00C3627C">
      <w:pPr>
        <w:pStyle w:val="Caption"/>
        <w:rPr>
          <w:del w:id="1690" w:author="Chanda Nxumalo" w:date="2022-09-28T07:04:00Z"/>
        </w:rPr>
      </w:pPr>
      <w:bookmarkStart w:id="1691" w:name="_Toc114662544"/>
      <w:bookmarkStart w:id="1692" w:name="_Toc115101834"/>
      <w:r w:rsidRPr="00856B78">
        <w:t xml:space="preserve">Table </w:t>
      </w:r>
      <w:r w:rsidR="00000000">
        <w:rPr>
          <w:i w:val="0"/>
          <w:iCs w:val="0"/>
        </w:rPr>
        <w:fldChar w:fldCharType="begin"/>
      </w:r>
      <w:r w:rsidR="00000000">
        <w:instrText xml:space="preserve"> STYLEREF 1 \s </w:instrText>
      </w:r>
      <w:r w:rsidR="00000000">
        <w:rPr>
          <w:i w:val="0"/>
          <w:iCs w:val="0"/>
        </w:rPr>
        <w:fldChar w:fldCharType="separate"/>
      </w:r>
      <w:r w:rsidR="00B61424">
        <w:rPr>
          <w:noProof/>
        </w:rPr>
        <w:t>4</w:t>
      </w:r>
      <w:r w:rsidR="00000000">
        <w:rPr>
          <w:i w:val="0"/>
          <w:iCs w:val="0"/>
        </w:rPr>
        <w:fldChar w:fldCharType="end"/>
      </w:r>
      <w:r w:rsidR="00B61424">
        <w:noBreakHyphen/>
      </w:r>
      <w:r w:rsidR="00000000">
        <w:rPr>
          <w:i w:val="0"/>
          <w:iCs w:val="0"/>
        </w:rPr>
        <w:fldChar w:fldCharType="begin"/>
      </w:r>
      <w:r w:rsidR="00000000">
        <w:instrText xml:space="preserve"> SEQ Table \* ARABIC \s 1 </w:instrText>
      </w:r>
      <w:r w:rsidR="00000000">
        <w:rPr>
          <w:i w:val="0"/>
          <w:iCs w:val="0"/>
        </w:rPr>
        <w:fldChar w:fldCharType="separate"/>
      </w:r>
      <w:r w:rsidR="00B61424">
        <w:rPr>
          <w:noProof/>
        </w:rPr>
        <w:t>1</w:t>
      </w:r>
      <w:r w:rsidR="00000000">
        <w:rPr>
          <w:i w:val="0"/>
          <w:iCs w:val="0"/>
        </w:rPr>
        <w:fldChar w:fldCharType="end"/>
      </w:r>
      <w:r w:rsidRPr="00856B78">
        <w:t>: Highveld</w:t>
      </w:r>
      <w:r>
        <w:t xml:space="preserve"> Project Overview</w:t>
      </w:r>
      <w:bookmarkEnd w:id="1691"/>
      <w:bookmarkEnd w:id="1692"/>
    </w:p>
    <w:p w14:paraId="56439B1D" w14:textId="77777777" w:rsidR="00C3627C" w:rsidRPr="00953BC7" w:rsidRDefault="00C3627C">
      <w:pPr>
        <w:pStyle w:val="Caption"/>
        <w:pPrChange w:id="1693" w:author="Chanda Nxumalo" w:date="2022-09-28T07:33:00Z">
          <w:pPr/>
        </w:pPrChange>
      </w:pPr>
    </w:p>
    <w:p w14:paraId="7AA27AED" w14:textId="5BA7BD28" w:rsidR="00C3627C" w:rsidRDefault="00C3627C" w:rsidP="00C3627C">
      <w:pPr>
        <w:pStyle w:val="Heading2"/>
        <w:rPr>
          <w:del w:id="1694" w:author="Chanda Nxumalo" w:date="2022-09-28T07:03:00Z"/>
        </w:rPr>
      </w:pPr>
      <w:del w:id="1695" w:author="Chanda Nxumalo" w:date="2022-09-28T07:03:00Z">
        <w:r w:rsidRPr="00953BC7">
          <w:delText xml:space="preserve"> </w:delText>
        </w:r>
      </w:del>
      <w:bookmarkStart w:id="1696" w:name="_Toc115101798"/>
      <w:del w:id="1697" w:author="Chanda Nxumalo" w:date="2022-09-28T07:02:00Z">
        <w:r w:rsidRPr="00856B78">
          <w:delText xml:space="preserve">Highveld </w:delText>
        </w:r>
      </w:del>
      <w:del w:id="1698" w:author="Chanda Nxumalo" w:date="2022-09-28T07:03:00Z">
        <w:r w:rsidRPr="00856B78">
          <w:delText xml:space="preserve">Production </w:delText>
        </w:r>
        <w:r>
          <w:delText>V</w:delText>
        </w:r>
        <w:r w:rsidRPr="00856B78">
          <w:delText xml:space="preserve">s </w:delText>
        </w:r>
        <w:r w:rsidRPr="00DD144D">
          <w:delText>Forecast</w:delText>
        </w:r>
        <w:bookmarkEnd w:id="1696"/>
        <w:r w:rsidRPr="00856B78">
          <w:delText xml:space="preserve"> </w:delText>
        </w:r>
      </w:del>
    </w:p>
    <w:p w14:paraId="4652DCAB" w14:textId="4D1080D8" w:rsidR="00C3627C" w:rsidRPr="00BB564D" w:rsidRDefault="00C3627C" w:rsidP="00C3627C">
      <w:pPr>
        <w:rPr>
          <w:del w:id="1699" w:author="Chanda Nxumalo" w:date="2022-09-28T07:03:00Z"/>
        </w:rPr>
      </w:pPr>
    </w:p>
    <w:p w14:paraId="73E86EA6" w14:textId="12A23545" w:rsidR="00C3627C" w:rsidRDefault="00C3627C" w:rsidP="00C3627C">
      <w:pPr>
        <w:jc w:val="both"/>
        <w:rPr>
          <w:del w:id="1700" w:author="Chanda Nxumalo" w:date="2022-09-28T07:03:00Z"/>
          <w:lang w:eastAsia="en-US"/>
        </w:rPr>
      </w:pPr>
      <w:del w:id="1701" w:author="Chanda Nxumalo" w:date="2022-09-28T06:52:00Z">
        <w:r w:rsidRPr="007179B2">
          <w:rPr>
            <w:lang w:eastAsia="en-US"/>
          </w:rPr>
          <w:delText>The following tables</w:delText>
        </w:r>
      </w:del>
      <w:del w:id="1702" w:author="Chanda Nxumalo" w:date="2022-09-28T07:03:00Z">
        <w:r w:rsidRPr="007179B2">
          <w:rPr>
            <w:lang w:eastAsia="en-US"/>
          </w:rPr>
          <w:delText xml:space="preserve"> describe the production of the plant </w:delText>
        </w:r>
      </w:del>
      <w:del w:id="1703" w:author="Chanda Nxumalo" w:date="2022-09-28T06:53:00Z">
        <w:r w:rsidRPr="007179B2">
          <w:rPr>
            <w:lang w:eastAsia="en-US"/>
          </w:rPr>
          <w:delText xml:space="preserve">since </w:delText>
        </w:r>
      </w:del>
      <w:del w:id="1704" w:author="Chanda Nxumalo" w:date="2022-09-28T07:03:00Z">
        <w:r w:rsidR="00AA0589">
          <w:rPr>
            <w:lang w:eastAsia="en-US"/>
          </w:rPr>
          <w:delText xml:space="preserve">30 March </w:delText>
        </w:r>
        <w:r w:rsidR="00194B3C">
          <w:rPr>
            <w:lang w:eastAsia="en-US"/>
          </w:rPr>
          <w:delText>2022 COD</w:delText>
        </w:r>
      </w:del>
      <w:del w:id="1705" w:author="Chanda Nxumalo" w:date="2022-09-28T06:53:00Z">
        <w:r w:rsidRPr="007179B2">
          <w:rPr>
            <w:lang w:eastAsia="en-US"/>
          </w:rPr>
          <w:delText xml:space="preserve">. Production is </w:delText>
        </w:r>
      </w:del>
      <w:del w:id="1706" w:author="Chanda Nxumalo" w:date="2022-09-28T07:03:00Z">
        <w:r w:rsidRPr="007179B2">
          <w:rPr>
            <w:lang w:eastAsia="en-US"/>
          </w:rPr>
          <w:delText>compared to the P50 Helioscope forecast and the weather-adjusted forecast.</w:delText>
        </w:r>
        <w:r w:rsidR="00D93253">
          <w:rPr>
            <w:lang w:eastAsia="en-US"/>
          </w:rPr>
          <w:delText xml:space="preserve"> </w:delText>
        </w:r>
        <w:commentRangeStart w:id="1707"/>
        <w:r w:rsidR="00D93253">
          <w:rPr>
            <w:lang w:eastAsia="en-US"/>
          </w:rPr>
          <w:delText xml:space="preserve">We note that </w:delText>
        </w:r>
        <w:r w:rsidR="00455098">
          <w:rPr>
            <w:lang w:eastAsia="en-US"/>
          </w:rPr>
          <w:delText xml:space="preserve">due to the plant </w:delText>
        </w:r>
        <w:commentRangeEnd w:id="1707"/>
        <w:r w:rsidR="00E15D79" w:rsidDel="009536CB">
          <w:rPr>
            <w:rStyle w:val="CommentReference"/>
            <w:rFonts w:ascii="Verdana" w:hAnsi="Verdana"/>
          </w:rPr>
          <w:commentReference w:id="1707"/>
        </w:r>
      </w:del>
    </w:p>
    <w:p w14:paraId="5FC920DC" w14:textId="73E25FC5" w:rsidR="00F7567B" w:rsidRDefault="00F7567B" w:rsidP="00F7567B">
      <w:pPr>
        <w:rPr>
          <w:del w:id="1708" w:author="Chanda Nxumalo" w:date="2022-09-28T07:03:00Z"/>
          <w:lang w:eastAsia="en-US"/>
        </w:rPr>
      </w:pPr>
    </w:p>
    <w:tbl>
      <w:tblPr>
        <w:tblStyle w:val="TableGridLight"/>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49"/>
      </w:tblGrid>
      <w:tr w:rsidR="00F7567B" w:rsidRPr="00953BC7" w14:paraId="3ABE155C" w14:textId="77777777">
        <w:trPr>
          <w:trHeight w:val="1174"/>
          <w:del w:id="1709" w:author="Chanda Nxumalo" w:date="2022-09-28T07:03:00Z"/>
        </w:trPr>
        <w:tc>
          <w:tcPr>
            <w:tcW w:w="5000" w:type="pct"/>
            <w:vAlign w:val="center"/>
          </w:tcPr>
          <w:tbl>
            <w:tblPr>
              <w:tblStyle w:val="TableGridLight"/>
              <w:tblW w:w="9416" w:type="dxa"/>
              <w:jc w:val="center"/>
              <w:tblLook w:val="04A0" w:firstRow="1" w:lastRow="0" w:firstColumn="1" w:lastColumn="0" w:noHBand="0" w:noVBand="1"/>
            </w:tblPr>
            <w:tblGrid>
              <w:gridCol w:w="1302"/>
              <w:gridCol w:w="1646"/>
              <w:gridCol w:w="1530"/>
              <w:gridCol w:w="1542"/>
              <w:gridCol w:w="1519"/>
              <w:gridCol w:w="1877"/>
              <w:tblGridChange w:id="1710">
                <w:tblGrid>
                  <w:gridCol w:w="1302"/>
                  <w:gridCol w:w="1646"/>
                  <w:gridCol w:w="1530"/>
                  <w:gridCol w:w="1542"/>
                  <w:gridCol w:w="1519"/>
                  <w:gridCol w:w="1877"/>
                </w:tblGrid>
              </w:tblGridChange>
            </w:tblGrid>
            <w:tr w:rsidR="00F7567B" w:rsidRPr="00DC29B7" w14:paraId="2516CA45" w14:textId="77777777" w:rsidTr="006613B3">
              <w:trPr>
                <w:trHeight w:val="86"/>
                <w:jc w:val="center"/>
                <w:del w:id="1711" w:author="Chanda Nxumalo" w:date="2022-09-28T07:03:00Z"/>
              </w:trPr>
              <w:tc>
                <w:tcPr>
                  <w:tcW w:w="1302" w:type="dxa"/>
                  <w:shd w:val="clear" w:color="auto" w:fill="5F0505"/>
                  <w:noWrap/>
                </w:tcPr>
                <w:p w14:paraId="41FE9427" w14:textId="46402A7D" w:rsidR="00F7567B" w:rsidRPr="00FA3295" w:rsidRDefault="00F7567B">
                  <w:pPr>
                    <w:rPr>
                      <w:del w:id="1712" w:author="Chanda Nxumalo" w:date="2022-09-28T07:03:00Z"/>
                      <w:b/>
                      <w:bCs/>
                    </w:rPr>
                  </w:pPr>
                  <w:del w:id="1713" w:author="Chanda Nxumalo" w:date="2022-09-28T07:03:00Z">
                    <w:r>
                      <w:rPr>
                        <w:b/>
                        <w:bCs/>
                      </w:rPr>
                      <w:delText>Month</w:delText>
                    </w:r>
                  </w:del>
                </w:p>
              </w:tc>
              <w:tc>
                <w:tcPr>
                  <w:tcW w:w="4718" w:type="dxa"/>
                  <w:gridSpan w:val="3"/>
                  <w:shd w:val="clear" w:color="auto" w:fill="5F0505"/>
                </w:tcPr>
                <w:p w14:paraId="5E867C26" w14:textId="63D8A60B" w:rsidR="00F7567B" w:rsidRPr="00FA3295" w:rsidRDefault="00F7567B">
                  <w:pPr>
                    <w:jc w:val="center"/>
                    <w:rPr>
                      <w:del w:id="1714" w:author="Chanda Nxumalo" w:date="2022-09-28T07:03:00Z"/>
                      <w:b/>
                      <w:bCs/>
                    </w:rPr>
                  </w:pPr>
                  <w:del w:id="1715" w:author="Chanda Nxumalo" w:date="2022-09-28T07:03:00Z">
                    <w:r w:rsidRPr="00FA3295">
                      <w:rPr>
                        <w:b/>
                        <w:bCs/>
                      </w:rPr>
                      <w:delText xml:space="preserve">Production </w:delText>
                    </w:r>
                    <w:r>
                      <w:rPr>
                        <w:b/>
                        <w:bCs/>
                      </w:rPr>
                      <w:delText>(</w:delText>
                    </w:r>
                    <w:r w:rsidRPr="00FA3295">
                      <w:rPr>
                        <w:b/>
                        <w:bCs/>
                      </w:rPr>
                      <w:delText>kWh</w:delText>
                    </w:r>
                    <w:r>
                      <w:rPr>
                        <w:b/>
                        <w:bCs/>
                      </w:rPr>
                      <w:delText>)</w:delText>
                    </w:r>
                  </w:del>
                </w:p>
              </w:tc>
              <w:tc>
                <w:tcPr>
                  <w:tcW w:w="1519" w:type="dxa"/>
                  <w:vMerge w:val="restart"/>
                  <w:shd w:val="clear" w:color="auto" w:fill="5F0505"/>
                </w:tcPr>
                <w:p w14:paraId="6855B1CB" w14:textId="321939EE" w:rsidR="00F7567B" w:rsidRPr="00FA3295" w:rsidRDefault="00F7567B">
                  <w:pPr>
                    <w:jc w:val="center"/>
                    <w:rPr>
                      <w:del w:id="1716" w:author="Chanda Nxumalo" w:date="2022-09-28T07:03:00Z"/>
                      <w:b/>
                      <w:bCs/>
                    </w:rPr>
                  </w:pPr>
                  <w:ins w:id="1717" w:author="Mutali Nepfumbada" w:date="2022-09-24T04:52:00Z">
                    <w:del w:id="1718" w:author="Chanda Nxumalo" w:date="2022-09-28T07:03:00Z">
                      <w:r>
                        <w:rPr>
                          <w:b/>
                          <w:bCs/>
                        </w:rPr>
                        <w:delText xml:space="preserve">Actual </w:delText>
                      </w:r>
                    </w:del>
                  </w:ins>
                  <w:ins w:id="1719" w:author="Adam Terry" w:date="2022-09-23T18:11:00Z">
                    <w:del w:id="1720" w:author="Chanda Nxumalo" w:date="2022-09-28T07:03:00Z">
                      <w:r w:rsidDel="00CE74EC">
                        <w:rPr>
                          <w:b/>
                          <w:bCs/>
                        </w:rPr>
                        <w:delText>Del</w:delText>
                      </w:r>
                    </w:del>
                  </w:ins>
                  <w:ins w:id="1721" w:author="Adam Terry" w:date="2022-09-23T18:12:00Z">
                    <w:del w:id="1722" w:author="Chanda Nxumalo" w:date="2022-09-28T07:03:00Z">
                      <w:r w:rsidDel="00CE74EC">
                        <w:rPr>
                          <w:b/>
                          <w:bCs/>
                        </w:rPr>
                        <w:delText>ta</w:delText>
                      </w:r>
                      <w:r>
                        <w:rPr>
                          <w:b/>
                          <w:bCs/>
                        </w:rPr>
                        <w:delText>vs</w:delText>
                      </w:r>
                    </w:del>
                  </w:ins>
                  <w:commentRangeStart w:id="1723"/>
                  <w:del w:id="1724" w:author="Chanda Nxumalo" w:date="2022-09-28T07:03:00Z">
                    <w:r w:rsidRPr="00962DBE" w:rsidDel="00BF2385">
                      <w:rPr>
                        <w:b/>
                        <w:bCs/>
                      </w:rPr>
                      <w:delText>Δ</w:delText>
                    </w:r>
                  </w:del>
                  <w:ins w:id="1725" w:author="Adam Terry" w:date="2022-09-23T18:03:00Z">
                    <w:del w:id="1726" w:author="Chanda Nxumalo" w:date="2022-09-28T07:03:00Z">
                      <w:r>
                        <w:rPr>
                          <w:b/>
                          <w:bCs/>
                        </w:rPr>
                        <w:delText xml:space="preserve"> Original Forecast</w:delText>
                      </w:r>
                    </w:del>
                  </w:ins>
                  <w:del w:id="1727" w:author="Chanda Nxumalo" w:date="2022-09-28T07:03:00Z">
                    <w:r w:rsidRPr="00962DBE">
                      <w:rPr>
                        <w:b/>
                        <w:bCs/>
                        <w:lang w:val="en-US"/>
                      </w:rPr>
                      <w:delText xml:space="preserve"> (%)</w:delText>
                    </w:r>
                    <w:commentRangeEnd w:id="1723"/>
                    <w:r w:rsidRPr="00962DBE">
                      <w:rPr>
                        <w:rStyle w:val="CommentReference"/>
                        <w:rFonts w:ascii="Verdana" w:hAnsi="Verdana"/>
                        <w:b/>
                        <w:bCs/>
                        <w:rPrChange w:id="1728" w:author="Mutali Nepfumbada" w:date="2022-09-21T09:05:00Z">
                          <w:rPr>
                            <w:rStyle w:val="CommentReference"/>
                            <w:rFonts w:ascii="Verdana" w:hAnsi="Verdana"/>
                          </w:rPr>
                        </w:rPrChange>
                      </w:rPr>
                      <w:commentReference w:id="1723"/>
                    </w:r>
                  </w:del>
                </w:p>
              </w:tc>
              <w:tc>
                <w:tcPr>
                  <w:tcW w:w="1877" w:type="dxa"/>
                  <w:vMerge w:val="restart"/>
                  <w:shd w:val="clear" w:color="auto" w:fill="5F0505"/>
                </w:tcPr>
                <w:p w14:paraId="3A92997B" w14:textId="29AF021B" w:rsidR="00F7567B" w:rsidRPr="00FA3295" w:rsidRDefault="00F7567B">
                  <w:pPr>
                    <w:jc w:val="center"/>
                    <w:rPr>
                      <w:del w:id="1730" w:author="Chanda Nxumalo" w:date="2022-09-28T07:03:00Z"/>
                      <w:b/>
                      <w:bCs/>
                    </w:rPr>
                  </w:pPr>
                  <w:del w:id="1731" w:author="Chanda Nxumalo" w:date="2022-09-28T07:03:00Z">
                    <w:r w:rsidRPr="0025667A">
                      <w:rPr>
                        <w:b/>
                        <w:bCs/>
                      </w:rPr>
                      <w:delText>Actual vs Weather Adjusted Forecast (%)</w:delText>
                    </w:r>
                  </w:del>
                </w:p>
              </w:tc>
            </w:tr>
            <w:tr w:rsidR="00F7567B" w:rsidRPr="00DC29B7" w14:paraId="2DFFCDD0" w14:textId="77777777" w:rsidTr="006613B3">
              <w:trPr>
                <w:trHeight w:val="86"/>
                <w:jc w:val="center"/>
                <w:del w:id="1732" w:author="Chanda Nxumalo" w:date="2022-09-28T07:03:00Z"/>
              </w:trPr>
              <w:tc>
                <w:tcPr>
                  <w:tcW w:w="1302" w:type="dxa"/>
                  <w:shd w:val="clear" w:color="auto" w:fill="5F0505"/>
                  <w:noWrap/>
                </w:tcPr>
                <w:p w14:paraId="765A7096" w14:textId="5C3B36BB" w:rsidR="00F7567B" w:rsidRPr="00977093" w:rsidRDefault="00F7567B">
                  <w:pPr>
                    <w:rPr>
                      <w:del w:id="1733" w:author="Chanda Nxumalo" w:date="2022-09-28T07:03:00Z"/>
                      <w:b/>
                      <w:lang w:val="en-US"/>
                    </w:rPr>
                  </w:pPr>
                </w:p>
              </w:tc>
              <w:tc>
                <w:tcPr>
                  <w:tcW w:w="1646" w:type="dxa"/>
                  <w:shd w:val="clear" w:color="auto" w:fill="5F0505"/>
                  <w:noWrap/>
                </w:tcPr>
                <w:p w14:paraId="069E1B30" w14:textId="759E44EB" w:rsidR="00F7567B" w:rsidRPr="00FA3295" w:rsidRDefault="00F7567B">
                  <w:pPr>
                    <w:jc w:val="center"/>
                    <w:rPr>
                      <w:del w:id="1734" w:author="Chanda Nxumalo" w:date="2022-09-28T07:03:00Z"/>
                      <w:b/>
                      <w:bCs/>
                      <w:lang w:val="en-US"/>
                    </w:rPr>
                  </w:pPr>
                  <w:ins w:id="1735" w:author="Adam Terry" w:date="2022-09-23T18:04:00Z">
                    <w:del w:id="1736" w:author="Chanda Nxumalo" w:date="2022-09-28T07:03:00Z">
                      <w:r>
                        <w:rPr>
                          <w:b/>
                          <w:bCs/>
                          <w:lang w:val="en-US"/>
                        </w:rPr>
                        <w:delText>Original Forecast</w:delText>
                      </w:r>
                    </w:del>
                  </w:ins>
                </w:p>
              </w:tc>
              <w:tc>
                <w:tcPr>
                  <w:tcW w:w="1530" w:type="dxa"/>
                  <w:shd w:val="clear" w:color="auto" w:fill="5F0505"/>
                  <w:noWrap/>
                </w:tcPr>
                <w:p w14:paraId="7A85BB1A" w14:textId="1A8306E1" w:rsidR="00F7567B" w:rsidRPr="00FA3295" w:rsidRDefault="00F7567B">
                  <w:pPr>
                    <w:jc w:val="center"/>
                    <w:rPr>
                      <w:del w:id="1737" w:author="Chanda Nxumalo" w:date="2022-09-28T07:03:00Z"/>
                      <w:b/>
                      <w:bCs/>
                      <w:lang w:val="en-US"/>
                    </w:rPr>
                  </w:pPr>
                  <w:commentRangeStart w:id="1738"/>
                  <w:ins w:id="1739" w:author="Adam Terry" w:date="2022-09-23T18:03:00Z">
                    <w:del w:id="1740" w:author="Chanda Nxumalo" w:date="2022-09-28T07:03:00Z">
                      <w:r w:rsidRPr="00962DBE">
                        <w:rPr>
                          <w:b/>
                          <w:bCs/>
                        </w:rPr>
                        <w:delText>W</w:delText>
                      </w:r>
                      <w:commentRangeEnd w:id="1738"/>
                      <w:r>
                        <w:rPr>
                          <w:rStyle w:val="CommentReference"/>
                          <w:rFonts w:ascii="Verdana" w:hAnsi="Verdana"/>
                        </w:rPr>
                        <w:commentReference w:id="1738"/>
                      </w:r>
                    </w:del>
                  </w:ins>
                  <w:ins w:id="1741" w:author="Adam Terry" w:date="2022-09-23T18:04:00Z">
                    <w:del w:id="1742" w:author="Chanda Nxumalo" w:date="2022-09-28T07:03:00Z">
                      <w:r>
                        <w:rPr>
                          <w:b/>
                          <w:bCs/>
                        </w:rPr>
                        <w:delText>eather Adjusted Forecast</w:delText>
                      </w:r>
                    </w:del>
                  </w:ins>
                </w:p>
              </w:tc>
              <w:tc>
                <w:tcPr>
                  <w:tcW w:w="1542" w:type="dxa"/>
                  <w:shd w:val="clear" w:color="auto" w:fill="5F0505"/>
                  <w:noWrap/>
                </w:tcPr>
                <w:p w14:paraId="7767DD43" w14:textId="1ED130D9" w:rsidR="00F7567B" w:rsidRPr="00FA3295" w:rsidRDefault="00F7567B">
                  <w:pPr>
                    <w:jc w:val="center"/>
                    <w:rPr>
                      <w:del w:id="1743" w:author="Chanda Nxumalo" w:date="2022-09-28T07:03:00Z"/>
                      <w:b/>
                      <w:bCs/>
                      <w:lang w:val="en-US"/>
                    </w:rPr>
                  </w:pPr>
                  <w:commentRangeStart w:id="1744"/>
                  <w:del w:id="1745" w:author="Chanda Nxumalo" w:date="2022-09-28T07:03:00Z">
                    <w:r w:rsidRPr="00962DBE">
                      <w:rPr>
                        <w:b/>
                        <w:bCs/>
                        <w:lang w:val="en-US"/>
                      </w:rPr>
                      <w:delText>A</w:delText>
                    </w:r>
                    <w:commentRangeEnd w:id="1744"/>
                    <w:r>
                      <w:rPr>
                        <w:rStyle w:val="CommentReference"/>
                        <w:rFonts w:ascii="Verdana" w:hAnsi="Verdana"/>
                      </w:rPr>
                      <w:commentReference w:id="1744"/>
                    </w:r>
                  </w:del>
                  <w:ins w:id="1746" w:author="Adam Terry" w:date="2022-09-23T18:04:00Z">
                    <w:del w:id="1747" w:author="Chanda Nxumalo" w:date="2022-09-28T07:03:00Z">
                      <w:r>
                        <w:rPr>
                          <w:b/>
                          <w:bCs/>
                          <w:lang w:val="en-US"/>
                        </w:rPr>
                        <w:delText>ctual Production</w:delText>
                      </w:r>
                    </w:del>
                  </w:ins>
                </w:p>
              </w:tc>
              <w:tc>
                <w:tcPr>
                  <w:tcW w:w="1519" w:type="dxa"/>
                  <w:vMerge/>
                  <w:shd w:val="clear" w:color="auto" w:fill="5F0505"/>
                </w:tcPr>
                <w:p w14:paraId="66A04740" w14:textId="5A4BB1F9" w:rsidR="00F7567B" w:rsidRPr="00FA3295" w:rsidRDefault="00F7567B">
                  <w:pPr>
                    <w:jc w:val="center"/>
                    <w:rPr>
                      <w:del w:id="1748" w:author="Chanda Nxumalo" w:date="2022-09-28T07:03:00Z"/>
                      <w:b/>
                      <w:bCs/>
                    </w:rPr>
                  </w:pPr>
                </w:p>
              </w:tc>
              <w:tc>
                <w:tcPr>
                  <w:tcW w:w="1877" w:type="dxa"/>
                  <w:vMerge/>
                  <w:shd w:val="clear" w:color="auto" w:fill="5F0505"/>
                </w:tcPr>
                <w:p w14:paraId="2DDA6274" w14:textId="24F77FB1" w:rsidR="00F7567B" w:rsidRPr="00FA3295" w:rsidRDefault="00F7567B">
                  <w:pPr>
                    <w:jc w:val="center"/>
                    <w:rPr>
                      <w:del w:id="1749" w:author="Chanda Nxumalo" w:date="2022-09-28T07:03:00Z"/>
                      <w:b/>
                      <w:bCs/>
                    </w:rPr>
                  </w:pPr>
                </w:p>
              </w:tc>
            </w:tr>
            <w:tr w:rsidR="00F7567B" w:rsidRPr="00DC29B7" w14:paraId="5114DF94" w14:textId="77777777" w:rsidTr="006613B3">
              <w:trPr>
                <w:trHeight w:val="224"/>
                <w:jc w:val="center"/>
                <w:del w:id="1750" w:author="Chanda Nxumalo" w:date="2022-09-28T06:49:00Z"/>
              </w:trPr>
              <w:tc>
                <w:tcPr>
                  <w:tcW w:w="1302" w:type="dxa"/>
                  <w:noWrap/>
                </w:tcPr>
                <w:p w14:paraId="49877DF4" w14:textId="5710A573" w:rsidR="00F7567B" w:rsidRPr="00DC29B7" w:rsidRDefault="00F7567B" w:rsidP="00F7567B">
                  <w:pPr>
                    <w:jc w:val="both"/>
                    <w:rPr>
                      <w:del w:id="1751" w:author="Chanda Nxumalo" w:date="2022-09-28T06:49:00Z"/>
                      <w:bCs/>
                      <w:lang w:val="en-US"/>
                    </w:rPr>
                  </w:pPr>
                  <w:del w:id="1752" w:author="Chanda Nxumalo" w:date="2022-09-28T06:49:00Z">
                    <w:r w:rsidRPr="00DC29B7">
                      <w:rPr>
                        <w:bCs/>
                        <w:lang w:val="en-US"/>
                      </w:rPr>
                      <w:delText>Oct 21</w:delText>
                    </w:r>
                  </w:del>
                </w:p>
              </w:tc>
              <w:tc>
                <w:tcPr>
                  <w:tcW w:w="1646" w:type="dxa"/>
                  <w:noWrap/>
                </w:tcPr>
                <w:p w14:paraId="6DF7C7DD" w14:textId="307F65A1" w:rsidR="00F7567B" w:rsidRPr="00DC29B7" w:rsidRDefault="00F7567B" w:rsidP="00F7567B">
                  <w:pPr>
                    <w:jc w:val="center"/>
                    <w:rPr>
                      <w:del w:id="1753" w:author="Chanda Nxumalo" w:date="2022-09-28T06:49:00Z"/>
                      <w:bCs/>
                      <w:lang w:val="en-US"/>
                    </w:rPr>
                  </w:pPr>
                  <w:del w:id="1754" w:author="Chanda Nxumalo" w:date="2022-09-28T06:49:00Z">
                    <w:r w:rsidRPr="00742B12">
                      <w:delText>-</w:delText>
                    </w:r>
                  </w:del>
                </w:p>
              </w:tc>
              <w:tc>
                <w:tcPr>
                  <w:tcW w:w="1530" w:type="dxa"/>
                  <w:noWrap/>
                </w:tcPr>
                <w:p w14:paraId="55BB5B66" w14:textId="6CC65A87" w:rsidR="00F7567B" w:rsidRPr="00DC29B7" w:rsidRDefault="00F7567B" w:rsidP="00F7567B">
                  <w:pPr>
                    <w:jc w:val="center"/>
                    <w:rPr>
                      <w:del w:id="1755" w:author="Chanda Nxumalo" w:date="2022-09-28T06:49:00Z"/>
                      <w:bCs/>
                      <w:lang w:val="en-US"/>
                    </w:rPr>
                  </w:pPr>
                  <w:del w:id="1756" w:author="Chanda Nxumalo" w:date="2022-09-28T06:49:00Z">
                    <w:r w:rsidRPr="00742B12">
                      <w:delText>-</w:delText>
                    </w:r>
                  </w:del>
                </w:p>
              </w:tc>
              <w:tc>
                <w:tcPr>
                  <w:tcW w:w="1542" w:type="dxa"/>
                  <w:noWrap/>
                </w:tcPr>
                <w:p w14:paraId="0FAE4A79" w14:textId="60FFD3BE" w:rsidR="00F7567B" w:rsidRPr="00DC29B7" w:rsidRDefault="00F7567B" w:rsidP="00F7567B">
                  <w:pPr>
                    <w:jc w:val="center"/>
                    <w:rPr>
                      <w:del w:id="1757" w:author="Chanda Nxumalo" w:date="2022-09-28T06:49:00Z"/>
                      <w:bCs/>
                      <w:lang w:val="en-US"/>
                    </w:rPr>
                  </w:pPr>
                  <w:del w:id="1758" w:author="Chanda Nxumalo" w:date="2022-09-28T06:49:00Z">
                    <w:r w:rsidRPr="00742B12">
                      <w:delText>-</w:delText>
                    </w:r>
                  </w:del>
                </w:p>
              </w:tc>
              <w:tc>
                <w:tcPr>
                  <w:tcW w:w="1519" w:type="dxa"/>
                </w:tcPr>
                <w:p w14:paraId="2C6BC572" w14:textId="10707FEB" w:rsidR="00F7567B" w:rsidRPr="00DC29B7" w:rsidRDefault="00F7567B" w:rsidP="00F7567B">
                  <w:pPr>
                    <w:jc w:val="center"/>
                    <w:rPr>
                      <w:del w:id="1759" w:author="Chanda Nxumalo" w:date="2022-09-28T06:49:00Z"/>
                      <w:bCs/>
                      <w:lang w:val="en-US"/>
                    </w:rPr>
                  </w:pPr>
                  <w:del w:id="1760" w:author="Chanda Nxumalo" w:date="2022-09-28T06:49:00Z">
                    <w:r w:rsidRPr="00742B12">
                      <w:delText>-</w:delText>
                    </w:r>
                  </w:del>
                </w:p>
              </w:tc>
              <w:tc>
                <w:tcPr>
                  <w:tcW w:w="1877" w:type="dxa"/>
                </w:tcPr>
                <w:p w14:paraId="3D8276D0" w14:textId="4E3FFCD3" w:rsidR="00F7567B" w:rsidRPr="00DC29B7" w:rsidRDefault="00F7567B" w:rsidP="00F7567B">
                  <w:pPr>
                    <w:jc w:val="center"/>
                    <w:rPr>
                      <w:del w:id="1761" w:author="Chanda Nxumalo" w:date="2022-09-28T06:49:00Z"/>
                      <w:bCs/>
                      <w:lang w:val="en-US"/>
                    </w:rPr>
                  </w:pPr>
                  <w:del w:id="1762" w:author="Chanda Nxumalo" w:date="2022-09-28T06:49:00Z">
                    <w:r w:rsidRPr="00742B12">
                      <w:delText>-</w:delText>
                    </w:r>
                  </w:del>
                </w:p>
              </w:tc>
            </w:tr>
            <w:tr w:rsidR="00F7567B" w:rsidRPr="00DC29B7" w14:paraId="31342AC7" w14:textId="77777777" w:rsidTr="006613B3">
              <w:trPr>
                <w:trHeight w:val="224"/>
                <w:jc w:val="center"/>
                <w:del w:id="1763" w:author="Chanda Nxumalo" w:date="2022-09-28T06:49:00Z"/>
              </w:trPr>
              <w:tc>
                <w:tcPr>
                  <w:tcW w:w="1302" w:type="dxa"/>
                  <w:noWrap/>
                </w:tcPr>
                <w:p w14:paraId="28D21EB0" w14:textId="364344DA" w:rsidR="00F7567B" w:rsidRPr="00DC29B7" w:rsidRDefault="00F7567B" w:rsidP="00F7567B">
                  <w:pPr>
                    <w:jc w:val="both"/>
                    <w:rPr>
                      <w:del w:id="1764" w:author="Chanda Nxumalo" w:date="2022-09-28T06:49:00Z"/>
                      <w:bCs/>
                      <w:lang w:val="en-US"/>
                    </w:rPr>
                  </w:pPr>
                  <w:del w:id="1765" w:author="Chanda Nxumalo" w:date="2022-09-28T06:49:00Z">
                    <w:r w:rsidRPr="00DC29B7">
                      <w:rPr>
                        <w:bCs/>
                        <w:lang w:val="en-US"/>
                      </w:rPr>
                      <w:delText>Nov 21</w:delText>
                    </w:r>
                  </w:del>
                </w:p>
              </w:tc>
              <w:tc>
                <w:tcPr>
                  <w:tcW w:w="1646" w:type="dxa"/>
                  <w:noWrap/>
                </w:tcPr>
                <w:p w14:paraId="1FF00B53" w14:textId="3C206287" w:rsidR="00F7567B" w:rsidRPr="00DC29B7" w:rsidRDefault="00F7567B" w:rsidP="00F7567B">
                  <w:pPr>
                    <w:jc w:val="center"/>
                    <w:rPr>
                      <w:del w:id="1766" w:author="Chanda Nxumalo" w:date="2022-09-28T06:49:00Z"/>
                      <w:bCs/>
                      <w:lang w:val="en-US"/>
                    </w:rPr>
                  </w:pPr>
                  <w:del w:id="1767" w:author="Chanda Nxumalo" w:date="2022-09-28T06:49:00Z">
                    <w:r w:rsidRPr="00742B12">
                      <w:delText>-</w:delText>
                    </w:r>
                  </w:del>
                </w:p>
              </w:tc>
              <w:tc>
                <w:tcPr>
                  <w:tcW w:w="1530" w:type="dxa"/>
                  <w:noWrap/>
                </w:tcPr>
                <w:p w14:paraId="56EF2A45" w14:textId="1BBB1CB9" w:rsidR="00F7567B" w:rsidRPr="00DC29B7" w:rsidRDefault="00F7567B" w:rsidP="00F7567B">
                  <w:pPr>
                    <w:jc w:val="center"/>
                    <w:rPr>
                      <w:del w:id="1768" w:author="Chanda Nxumalo" w:date="2022-09-28T06:49:00Z"/>
                      <w:bCs/>
                      <w:lang w:val="en-US"/>
                    </w:rPr>
                  </w:pPr>
                  <w:del w:id="1769" w:author="Chanda Nxumalo" w:date="2022-09-28T06:49:00Z">
                    <w:r w:rsidRPr="00742B12">
                      <w:delText>-</w:delText>
                    </w:r>
                  </w:del>
                </w:p>
              </w:tc>
              <w:tc>
                <w:tcPr>
                  <w:tcW w:w="1542" w:type="dxa"/>
                  <w:noWrap/>
                </w:tcPr>
                <w:p w14:paraId="30357EF8" w14:textId="49252435" w:rsidR="00F7567B" w:rsidRPr="00DC29B7" w:rsidRDefault="00F7567B" w:rsidP="00F7567B">
                  <w:pPr>
                    <w:jc w:val="center"/>
                    <w:rPr>
                      <w:del w:id="1770" w:author="Chanda Nxumalo" w:date="2022-09-28T06:49:00Z"/>
                      <w:bCs/>
                      <w:lang w:val="en-US"/>
                    </w:rPr>
                  </w:pPr>
                  <w:del w:id="1771" w:author="Chanda Nxumalo" w:date="2022-09-28T06:49:00Z">
                    <w:r w:rsidRPr="00742B12">
                      <w:delText>-</w:delText>
                    </w:r>
                  </w:del>
                </w:p>
              </w:tc>
              <w:tc>
                <w:tcPr>
                  <w:tcW w:w="1519" w:type="dxa"/>
                </w:tcPr>
                <w:p w14:paraId="0F54CB23" w14:textId="3EB3DF6C" w:rsidR="00F7567B" w:rsidRPr="00DC29B7" w:rsidRDefault="00F7567B" w:rsidP="00F7567B">
                  <w:pPr>
                    <w:jc w:val="center"/>
                    <w:rPr>
                      <w:del w:id="1772" w:author="Chanda Nxumalo" w:date="2022-09-28T06:49:00Z"/>
                      <w:bCs/>
                      <w:lang w:val="en-US"/>
                    </w:rPr>
                  </w:pPr>
                  <w:del w:id="1773" w:author="Chanda Nxumalo" w:date="2022-09-28T06:49:00Z">
                    <w:r w:rsidRPr="00742B12">
                      <w:delText>-</w:delText>
                    </w:r>
                  </w:del>
                </w:p>
              </w:tc>
              <w:tc>
                <w:tcPr>
                  <w:tcW w:w="1877" w:type="dxa"/>
                </w:tcPr>
                <w:p w14:paraId="4301A56D" w14:textId="2E082CF8" w:rsidR="00F7567B" w:rsidRPr="00DC29B7" w:rsidRDefault="00F7567B" w:rsidP="00F7567B">
                  <w:pPr>
                    <w:jc w:val="center"/>
                    <w:rPr>
                      <w:del w:id="1774" w:author="Chanda Nxumalo" w:date="2022-09-28T06:49:00Z"/>
                      <w:bCs/>
                      <w:lang w:val="en-US"/>
                    </w:rPr>
                  </w:pPr>
                  <w:del w:id="1775" w:author="Chanda Nxumalo" w:date="2022-09-28T06:49:00Z">
                    <w:r w:rsidRPr="00742B12">
                      <w:delText>-</w:delText>
                    </w:r>
                  </w:del>
                </w:p>
              </w:tc>
            </w:tr>
            <w:tr w:rsidR="00F7567B" w:rsidRPr="00DC29B7" w14:paraId="17AC9DFC" w14:textId="77777777" w:rsidTr="006613B3">
              <w:trPr>
                <w:trHeight w:val="224"/>
                <w:jc w:val="center"/>
                <w:del w:id="1776" w:author="Chanda Nxumalo" w:date="2022-09-28T06:49:00Z"/>
              </w:trPr>
              <w:tc>
                <w:tcPr>
                  <w:tcW w:w="1302" w:type="dxa"/>
                  <w:noWrap/>
                </w:tcPr>
                <w:p w14:paraId="3959E883" w14:textId="3C3F6245" w:rsidR="00F7567B" w:rsidRPr="00DC29B7" w:rsidRDefault="00F7567B" w:rsidP="00F7567B">
                  <w:pPr>
                    <w:jc w:val="both"/>
                    <w:rPr>
                      <w:del w:id="1777" w:author="Chanda Nxumalo" w:date="2022-09-28T06:49:00Z"/>
                      <w:bCs/>
                      <w:lang w:val="en-US"/>
                    </w:rPr>
                  </w:pPr>
                  <w:del w:id="1778" w:author="Chanda Nxumalo" w:date="2022-09-28T06:49:00Z">
                    <w:r w:rsidRPr="00DC29B7">
                      <w:rPr>
                        <w:bCs/>
                        <w:lang w:val="en-US"/>
                      </w:rPr>
                      <w:delText>Dec 21</w:delText>
                    </w:r>
                  </w:del>
                </w:p>
              </w:tc>
              <w:tc>
                <w:tcPr>
                  <w:tcW w:w="1646" w:type="dxa"/>
                  <w:noWrap/>
                </w:tcPr>
                <w:p w14:paraId="4939C9B9" w14:textId="1C8644B0" w:rsidR="00F7567B" w:rsidRPr="00DC29B7" w:rsidRDefault="00F7567B" w:rsidP="00F7567B">
                  <w:pPr>
                    <w:jc w:val="center"/>
                    <w:rPr>
                      <w:del w:id="1779" w:author="Chanda Nxumalo" w:date="2022-09-28T06:49:00Z"/>
                      <w:bCs/>
                      <w:lang w:val="en-US"/>
                    </w:rPr>
                  </w:pPr>
                  <w:del w:id="1780" w:author="Chanda Nxumalo" w:date="2022-09-28T06:49:00Z">
                    <w:r w:rsidRPr="00742B12">
                      <w:delText>-</w:delText>
                    </w:r>
                  </w:del>
                </w:p>
              </w:tc>
              <w:tc>
                <w:tcPr>
                  <w:tcW w:w="1530" w:type="dxa"/>
                  <w:noWrap/>
                </w:tcPr>
                <w:p w14:paraId="48FC99C5" w14:textId="06A62059" w:rsidR="00F7567B" w:rsidRPr="00DC29B7" w:rsidRDefault="00F7567B" w:rsidP="00F7567B">
                  <w:pPr>
                    <w:jc w:val="center"/>
                    <w:rPr>
                      <w:del w:id="1781" w:author="Chanda Nxumalo" w:date="2022-09-28T06:49:00Z"/>
                      <w:bCs/>
                      <w:lang w:val="en-US"/>
                    </w:rPr>
                  </w:pPr>
                  <w:del w:id="1782" w:author="Chanda Nxumalo" w:date="2022-09-28T06:49:00Z">
                    <w:r w:rsidRPr="00742B12">
                      <w:delText>-</w:delText>
                    </w:r>
                  </w:del>
                </w:p>
              </w:tc>
              <w:tc>
                <w:tcPr>
                  <w:tcW w:w="1542" w:type="dxa"/>
                  <w:noWrap/>
                </w:tcPr>
                <w:p w14:paraId="1DA3F30F" w14:textId="0EC41ED9" w:rsidR="00F7567B" w:rsidRPr="00DC29B7" w:rsidRDefault="00F7567B" w:rsidP="00F7567B">
                  <w:pPr>
                    <w:jc w:val="center"/>
                    <w:rPr>
                      <w:del w:id="1783" w:author="Chanda Nxumalo" w:date="2022-09-28T06:49:00Z"/>
                      <w:bCs/>
                      <w:lang w:val="en-US"/>
                    </w:rPr>
                  </w:pPr>
                  <w:del w:id="1784" w:author="Chanda Nxumalo" w:date="2022-09-28T06:49:00Z">
                    <w:r w:rsidRPr="00742B12">
                      <w:delText>-</w:delText>
                    </w:r>
                  </w:del>
                </w:p>
              </w:tc>
              <w:tc>
                <w:tcPr>
                  <w:tcW w:w="1519" w:type="dxa"/>
                </w:tcPr>
                <w:p w14:paraId="35B04DC8" w14:textId="779B0FFA" w:rsidR="00F7567B" w:rsidRPr="00DC29B7" w:rsidRDefault="00F7567B" w:rsidP="00F7567B">
                  <w:pPr>
                    <w:jc w:val="center"/>
                    <w:rPr>
                      <w:del w:id="1785" w:author="Chanda Nxumalo" w:date="2022-09-28T06:49:00Z"/>
                      <w:bCs/>
                      <w:lang w:val="en-US"/>
                    </w:rPr>
                  </w:pPr>
                  <w:del w:id="1786" w:author="Chanda Nxumalo" w:date="2022-09-28T06:49:00Z">
                    <w:r w:rsidRPr="00742B12">
                      <w:delText>-</w:delText>
                    </w:r>
                  </w:del>
                </w:p>
              </w:tc>
              <w:tc>
                <w:tcPr>
                  <w:tcW w:w="1877" w:type="dxa"/>
                </w:tcPr>
                <w:p w14:paraId="47A4C87F" w14:textId="0C662ACC" w:rsidR="00F7567B" w:rsidRPr="00DC29B7" w:rsidRDefault="00F7567B" w:rsidP="00F7567B">
                  <w:pPr>
                    <w:jc w:val="center"/>
                    <w:rPr>
                      <w:del w:id="1787" w:author="Chanda Nxumalo" w:date="2022-09-28T06:49:00Z"/>
                      <w:bCs/>
                      <w:lang w:val="en-US"/>
                    </w:rPr>
                  </w:pPr>
                  <w:del w:id="1788" w:author="Chanda Nxumalo" w:date="2022-09-28T06:49:00Z">
                    <w:r w:rsidRPr="00742B12">
                      <w:delText>-</w:delText>
                    </w:r>
                  </w:del>
                </w:p>
              </w:tc>
            </w:tr>
            <w:tr w:rsidR="00F7567B" w:rsidRPr="00DC29B7" w14:paraId="3694B309" w14:textId="77777777" w:rsidTr="006613B3">
              <w:trPr>
                <w:trHeight w:val="224"/>
                <w:jc w:val="center"/>
                <w:del w:id="1789" w:author="Chanda Nxumalo" w:date="2022-09-28T06:49:00Z"/>
              </w:trPr>
              <w:tc>
                <w:tcPr>
                  <w:tcW w:w="1302" w:type="dxa"/>
                  <w:noWrap/>
                </w:tcPr>
                <w:p w14:paraId="54358AF6" w14:textId="7D6D9241" w:rsidR="00F7567B" w:rsidRPr="00DC29B7" w:rsidRDefault="00F7567B" w:rsidP="00F7567B">
                  <w:pPr>
                    <w:jc w:val="both"/>
                    <w:rPr>
                      <w:del w:id="1790" w:author="Chanda Nxumalo" w:date="2022-09-28T06:49:00Z"/>
                      <w:bCs/>
                      <w:lang w:val="en-US"/>
                    </w:rPr>
                  </w:pPr>
                  <w:del w:id="1791" w:author="Chanda Nxumalo" w:date="2022-09-28T06:49:00Z">
                    <w:r w:rsidRPr="00DC29B7">
                      <w:rPr>
                        <w:bCs/>
                        <w:lang w:val="en-US"/>
                      </w:rPr>
                      <w:delText>Jan 22</w:delText>
                    </w:r>
                  </w:del>
                </w:p>
              </w:tc>
              <w:tc>
                <w:tcPr>
                  <w:tcW w:w="1646" w:type="dxa"/>
                  <w:noWrap/>
                </w:tcPr>
                <w:p w14:paraId="2520E4F9" w14:textId="204E6EAD" w:rsidR="00F7567B" w:rsidRPr="00DC29B7" w:rsidRDefault="00F7567B" w:rsidP="00F7567B">
                  <w:pPr>
                    <w:jc w:val="center"/>
                    <w:rPr>
                      <w:del w:id="1792" w:author="Chanda Nxumalo" w:date="2022-09-28T06:49:00Z"/>
                      <w:bCs/>
                      <w:lang w:val="en-US"/>
                    </w:rPr>
                  </w:pPr>
                  <w:del w:id="1793" w:author="Chanda Nxumalo" w:date="2022-09-28T06:49:00Z">
                    <w:r w:rsidRPr="00742B12">
                      <w:delText>-</w:delText>
                    </w:r>
                  </w:del>
                </w:p>
              </w:tc>
              <w:tc>
                <w:tcPr>
                  <w:tcW w:w="1530" w:type="dxa"/>
                  <w:noWrap/>
                </w:tcPr>
                <w:p w14:paraId="79FCE39E" w14:textId="0BA8B472" w:rsidR="00F7567B" w:rsidRPr="00DC29B7" w:rsidRDefault="00F7567B" w:rsidP="00F7567B">
                  <w:pPr>
                    <w:jc w:val="center"/>
                    <w:rPr>
                      <w:del w:id="1794" w:author="Chanda Nxumalo" w:date="2022-09-28T06:49:00Z"/>
                      <w:bCs/>
                      <w:lang w:val="en-US"/>
                    </w:rPr>
                  </w:pPr>
                  <w:del w:id="1795" w:author="Chanda Nxumalo" w:date="2022-09-28T06:49:00Z">
                    <w:r w:rsidRPr="00742B12">
                      <w:delText>-</w:delText>
                    </w:r>
                  </w:del>
                </w:p>
              </w:tc>
              <w:tc>
                <w:tcPr>
                  <w:tcW w:w="1542" w:type="dxa"/>
                  <w:noWrap/>
                </w:tcPr>
                <w:p w14:paraId="75B52951" w14:textId="642354CE" w:rsidR="00F7567B" w:rsidRPr="00DC29B7" w:rsidRDefault="00F7567B" w:rsidP="00F7567B">
                  <w:pPr>
                    <w:jc w:val="center"/>
                    <w:rPr>
                      <w:del w:id="1796" w:author="Chanda Nxumalo" w:date="2022-09-28T06:49:00Z"/>
                      <w:bCs/>
                      <w:lang w:val="en-US"/>
                    </w:rPr>
                  </w:pPr>
                  <w:del w:id="1797" w:author="Chanda Nxumalo" w:date="2022-09-28T06:49:00Z">
                    <w:r w:rsidRPr="00742B12">
                      <w:delText>-</w:delText>
                    </w:r>
                  </w:del>
                </w:p>
              </w:tc>
              <w:tc>
                <w:tcPr>
                  <w:tcW w:w="1519" w:type="dxa"/>
                </w:tcPr>
                <w:p w14:paraId="41FF119F" w14:textId="5A0DB404" w:rsidR="00F7567B" w:rsidRPr="00DC29B7" w:rsidRDefault="00F7567B" w:rsidP="00F7567B">
                  <w:pPr>
                    <w:jc w:val="center"/>
                    <w:rPr>
                      <w:del w:id="1798" w:author="Chanda Nxumalo" w:date="2022-09-28T06:49:00Z"/>
                      <w:bCs/>
                      <w:lang w:val="en-US"/>
                    </w:rPr>
                  </w:pPr>
                  <w:del w:id="1799" w:author="Chanda Nxumalo" w:date="2022-09-28T06:49:00Z">
                    <w:r w:rsidRPr="00742B12">
                      <w:delText>-</w:delText>
                    </w:r>
                  </w:del>
                </w:p>
              </w:tc>
              <w:tc>
                <w:tcPr>
                  <w:tcW w:w="1877" w:type="dxa"/>
                </w:tcPr>
                <w:p w14:paraId="7153CAB7" w14:textId="0E681644" w:rsidR="00F7567B" w:rsidRPr="00DC29B7" w:rsidRDefault="00F7567B" w:rsidP="00F7567B">
                  <w:pPr>
                    <w:jc w:val="center"/>
                    <w:rPr>
                      <w:del w:id="1800" w:author="Chanda Nxumalo" w:date="2022-09-28T06:49:00Z"/>
                      <w:bCs/>
                      <w:lang w:val="en-US"/>
                    </w:rPr>
                  </w:pPr>
                  <w:del w:id="1801" w:author="Chanda Nxumalo" w:date="2022-09-28T06:49:00Z">
                    <w:r w:rsidRPr="00742B12">
                      <w:delText>-</w:delText>
                    </w:r>
                  </w:del>
                </w:p>
              </w:tc>
            </w:tr>
            <w:tr w:rsidR="00F7567B" w:rsidRPr="00DC29B7" w14:paraId="5B9A5178" w14:textId="77777777" w:rsidTr="001025B4">
              <w:tblPrEx>
                <w:tblW w:w="9416" w:type="dxa"/>
                <w:jc w:val="center"/>
                <w:tblPrExChange w:id="1802" w:author="Chanda Nxumalo" w:date="2022-09-28T07:33:00Z">
                  <w:tblPrEx>
                    <w:tblW w:w="9416" w:type="dxa"/>
                    <w:jc w:val="center"/>
                  </w:tblPrEx>
                </w:tblPrExChange>
              </w:tblPrEx>
              <w:trPr>
                <w:trHeight w:val="71"/>
                <w:jc w:val="center"/>
                <w:del w:id="1803" w:author="Chanda Nxumalo" w:date="2022-09-28T06:49:00Z"/>
                <w:trPrChange w:id="1804" w:author="Chanda Nxumalo" w:date="2022-09-28T07:33:00Z">
                  <w:trPr>
                    <w:trHeight w:val="224"/>
                    <w:jc w:val="center"/>
                  </w:trPr>
                </w:trPrChange>
              </w:trPr>
              <w:tc>
                <w:tcPr>
                  <w:tcW w:w="1302" w:type="dxa"/>
                  <w:noWrap/>
                  <w:tcPrChange w:id="1805" w:author="Chanda Nxumalo" w:date="2022-09-28T07:33:00Z">
                    <w:tcPr>
                      <w:tcW w:w="1302" w:type="dxa"/>
                      <w:noWrap/>
                    </w:tcPr>
                  </w:tcPrChange>
                </w:tcPr>
                <w:p w14:paraId="01A5311F" w14:textId="6CF22003" w:rsidR="00F7567B" w:rsidRPr="00DC29B7" w:rsidRDefault="00F7567B" w:rsidP="00F7567B">
                  <w:pPr>
                    <w:jc w:val="both"/>
                    <w:rPr>
                      <w:del w:id="1806" w:author="Chanda Nxumalo" w:date="2022-09-28T06:49:00Z"/>
                      <w:bCs/>
                      <w:lang w:val="en-US"/>
                    </w:rPr>
                  </w:pPr>
                  <w:del w:id="1807" w:author="Chanda Nxumalo" w:date="2022-09-28T06:49:00Z">
                    <w:r w:rsidRPr="00DC29B7">
                      <w:rPr>
                        <w:bCs/>
                        <w:lang w:val="en-US"/>
                      </w:rPr>
                      <w:delText>Feb 22</w:delText>
                    </w:r>
                  </w:del>
                </w:p>
              </w:tc>
              <w:tc>
                <w:tcPr>
                  <w:tcW w:w="1646" w:type="dxa"/>
                  <w:noWrap/>
                  <w:tcPrChange w:id="1808" w:author="Chanda Nxumalo" w:date="2022-09-28T07:33:00Z">
                    <w:tcPr>
                      <w:tcW w:w="1646" w:type="dxa"/>
                      <w:noWrap/>
                    </w:tcPr>
                  </w:tcPrChange>
                </w:tcPr>
                <w:p w14:paraId="395A255D" w14:textId="19C51633" w:rsidR="00F7567B" w:rsidRPr="00DC29B7" w:rsidRDefault="00F7567B" w:rsidP="00F7567B">
                  <w:pPr>
                    <w:jc w:val="center"/>
                    <w:rPr>
                      <w:del w:id="1809" w:author="Chanda Nxumalo" w:date="2022-09-28T06:49:00Z"/>
                      <w:bCs/>
                      <w:lang w:val="en-US"/>
                    </w:rPr>
                  </w:pPr>
                  <w:del w:id="1810" w:author="Chanda Nxumalo" w:date="2022-09-28T06:49:00Z">
                    <w:r w:rsidRPr="00742B12">
                      <w:delText>-</w:delText>
                    </w:r>
                  </w:del>
                </w:p>
              </w:tc>
              <w:tc>
                <w:tcPr>
                  <w:tcW w:w="1530" w:type="dxa"/>
                  <w:noWrap/>
                  <w:tcPrChange w:id="1811" w:author="Chanda Nxumalo" w:date="2022-09-28T07:33:00Z">
                    <w:tcPr>
                      <w:tcW w:w="1530" w:type="dxa"/>
                      <w:noWrap/>
                    </w:tcPr>
                  </w:tcPrChange>
                </w:tcPr>
                <w:p w14:paraId="525835FB" w14:textId="2020B7A5" w:rsidR="00F7567B" w:rsidRPr="00DC29B7" w:rsidRDefault="00F7567B" w:rsidP="00F7567B">
                  <w:pPr>
                    <w:jc w:val="center"/>
                    <w:rPr>
                      <w:del w:id="1812" w:author="Chanda Nxumalo" w:date="2022-09-28T06:49:00Z"/>
                      <w:bCs/>
                      <w:lang w:val="en-US"/>
                    </w:rPr>
                  </w:pPr>
                  <w:del w:id="1813" w:author="Chanda Nxumalo" w:date="2022-09-28T06:49:00Z">
                    <w:r w:rsidRPr="00742B12">
                      <w:delText>-</w:delText>
                    </w:r>
                  </w:del>
                </w:p>
              </w:tc>
              <w:tc>
                <w:tcPr>
                  <w:tcW w:w="1542" w:type="dxa"/>
                  <w:noWrap/>
                  <w:tcPrChange w:id="1814" w:author="Chanda Nxumalo" w:date="2022-09-28T07:33:00Z">
                    <w:tcPr>
                      <w:tcW w:w="1542" w:type="dxa"/>
                      <w:noWrap/>
                    </w:tcPr>
                  </w:tcPrChange>
                </w:tcPr>
                <w:p w14:paraId="1D1BB148" w14:textId="73F55144" w:rsidR="00F7567B" w:rsidRPr="00DC29B7" w:rsidRDefault="00F7567B" w:rsidP="00F7567B">
                  <w:pPr>
                    <w:jc w:val="center"/>
                    <w:rPr>
                      <w:del w:id="1815" w:author="Chanda Nxumalo" w:date="2022-09-28T06:49:00Z"/>
                      <w:bCs/>
                      <w:lang w:val="en-US"/>
                    </w:rPr>
                  </w:pPr>
                  <w:del w:id="1816" w:author="Chanda Nxumalo" w:date="2022-09-28T06:49:00Z">
                    <w:r w:rsidRPr="00742B12">
                      <w:delText>-</w:delText>
                    </w:r>
                  </w:del>
                </w:p>
              </w:tc>
              <w:tc>
                <w:tcPr>
                  <w:tcW w:w="1519" w:type="dxa"/>
                  <w:tcPrChange w:id="1817" w:author="Chanda Nxumalo" w:date="2022-09-28T07:33:00Z">
                    <w:tcPr>
                      <w:tcW w:w="1519" w:type="dxa"/>
                    </w:tcPr>
                  </w:tcPrChange>
                </w:tcPr>
                <w:p w14:paraId="4A6CDB7E" w14:textId="7B7EBB17" w:rsidR="00F7567B" w:rsidRPr="00DC29B7" w:rsidRDefault="00F7567B" w:rsidP="00F7567B">
                  <w:pPr>
                    <w:jc w:val="center"/>
                    <w:rPr>
                      <w:del w:id="1818" w:author="Chanda Nxumalo" w:date="2022-09-28T06:49:00Z"/>
                      <w:bCs/>
                      <w:lang w:val="en-US"/>
                    </w:rPr>
                  </w:pPr>
                  <w:del w:id="1819" w:author="Chanda Nxumalo" w:date="2022-09-28T06:49:00Z">
                    <w:r w:rsidRPr="00742B12">
                      <w:delText>-</w:delText>
                    </w:r>
                  </w:del>
                </w:p>
              </w:tc>
              <w:tc>
                <w:tcPr>
                  <w:tcW w:w="1877" w:type="dxa"/>
                  <w:tcPrChange w:id="1820" w:author="Chanda Nxumalo" w:date="2022-09-28T07:33:00Z">
                    <w:tcPr>
                      <w:tcW w:w="1877" w:type="dxa"/>
                    </w:tcPr>
                  </w:tcPrChange>
                </w:tcPr>
                <w:p w14:paraId="4D2D3D6D" w14:textId="6CB71B59" w:rsidR="00F7567B" w:rsidRPr="00DC29B7" w:rsidRDefault="00F7567B" w:rsidP="00F7567B">
                  <w:pPr>
                    <w:jc w:val="center"/>
                    <w:rPr>
                      <w:del w:id="1821" w:author="Chanda Nxumalo" w:date="2022-09-28T06:49:00Z"/>
                      <w:bCs/>
                      <w:lang w:val="en-US"/>
                    </w:rPr>
                  </w:pPr>
                  <w:del w:id="1822" w:author="Chanda Nxumalo" w:date="2022-09-28T06:49:00Z">
                    <w:r w:rsidRPr="00742B12">
                      <w:delText>-</w:delText>
                    </w:r>
                  </w:del>
                </w:p>
              </w:tc>
            </w:tr>
            <w:tr w:rsidR="00F7567B" w:rsidRPr="00DC29B7" w14:paraId="62322CBE" w14:textId="77777777" w:rsidTr="006613B3">
              <w:trPr>
                <w:trHeight w:val="224"/>
                <w:jc w:val="center"/>
                <w:del w:id="1823" w:author="Chanda Nxumalo" w:date="2022-09-28T06:49:00Z"/>
              </w:trPr>
              <w:tc>
                <w:tcPr>
                  <w:tcW w:w="1302" w:type="dxa"/>
                  <w:noWrap/>
                </w:tcPr>
                <w:p w14:paraId="4A343E63" w14:textId="27681EA7" w:rsidR="00F7567B" w:rsidRPr="00DC29B7" w:rsidRDefault="00F7567B" w:rsidP="00F7567B">
                  <w:pPr>
                    <w:jc w:val="both"/>
                    <w:rPr>
                      <w:del w:id="1824" w:author="Chanda Nxumalo" w:date="2022-09-28T06:49:00Z"/>
                      <w:bCs/>
                      <w:lang w:val="en-US"/>
                    </w:rPr>
                  </w:pPr>
                  <w:del w:id="1825" w:author="Chanda Nxumalo" w:date="2022-09-28T06:49:00Z">
                    <w:r w:rsidRPr="00DC29B7">
                      <w:rPr>
                        <w:bCs/>
                        <w:lang w:val="en-US"/>
                      </w:rPr>
                      <w:delText>Mar 22</w:delText>
                    </w:r>
                  </w:del>
                </w:p>
              </w:tc>
              <w:tc>
                <w:tcPr>
                  <w:tcW w:w="1646" w:type="dxa"/>
                  <w:noWrap/>
                </w:tcPr>
                <w:p w14:paraId="514A34FB" w14:textId="44312721" w:rsidR="00F7567B" w:rsidRPr="00DC29B7" w:rsidRDefault="00F7567B" w:rsidP="00F7567B">
                  <w:pPr>
                    <w:jc w:val="center"/>
                    <w:rPr>
                      <w:del w:id="1826" w:author="Chanda Nxumalo" w:date="2022-09-28T06:49:00Z"/>
                      <w:bCs/>
                      <w:lang w:val="en-US"/>
                    </w:rPr>
                  </w:pPr>
                  <w:del w:id="1827" w:author="Chanda Nxumalo" w:date="2022-09-28T06:49:00Z">
                    <w:r w:rsidRPr="00742B12">
                      <w:delText>-</w:delText>
                    </w:r>
                  </w:del>
                </w:p>
              </w:tc>
              <w:tc>
                <w:tcPr>
                  <w:tcW w:w="1530" w:type="dxa"/>
                  <w:noWrap/>
                </w:tcPr>
                <w:p w14:paraId="26DF52EF" w14:textId="009586CC" w:rsidR="00F7567B" w:rsidRPr="00DC29B7" w:rsidRDefault="00F7567B" w:rsidP="00F7567B">
                  <w:pPr>
                    <w:jc w:val="center"/>
                    <w:rPr>
                      <w:del w:id="1828" w:author="Chanda Nxumalo" w:date="2022-09-28T06:49:00Z"/>
                      <w:bCs/>
                      <w:lang w:val="en-US"/>
                    </w:rPr>
                  </w:pPr>
                  <w:del w:id="1829" w:author="Chanda Nxumalo" w:date="2022-09-28T06:49:00Z">
                    <w:r w:rsidRPr="00742B12">
                      <w:delText>-</w:delText>
                    </w:r>
                  </w:del>
                </w:p>
              </w:tc>
              <w:tc>
                <w:tcPr>
                  <w:tcW w:w="1542" w:type="dxa"/>
                  <w:noWrap/>
                </w:tcPr>
                <w:p w14:paraId="607D54D1" w14:textId="3995D15B" w:rsidR="00F7567B" w:rsidRPr="00DC29B7" w:rsidRDefault="00F7567B" w:rsidP="00F7567B">
                  <w:pPr>
                    <w:jc w:val="center"/>
                    <w:rPr>
                      <w:del w:id="1830" w:author="Chanda Nxumalo" w:date="2022-09-28T06:49:00Z"/>
                      <w:bCs/>
                      <w:lang w:val="en-US"/>
                    </w:rPr>
                  </w:pPr>
                  <w:del w:id="1831" w:author="Chanda Nxumalo" w:date="2022-09-28T06:49:00Z">
                    <w:r w:rsidRPr="00742B12">
                      <w:delText>-</w:delText>
                    </w:r>
                  </w:del>
                </w:p>
              </w:tc>
              <w:tc>
                <w:tcPr>
                  <w:tcW w:w="1519" w:type="dxa"/>
                </w:tcPr>
                <w:p w14:paraId="432BC665" w14:textId="21E69E8D" w:rsidR="00F7567B" w:rsidRPr="00DC29B7" w:rsidRDefault="00F7567B" w:rsidP="00F7567B">
                  <w:pPr>
                    <w:jc w:val="center"/>
                    <w:rPr>
                      <w:del w:id="1832" w:author="Chanda Nxumalo" w:date="2022-09-28T06:49:00Z"/>
                      <w:bCs/>
                      <w:lang w:val="en-US"/>
                    </w:rPr>
                  </w:pPr>
                  <w:del w:id="1833" w:author="Chanda Nxumalo" w:date="2022-09-28T06:49:00Z">
                    <w:r w:rsidRPr="00742B12">
                      <w:delText>-</w:delText>
                    </w:r>
                  </w:del>
                </w:p>
              </w:tc>
              <w:tc>
                <w:tcPr>
                  <w:tcW w:w="1877" w:type="dxa"/>
                </w:tcPr>
                <w:p w14:paraId="0166DCD3" w14:textId="410E9AC4" w:rsidR="00F7567B" w:rsidRPr="00DC29B7" w:rsidRDefault="00F7567B" w:rsidP="00F7567B">
                  <w:pPr>
                    <w:jc w:val="center"/>
                    <w:rPr>
                      <w:del w:id="1834" w:author="Chanda Nxumalo" w:date="2022-09-28T06:49:00Z"/>
                      <w:bCs/>
                      <w:lang w:val="en-US"/>
                    </w:rPr>
                  </w:pPr>
                  <w:del w:id="1835" w:author="Chanda Nxumalo" w:date="2022-09-28T06:49:00Z">
                    <w:r w:rsidRPr="00742B12">
                      <w:delText>-</w:delText>
                    </w:r>
                  </w:del>
                </w:p>
              </w:tc>
            </w:tr>
            <w:tr w:rsidR="00F7567B" w:rsidRPr="00DC29B7" w14:paraId="01A4BBA4" w14:textId="77777777" w:rsidTr="006613B3">
              <w:trPr>
                <w:trHeight w:val="224"/>
                <w:jc w:val="center"/>
                <w:del w:id="1836" w:author="Chanda Nxumalo" w:date="2022-09-28T07:03:00Z"/>
              </w:trPr>
              <w:tc>
                <w:tcPr>
                  <w:tcW w:w="1302" w:type="dxa"/>
                  <w:noWrap/>
                </w:tcPr>
                <w:p w14:paraId="39EB67AA" w14:textId="393D06CC" w:rsidR="00F7567B" w:rsidRPr="00DC29B7" w:rsidRDefault="00F7567B">
                  <w:pPr>
                    <w:jc w:val="both"/>
                    <w:rPr>
                      <w:del w:id="1837" w:author="Chanda Nxumalo" w:date="2022-09-28T07:03:00Z"/>
                      <w:bCs/>
                      <w:lang w:val="en-US"/>
                    </w:rPr>
                  </w:pPr>
                  <w:del w:id="1838" w:author="Chanda Nxumalo" w:date="2022-09-28T07:03:00Z">
                    <w:r w:rsidRPr="00DC29B7">
                      <w:rPr>
                        <w:bCs/>
                        <w:lang w:val="en-US"/>
                      </w:rPr>
                      <w:delText>Apr 22</w:delText>
                    </w:r>
                  </w:del>
                </w:p>
              </w:tc>
              <w:tc>
                <w:tcPr>
                  <w:tcW w:w="1646" w:type="dxa"/>
                  <w:noWrap/>
                </w:tcPr>
                <w:p w14:paraId="16F4C69E" w14:textId="68EED1C4" w:rsidR="00F7567B" w:rsidRPr="00DC29B7" w:rsidRDefault="00F7567B">
                  <w:pPr>
                    <w:jc w:val="center"/>
                    <w:rPr>
                      <w:del w:id="1839" w:author="Chanda Nxumalo" w:date="2022-09-28T07:03:00Z"/>
                      <w:bCs/>
                      <w:lang w:val="en-US"/>
                    </w:rPr>
                  </w:pPr>
                  <w:del w:id="1840" w:author="Chanda Nxumalo" w:date="2022-09-28T07:03:00Z">
                    <w:r w:rsidRPr="00DC29B7">
                      <w:rPr>
                        <w:bCs/>
                        <w:lang w:val="en-US"/>
                      </w:rPr>
                      <w:delText>32408</w:delText>
                    </w:r>
                  </w:del>
                </w:p>
              </w:tc>
              <w:tc>
                <w:tcPr>
                  <w:tcW w:w="1530" w:type="dxa"/>
                  <w:noWrap/>
                </w:tcPr>
                <w:p w14:paraId="4774576A" w14:textId="65CECA6F" w:rsidR="00F7567B" w:rsidRPr="00DC29B7" w:rsidRDefault="00F7567B">
                  <w:pPr>
                    <w:jc w:val="center"/>
                    <w:rPr>
                      <w:del w:id="1841" w:author="Chanda Nxumalo" w:date="2022-09-28T07:03:00Z"/>
                      <w:bCs/>
                      <w:lang w:val="en-US"/>
                    </w:rPr>
                  </w:pPr>
                  <w:del w:id="1842" w:author="Chanda Nxumalo" w:date="2022-09-28T07:03:00Z">
                    <w:r>
                      <w:rPr>
                        <w:bCs/>
                        <w:lang w:val="en-US"/>
                      </w:rPr>
                      <w:delText>32400.0</w:delText>
                    </w:r>
                  </w:del>
                </w:p>
              </w:tc>
              <w:tc>
                <w:tcPr>
                  <w:tcW w:w="1542" w:type="dxa"/>
                  <w:noWrap/>
                </w:tcPr>
                <w:p w14:paraId="554A6A4D" w14:textId="2A390EAF" w:rsidR="00F7567B" w:rsidRPr="00DC29B7" w:rsidRDefault="00F7567B">
                  <w:pPr>
                    <w:jc w:val="center"/>
                    <w:rPr>
                      <w:del w:id="1843" w:author="Chanda Nxumalo" w:date="2022-09-28T07:03:00Z"/>
                      <w:bCs/>
                      <w:lang w:val="en-US"/>
                    </w:rPr>
                  </w:pPr>
                  <w:del w:id="1844" w:author="Chanda Nxumalo" w:date="2022-09-28T07:03:00Z">
                    <w:r w:rsidRPr="00DC29B7">
                      <w:rPr>
                        <w:bCs/>
                        <w:lang w:val="en-US"/>
                      </w:rPr>
                      <w:delText>21644</w:delText>
                    </w:r>
                  </w:del>
                </w:p>
              </w:tc>
              <w:tc>
                <w:tcPr>
                  <w:tcW w:w="1519" w:type="dxa"/>
                </w:tcPr>
                <w:p w14:paraId="22DD0249" w14:textId="7AE6F456" w:rsidR="00F7567B" w:rsidRPr="00F7567B" w:rsidRDefault="00F7567B">
                  <w:pPr>
                    <w:jc w:val="center"/>
                    <w:rPr>
                      <w:del w:id="1845" w:author="Chanda Nxumalo" w:date="2022-09-28T07:03:00Z"/>
                      <w:bCs/>
                      <w:color w:val="FF0000"/>
                      <w:lang w:val="en-US"/>
                    </w:rPr>
                  </w:pPr>
                  <w:del w:id="1846" w:author="Chanda Nxumalo" w:date="2022-09-28T07:03:00Z">
                    <w:r w:rsidRPr="00F7567B">
                      <w:rPr>
                        <w:bCs/>
                        <w:color w:val="FF0000"/>
                        <w:lang w:val="en-US"/>
                      </w:rPr>
                      <w:delText>-33.21</w:delText>
                    </w:r>
                  </w:del>
                </w:p>
              </w:tc>
              <w:tc>
                <w:tcPr>
                  <w:tcW w:w="1877" w:type="dxa"/>
                </w:tcPr>
                <w:p w14:paraId="13AD7D18" w14:textId="5616102A" w:rsidR="00F7567B" w:rsidRPr="00F7567B" w:rsidRDefault="00F7567B">
                  <w:pPr>
                    <w:jc w:val="center"/>
                    <w:rPr>
                      <w:del w:id="1847" w:author="Chanda Nxumalo" w:date="2022-09-28T07:03:00Z"/>
                      <w:bCs/>
                      <w:color w:val="FF0000"/>
                      <w:lang w:val="en-US"/>
                    </w:rPr>
                  </w:pPr>
                  <w:del w:id="1848" w:author="Chanda Nxumalo" w:date="2022-09-28T07:03:00Z">
                    <w:r w:rsidRPr="00F7567B">
                      <w:rPr>
                        <w:bCs/>
                        <w:color w:val="FF0000"/>
                        <w:lang w:val="en-US"/>
                      </w:rPr>
                      <w:delText>-33.2</w:delText>
                    </w:r>
                  </w:del>
                </w:p>
              </w:tc>
            </w:tr>
            <w:tr w:rsidR="00F7567B" w:rsidRPr="00DC29B7" w14:paraId="5DB8DB23" w14:textId="77777777" w:rsidTr="006613B3">
              <w:trPr>
                <w:trHeight w:val="224"/>
                <w:jc w:val="center"/>
                <w:del w:id="1849" w:author="Chanda Nxumalo" w:date="2022-09-28T07:03:00Z"/>
              </w:trPr>
              <w:tc>
                <w:tcPr>
                  <w:tcW w:w="1302" w:type="dxa"/>
                  <w:noWrap/>
                </w:tcPr>
                <w:p w14:paraId="27BF45B7" w14:textId="3EC2E35D" w:rsidR="00F7567B" w:rsidRPr="00DC29B7" w:rsidRDefault="00F7567B">
                  <w:pPr>
                    <w:jc w:val="both"/>
                    <w:rPr>
                      <w:del w:id="1850" w:author="Chanda Nxumalo" w:date="2022-09-28T07:03:00Z"/>
                      <w:bCs/>
                      <w:lang w:val="en-US"/>
                    </w:rPr>
                  </w:pPr>
                  <w:del w:id="1851" w:author="Chanda Nxumalo" w:date="2022-09-28T07:03:00Z">
                    <w:r w:rsidRPr="00DC29B7">
                      <w:rPr>
                        <w:bCs/>
                        <w:lang w:val="en-US"/>
                      </w:rPr>
                      <w:delText>May 22</w:delText>
                    </w:r>
                  </w:del>
                </w:p>
              </w:tc>
              <w:tc>
                <w:tcPr>
                  <w:tcW w:w="1646" w:type="dxa"/>
                  <w:noWrap/>
                </w:tcPr>
                <w:p w14:paraId="6FE24DBA" w14:textId="74370173" w:rsidR="00F7567B" w:rsidRPr="00DC29B7" w:rsidRDefault="00F7567B">
                  <w:pPr>
                    <w:jc w:val="center"/>
                    <w:rPr>
                      <w:del w:id="1852" w:author="Chanda Nxumalo" w:date="2022-09-28T07:03:00Z"/>
                      <w:bCs/>
                      <w:lang w:val="en-US"/>
                    </w:rPr>
                  </w:pPr>
                  <w:del w:id="1853" w:author="Chanda Nxumalo" w:date="2022-09-28T07:03:00Z">
                    <w:r w:rsidRPr="00DC29B7">
                      <w:rPr>
                        <w:bCs/>
                        <w:lang w:val="en-US"/>
                      </w:rPr>
                      <w:delText>32008</w:delText>
                    </w:r>
                  </w:del>
                </w:p>
              </w:tc>
              <w:tc>
                <w:tcPr>
                  <w:tcW w:w="1530" w:type="dxa"/>
                  <w:noWrap/>
                </w:tcPr>
                <w:p w14:paraId="57CCD284" w14:textId="08618F06" w:rsidR="00F7567B" w:rsidRPr="00DC29B7" w:rsidRDefault="00F7567B">
                  <w:pPr>
                    <w:jc w:val="center"/>
                    <w:rPr>
                      <w:del w:id="1854" w:author="Chanda Nxumalo" w:date="2022-09-28T07:03:00Z"/>
                      <w:bCs/>
                      <w:lang w:val="en-US"/>
                    </w:rPr>
                  </w:pPr>
                  <w:del w:id="1855" w:author="Chanda Nxumalo" w:date="2022-09-28T07:03:00Z">
                    <w:r>
                      <w:rPr>
                        <w:bCs/>
                        <w:lang w:val="en-US"/>
                      </w:rPr>
                      <w:delText>31200.0</w:delText>
                    </w:r>
                  </w:del>
                </w:p>
              </w:tc>
              <w:tc>
                <w:tcPr>
                  <w:tcW w:w="1542" w:type="dxa"/>
                  <w:noWrap/>
                </w:tcPr>
                <w:p w14:paraId="67B4F070" w14:textId="42B07B68" w:rsidR="00F7567B" w:rsidRPr="00DC29B7" w:rsidRDefault="00F7567B">
                  <w:pPr>
                    <w:jc w:val="center"/>
                    <w:rPr>
                      <w:del w:id="1856" w:author="Chanda Nxumalo" w:date="2022-09-28T07:03:00Z"/>
                      <w:bCs/>
                      <w:lang w:val="en-US"/>
                    </w:rPr>
                  </w:pPr>
                  <w:del w:id="1857" w:author="Chanda Nxumalo" w:date="2022-09-28T07:03:00Z">
                    <w:r w:rsidRPr="00DC29B7">
                      <w:rPr>
                        <w:bCs/>
                        <w:lang w:val="en-US"/>
                      </w:rPr>
                      <w:delText>28195</w:delText>
                    </w:r>
                  </w:del>
                </w:p>
              </w:tc>
              <w:tc>
                <w:tcPr>
                  <w:tcW w:w="1519" w:type="dxa"/>
                </w:tcPr>
                <w:p w14:paraId="2378D467" w14:textId="19470BF4" w:rsidR="00F7567B" w:rsidRPr="00F7567B" w:rsidRDefault="00F7567B">
                  <w:pPr>
                    <w:jc w:val="center"/>
                    <w:rPr>
                      <w:del w:id="1858" w:author="Chanda Nxumalo" w:date="2022-09-28T07:03:00Z"/>
                      <w:bCs/>
                      <w:color w:val="FF0000"/>
                      <w:lang w:val="en-US"/>
                    </w:rPr>
                  </w:pPr>
                  <w:del w:id="1859" w:author="Chanda Nxumalo" w:date="2022-09-28T07:03:00Z">
                    <w:r w:rsidRPr="00F7567B">
                      <w:rPr>
                        <w:bCs/>
                        <w:color w:val="FF0000"/>
                        <w:lang w:val="en-US"/>
                      </w:rPr>
                      <w:delText>-11.91</w:delText>
                    </w:r>
                  </w:del>
                </w:p>
              </w:tc>
              <w:tc>
                <w:tcPr>
                  <w:tcW w:w="1877" w:type="dxa"/>
                </w:tcPr>
                <w:p w14:paraId="6D79337B" w14:textId="4F5CCBE5" w:rsidR="00F7567B" w:rsidRPr="00F7567B" w:rsidRDefault="00F7567B">
                  <w:pPr>
                    <w:jc w:val="center"/>
                    <w:rPr>
                      <w:del w:id="1860" w:author="Chanda Nxumalo" w:date="2022-09-28T07:03:00Z"/>
                      <w:bCs/>
                      <w:color w:val="FF0000"/>
                      <w:lang w:val="en-US"/>
                    </w:rPr>
                  </w:pPr>
                  <w:del w:id="1861" w:author="Chanda Nxumalo" w:date="2022-09-28T07:03:00Z">
                    <w:r w:rsidRPr="00F7567B">
                      <w:rPr>
                        <w:bCs/>
                        <w:color w:val="FF0000"/>
                        <w:lang w:val="en-US"/>
                      </w:rPr>
                      <w:delText>-9.63</w:delText>
                    </w:r>
                  </w:del>
                </w:p>
              </w:tc>
            </w:tr>
            <w:tr w:rsidR="00F7567B" w:rsidRPr="00DC29B7" w14:paraId="33CAC0CA" w14:textId="77777777" w:rsidTr="006613B3">
              <w:trPr>
                <w:trHeight w:val="224"/>
                <w:jc w:val="center"/>
                <w:del w:id="1862" w:author="Chanda Nxumalo" w:date="2022-09-28T07:03:00Z"/>
              </w:trPr>
              <w:tc>
                <w:tcPr>
                  <w:tcW w:w="1302" w:type="dxa"/>
                  <w:noWrap/>
                </w:tcPr>
                <w:p w14:paraId="17BBA575" w14:textId="20023528" w:rsidR="00F7567B" w:rsidRPr="00DC29B7" w:rsidRDefault="00F7567B">
                  <w:pPr>
                    <w:jc w:val="both"/>
                    <w:rPr>
                      <w:del w:id="1863" w:author="Chanda Nxumalo" w:date="2022-09-28T07:03:00Z"/>
                      <w:bCs/>
                      <w:lang w:val="en-US"/>
                    </w:rPr>
                  </w:pPr>
                  <w:del w:id="1864" w:author="Chanda Nxumalo" w:date="2022-09-28T07:03:00Z">
                    <w:r w:rsidRPr="00DC29B7">
                      <w:rPr>
                        <w:bCs/>
                        <w:lang w:val="en-US"/>
                      </w:rPr>
                      <w:delText>Jun 22</w:delText>
                    </w:r>
                  </w:del>
                </w:p>
              </w:tc>
              <w:tc>
                <w:tcPr>
                  <w:tcW w:w="1646" w:type="dxa"/>
                  <w:noWrap/>
                </w:tcPr>
                <w:p w14:paraId="14C747E2" w14:textId="0922973C" w:rsidR="00F7567B" w:rsidRPr="00DC29B7" w:rsidRDefault="00F7567B">
                  <w:pPr>
                    <w:jc w:val="center"/>
                    <w:rPr>
                      <w:del w:id="1865" w:author="Chanda Nxumalo" w:date="2022-09-28T07:03:00Z"/>
                      <w:bCs/>
                      <w:lang w:val="en-US"/>
                    </w:rPr>
                  </w:pPr>
                  <w:del w:id="1866" w:author="Chanda Nxumalo" w:date="2022-09-28T07:03:00Z">
                    <w:r w:rsidRPr="00DC29B7">
                      <w:rPr>
                        <w:bCs/>
                        <w:lang w:val="en-US"/>
                      </w:rPr>
                      <w:delText>29209</w:delText>
                    </w:r>
                  </w:del>
                </w:p>
              </w:tc>
              <w:tc>
                <w:tcPr>
                  <w:tcW w:w="1530" w:type="dxa"/>
                  <w:noWrap/>
                </w:tcPr>
                <w:p w14:paraId="3C1D5C6E" w14:textId="06CE6308" w:rsidR="00F7567B" w:rsidRPr="00DC29B7" w:rsidRDefault="00F7567B">
                  <w:pPr>
                    <w:jc w:val="center"/>
                    <w:rPr>
                      <w:del w:id="1867" w:author="Chanda Nxumalo" w:date="2022-09-28T07:03:00Z"/>
                      <w:bCs/>
                      <w:lang w:val="en-US"/>
                    </w:rPr>
                  </w:pPr>
                  <w:del w:id="1868" w:author="Chanda Nxumalo" w:date="2022-09-28T07:03:00Z">
                    <w:r>
                      <w:rPr>
                        <w:bCs/>
                        <w:lang w:val="en-US"/>
                      </w:rPr>
                      <w:delText>31300.0</w:delText>
                    </w:r>
                  </w:del>
                </w:p>
              </w:tc>
              <w:tc>
                <w:tcPr>
                  <w:tcW w:w="1542" w:type="dxa"/>
                  <w:noWrap/>
                </w:tcPr>
                <w:p w14:paraId="4D6FABB2" w14:textId="12A2B375" w:rsidR="00F7567B" w:rsidRPr="00DC29B7" w:rsidRDefault="00F7567B">
                  <w:pPr>
                    <w:jc w:val="center"/>
                    <w:rPr>
                      <w:del w:id="1869" w:author="Chanda Nxumalo" w:date="2022-09-28T07:03:00Z"/>
                      <w:bCs/>
                      <w:lang w:val="en-US"/>
                    </w:rPr>
                  </w:pPr>
                  <w:del w:id="1870" w:author="Chanda Nxumalo" w:date="2022-09-28T07:03:00Z">
                    <w:r w:rsidRPr="00DC29B7">
                      <w:rPr>
                        <w:bCs/>
                        <w:lang w:val="en-US"/>
                      </w:rPr>
                      <w:delText>17910</w:delText>
                    </w:r>
                  </w:del>
                </w:p>
              </w:tc>
              <w:tc>
                <w:tcPr>
                  <w:tcW w:w="1519" w:type="dxa"/>
                </w:tcPr>
                <w:p w14:paraId="501AAD4C" w14:textId="425EE01E" w:rsidR="00F7567B" w:rsidRPr="00F7567B" w:rsidRDefault="00F7567B">
                  <w:pPr>
                    <w:jc w:val="center"/>
                    <w:rPr>
                      <w:del w:id="1871" w:author="Chanda Nxumalo" w:date="2022-09-28T07:03:00Z"/>
                      <w:bCs/>
                      <w:color w:val="FF0000"/>
                      <w:lang w:val="en-US"/>
                    </w:rPr>
                  </w:pPr>
                  <w:del w:id="1872" w:author="Chanda Nxumalo" w:date="2022-09-28T07:03:00Z">
                    <w:r w:rsidRPr="00F7567B">
                      <w:rPr>
                        <w:bCs/>
                        <w:color w:val="FF0000"/>
                        <w:lang w:val="en-US"/>
                      </w:rPr>
                      <w:delText>-38.69</w:delText>
                    </w:r>
                  </w:del>
                </w:p>
              </w:tc>
              <w:tc>
                <w:tcPr>
                  <w:tcW w:w="1877" w:type="dxa"/>
                </w:tcPr>
                <w:p w14:paraId="2A770A16" w14:textId="4C415260" w:rsidR="00F7567B" w:rsidRPr="00F7567B" w:rsidRDefault="00F7567B">
                  <w:pPr>
                    <w:jc w:val="center"/>
                    <w:rPr>
                      <w:del w:id="1873" w:author="Chanda Nxumalo" w:date="2022-09-28T07:03:00Z"/>
                      <w:bCs/>
                      <w:color w:val="FF0000"/>
                      <w:lang w:val="en-US"/>
                    </w:rPr>
                  </w:pPr>
                  <w:del w:id="1874" w:author="Chanda Nxumalo" w:date="2022-09-28T07:03:00Z">
                    <w:r w:rsidRPr="00F7567B">
                      <w:rPr>
                        <w:bCs/>
                        <w:color w:val="FF0000"/>
                        <w:lang w:val="en-US"/>
                      </w:rPr>
                      <w:delText>-42.78</w:delText>
                    </w:r>
                  </w:del>
                </w:p>
              </w:tc>
            </w:tr>
            <w:tr w:rsidR="00F7567B" w:rsidRPr="00DC29B7" w14:paraId="2B9A2E41" w14:textId="77777777" w:rsidTr="006613B3">
              <w:trPr>
                <w:trHeight w:val="224"/>
                <w:jc w:val="center"/>
                <w:del w:id="1875" w:author="Chanda Nxumalo" w:date="2022-09-28T07:03:00Z"/>
              </w:trPr>
              <w:tc>
                <w:tcPr>
                  <w:tcW w:w="1302" w:type="dxa"/>
                  <w:noWrap/>
                </w:tcPr>
                <w:p w14:paraId="0452D436" w14:textId="3F07F36A" w:rsidR="00F7567B" w:rsidRPr="00DC29B7" w:rsidRDefault="00F7567B">
                  <w:pPr>
                    <w:jc w:val="both"/>
                    <w:rPr>
                      <w:del w:id="1876" w:author="Chanda Nxumalo" w:date="2022-09-28T07:03:00Z"/>
                      <w:bCs/>
                      <w:lang w:val="en-US"/>
                    </w:rPr>
                  </w:pPr>
                  <w:del w:id="1877" w:author="Chanda Nxumalo" w:date="2022-09-28T07:03:00Z">
                    <w:r w:rsidRPr="00DC29B7">
                      <w:rPr>
                        <w:bCs/>
                        <w:lang w:val="en-US"/>
                      </w:rPr>
                      <w:delText>Jul 22</w:delText>
                    </w:r>
                  </w:del>
                </w:p>
              </w:tc>
              <w:tc>
                <w:tcPr>
                  <w:tcW w:w="1646" w:type="dxa"/>
                  <w:noWrap/>
                </w:tcPr>
                <w:p w14:paraId="78A3D263" w14:textId="5EAD3ACF" w:rsidR="00F7567B" w:rsidRPr="00DC29B7" w:rsidRDefault="00F7567B">
                  <w:pPr>
                    <w:jc w:val="center"/>
                    <w:rPr>
                      <w:del w:id="1878" w:author="Chanda Nxumalo" w:date="2022-09-28T07:03:00Z"/>
                      <w:bCs/>
                      <w:lang w:val="en-US"/>
                    </w:rPr>
                  </w:pPr>
                  <w:del w:id="1879" w:author="Chanda Nxumalo" w:date="2022-09-28T07:03:00Z">
                    <w:r w:rsidRPr="00DC29B7">
                      <w:rPr>
                        <w:bCs/>
                        <w:lang w:val="en-US"/>
                      </w:rPr>
                      <w:delText>32059</w:delText>
                    </w:r>
                  </w:del>
                </w:p>
              </w:tc>
              <w:tc>
                <w:tcPr>
                  <w:tcW w:w="1530" w:type="dxa"/>
                  <w:noWrap/>
                </w:tcPr>
                <w:p w14:paraId="3FCB17B3" w14:textId="7D6878BD" w:rsidR="00F7567B" w:rsidRPr="00DC29B7" w:rsidRDefault="00F7567B">
                  <w:pPr>
                    <w:jc w:val="center"/>
                    <w:rPr>
                      <w:del w:id="1880" w:author="Chanda Nxumalo" w:date="2022-09-28T07:03:00Z"/>
                      <w:bCs/>
                      <w:lang w:val="en-US"/>
                    </w:rPr>
                  </w:pPr>
                  <w:del w:id="1881" w:author="Chanda Nxumalo" w:date="2022-09-28T07:03:00Z">
                    <w:r>
                      <w:rPr>
                        <w:bCs/>
                        <w:lang w:val="en-US"/>
                      </w:rPr>
                      <w:delText>32100.0</w:delText>
                    </w:r>
                  </w:del>
                </w:p>
              </w:tc>
              <w:tc>
                <w:tcPr>
                  <w:tcW w:w="1542" w:type="dxa"/>
                  <w:noWrap/>
                </w:tcPr>
                <w:p w14:paraId="6D59120E" w14:textId="3D1A3984" w:rsidR="00F7567B" w:rsidRPr="00DC29B7" w:rsidRDefault="00F7567B">
                  <w:pPr>
                    <w:jc w:val="center"/>
                    <w:rPr>
                      <w:del w:id="1882" w:author="Chanda Nxumalo" w:date="2022-09-28T07:03:00Z"/>
                      <w:bCs/>
                      <w:lang w:val="en-US"/>
                    </w:rPr>
                  </w:pPr>
                  <w:del w:id="1883" w:author="Chanda Nxumalo" w:date="2022-09-28T07:03:00Z">
                    <w:r w:rsidRPr="00DC29B7">
                      <w:rPr>
                        <w:bCs/>
                        <w:lang w:val="en-US"/>
                      </w:rPr>
                      <w:delText>21623</w:delText>
                    </w:r>
                  </w:del>
                </w:p>
              </w:tc>
              <w:tc>
                <w:tcPr>
                  <w:tcW w:w="1519" w:type="dxa"/>
                </w:tcPr>
                <w:p w14:paraId="0D168FBC" w14:textId="28C8B03E" w:rsidR="00F7567B" w:rsidRPr="00F7567B" w:rsidRDefault="00F7567B">
                  <w:pPr>
                    <w:jc w:val="center"/>
                    <w:rPr>
                      <w:del w:id="1884" w:author="Chanda Nxumalo" w:date="2022-09-28T07:03:00Z"/>
                      <w:bCs/>
                      <w:color w:val="FF0000"/>
                      <w:lang w:val="en-US"/>
                    </w:rPr>
                  </w:pPr>
                  <w:del w:id="1885" w:author="Chanda Nxumalo" w:date="2022-09-28T07:03:00Z">
                    <w:r w:rsidRPr="00F7567B">
                      <w:rPr>
                        <w:bCs/>
                        <w:color w:val="FF0000"/>
                        <w:lang w:val="en-US"/>
                      </w:rPr>
                      <w:delText>-32.55</w:delText>
                    </w:r>
                  </w:del>
                </w:p>
              </w:tc>
              <w:tc>
                <w:tcPr>
                  <w:tcW w:w="1877" w:type="dxa"/>
                </w:tcPr>
                <w:p w14:paraId="3594E176" w14:textId="36E114EC" w:rsidR="00F7567B" w:rsidRPr="00F7567B" w:rsidRDefault="00F7567B">
                  <w:pPr>
                    <w:jc w:val="center"/>
                    <w:rPr>
                      <w:del w:id="1886" w:author="Chanda Nxumalo" w:date="2022-09-28T07:03:00Z"/>
                      <w:bCs/>
                      <w:color w:val="FF0000"/>
                      <w:lang w:val="en-US"/>
                    </w:rPr>
                  </w:pPr>
                  <w:del w:id="1887" w:author="Chanda Nxumalo" w:date="2022-09-28T07:03:00Z">
                    <w:r w:rsidRPr="00F7567B">
                      <w:rPr>
                        <w:bCs/>
                        <w:color w:val="FF0000"/>
                        <w:lang w:val="en-US"/>
                      </w:rPr>
                      <w:delText>-32.64</w:delText>
                    </w:r>
                  </w:del>
                </w:p>
              </w:tc>
            </w:tr>
            <w:tr w:rsidR="00F7567B" w:rsidRPr="00DC29B7" w14:paraId="1A705353" w14:textId="77777777" w:rsidTr="006613B3">
              <w:trPr>
                <w:trHeight w:val="224"/>
                <w:jc w:val="center"/>
                <w:del w:id="1888" w:author="Chanda Nxumalo" w:date="2022-09-28T07:03:00Z"/>
              </w:trPr>
              <w:tc>
                <w:tcPr>
                  <w:tcW w:w="1302" w:type="dxa"/>
                  <w:noWrap/>
                </w:tcPr>
                <w:p w14:paraId="54ED4AE7" w14:textId="5A9F9947" w:rsidR="00F7567B" w:rsidRPr="00DC29B7" w:rsidRDefault="00F7567B">
                  <w:pPr>
                    <w:jc w:val="both"/>
                    <w:rPr>
                      <w:del w:id="1889" w:author="Chanda Nxumalo" w:date="2022-09-28T07:03:00Z"/>
                      <w:bCs/>
                      <w:lang w:val="en-US"/>
                    </w:rPr>
                  </w:pPr>
                  <w:del w:id="1890" w:author="Chanda Nxumalo" w:date="2022-09-28T07:03:00Z">
                    <w:r w:rsidRPr="00DC29B7">
                      <w:rPr>
                        <w:bCs/>
                        <w:lang w:val="en-US"/>
                      </w:rPr>
                      <w:delText>Aug 22</w:delText>
                    </w:r>
                  </w:del>
                </w:p>
              </w:tc>
              <w:tc>
                <w:tcPr>
                  <w:tcW w:w="1646" w:type="dxa"/>
                  <w:noWrap/>
                </w:tcPr>
                <w:p w14:paraId="2E5F7136" w14:textId="11268689" w:rsidR="00F7567B" w:rsidRPr="00DC29B7" w:rsidRDefault="00F7567B">
                  <w:pPr>
                    <w:jc w:val="center"/>
                    <w:rPr>
                      <w:del w:id="1891" w:author="Chanda Nxumalo" w:date="2022-09-28T07:03:00Z"/>
                      <w:bCs/>
                      <w:lang w:val="en-US"/>
                    </w:rPr>
                  </w:pPr>
                  <w:del w:id="1892" w:author="Chanda Nxumalo" w:date="2022-09-28T07:03:00Z">
                    <w:r w:rsidRPr="00DC29B7">
                      <w:rPr>
                        <w:bCs/>
                        <w:lang w:val="en-US"/>
                      </w:rPr>
                      <w:delText>36696</w:delText>
                    </w:r>
                  </w:del>
                </w:p>
              </w:tc>
              <w:tc>
                <w:tcPr>
                  <w:tcW w:w="1530" w:type="dxa"/>
                  <w:noWrap/>
                </w:tcPr>
                <w:p w14:paraId="1E86F0AC" w14:textId="31F09E85" w:rsidR="00F7567B" w:rsidRPr="00DC29B7" w:rsidRDefault="00F7567B">
                  <w:pPr>
                    <w:jc w:val="center"/>
                    <w:rPr>
                      <w:del w:id="1893" w:author="Chanda Nxumalo" w:date="2022-09-28T07:03:00Z"/>
                      <w:bCs/>
                      <w:lang w:val="en-US"/>
                    </w:rPr>
                  </w:pPr>
                  <w:commentRangeStart w:id="1894"/>
                  <w:del w:id="1895" w:author="Chanda Nxumalo" w:date="2022-09-28T07:03:00Z">
                    <w:r>
                      <w:rPr>
                        <w:bCs/>
                        <w:lang w:val="en-US"/>
                      </w:rPr>
                      <w:delText>37300.0</w:delText>
                    </w:r>
                    <w:commentRangeEnd w:id="1894"/>
                    <w:r w:rsidR="00A34768" w:rsidDel="009536CB">
                      <w:rPr>
                        <w:rStyle w:val="CommentReference"/>
                        <w:rFonts w:ascii="Verdana" w:hAnsi="Verdana"/>
                      </w:rPr>
                      <w:commentReference w:id="1894"/>
                    </w:r>
                  </w:del>
                </w:p>
              </w:tc>
              <w:tc>
                <w:tcPr>
                  <w:tcW w:w="1542" w:type="dxa"/>
                  <w:noWrap/>
                </w:tcPr>
                <w:p w14:paraId="39CBB7F9" w14:textId="0C273548" w:rsidR="00F7567B" w:rsidRPr="00DC29B7" w:rsidRDefault="00F7567B">
                  <w:pPr>
                    <w:jc w:val="center"/>
                    <w:rPr>
                      <w:del w:id="1896" w:author="Chanda Nxumalo" w:date="2022-09-28T07:03:00Z"/>
                      <w:bCs/>
                      <w:lang w:val="en-US"/>
                    </w:rPr>
                  </w:pPr>
                  <w:del w:id="1897" w:author="Chanda Nxumalo" w:date="2022-09-28T07:03:00Z">
                    <w:r w:rsidRPr="00DC29B7">
                      <w:rPr>
                        <w:bCs/>
                        <w:lang w:val="en-US"/>
                      </w:rPr>
                      <w:delText>30455</w:delText>
                    </w:r>
                  </w:del>
                </w:p>
              </w:tc>
              <w:tc>
                <w:tcPr>
                  <w:tcW w:w="1519" w:type="dxa"/>
                </w:tcPr>
                <w:p w14:paraId="575D9BDB" w14:textId="77AF1850" w:rsidR="00F7567B" w:rsidRPr="00F7567B" w:rsidRDefault="00F7567B">
                  <w:pPr>
                    <w:jc w:val="center"/>
                    <w:rPr>
                      <w:del w:id="1898" w:author="Chanda Nxumalo" w:date="2022-09-28T07:03:00Z"/>
                      <w:bCs/>
                      <w:color w:val="FF0000"/>
                      <w:lang w:val="en-US"/>
                    </w:rPr>
                  </w:pPr>
                  <w:del w:id="1899" w:author="Chanda Nxumalo" w:date="2022-09-28T07:03:00Z">
                    <w:r w:rsidRPr="00F7567B">
                      <w:rPr>
                        <w:bCs/>
                        <w:color w:val="FF0000"/>
                        <w:lang w:val="en-US"/>
                      </w:rPr>
                      <w:delText>-17.01</w:delText>
                    </w:r>
                  </w:del>
                </w:p>
              </w:tc>
              <w:tc>
                <w:tcPr>
                  <w:tcW w:w="1877" w:type="dxa"/>
                </w:tcPr>
                <w:p w14:paraId="3D30F694" w14:textId="4CF38E92" w:rsidR="00F7567B" w:rsidRPr="00F7567B" w:rsidRDefault="00F7567B">
                  <w:pPr>
                    <w:jc w:val="center"/>
                    <w:rPr>
                      <w:del w:id="1900" w:author="Chanda Nxumalo" w:date="2022-09-28T07:03:00Z"/>
                      <w:bCs/>
                      <w:color w:val="FF0000"/>
                      <w:lang w:val="en-US"/>
                    </w:rPr>
                  </w:pPr>
                  <w:del w:id="1901" w:author="Chanda Nxumalo" w:date="2022-09-28T07:03:00Z">
                    <w:r w:rsidRPr="00F7567B">
                      <w:rPr>
                        <w:bCs/>
                        <w:color w:val="FF0000"/>
                        <w:lang w:val="en-US"/>
                      </w:rPr>
                      <w:delText>-18.35</w:delText>
                    </w:r>
                  </w:del>
                </w:p>
              </w:tc>
            </w:tr>
            <w:tr w:rsidR="00F7567B" w:rsidRPr="00DC29B7" w14:paraId="4A1286E2" w14:textId="77777777" w:rsidTr="006613B3">
              <w:trPr>
                <w:trHeight w:val="224"/>
                <w:jc w:val="center"/>
                <w:del w:id="1902" w:author="Chanda Nxumalo" w:date="2022-09-28T07:03:00Z"/>
              </w:trPr>
              <w:tc>
                <w:tcPr>
                  <w:tcW w:w="1302" w:type="dxa"/>
                  <w:noWrap/>
                </w:tcPr>
                <w:p w14:paraId="62395C89" w14:textId="741E9DAE" w:rsidR="00F7567B" w:rsidRPr="00971DE0" w:rsidRDefault="00F7567B">
                  <w:pPr>
                    <w:jc w:val="both"/>
                    <w:rPr>
                      <w:del w:id="1903" w:author="Chanda Nxumalo" w:date="2022-09-28T07:03:00Z"/>
                      <w:b/>
                      <w:lang w:val="en-US"/>
                    </w:rPr>
                  </w:pPr>
                  <w:del w:id="1904" w:author="Chanda Nxumalo" w:date="2022-09-28T07:03:00Z">
                    <w:r w:rsidRPr="00971DE0">
                      <w:rPr>
                        <w:b/>
                        <w:lang w:val="en-US"/>
                      </w:rPr>
                      <w:delText>Total</w:delText>
                    </w:r>
                  </w:del>
                </w:p>
              </w:tc>
              <w:tc>
                <w:tcPr>
                  <w:tcW w:w="1646" w:type="dxa"/>
                  <w:noWrap/>
                </w:tcPr>
                <w:p w14:paraId="4D9FD540" w14:textId="4FF70864" w:rsidR="00F7567B" w:rsidRPr="00971DE0" w:rsidRDefault="00F7567B">
                  <w:pPr>
                    <w:jc w:val="center"/>
                    <w:rPr>
                      <w:del w:id="1905" w:author="Chanda Nxumalo" w:date="2022-09-28T07:03:00Z"/>
                      <w:b/>
                      <w:lang w:val="en-US"/>
                    </w:rPr>
                  </w:pPr>
                  <w:del w:id="1906" w:author="Chanda Nxumalo" w:date="2022-09-28T07:03:00Z">
                    <w:r w:rsidRPr="00977093">
                      <w:rPr>
                        <w:b/>
                        <w:lang w:val="en-US"/>
                      </w:rPr>
                      <w:delText>162380</w:delText>
                    </w:r>
                  </w:del>
                </w:p>
              </w:tc>
              <w:tc>
                <w:tcPr>
                  <w:tcW w:w="1530" w:type="dxa"/>
                  <w:noWrap/>
                </w:tcPr>
                <w:p w14:paraId="07C4DE28" w14:textId="7707C4C2" w:rsidR="00F7567B" w:rsidRPr="00971DE0" w:rsidRDefault="00F7567B">
                  <w:pPr>
                    <w:jc w:val="center"/>
                    <w:rPr>
                      <w:del w:id="1907" w:author="Chanda Nxumalo" w:date="2022-09-28T07:03:00Z"/>
                      <w:b/>
                      <w:lang w:val="en-US"/>
                    </w:rPr>
                  </w:pPr>
                  <w:del w:id="1908" w:author="Chanda Nxumalo" w:date="2022-09-28T07:03:00Z">
                    <w:r>
                      <w:rPr>
                        <w:b/>
                        <w:lang w:val="en-US"/>
                      </w:rPr>
                      <w:delText>164300</w:delText>
                    </w:r>
                  </w:del>
                </w:p>
              </w:tc>
              <w:tc>
                <w:tcPr>
                  <w:tcW w:w="1542" w:type="dxa"/>
                  <w:noWrap/>
                </w:tcPr>
                <w:p w14:paraId="268B5935" w14:textId="5C7B999D" w:rsidR="00F7567B" w:rsidRPr="00971DE0" w:rsidRDefault="00F7567B">
                  <w:pPr>
                    <w:jc w:val="center"/>
                    <w:rPr>
                      <w:del w:id="1909" w:author="Chanda Nxumalo" w:date="2022-09-28T07:03:00Z"/>
                      <w:b/>
                      <w:lang w:val="en-US"/>
                    </w:rPr>
                  </w:pPr>
                  <w:del w:id="1910" w:author="Chanda Nxumalo" w:date="2022-09-28T07:03:00Z">
                    <w:r>
                      <w:rPr>
                        <w:b/>
                        <w:lang w:val="en-US"/>
                      </w:rPr>
                      <w:delText>119827</w:delText>
                    </w:r>
                  </w:del>
                </w:p>
              </w:tc>
              <w:tc>
                <w:tcPr>
                  <w:tcW w:w="1519" w:type="dxa"/>
                </w:tcPr>
                <w:p w14:paraId="4AEA1454" w14:textId="628879D4" w:rsidR="00F7567B" w:rsidRPr="00F7567B" w:rsidRDefault="00F7567B">
                  <w:pPr>
                    <w:jc w:val="center"/>
                    <w:rPr>
                      <w:del w:id="1911" w:author="Chanda Nxumalo" w:date="2022-09-28T07:03:00Z"/>
                      <w:b/>
                      <w:color w:val="FF0000"/>
                      <w:lang w:val="en-US"/>
                    </w:rPr>
                  </w:pPr>
                  <w:del w:id="1912" w:author="Chanda Nxumalo" w:date="2022-09-28T07:03:00Z">
                    <w:r w:rsidRPr="00F7567B">
                      <w:rPr>
                        <w:b/>
                        <w:color w:val="FF0000"/>
                        <w:lang w:val="en-US"/>
                      </w:rPr>
                      <w:delText>-26.21</w:delText>
                    </w:r>
                  </w:del>
                </w:p>
              </w:tc>
              <w:tc>
                <w:tcPr>
                  <w:tcW w:w="1877" w:type="dxa"/>
                </w:tcPr>
                <w:p w14:paraId="111ABEB3" w14:textId="0235C8FF" w:rsidR="00F7567B" w:rsidRPr="00F7567B" w:rsidRDefault="00F7567B">
                  <w:pPr>
                    <w:jc w:val="center"/>
                    <w:rPr>
                      <w:del w:id="1913" w:author="Chanda Nxumalo" w:date="2022-09-28T07:03:00Z"/>
                      <w:b/>
                      <w:color w:val="FF0000"/>
                      <w:lang w:val="en-US"/>
                    </w:rPr>
                  </w:pPr>
                  <w:del w:id="1914" w:author="Chanda Nxumalo" w:date="2022-09-28T07:03:00Z">
                    <w:r w:rsidRPr="00F7567B">
                      <w:rPr>
                        <w:b/>
                        <w:color w:val="FF0000"/>
                        <w:lang w:val="en-US"/>
                      </w:rPr>
                      <w:delText>-27.07</w:delText>
                    </w:r>
                  </w:del>
                </w:p>
              </w:tc>
            </w:tr>
          </w:tbl>
          <w:p w14:paraId="43CD6C3C" w14:textId="365EBAFE" w:rsidR="00F7567B" w:rsidRPr="00953BC7" w:rsidRDefault="00F7567B">
            <w:pPr>
              <w:jc w:val="center"/>
              <w:rPr>
                <w:del w:id="1915" w:author="Chanda Nxumalo" w:date="2022-09-28T07:03:00Z"/>
                <w:b/>
                <w:lang w:eastAsia="en-US"/>
              </w:rPr>
            </w:pPr>
          </w:p>
        </w:tc>
      </w:tr>
      <w:tr w:rsidR="00F7567B" w:rsidRPr="00310E6B" w14:paraId="1A6F2A73" w14:textId="77777777">
        <w:trPr>
          <w:trHeight w:val="141"/>
          <w:del w:id="1916" w:author="Chanda Nxumalo" w:date="2022-09-28T07:03:00Z"/>
        </w:trPr>
        <w:tc>
          <w:tcPr>
            <w:tcW w:w="5000" w:type="pct"/>
            <w:vAlign w:val="center"/>
          </w:tcPr>
          <w:p w14:paraId="294642EA" w14:textId="15192F3D" w:rsidR="00F7567B" w:rsidRDefault="00F7567B">
            <w:pPr>
              <w:pStyle w:val="Caption"/>
              <w:rPr>
                <w:del w:id="1917" w:author="Chanda Nxumalo" w:date="2022-09-28T07:03:00Z"/>
              </w:rPr>
            </w:pPr>
            <w:bookmarkStart w:id="1918" w:name="_Toc115101835"/>
            <w:del w:id="1919" w:author="Chanda Nxumalo" w:date="2022-09-28T07:03:00Z">
              <w:r w:rsidRPr="00953BC7">
                <w:delText xml:space="preserve">Table </w:delText>
              </w:r>
              <w:r>
                <w:rPr>
                  <w:i w:val="0"/>
                  <w:iCs w:val="0"/>
                </w:rPr>
                <w:fldChar w:fldCharType="begin"/>
              </w:r>
              <w:r>
                <w:delInstrText xml:space="preserve"> STYLEREF 1 \s </w:delInstrText>
              </w:r>
              <w:r>
                <w:rPr>
                  <w:i w:val="0"/>
                  <w:iCs w:val="0"/>
                </w:rPr>
                <w:fldChar w:fldCharType="separate"/>
              </w:r>
              <w:r>
                <w:rPr>
                  <w:noProof/>
                </w:rPr>
                <w:delText>4</w:delText>
              </w:r>
              <w:r>
                <w:rPr>
                  <w:i w:val="0"/>
                  <w:iCs w:val="0"/>
                </w:rPr>
                <w:fldChar w:fldCharType="end"/>
              </w:r>
              <w:r>
                <w:noBreakHyphen/>
              </w:r>
              <w:r>
                <w:rPr>
                  <w:i w:val="0"/>
                  <w:iCs w:val="0"/>
                </w:rPr>
                <w:fldChar w:fldCharType="begin"/>
              </w:r>
              <w:r>
                <w:delInstrText xml:space="preserve"> SEQ Table \* ARABIC \s 1 </w:delInstrText>
              </w:r>
              <w:r>
                <w:rPr>
                  <w:i w:val="0"/>
                  <w:iCs w:val="0"/>
                </w:rPr>
                <w:fldChar w:fldCharType="separate"/>
              </w:r>
              <w:r>
                <w:rPr>
                  <w:noProof/>
                </w:rPr>
                <w:delText>2</w:delText>
              </w:r>
              <w:r>
                <w:rPr>
                  <w:i w:val="0"/>
                  <w:iCs w:val="0"/>
                </w:rPr>
                <w:fldChar w:fldCharType="end"/>
              </w:r>
              <w:r>
                <w:rPr>
                  <w:noProof/>
                </w:rPr>
                <w:delText xml:space="preserve">: </w:delText>
              </w:r>
              <w:r w:rsidRPr="00977093">
                <w:rPr>
                  <w:noProof/>
                </w:rPr>
                <w:delText>Hermanus</w:delText>
              </w:r>
              <w:r w:rsidRPr="00953BC7">
                <w:delText xml:space="preserve"> Production </w:delText>
              </w:r>
              <w:r>
                <w:delText>and Forecast</w:delText>
              </w:r>
              <w:bookmarkEnd w:id="1918"/>
            </w:del>
          </w:p>
          <w:p w14:paraId="0781D258" w14:textId="023603AB" w:rsidR="00F7567B" w:rsidRPr="00310E6B" w:rsidRDefault="00F7567B">
            <w:pPr>
              <w:rPr>
                <w:del w:id="1920" w:author="Chanda Nxumalo" w:date="2022-09-28T07:03:00Z"/>
              </w:rPr>
            </w:pPr>
          </w:p>
        </w:tc>
      </w:tr>
      <w:tr w:rsidR="00F7567B" w:rsidRPr="00953BC7" w14:paraId="7EE3A6B6" w14:textId="77777777">
        <w:trPr>
          <w:trHeight w:val="738"/>
          <w:del w:id="1921" w:author="Chanda Nxumalo" w:date="2022-09-28T07:03:00Z"/>
        </w:trPr>
        <w:tc>
          <w:tcPr>
            <w:tcW w:w="5000" w:type="pct"/>
            <w:vAlign w:val="center"/>
          </w:tcPr>
          <w:p w14:paraId="35BC4543" w14:textId="4B16E732" w:rsidR="00F7567B" w:rsidRPr="00953BC7" w:rsidRDefault="00F7567B">
            <w:pPr>
              <w:jc w:val="center"/>
              <w:rPr>
                <w:del w:id="1922" w:author="Chanda Nxumalo" w:date="2022-09-28T07:03:00Z"/>
                <w:lang w:val="en-US"/>
              </w:rPr>
            </w:pPr>
            <w:commentRangeStart w:id="1923"/>
            <w:del w:id="1924" w:author="Chanda Nxumalo" w:date="2022-09-28T07:03:00Z">
              <w:r>
                <w:rPr>
                  <w:noProof/>
                </w:rPr>
                <w:drawing>
                  <wp:inline distT="0" distB="0" distL="0" distR="0" wp14:anchorId="7E7FA001" wp14:editId="012A4B5D">
                    <wp:extent cx="5760000" cy="3230968"/>
                    <wp:effectExtent l="0" t="0" r="0" b="0"/>
                    <wp:docPr id="7" name="Picture 1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clinic Highveld Production.jpg"/>
                            <pic:cNvPicPr/>
                          </pic:nvPicPr>
                          <pic:blipFill>
                            <a:blip r:embed="rId27"/>
                            <a:stretch>
                              <a:fillRect/>
                            </a:stretch>
                          </pic:blipFill>
                          <pic:spPr>
                            <a:xfrm>
                              <a:off x="0" y="0"/>
                              <a:ext cx="5760000" cy="3230968"/>
                            </a:xfrm>
                            <a:prstGeom prst="rect">
                              <a:avLst/>
                            </a:prstGeom>
                          </pic:spPr>
                        </pic:pic>
                      </a:graphicData>
                    </a:graphic>
                  </wp:inline>
                </w:drawing>
              </w:r>
              <w:commentRangeEnd w:id="1923"/>
              <w:r w:rsidR="001025B4" w:rsidDel="009536CB">
                <w:rPr>
                  <w:rStyle w:val="CommentReference"/>
                  <w:rFonts w:ascii="Verdana" w:hAnsi="Verdana"/>
                </w:rPr>
                <w:commentReference w:id="1923"/>
              </w:r>
            </w:del>
          </w:p>
          <w:p w14:paraId="12B9D9C2" w14:textId="78D07813" w:rsidR="00F7567B" w:rsidRPr="00953BC7" w:rsidRDefault="00F7567B">
            <w:pPr>
              <w:pStyle w:val="Caption"/>
              <w:rPr>
                <w:del w:id="1925" w:author="Chanda Nxumalo" w:date="2022-09-28T07:03:00Z"/>
                <w:lang w:eastAsia="en-US"/>
              </w:rPr>
            </w:pPr>
            <w:bookmarkStart w:id="1926" w:name="_Toc115101863"/>
            <w:del w:id="1927" w:author="Chanda Nxumalo" w:date="2022-09-28T07:03:00Z">
              <w:r>
                <w:delText xml:space="preserve">Figure </w:delText>
              </w:r>
              <w:r>
                <w:rPr>
                  <w:i w:val="0"/>
                  <w:iCs w:val="0"/>
                </w:rPr>
                <w:fldChar w:fldCharType="begin"/>
              </w:r>
              <w:r>
                <w:delInstrText xml:space="preserve"> STYLEREF 1 \s </w:delInstrText>
              </w:r>
              <w:r>
                <w:rPr>
                  <w:i w:val="0"/>
                  <w:iCs w:val="0"/>
                </w:rPr>
                <w:fldChar w:fldCharType="separate"/>
              </w:r>
              <w:r>
                <w:rPr>
                  <w:noProof/>
                </w:rPr>
                <w:delText>4</w:delText>
              </w:r>
              <w:r>
                <w:rPr>
                  <w:i w:val="0"/>
                  <w:iCs w:val="0"/>
                </w:rPr>
                <w:fldChar w:fldCharType="end"/>
              </w:r>
              <w:r>
                <w:noBreakHyphen/>
              </w:r>
              <w:r>
                <w:rPr>
                  <w:i w:val="0"/>
                  <w:iCs w:val="0"/>
                </w:rPr>
                <w:fldChar w:fldCharType="begin"/>
              </w:r>
              <w:r>
                <w:delInstrText xml:space="preserve"> SEQ Figure \* ARABIC \s 1 </w:delInstrText>
              </w:r>
              <w:r>
                <w:rPr>
                  <w:i w:val="0"/>
                  <w:iCs w:val="0"/>
                </w:rPr>
                <w:fldChar w:fldCharType="separate"/>
              </w:r>
              <w:r>
                <w:rPr>
                  <w:noProof/>
                </w:rPr>
                <w:delText>1</w:delText>
              </w:r>
              <w:r>
                <w:rPr>
                  <w:i w:val="0"/>
                  <w:iCs w:val="0"/>
                </w:rPr>
                <w:fldChar w:fldCharType="end"/>
              </w:r>
              <w:r>
                <w:delText xml:space="preserve">: </w:delText>
              </w:r>
              <w:r w:rsidRPr="00A45B12">
                <w:delText>Hermanus</w:delText>
              </w:r>
              <w:r w:rsidRPr="00953BC7">
                <w:rPr>
                  <w:lang w:eastAsia="en-US"/>
                </w:rPr>
                <w:delText xml:space="preserve"> Production </w:delText>
              </w:r>
              <w:r>
                <w:rPr>
                  <w:lang w:eastAsia="en-US"/>
                </w:rPr>
                <w:delText>Vs Forecast</w:delText>
              </w:r>
              <w:bookmarkEnd w:id="1926"/>
            </w:del>
          </w:p>
        </w:tc>
      </w:tr>
    </w:tbl>
    <w:p w14:paraId="5385C856" w14:textId="154396A9" w:rsidR="00C3627C" w:rsidRPr="00953BC7" w:rsidRDefault="00C3627C" w:rsidP="00C3627C">
      <w:pPr>
        <w:rPr>
          <w:del w:id="1928" w:author="Chanda Nxumalo" w:date="2022-09-28T07:03:00Z"/>
          <w:lang w:eastAsia="en-US"/>
        </w:rPr>
      </w:pPr>
    </w:p>
    <w:p w14:paraId="4E636CCC" w14:textId="5CF7920E" w:rsidR="00C3627C" w:rsidDel="000A0ECB" w:rsidRDefault="00C3627C" w:rsidP="00C3627C">
      <w:pPr>
        <w:rPr>
          <w:del w:id="1929" w:author="Chanda Nxumalo" w:date="2022-09-28T07:03:00Z"/>
        </w:rPr>
      </w:pPr>
      <w:commentRangeStart w:id="1930"/>
    </w:p>
    <w:p w14:paraId="5751BAFB" w14:textId="395A48D6" w:rsidR="00C3627C" w:rsidRDefault="00C3627C" w:rsidP="00C3627C">
      <w:pPr>
        <w:jc w:val="both"/>
        <w:rPr>
          <w:ins w:id="1931" w:author="Thulani Ndaba" w:date="2022-09-20T17:16:00Z"/>
          <w:del w:id="1932" w:author="Chanda Nxumalo" w:date="2022-09-28T06:52:00Z"/>
        </w:rPr>
      </w:pPr>
      <w:del w:id="1933" w:author="Chanda Nxumalo" w:date="2022-09-28T06:52:00Z">
        <w:r>
          <w:delText xml:space="preserve">Total production since COD is </w:delText>
        </w:r>
        <w:r w:rsidR="006B0498">
          <w:delText>119,827</w:delText>
        </w:r>
        <w:r>
          <w:delText xml:space="preserve">.04 kWh with a </w:delText>
        </w:r>
        <w:r w:rsidR="00C27F56">
          <w:delText>-</w:delText>
        </w:r>
        <w:r>
          <w:delText>26.</w:delText>
        </w:r>
        <w:r w:rsidR="0070326E">
          <w:delText>2</w:delText>
        </w:r>
        <w:r>
          <w:delText>1</w:delText>
        </w:r>
        <w:r w:rsidR="00B70A75">
          <w:delText xml:space="preserve"> </w:delText>
        </w:r>
        <w:r>
          <w:delText xml:space="preserve">% deviation from the P50 forecast and </w:delText>
        </w:r>
        <w:r w:rsidR="00C27F56">
          <w:delText>-</w:delText>
        </w:r>
        <w:r w:rsidR="0070326E" w:rsidRPr="0070326E">
          <w:delText>27.07</w:delText>
        </w:r>
        <w:r w:rsidDel="00610841">
          <w:delText>15.06</w:delText>
        </w:r>
        <w:r>
          <w:delText xml:space="preserve">% from the weather-adjusted forecast. </w:delText>
        </w:r>
      </w:del>
    </w:p>
    <w:p w14:paraId="757F0619" w14:textId="77777777" w:rsidR="00C3627C" w:rsidRDefault="00C3627C" w:rsidP="00C3627C">
      <w:pPr>
        <w:jc w:val="both"/>
        <w:rPr>
          <w:ins w:id="1934" w:author="Thulani Ndaba" w:date="2022-09-20T17:16:00Z"/>
          <w:del w:id="1935" w:author="Chanda Nxumalo" w:date="2022-09-28T06:52:00Z"/>
        </w:rPr>
      </w:pPr>
    </w:p>
    <w:p w14:paraId="2519E1E6" w14:textId="36134D35" w:rsidR="00C3627C" w:rsidRDefault="00C3627C" w:rsidP="00C3627C">
      <w:pPr>
        <w:jc w:val="both"/>
        <w:rPr>
          <w:ins w:id="1936" w:author="Thulani Ndaba" w:date="2022-09-20T17:16:00Z"/>
          <w:del w:id="1937" w:author="Chanda Nxumalo" w:date="2022-09-28T07:03:00Z"/>
        </w:rPr>
      </w:pPr>
      <w:del w:id="1938" w:author="Chanda Nxumalo" w:date="2022-09-28T07:03:00Z">
        <w:r>
          <w:delText>The weather-adjusted forecast is lower than the P50 forecast, which means that the generation could not meet the P50 forecast due to the bad weather conditions. The high</w:delText>
        </w:r>
        <w:r w:rsidR="003E7E58">
          <w:delText>er than P50</w:delText>
        </w:r>
        <w:r>
          <w:delText xml:space="preserve"> deviation from the weather-adjusted forecast also means that curtailment of the power plant during load shedding played a role in the shortfall, as did unplanned maintenance. </w:delText>
        </w:r>
        <w:commentRangeEnd w:id="1930"/>
        <w:r w:rsidR="0065402C" w:rsidDel="009536CB">
          <w:rPr>
            <w:rStyle w:val="CommentReference"/>
            <w:rFonts w:ascii="Verdana" w:hAnsi="Verdana"/>
          </w:rPr>
          <w:commentReference w:id="1930"/>
        </w:r>
      </w:del>
    </w:p>
    <w:p w14:paraId="6CFBEEEC" w14:textId="1D85C72B" w:rsidR="00C3627C" w:rsidRDefault="00C3627C" w:rsidP="00C3627C">
      <w:pPr>
        <w:jc w:val="both"/>
        <w:rPr>
          <w:ins w:id="1940" w:author="Thulani Ndaba" w:date="2022-09-20T17:16:00Z"/>
          <w:del w:id="1941" w:author="Chanda Nxumalo" w:date="2022-09-28T07:03:00Z"/>
        </w:rPr>
      </w:pPr>
    </w:p>
    <w:p w14:paraId="1809C0AF" w14:textId="6B318C6B" w:rsidR="00C3627C" w:rsidRDefault="00C3627C" w:rsidP="00C3627C">
      <w:pPr>
        <w:jc w:val="both"/>
        <w:rPr>
          <w:del w:id="1942" w:author="Chanda Nxumalo" w:date="2022-09-28T07:03:00Z"/>
        </w:rPr>
      </w:pPr>
      <w:commentRangeStart w:id="1943"/>
      <w:del w:id="1944" w:author="Chanda Nxumalo" w:date="2022-09-28T07:03:00Z">
        <w:r>
          <w:delText>Harmattan recommends that the Operator provide unplanned maintenance events to verify losses caused by disturbances.</w:delText>
        </w:r>
        <w:commentRangeEnd w:id="1943"/>
        <w:r w:rsidR="0065402C" w:rsidDel="009536CB">
          <w:rPr>
            <w:rStyle w:val="CommentReference"/>
            <w:rFonts w:ascii="Verdana" w:hAnsi="Verdana"/>
          </w:rPr>
          <w:commentReference w:id="1943"/>
        </w:r>
      </w:del>
    </w:p>
    <w:p w14:paraId="4931B13F" w14:textId="77777777" w:rsidR="00C3627C" w:rsidRPr="003E7370" w:rsidRDefault="00C3627C" w:rsidP="00C3627C"/>
    <w:p w14:paraId="12699628" w14:textId="6A9C3213" w:rsidR="00C3627C" w:rsidRDefault="00C3627C" w:rsidP="00C3627C">
      <w:pPr>
        <w:pStyle w:val="Heading2"/>
      </w:pPr>
      <w:bookmarkStart w:id="1945" w:name="_Toc115101799"/>
      <w:del w:id="1946" w:author="Chanda Nxumalo" w:date="2022-09-28T07:03:00Z">
        <w:r>
          <w:delText>Highveld</w:delText>
        </w:r>
        <w:r w:rsidRPr="00A45B12">
          <w:delText xml:space="preserve"> </w:delText>
        </w:r>
      </w:del>
      <w:r w:rsidRPr="00A45B12">
        <w:t xml:space="preserve">Irradiation </w:t>
      </w:r>
      <w:ins w:id="1947" w:author="Chanda Nxumalo" w:date="2022-09-28T07:03:00Z">
        <w:r w:rsidR="009536CB">
          <w:t>v</w:t>
        </w:r>
      </w:ins>
      <w:del w:id="1948" w:author="Chanda Nxumalo" w:date="2022-09-28T07:03:00Z">
        <w:r>
          <w:delText>V</w:delText>
        </w:r>
      </w:del>
      <w:r w:rsidRPr="00A45B12">
        <w:t xml:space="preserve">s </w:t>
      </w:r>
      <w:r>
        <w:t>Forecast</w:t>
      </w:r>
      <w:bookmarkEnd w:id="1945"/>
      <w:r w:rsidRPr="00A45B12">
        <w:t xml:space="preserve"> </w:t>
      </w:r>
    </w:p>
    <w:p w14:paraId="77B22EF4" w14:textId="77777777" w:rsidR="00C3627C" w:rsidRPr="00BB564D" w:rsidRDefault="00C3627C" w:rsidP="00C3627C"/>
    <w:p w14:paraId="09C05036" w14:textId="50DCEF8C" w:rsidR="00C3627C" w:rsidRDefault="00C3627C" w:rsidP="00C3627C">
      <w:pPr>
        <w:jc w:val="both"/>
        <w:rPr>
          <w:ins w:id="1949" w:author="Mutali Nepfumbada" w:date="2022-09-28T22:31:00Z"/>
          <w:lang w:eastAsia="en-US"/>
        </w:rPr>
      </w:pPr>
      <w:r w:rsidRPr="00105495">
        <w:rPr>
          <w:lang w:eastAsia="en-US"/>
        </w:rPr>
        <w:t xml:space="preserve">The following table and graph describe the irradiance of the site compared to the </w:t>
      </w:r>
      <w:ins w:id="1950" w:author="Chanda Nxumalo" w:date="2022-09-28T07:04:00Z">
        <w:r w:rsidR="000E07E2">
          <w:rPr>
            <w:lang w:eastAsia="en-US"/>
          </w:rPr>
          <w:t>pre-construction</w:t>
        </w:r>
      </w:ins>
      <w:ins w:id="1951" w:author="Chanda Nxumalo" w:date="2022-09-28T07:06:00Z">
        <w:r w:rsidR="000E07E2">
          <w:rPr>
            <w:lang w:eastAsia="en-US"/>
          </w:rPr>
          <w:t xml:space="preserve"> </w:t>
        </w:r>
      </w:ins>
      <w:r w:rsidRPr="00105495">
        <w:rPr>
          <w:lang w:eastAsia="en-US"/>
        </w:rPr>
        <w:t xml:space="preserve">Helioscope P50 prediction. Harmattan notes that the irradiance </w:t>
      </w:r>
      <w:ins w:id="1952" w:author="Mutali Nepfumbada" w:date="2022-09-28T07:45:00Z">
        <w:r w:rsidR="005E5CAB">
          <w:rPr>
            <w:lang w:eastAsia="en-US"/>
          </w:rPr>
          <w:t xml:space="preserve">data </w:t>
        </w:r>
      </w:ins>
      <w:commentRangeStart w:id="1953"/>
      <w:del w:id="1954" w:author="Mutali Nepfumbada" w:date="2022-09-28T07:45:00Z">
        <w:r w:rsidRPr="00105495" w:rsidDel="005E5CAB">
          <w:rPr>
            <w:lang w:eastAsia="en-US"/>
          </w:rPr>
          <w:delText>measurement</w:delText>
        </w:r>
        <w:commentRangeEnd w:id="1953"/>
        <w:r w:rsidR="004952B3" w:rsidDel="005E5CAB">
          <w:rPr>
            <w:rStyle w:val="CommentReference"/>
            <w:rFonts w:ascii="Verdana" w:hAnsi="Verdana"/>
          </w:rPr>
          <w:commentReference w:id="1953"/>
        </w:r>
        <w:r w:rsidRPr="00105495" w:rsidDel="005E5CAB">
          <w:rPr>
            <w:lang w:eastAsia="en-US"/>
          </w:rPr>
          <w:delText xml:space="preserve"> </w:delText>
        </w:r>
      </w:del>
      <w:r w:rsidRPr="00105495">
        <w:rPr>
          <w:lang w:eastAsia="en-US"/>
        </w:rPr>
        <w:t xml:space="preserve">is satellite-based. </w:t>
      </w:r>
    </w:p>
    <w:p w14:paraId="7A9DCDCA" w14:textId="77777777" w:rsidR="00705707" w:rsidRDefault="00705707" w:rsidP="00C3627C">
      <w:pPr>
        <w:jc w:val="both"/>
        <w:rPr>
          <w:ins w:id="1955" w:author="Mutali Nepfumbada" w:date="2022-09-28T22:31:00Z"/>
          <w:lang w:eastAsia="en-US"/>
        </w:rPr>
      </w:pPr>
    </w:p>
    <w:p w14:paraId="1CBA9073" w14:textId="77777777" w:rsidR="00705707" w:rsidRDefault="00705707" w:rsidP="00C3627C">
      <w:pPr>
        <w:jc w:val="both"/>
        <w:rPr>
          <w:ins w:id="1956" w:author="Mutali Nepfumbada" w:date="2022-09-28T22:31:00Z"/>
          <w:lang w:eastAsia="en-US"/>
        </w:rPr>
      </w:pPr>
    </w:p>
    <w:p w14:paraId="0889A9BF" w14:textId="77777777" w:rsidR="00705707" w:rsidRDefault="00705707" w:rsidP="00C3627C">
      <w:pPr>
        <w:jc w:val="both"/>
        <w:rPr>
          <w:ins w:id="1957" w:author="Mutali Nepfumbada" w:date="2022-09-28T22:31:00Z"/>
          <w:lang w:eastAsia="en-US"/>
        </w:rPr>
      </w:pPr>
    </w:p>
    <w:tbl>
      <w:tblPr>
        <w:tblStyle w:val="TableGridLight"/>
        <w:tblW w:w="5000" w:type="pct"/>
        <w:tblLook w:val="04A0" w:firstRow="1" w:lastRow="0" w:firstColumn="1" w:lastColumn="0" w:noHBand="0" w:noVBand="1"/>
      </w:tblPr>
      <w:tblGrid>
        <w:gridCol w:w="2427"/>
        <w:gridCol w:w="2366"/>
        <w:gridCol w:w="2369"/>
        <w:gridCol w:w="2377"/>
      </w:tblGrid>
      <w:tr w:rsidR="00D478AC" w14:paraId="6583AA94" w14:textId="77777777" w:rsidTr="00201D25">
        <w:trPr>
          <w:trHeight w:val="234"/>
          <w:ins w:id="1958" w:author="Mutali Nepfumbada" w:date="2022-09-28T22:37:00Z"/>
        </w:trPr>
        <w:tc>
          <w:tcPr>
            <w:tcW w:w="5000" w:type="pct"/>
            <w:gridSpan w:val="4"/>
            <w:shd w:val="clear" w:color="auto" w:fill="5F0500"/>
          </w:tcPr>
          <w:p w14:paraId="496FEA7D" w14:textId="77777777" w:rsidR="00D478AC" w:rsidRPr="0032465C" w:rsidRDefault="00D478AC" w:rsidP="00201D25">
            <w:pPr>
              <w:jc w:val="center"/>
              <w:rPr>
                <w:ins w:id="1959" w:author="Mutali Nepfumbada" w:date="2022-09-28T22:37:00Z"/>
                <w:b/>
                <w:bCs/>
              </w:rPr>
            </w:pPr>
            <w:ins w:id="1960" w:author="Mutali Nepfumbada" w:date="2022-09-28T22:37:00Z">
              <w:r w:rsidRPr="0032465C">
                <w:rPr>
                  <w:b/>
                  <w:bCs/>
                </w:rPr>
                <w:t xml:space="preserve">Irradiation </w:t>
              </w:r>
              <w:r>
                <w:rPr>
                  <w:b/>
                  <w:bCs/>
                </w:rPr>
                <w:t>(</w:t>
              </w:r>
              <w:r w:rsidRPr="0032465C">
                <w:rPr>
                  <w:b/>
                  <w:bCs/>
                </w:rPr>
                <w:t>kWh/m</w:t>
              </w:r>
              <w:r w:rsidRPr="00A97891">
                <w:rPr>
                  <w:b/>
                  <w:bCs/>
                  <w:vertAlign w:val="superscript"/>
                </w:rPr>
                <w:t>2</w:t>
              </w:r>
              <w:r>
                <w:rPr>
                  <w:b/>
                  <w:bCs/>
                </w:rPr>
                <w:t>)</w:t>
              </w:r>
            </w:ins>
          </w:p>
        </w:tc>
      </w:tr>
      <w:tr w:rsidR="00D478AC" w14:paraId="7FD728DB" w14:textId="77777777" w:rsidTr="00201D25">
        <w:trPr>
          <w:trHeight w:val="195"/>
          <w:ins w:id="1961" w:author="Mutali Nepfumbada" w:date="2022-09-28T22:37:00Z"/>
        </w:trPr>
        <w:tc>
          <w:tcPr>
            <w:tcW w:w="1272" w:type="pct"/>
            <w:shd w:val="clear" w:color="auto" w:fill="5F0500"/>
          </w:tcPr>
          <w:p w14:paraId="0733E28F" w14:textId="77777777" w:rsidR="00D478AC" w:rsidRPr="0032465C" w:rsidRDefault="00D478AC" w:rsidP="00201D25">
            <w:pPr>
              <w:rPr>
                <w:ins w:id="1962" w:author="Mutali Nepfumbada" w:date="2022-09-28T22:37:00Z"/>
                <w:b/>
                <w:bCs/>
                <w:lang w:eastAsia="en-US"/>
              </w:rPr>
            </w:pPr>
            <w:ins w:id="1963" w:author="Mutali Nepfumbada" w:date="2022-09-28T22:37:00Z">
              <w:r w:rsidRPr="009B5EF0">
                <w:rPr>
                  <w:b/>
                  <w:bCs/>
                </w:rPr>
                <w:t>Month</w:t>
              </w:r>
            </w:ins>
          </w:p>
        </w:tc>
        <w:tc>
          <w:tcPr>
            <w:tcW w:w="1240" w:type="pct"/>
            <w:shd w:val="clear" w:color="auto" w:fill="5F0500"/>
          </w:tcPr>
          <w:p w14:paraId="6C8745EA" w14:textId="77777777" w:rsidR="00D478AC" w:rsidRPr="00A97891" w:rsidRDefault="00D478AC" w:rsidP="00201D25">
            <w:pPr>
              <w:jc w:val="center"/>
              <w:rPr>
                <w:ins w:id="1964" w:author="Mutali Nepfumbada" w:date="2022-09-28T22:37:00Z"/>
                <w:b/>
                <w:bCs/>
                <w:lang w:val="en-US"/>
              </w:rPr>
            </w:pPr>
            <w:ins w:id="1965" w:author="Mutali Nepfumbada" w:date="2022-09-28T22:37:00Z">
              <w:r w:rsidRPr="009B5EF0">
                <w:rPr>
                  <w:b/>
                  <w:bCs/>
                </w:rPr>
                <w:t>Actual</w:t>
              </w:r>
            </w:ins>
          </w:p>
        </w:tc>
        <w:tc>
          <w:tcPr>
            <w:tcW w:w="1242" w:type="pct"/>
            <w:shd w:val="clear" w:color="auto" w:fill="5F0500"/>
          </w:tcPr>
          <w:p w14:paraId="1C92042B" w14:textId="77777777" w:rsidR="00D478AC" w:rsidRPr="00A97891" w:rsidRDefault="00D478AC" w:rsidP="00201D25">
            <w:pPr>
              <w:jc w:val="center"/>
              <w:rPr>
                <w:ins w:id="1966" w:author="Mutali Nepfumbada" w:date="2022-09-28T22:37:00Z"/>
                <w:b/>
                <w:bCs/>
                <w:lang w:val="en-US"/>
              </w:rPr>
            </w:pPr>
            <w:ins w:id="1967" w:author="Mutali Nepfumbada" w:date="2022-09-28T22:37:00Z">
              <w:r w:rsidRPr="009B5EF0">
                <w:rPr>
                  <w:b/>
                  <w:bCs/>
                </w:rPr>
                <w:t>Forecast</w:t>
              </w:r>
            </w:ins>
          </w:p>
        </w:tc>
        <w:tc>
          <w:tcPr>
            <w:tcW w:w="1246" w:type="pct"/>
            <w:shd w:val="clear" w:color="auto" w:fill="5F0500"/>
          </w:tcPr>
          <w:p w14:paraId="28B6974D" w14:textId="77777777" w:rsidR="00D478AC" w:rsidRPr="0032465C" w:rsidRDefault="00D478AC" w:rsidP="00201D25">
            <w:pPr>
              <w:jc w:val="center"/>
              <w:rPr>
                <w:ins w:id="1968" w:author="Mutali Nepfumbada" w:date="2022-09-28T22:37:00Z"/>
                <w:b/>
                <w:bCs/>
                <w:lang w:eastAsia="en-US"/>
              </w:rPr>
            </w:pPr>
            <w:ins w:id="1969" w:author="Mutali Nepfumbada" w:date="2022-09-28T22:37:00Z">
              <w:r w:rsidRPr="009B5EF0">
                <w:rPr>
                  <w:b/>
                  <w:bCs/>
                </w:rPr>
                <w:t>Delta (%)</w:t>
              </w:r>
            </w:ins>
          </w:p>
        </w:tc>
      </w:tr>
      <w:tr w:rsidR="00D478AC" w14:paraId="55CD3C4C" w14:textId="77777777" w:rsidTr="00201D25">
        <w:trPr>
          <w:trHeight w:val="119"/>
          <w:ins w:id="1970" w:author="Mutali Nepfumbada" w:date="2022-09-28T22:37:00Z"/>
        </w:trPr>
        <w:tc>
          <w:tcPr>
            <w:tcW w:w="5000" w:type="pct"/>
            <w:gridSpan w:val="4"/>
          </w:tcPr>
          <w:p w14:paraId="7C474920" w14:textId="77777777" w:rsidR="00D478AC" w:rsidRDefault="00D478AC" w:rsidP="00201D25">
            <w:pPr>
              <w:jc w:val="center"/>
              <w:rPr>
                <w:ins w:id="1971" w:author="Mutali Nepfumbada" w:date="2022-09-28T22:37:00Z"/>
                <w:lang w:eastAsia="en-US"/>
              </w:rPr>
            </w:pPr>
            <w:ins w:id="1972" w:author="Mutali Nepfumbada" w:date="2022-09-28T22:37:00Z">
              <w:r w:rsidRPr="00DC29B7">
                <w:rPr>
                  <w:bCs/>
                  <w:lang w:val="en-US"/>
                </w:rPr>
                <w:t xml:space="preserve">{%tr for item in </w:t>
              </w:r>
              <w:proofErr w:type="spellStart"/>
              <w:r>
                <w:rPr>
                  <w:bCs/>
                  <w:lang w:val="en-US"/>
                </w:rPr>
                <w:t>HIGI</w:t>
              </w:r>
              <w:r w:rsidRPr="00DF6ABC">
                <w:rPr>
                  <w:bCs/>
                  <w:lang w:val="en-US"/>
                </w:rPr>
                <w:t>table_contents</w:t>
              </w:r>
              <w:proofErr w:type="spellEnd"/>
              <w:r w:rsidRPr="00DC29B7">
                <w:rPr>
                  <w:bCs/>
                  <w:lang w:val="en-US"/>
                </w:rPr>
                <w:t>%}</w:t>
              </w:r>
            </w:ins>
          </w:p>
        </w:tc>
      </w:tr>
      <w:tr w:rsidR="00D478AC" w14:paraId="6110B446" w14:textId="77777777" w:rsidTr="00201D25">
        <w:trPr>
          <w:trHeight w:val="114"/>
          <w:ins w:id="1973" w:author="Mutali Nepfumbada" w:date="2022-09-28T22:37:00Z"/>
        </w:trPr>
        <w:tc>
          <w:tcPr>
            <w:tcW w:w="1272" w:type="pct"/>
          </w:tcPr>
          <w:p w14:paraId="3D8F0A33" w14:textId="77777777" w:rsidR="00D478AC" w:rsidRDefault="00D478AC" w:rsidP="00201D25">
            <w:pPr>
              <w:rPr>
                <w:ins w:id="1974" w:author="Mutali Nepfumbada" w:date="2022-09-28T22:37:00Z"/>
                <w:lang w:eastAsia="en-US"/>
              </w:rPr>
            </w:pPr>
            <w:ins w:id="1975" w:author="Mutali Nepfumbada" w:date="2022-09-28T22:37:00Z">
              <w:r w:rsidRPr="00DC29B7">
                <w:rPr>
                  <w:bCs/>
                  <w:lang w:val="en-US"/>
                </w:rPr>
                <w:t>{{</w:t>
              </w:r>
              <w:proofErr w:type="spellStart"/>
              <w:proofErr w:type="gramStart"/>
              <w:r w:rsidRPr="00DC29B7">
                <w:rPr>
                  <w:bCs/>
                  <w:lang w:val="en-US"/>
                </w:rPr>
                <w:t>item.</w:t>
              </w:r>
              <w:r>
                <w:rPr>
                  <w:bCs/>
                  <w:lang w:val="en-US"/>
                </w:rPr>
                <w:t>Date</w:t>
              </w:r>
              <w:proofErr w:type="spellEnd"/>
              <w:proofErr w:type="gramEnd"/>
              <w:r w:rsidRPr="00DC29B7">
                <w:rPr>
                  <w:bCs/>
                  <w:lang w:val="en-US"/>
                </w:rPr>
                <w:t>}}</w:t>
              </w:r>
            </w:ins>
          </w:p>
        </w:tc>
        <w:tc>
          <w:tcPr>
            <w:tcW w:w="1240" w:type="pct"/>
          </w:tcPr>
          <w:p w14:paraId="33871128" w14:textId="77777777" w:rsidR="00D478AC" w:rsidRDefault="00D478AC" w:rsidP="00201D25">
            <w:pPr>
              <w:jc w:val="center"/>
              <w:rPr>
                <w:ins w:id="1976" w:author="Mutali Nepfumbada" w:date="2022-09-28T22:37:00Z"/>
                <w:lang w:eastAsia="en-US"/>
              </w:rPr>
            </w:pPr>
            <w:proofErr w:type="gramStart"/>
            <w:ins w:id="1977" w:author="Mutali Nepfumbada" w:date="2022-09-28T22:37:00Z">
              <w:r w:rsidRPr="00DC29B7">
                <w:rPr>
                  <w:bCs/>
                  <w:lang w:val="en-US"/>
                </w:rPr>
                <w:t>{{ item</w:t>
              </w:r>
              <w:proofErr w:type="gramEnd"/>
              <w:r>
                <w:rPr>
                  <w:bCs/>
                  <w:lang w:val="en-US"/>
                </w:rPr>
                <w:t>. HIGIA</w:t>
              </w:r>
              <w:r w:rsidRPr="00DC29B7">
                <w:rPr>
                  <w:bCs/>
                  <w:lang w:val="en-US"/>
                </w:rPr>
                <w:t>}}</w:t>
              </w:r>
            </w:ins>
          </w:p>
        </w:tc>
        <w:tc>
          <w:tcPr>
            <w:tcW w:w="1242" w:type="pct"/>
          </w:tcPr>
          <w:p w14:paraId="5FAA0212" w14:textId="77777777" w:rsidR="00D478AC" w:rsidRDefault="00D478AC" w:rsidP="00201D25">
            <w:pPr>
              <w:jc w:val="center"/>
              <w:rPr>
                <w:ins w:id="1978" w:author="Mutali Nepfumbada" w:date="2022-09-28T22:37:00Z"/>
                <w:lang w:eastAsia="en-US"/>
              </w:rPr>
            </w:pPr>
            <w:proofErr w:type="gramStart"/>
            <w:ins w:id="1979" w:author="Mutali Nepfumbada" w:date="2022-09-28T22:37:00Z">
              <w:r w:rsidRPr="00DC29B7">
                <w:rPr>
                  <w:bCs/>
                  <w:lang w:val="en-US"/>
                </w:rPr>
                <w:t>{{ item</w:t>
              </w:r>
              <w:proofErr w:type="gramEnd"/>
              <w:r>
                <w:rPr>
                  <w:bCs/>
                  <w:lang w:val="en-US"/>
                </w:rPr>
                <w:t>. HIGIF }}</w:t>
              </w:r>
            </w:ins>
          </w:p>
        </w:tc>
        <w:tc>
          <w:tcPr>
            <w:tcW w:w="1246" w:type="pct"/>
          </w:tcPr>
          <w:p w14:paraId="181E64E0" w14:textId="77777777" w:rsidR="00D478AC" w:rsidRDefault="00D478AC" w:rsidP="00201D25">
            <w:pPr>
              <w:jc w:val="center"/>
              <w:rPr>
                <w:ins w:id="1980" w:author="Mutali Nepfumbada" w:date="2022-09-28T22:37:00Z"/>
                <w:lang w:eastAsia="en-US"/>
              </w:rPr>
            </w:pPr>
            <w:ins w:id="1981" w:author="Mutali Nepfumbada" w:date="2022-09-28T22:37:00Z">
              <w:r w:rsidRPr="00DC29B7">
                <w:rPr>
                  <w:bCs/>
                  <w:lang w:val="en-US"/>
                </w:rPr>
                <w:t>{{item</w:t>
              </w:r>
              <w:r>
                <w:rPr>
                  <w:bCs/>
                  <w:lang w:val="en-US"/>
                </w:rPr>
                <w:t>. HIGIV}}</w:t>
              </w:r>
            </w:ins>
          </w:p>
        </w:tc>
      </w:tr>
      <w:tr w:rsidR="00D478AC" w14:paraId="4206E605" w14:textId="77777777" w:rsidTr="00201D25">
        <w:trPr>
          <w:trHeight w:val="119"/>
          <w:ins w:id="1982" w:author="Mutali Nepfumbada" w:date="2022-09-28T22:37:00Z"/>
        </w:trPr>
        <w:tc>
          <w:tcPr>
            <w:tcW w:w="5000" w:type="pct"/>
            <w:gridSpan w:val="4"/>
          </w:tcPr>
          <w:p w14:paraId="58E0C588" w14:textId="77777777" w:rsidR="00D478AC" w:rsidRDefault="00D478AC" w:rsidP="00201D25">
            <w:pPr>
              <w:jc w:val="center"/>
              <w:rPr>
                <w:ins w:id="1983" w:author="Mutali Nepfumbada" w:date="2022-09-28T22:37:00Z"/>
                <w:lang w:eastAsia="en-US"/>
              </w:rPr>
            </w:pPr>
            <w:ins w:id="1984" w:author="Mutali Nepfumbada" w:date="2022-09-28T22:37:00Z">
              <w:r w:rsidRPr="00DC29B7">
                <w:rPr>
                  <w:bCs/>
                  <w:lang w:val="en-US"/>
                </w:rPr>
                <w:t xml:space="preserve">{%tr </w:t>
              </w:r>
              <w:proofErr w:type="spellStart"/>
              <w:r w:rsidRPr="00DC29B7">
                <w:rPr>
                  <w:bCs/>
                  <w:lang w:val="en-US"/>
                </w:rPr>
                <w:t>endfor</w:t>
              </w:r>
              <w:proofErr w:type="spellEnd"/>
              <w:r w:rsidRPr="00DC29B7">
                <w:rPr>
                  <w:bCs/>
                  <w:lang w:val="en-US"/>
                </w:rPr>
                <w:t xml:space="preserve"> %}</w:t>
              </w:r>
            </w:ins>
          </w:p>
        </w:tc>
      </w:tr>
    </w:tbl>
    <w:p w14:paraId="1C8642A3" w14:textId="4835E0FB" w:rsidR="0027049C" w:rsidRDefault="0027049C" w:rsidP="00D478AC">
      <w:pPr>
        <w:pStyle w:val="Caption"/>
        <w:rPr>
          <w:ins w:id="1985" w:author="Mutali Nepfumbada" w:date="2022-09-28T22:37:00Z"/>
        </w:rPr>
      </w:pPr>
      <w:ins w:id="1986" w:author="Mutali Nepfumbada" w:date="2022-09-28T22:34:00Z">
        <w:r w:rsidRPr="00974694">
          <w:t xml:space="preserve">Table </w:t>
        </w:r>
        <w:r>
          <w:fldChar w:fldCharType="begin"/>
        </w:r>
        <w:r>
          <w:instrText xml:space="preserve"> STYLEREF 1 \s </w:instrText>
        </w:r>
        <w:r>
          <w:fldChar w:fldCharType="separate"/>
        </w:r>
        <w:r>
          <w:rPr>
            <w:noProof/>
          </w:rPr>
          <w:t>4</w:t>
        </w:r>
        <w:r>
          <w:rPr>
            <w:noProof/>
          </w:rPr>
          <w:fldChar w:fldCharType="end"/>
        </w:r>
        <w:r>
          <w:noBreakHyphen/>
        </w:r>
        <w:r>
          <w:fldChar w:fldCharType="begin"/>
        </w:r>
        <w:r>
          <w:instrText xml:space="preserve"> SEQ Table \* ARABIC \s 1 </w:instrText>
        </w:r>
        <w:r>
          <w:fldChar w:fldCharType="separate"/>
        </w:r>
        <w:r>
          <w:rPr>
            <w:noProof/>
          </w:rPr>
          <w:t>3</w:t>
        </w:r>
        <w:r>
          <w:rPr>
            <w:noProof/>
          </w:rPr>
          <w:fldChar w:fldCharType="end"/>
        </w:r>
        <w:r w:rsidRPr="00974694">
          <w:t xml:space="preserve">: </w:t>
        </w:r>
        <w:r>
          <w:t>Highveld</w:t>
        </w:r>
        <w:r w:rsidRPr="00974694">
          <w:t xml:space="preserve"> irradiation </w:t>
        </w:r>
        <w:r>
          <w:t>and Forecast</w:t>
        </w:r>
      </w:ins>
    </w:p>
    <w:p w14:paraId="5604E422" w14:textId="77777777" w:rsidR="00D478AC" w:rsidRPr="00D478AC" w:rsidRDefault="00D478AC" w:rsidP="00D478AC">
      <w:pPr>
        <w:rPr>
          <w:ins w:id="1987" w:author="Mutali Nepfumbada" w:date="2022-09-28T22:37:00Z"/>
        </w:rPr>
        <w:pPrChange w:id="1988" w:author="Mutali Nepfumbada" w:date="2022-09-28T22:37:00Z">
          <w:pPr>
            <w:pStyle w:val="Caption"/>
          </w:pPr>
        </w:pPrChange>
      </w:pPr>
    </w:p>
    <w:p w14:paraId="2429F7EE" w14:textId="4447AA57" w:rsidR="00D478AC" w:rsidRPr="00D478AC" w:rsidRDefault="00D478AC" w:rsidP="00D478AC">
      <w:pPr>
        <w:jc w:val="center"/>
        <w:rPr>
          <w:ins w:id="1989" w:author="Mutali Nepfumbada" w:date="2022-09-28T22:34:00Z"/>
        </w:rPr>
        <w:pPrChange w:id="1990" w:author="Mutali Nepfumbada" w:date="2022-09-28T22:37:00Z">
          <w:pPr>
            <w:pStyle w:val="Caption"/>
          </w:pPr>
        </w:pPrChange>
      </w:pPr>
      <w:ins w:id="1991" w:author="Mutali Nepfumbada" w:date="2022-09-28T22:37:00Z">
        <w:r w:rsidRPr="009A25A7">
          <w:rPr>
            <w:lang w:eastAsia="en-US"/>
          </w:rPr>
          <w:t>{{</w:t>
        </w:r>
        <w:proofErr w:type="spellStart"/>
        <w:r>
          <w:rPr>
            <w:lang w:eastAsia="en-US"/>
          </w:rPr>
          <w:t>HIGIImage</w:t>
        </w:r>
        <w:proofErr w:type="spellEnd"/>
        <w:r w:rsidRPr="009A25A7">
          <w:rPr>
            <w:lang w:eastAsia="en-US"/>
          </w:rPr>
          <w:t>}}</w:t>
        </w:r>
      </w:ins>
    </w:p>
    <w:p w14:paraId="427F5F9D" w14:textId="501A81DB" w:rsidR="0027049C" w:rsidRPr="0027049C" w:rsidRDefault="0027049C" w:rsidP="0027049C">
      <w:pPr>
        <w:pStyle w:val="Caption"/>
        <w:rPr>
          <w:ins w:id="1992" w:author="Mutali Nepfumbada" w:date="2022-09-28T22:34:00Z"/>
        </w:rPr>
      </w:pPr>
      <w:ins w:id="1993" w:author="Mutali Nepfumbada" w:date="2022-09-28T22:34:00Z">
        <w:r w:rsidRPr="00974694">
          <w:t xml:space="preserve">Figure </w:t>
        </w:r>
        <w:r>
          <w:fldChar w:fldCharType="begin"/>
        </w:r>
        <w:r>
          <w:instrText xml:space="preserve"> STYLEREF 1 \s </w:instrText>
        </w:r>
        <w:r>
          <w:fldChar w:fldCharType="separate"/>
        </w:r>
        <w:r>
          <w:rPr>
            <w:noProof/>
          </w:rPr>
          <w:t>4</w:t>
        </w:r>
        <w:r>
          <w:rPr>
            <w:noProof/>
          </w:rPr>
          <w:fldChar w:fldCharType="end"/>
        </w:r>
        <w:r>
          <w:noBreakHyphen/>
        </w:r>
        <w:r>
          <w:fldChar w:fldCharType="begin"/>
        </w:r>
        <w:r>
          <w:instrText xml:space="preserve"> SEQ Figure \* ARABIC \s 1 </w:instrText>
        </w:r>
        <w:r>
          <w:fldChar w:fldCharType="separate"/>
        </w:r>
        <w:r>
          <w:rPr>
            <w:noProof/>
          </w:rPr>
          <w:t>2</w:t>
        </w:r>
        <w:r>
          <w:rPr>
            <w:noProof/>
          </w:rPr>
          <w:fldChar w:fldCharType="end"/>
        </w:r>
        <w:r>
          <w:rPr>
            <w:noProof/>
          </w:rPr>
          <w:t>:</w:t>
        </w:r>
        <w:r w:rsidRPr="00974694">
          <w:t xml:space="preserve"> </w:t>
        </w:r>
        <w:r>
          <w:t>Highveld</w:t>
        </w:r>
        <w:r w:rsidRPr="00974694">
          <w:t xml:space="preserve"> Irradiation Vs </w:t>
        </w:r>
        <w:r>
          <w:t>Forecast</w:t>
        </w:r>
      </w:ins>
    </w:p>
    <w:p w14:paraId="7BD80815" w14:textId="77777777" w:rsidR="00705707" w:rsidDel="00D478AC" w:rsidRDefault="00705707" w:rsidP="00C3627C">
      <w:pPr>
        <w:jc w:val="both"/>
        <w:rPr>
          <w:ins w:id="1994" w:author="Thulani Ndaba" w:date="2022-09-20T17:16:00Z"/>
          <w:del w:id="1995" w:author="Mutali Nepfumbada" w:date="2022-09-28T22:37:00Z"/>
          <w:lang w:eastAsia="en-US"/>
        </w:rPr>
      </w:pPr>
    </w:p>
    <w:p w14:paraId="31D1EDFA" w14:textId="6F3578A2" w:rsidR="00C3627C" w:rsidRDefault="00C3627C" w:rsidP="00C3627C">
      <w:pPr>
        <w:jc w:val="both"/>
        <w:rPr>
          <w:ins w:id="1996" w:author="Thulani Ndaba" w:date="2022-09-20T17:16:00Z"/>
          <w:del w:id="1997" w:author="Chanda Nxumalo" w:date="2022-09-28T07:06:00Z"/>
          <w:lang w:eastAsia="en-US"/>
        </w:rPr>
      </w:pPr>
    </w:p>
    <w:p w14:paraId="5DA358CD" w14:textId="75088C4F" w:rsidR="00C3627C" w:rsidRDefault="00C3627C" w:rsidP="00C3627C">
      <w:pPr>
        <w:jc w:val="both"/>
        <w:rPr>
          <w:del w:id="1998" w:author="Chanda Nxumalo" w:date="2022-09-28T07:06:00Z"/>
          <w:lang w:eastAsia="en-US"/>
        </w:rPr>
      </w:pPr>
      <w:del w:id="1999" w:author="Chanda Nxumalo" w:date="2022-09-28T07:06:00Z">
        <w:r w:rsidRPr="00105495">
          <w:rPr>
            <w:lang w:eastAsia="en-US"/>
          </w:rPr>
          <w:delText xml:space="preserve">The site has been measuring irradiance since April </w:delText>
        </w:r>
        <w:r w:rsidR="0059299F">
          <w:rPr>
            <w:lang w:eastAsia="en-US"/>
          </w:rPr>
          <w:delText xml:space="preserve">2022 </w:delText>
        </w:r>
        <w:r w:rsidRPr="00105495">
          <w:rPr>
            <w:lang w:eastAsia="en-US"/>
          </w:rPr>
          <w:delText>to the present, and no irradiance data is available prior to that time.</w:delText>
        </w:r>
      </w:del>
    </w:p>
    <w:p w14:paraId="5E92872A" w14:textId="77777777" w:rsidR="00C3627C" w:rsidRPr="002A1D9F" w:rsidRDefault="00C3627C" w:rsidP="00C3627C">
      <w:pPr>
        <w:rPr>
          <w:lang w:eastAsia="en-US"/>
        </w:rPr>
      </w:pPr>
    </w:p>
    <w:tbl>
      <w:tblPr>
        <w:tblStyle w:val="TableGridLight"/>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58"/>
        <w:gridCol w:w="5791"/>
      </w:tblGrid>
      <w:tr w:rsidR="00C3627C" w:rsidRPr="00953BC7" w:rsidDel="0027049C" w14:paraId="34585944" w14:textId="24D278A0">
        <w:trPr>
          <w:trHeight w:val="1581"/>
          <w:jc w:val="center"/>
          <w:del w:id="2000" w:author="Mutali Nepfumbada" w:date="2022-09-28T22:34:00Z"/>
        </w:trPr>
        <w:tc>
          <w:tcPr>
            <w:tcW w:w="2500" w:type="pct"/>
            <w:vAlign w:val="center"/>
          </w:tcPr>
          <w:tbl>
            <w:tblPr>
              <w:tblStyle w:val="TableGridLight"/>
              <w:tblW w:w="3577" w:type="dxa"/>
              <w:tblLook w:val="04A0" w:firstRow="1" w:lastRow="0" w:firstColumn="1" w:lastColumn="0" w:noHBand="0" w:noVBand="1"/>
            </w:tblPr>
            <w:tblGrid>
              <w:gridCol w:w="859"/>
              <w:gridCol w:w="837"/>
              <w:gridCol w:w="900"/>
              <w:gridCol w:w="981"/>
            </w:tblGrid>
            <w:tr w:rsidR="00C3627C" w:rsidDel="0027049C" w14:paraId="7122D647" w14:textId="32A57EF6" w:rsidTr="00313635">
              <w:trPr>
                <w:trHeight w:val="234"/>
                <w:del w:id="2001" w:author="Mutali Nepfumbada" w:date="2022-09-28T22:33:00Z"/>
              </w:trPr>
              <w:tc>
                <w:tcPr>
                  <w:tcW w:w="5000" w:type="pct"/>
                  <w:gridSpan w:val="4"/>
                  <w:shd w:val="clear" w:color="auto" w:fill="5F0500"/>
                </w:tcPr>
                <w:p w14:paraId="3658362B" w14:textId="7247416A" w:rsidR="00C3627C" w:rsidRPr="0032465C" w:rsidDel="0027049C" w:rsidRDefault="00C3627C">
                  <w:pPr>
                    <w:jc w:val="center"/>
                    <w:rPr>
                      <w:del w:id="2002" w:author="Mutali Nepfumbada" w:date="2022-09-28T22:33:00Z"/>
                      <w:b/>
                      <w:bCs/>
                    </w:rPr>
                  </w:pPr>
                  <w:del w:id="2003" w:author="Mutali Nepfumbada" w:date="2022-09-28T22:30:00Z">
                    <w:r w:rsidRPr="0032465C" w:rsidDel="00705707">
                      <w:rPr>
                        <w:b/>
                        <w:bCs/>
                      </w:rPr>
                      <w:delText xml:space="preserve">Irradiation </w:delText>
                    </w:r>
                    <w:r w:rsidDel="00705707">
                      <w:rPr>
                        <w:b/>
                        <w:bCs/>
                      </w:rPr>
                      <w:delText>(</w:delText>
                    </w:r>
                    <w:r w:rsidRPr="0032465C" w:rsidDel="00705707">
                      <w:rPr>
                        <w:b/>
                        <w:bCs/>
                      </w:rPr>
                      <w:delText>kWh/m</w:delText>
                    </w:r>
                    <w:r w:rsidRPr="00A97891" w:rsidDel="00705707">
                      <w:rPr>
                        <w:b/>
                        <w:bCs/>
                        <w:vertAlign w:val="superscript"/>
                      </w:rPr>
                      <w:delText>2</w:delText>
                    </w:r>
                    <w:r w:rsidDel="00705707">
                      <w:rPr>
                        <w:b/>
                        <w:bCs/>
                      </w:rPr>
                      <w:delText>)</w:delText>
                    </w:r>
                  </w:del>
                </w:p>
              </w:tc>
            </w:tr>
            <w:tr w:rsidR="00C3627C" w:rsidDel="0027049C" w14:paraId="02AA77AF" w14:textId="00B312CE" w:rsidTr="00C81D12">
              <w:trPr>
                <w:trHeight w:val="195"/>
                <w:del w:id="2004" w:author="Mutali Nepfumbada" w:date="2022-09-28T22:33:00Z"/>
              </w:trPr>
              <w:tc>
                <w:tcPr>
                  <w:tcW w:w="1201" w:type="pct"/>
                  <w:shd w:val="clear" w:color="auto" w:fill="5F0500"/>
                </w:tcPr>
                <w:p w14:paraId="608346A5" w14:textId="12047C29" w:rsidR="00C3627C" w:rsidRPr="0032465C" w:rsidDel="0027049C" w:rsidRDefault="00C3627C">
                  <w:pPr>
                    <w:rPr>
                      <w:del w:id="2005" w:author="Mutali Nepfumbada" w:date="2022-09-28T22:33:00Z"/>
                      <w:b/>
                      <w:bCs/>
                      <w:lang w:eastAsia="en-US"/>
                    </w:rPr>
                  </w:pPr>
                  <w:del w:id="2006" w:author="Mutali Nepfumbada" w:date="2022-09-28T22:30:00Z">
                    <w:r w:rsidRPr="009B5EF0" w:rsidDel="00705707">
                      <w:rPr>
                        <w:b/>
                        <w:bCs/>
                      </w:rPr>
                      <w:delText>Month</w:delText>
                    </w:r>
                  </w:del>
                </w:p>
              </w:tc>
              <w:tc>
                <w:tcPr>
                  <w:tcW w:w="1170" w:type="pct"/>
                  <w:shd w:val="clear" w:color="auto" w:fill="5F0500"/>
                </w:tcPr>
                <w:p w14:paraId="273A14AA" w14:textId="511BEDBC" w:rsidR="00C3627C" w:rsidRPr="00A97891" w:rsidDel="0027049C" w:rsidRDefault="00C3627C">
                  <w:pPr>
                    <w:jc w:val="center"/>
                    <w:rPr>
                      <w:del w:id="2007" w:author="Mutali Nepfumbada" w:date="2022-09-28T22:33:00Z"/>
                      <w:b/>
                      <w:bCs/>
                      <w:lang w:val="en-US"/>
                    </w:rPr>
                  </w:pPr>
                  <w:del w:id="2008" w:author="Mutali Nepfumbada" w:date="2022-09-28T22:30:00Z">
                    <w:r w:rsidRPr="009B5EF0" w:rsidDel="00705707">
                      <w:rPr>
                        <w:b/>
                        <w:bCs/>
                      </w:rPr>
                      <w:delText>Actual</w:delText>
                    </w:r>
                  </w:del>
                </w:p>
              </w:tc>
              <w:tc>
                <w:tcPr>
                  <w:tcW w:w="1258" w:type="pct"/>
                  <w:shd w:val="clear" w:color="auto" w:fill="5F0500"/>
                </w:tcPr>
                <w:p w14:paraId="7A3786BC" w14:textId="377C3205" w:rsidR="00C3627C" w:rsidRPr="00A97891" w:rsidDel="0027049C" w:rsidRDefault="00C3627C">
                  <w:pPr>
                    <w:jc w:val="center"/>
                    <w:rPr>
                      <w:del w:id="2009" w:author="Mutali Nepfumbada" w:date="2022-09-28T22:33:00Z"/>
                      <w:b/>
                      <w:bCs/>
                      <w:lang w:val="en-US"/>
                    </w:rPr>
                  </w:pPr>
                  <w:del w:id="2010" w:author="Mutali Nepfumbada" w:date="2022-09-28T22:30:00Z">
                    <w:r w:rsidRPr="009B5EF0" w:rsidDel="00705707">
                      <w:rPr>
                        <w:b/>
                        <w:bCs/>
                      </w:rPr>
                      <w:delText>Forecast</w:delText>
                    </w:r>
                  </w:del>
                </w:p>
              </w:tc>
              <w:tc>
                <w:tcPr>
                  <w:tcW w:w="1371" w:type="pct"/>
                  <w:shd w:val="clear" w:color="auto" w:fill="5F0500"/>
                </w:tcPr>
                <w:p w14:paraId="3F38D75A" w14:textId="3297B2CC" w:rsidR="00C3627C" w:rsidRPr="0032465C" w:rsidDel="0027049C" w:rsidRDefault="00C3627C">
                  <w:pPr>
                    <w:jc w:val="center"/>
                    <w:rPr>
                      <w:del w:id="2011" w:author="Mutali Nepfumbada" w:date="2022-09-28T22:33:00Z"/>
                      <w:b/>
                      <w:bCs/>
                      <w:lang w:eastAsia="en-US"/>
                    </w:rPr>
                  </w:pPr>
                  <w:del w:id="2012" w:author="Mutali Nepfumbada" w:date="2022-09-28T22:30:00Z">
                    <w:r w:rsidRPr="009B5EF0" w:rsidDel="00705707">
                      <w:rPr>
                        <w:b/>
                        <w:bCs/>
                      </w:rPr>
                      <w:delText>Delta (%)</w:delText>
                    </w:r>
                  </w:del>
                </w:p>
              </w:tc>
            </w:tr>
            <w:tr w:rsidR="00C850ED" w:rsidDel="0027049C" w14:paraId="61A8BED2" w14:textId="094ADDF5" w:rsidTr="00C81D12">
              <w:trPr>
                <w:trHeight w:val="114"/>
                <w:del w:id="2013" w:author="Mutali Nepfumbada" w:date="2022-09-28T22:33:00Z"/>
              </w:trPr>
              <w:tc>
                <w:tcPr>
                  <w:tcW w:w="1201" w:type="pct"/>
                </w:tcPr>
                <w:p w14:paraId="1A9142E9" w14:textId="70E52261" w:rsidR="00C850ED" w:rsidDel="0027049C" w:rsidRDefault="00C850ED" w:rsidP="00C850ED">
                  <w:pPr>
                    <w:rPr>
                      <w:del w:id="2014" w:author="Mutali Nepfumbada" w:date="2022-09-28T22:33:00Z"/>
                      <w:lang w:eastAsia="en-US"/>
                    </w:rPr>
                  </w:pPr>
                  <w:del w:id="2015" w:author="Mutali Nepfumbada" w:date="2022-09-28T22:30:00Z">
                    <w:r w:rsidRPr="00DC29B7" w:rsidDel="00705707">
                      <w:rPr>
                        <w:bCs/>
                        <w:lang w:val="en-US"/>
                      </w:rPr>
                      <w:delText>Oct 21</w:delText>
                    </w:r>
                  </w:del>
                </w:p>
              </w:tc>
              <w:tc>
                <w:tcPr>
                  <w:tcW w:w="1170" w:type="pct"/>
                </w:tcPr>
                <w:p w14:paraId="51C0932D" w14:textId="2164D043" w:rsidR="00C850ED" w:rsidDel="0027049C" w:rsidRDefault="00C850ED" w:rsidP="00C850ED">
                  <w:pPr>
                    <w:jc w:val="center"/>
                    <w:rPr>
                      <w:del w:id="2016" w:author="Mutali Nepfumbada" w:date="2022-09-28T22:33:00Z"/>
                      <w:lang w:eastAsia="en-US"/>
                    </w:rPr>
                  </w:pPr>
                  <w:del w:id="2017" w:author="Mutali Nepfumbada" w:date="2022-09-28T22:30:00Z">
                    <w:r w:rsidRPr="002A12DD" w:rsidDel="00705707">
                      <w:delText>-</w:delText>
                    </w:r>
                  </w:del>
                </w:p>
              </w:tc>
              <w:tc>
                <w:tcPr>
                  <w:tcW w:w="1258" w:type="pct"/>
                </w:tcPr>
                <w:p w14:paraId="63DAF778" w14:textId="33966472" w:rsidR="00C850ED" w:rsidDel="0027049C" w:rsidRDefault="00C850ED" w:rsidP="00C850ED">
                  <w:pPr>
                    <w:jc w:val="center"/>
                    <w:rPr>
                      <w:del w:id="2018" w:author="Mutali Nepfumbada" w:date="2022-09-28T22:33:00Z"/>
                      <w:lang w:eastAsia="en-US"/>
                    </w:rPr>
                  </w:pPr>
                  <w:del w:id="2019" w:author="Mutali Nepfumbada" w:date="2022-09-28T22:30:00Z">
                    <w:r w:rsidRPr="002A12DD" w:rsidDel="00705707">
                      <w:delText>-</w:delText>
                    </w:r>
                  </w:del>
                </w:p>
              </w:tc>
              <w:tc>
                <w:tcPr>
                  <w:tcW w:w="1371" w:type="pct"/>
                </w:tcPr>
                <w:p w14:paraId="6254936E" w14:textId="2B98358B" w:rsidR="00C850ED" w:rsidDel="0027049C" w:rsidRDefault="00C850ED" w:rsidP="00C850ED">
                  <w:pPr>
                    <w:jc w:val="center"/>
                    <w:rPr>
                      <w:del w:id="2020" w:author="Mutali Nepfumbada" w:date="2022-09-28T22:33:00Z"/>
                      <w:lang w:eastAsia="en-US"/>
                    </w:rPr>
                  </w:pPr>
                  <w:del w:id="2021" w:author="Mutali Nepfumbada" w:date="2022-09-28T22:30:00Z">
                    <w:r w:rsidRPr="002A12DD" w:rsidDel="00705707">
                      <w:delText>-</w:delText>
                    </w:r>
                  </w:del>
                </w:p>
              </w:tc>
            </w:tr>
            <w:tr w:rsidR="00C850ED" w:rsidDel="0027049C" w14:paraId="7818544E" w14:textId="65460D53" w:rsidTr="00C81D12">
              <w:trPr>
                <w:trHeight w:val="114"/>
                <w:del w:id="2022" w:author="Mutali Nepfumbada" w:date="2022-09-28T22:33:00Z"/>
              </w:trPr>
              <w:tc>
                <w:tcPr>
                  <w:tcW w:w="1201" w:type="pct"/>
                </w:tcPr>
                <w:p w14:paraId="3CA6280A" w14:textId="1831A5EC" w:rsidR="00C850ED" w:rsidDel="0027049C" w:rsidRDefault="00C850ED" w:rsidP="00C850ED">
                  <w:pPr>
                    <w:rPr>
                      <w:del w:id="2023" w:author="Mutali Nepfumbada" w:date="2022-09-28T22:33:00Z"/>
                      <w:lang w:eastAsia="en-US"/>
                    </w:rPr>
                  </w:pPr>
                  <w:del w:id="2024" w:author="Mutali Nepfumbada" w:date="2022-09-28T22:30:00Z">
                    <w:r w:rsidRPr="00DC29B7" w:rsidDel="00705707">
                      <w:rPr>
                        <w:bCs/>
                        <w:lang w:val="en-US"/>
                      </w:rPr>
                      <w:delText>Nov 21</w:delText>
                    </w:r>
                  </w:del>
                </w:p>
              </w:tc>
              <w:tc>
                <w:tcPr>
                  <w:tcW w:w="1170" w:type="pct"/>
                </w:tcPr>
                <w:p w14:paraId="4D5AEAD6" w14:textId="43B6FEC3" w:rsidR="00C850ED" w:rsidDel="0027049C" w:rsidRDefault="00C850ED" w:rsidP="00C850ED">
                  <w:pPr>
                    <w:jc w:val="center"/>
                    <w:rPr>
                      <w:del w:id="2025" w:author="Mutali Nepfumbada" w:date="2022-09-28T22:33:00Z"/>
                      <w:lang w:eastAsia="en-US"/>
                    </w:rPr>
                  </w:pPr>
                  <w:del w:id="2026" w:author="Mutali Nepfumbada" w:date="2022-09-28T22:30:00Z">
                    <w:r w:rsidRPr="002A12DD" w:rsidDel="00705707">
                      <w:delText>-</w:delText>
                    </w:r>
                  </w:del>
                </w:p>
              </w:tc>
              <w:tc>
                <w:tcPr>
                  <w:tcW w:w="1258" w:type="pct"/>
                </w:tcPr>
                <w:p w14:paraId="33F00077" w14:textId="5E58693D" w:rsidR="00C850ED" w:rsidDel="0027049C" w:rsidRDefault="00C850ED" w:rsidP="00C850ED">
                  <w:pPr>
                    <w:jc w:val="center"/>
                    <w:rPr>
                      <w:del w:id="2027" w:author="Mutali Nepfumbada" w:date="2022-09-28T22:33:00Z"/>
                      <w:lang w:eastAsia="en-US"/>
                    </w:rPr>
                  </w:pPr>
                  <w:del w:id="2028" w:author="Mutali Nepfumbada" w:date="2022-09-28T22:30:00Z">
                    <w:r w:rsidRPr="002A12DD" w:rsidDel="00705707">
                      <w:delText>-</w:delText>
                    </w:r>
                  </w:del>
                </w:p>
              </w:tc>
              <w:tc>
                <w:tcPr>
                  <w:tcW w:w="1371" w:type="pct"/>
                </w:tcPr>
                <w:p w14:paraId="194E9E37" w14:textId="00CA204E" w:rsidR="00C850ED" w:rsidDel="0027049C" w:rsidRDefault="00C850ED" w:rsidP="00C850ED">
                  <w:pPr>
                    <w:jc w:val="center"/>
                    <w:rPr>
                      <w:del w:id="2029" w:author="Mutali Nepfumbada" w:date="2022-09-28T22:33:00Z"/>
                      <w:lang w:eastAsia="en-US"/>
                    </w:rPr>
                  </w:pPr>
                  <w:del w:id="2030" w:author="Mutali Nepfumbada" w:date="2022-09-28T22:30:00Z">
                    <w:r w:rsidRPr="002A12DD" w:rsidDel="00705707">
                      <w:delText>-</w:delText>
                    </w:r>
                  </w:del>
                </w:p>
              </w:tc>
            </w:tr>
            <w:tr w:rsidR="00C850ED" w:rsidDel="0027049C" w14:paraId="31DDDE40" w14:textId="54B15CB5" w:rsidTr="00C81D12">
              <w:trPr>
                <w:trHeight w:val="114"/>
                <w:del w:id="2031" w:author="Mutali Nepfumbada" w:date="2022-09-28T22:33:00Z"/>
              </w:trPr>
              <w:tc>
                <w:tcPr>
                  <w:tcW w:w="1201" w:type="pct"/>
                </w:tcPr>
                <w:p w14:paraId="58673A9B" w14:textId="4B7A23D0" w:rsidR="00C850ED" w:rsidDel="0027049C" w:rsidRDefault="00C850ED" w:rsidP="00C850ED">
                  <w:pPr>
                    <w:rPr>
                      <w:del w:id="2032" w:author="Mutali Nepfumbada" w:date="2022-09-28T22:33:00Z"/>
                      <w:lang w:eastAsia="en-US"/>
                    </w:rPr>
                  </w:pPr>
                  <w:del w:id="2033" w:author="Mutali Nepfumbada" w:date="2022-09-28T22:30:00Z">
                    <w:r w:rsidRPr="00DC29B7" w:rsidDel="00705707">
                      <w:rPr>
                        <w:bCs/>
                        <w:lang w:val="en-US"/>
                      </w:rPr>
                      <w:delText>Dec 21</w:delText>
                    </w:r>
                  </w:del>
                </w:p>
              </w:tc>
              <w:tc>
                <w:tcPr>
                  <w:tcW w:w="1170" w:type="pct"/>
                </w:tcPr>
                <w:p w14:paraId="0B403955" w14:textId="27BCAEC4" w:rsidR="00C850ED" w:rsidDel="0027049C" w:rsidRDefault="00C850ED" w:rsidP="00C850ED">
                  <w:pPr>
                    <w:jc w:val="center"/>
                    <w:rPr>
                      <w:del w:id="2034" w:author="Mutali Nepfumbada" w:date="2022-09-28T22:33:00Z"/>
                      <w:lang w:eastAsia="en-US"/>
                    </w:rPr>
                  </w:pPr>
                  <w:del w:id="2035" w:author="Mutali Nepfumbada" w:date="2022-09-28T22:30:00Z">
                    <w:r w:rsidRPr="002A12DD" w:rsidDel="00705707">
                      <w:delText>-</w:delText>
                    </w:r>
                  </w:del>
                </w:p>
              </w:tc>
              <w:tc>
                <w:tcPr>
                  <w:tcW w:w="1258" w:type="pct"/>
                </w:tcPr>
                <w:p w14:paraId="39E4305F" w14:textId="0C8964A1" w:rsidR="00C850ED" w:rsidDel="0027049C" w:rsidRDefault="00C850ED" w:rsidP="00C850ED">
                  <w:pPr>
                    <w:jc w:val="center"/>
                    <w:rPr>
                      <w:del w:id="2036" w:author="Mutali Nepfumbada" w:date="2022-09-28T22:33:00Z"/>
                      <w:lang w:eastAsia="en-US"/>
                    </w:rPr>
                  </w:pPr>
                  <w:del w:id="2037" w:author="Mutali Nepfumbada" w:date="2022-09-28T22:30:00Z">
                    <w:r w:rsidRPr="002A12DD" w:rsidDel="00705707">
                      <w:delText>-</w:delText>
                    </w:r>
                  </w:del>
                </w:p>
              </w:tc>
              <w:tc>
                <w:tcPr>
                  <w:tcW w:w="1371" w:type="pct"/>
                </w:tcPr>
                <w:p w14:paraId="022072B9" w14:textId="0DE63CA6" w:rsidR="00C850ED" w:rsidDel="0027049C" w:rsidRDefault="00C850ED" w:rsidP="00C850ED">
                  <w:pPr>
                    <w:jc w:val="center"/>
                    <w:rPr>
                      <w:del w:id="2038" w:author="Mutali Nepfumbada" w:date="2022-09-28T22:33:00Z"/>
                      <w:lang w:eastAsia="en-US"/>
                    </w:rPr>
                  </w:pPr>
                  <w:del w:id="2039" w:author="Mutali Nepfumbada" w:date="2022-09-28T22:30:00Z">
                    <w:r w:rsidRPr="002A12DD" w:rsidDel="00705707">
                      <w:delText>-</w:delText>
                    </w:r>
                  </w:del>
                </w:p>
              </w:tc>
            </w:tr>
            <w:tr w:rsidR="00C850ED" w:rsidDel="0027049C" w14:paraId="5032CCD1" w14:textId="517AA9DE" w:rsidTr="00C81D12">
              <w:trPr>
                <w:trHeight w:val="114"/>
                <w:del w:id="2040" w:author="Mutali Nepfumbada" w:date="2022-09-28T22:33:00Z"/>
              </w:trPr>
              <w:tc>
                <w:tcPr>
                  <w:tcW w:w="1201" w:type="pct"/>
                </w:tcPr>
                <w:p w14:paraId="27A41C30" w14:textId="333E72A2" w:rsidR="00C850ED" w:rsidDel="0027049C" w:rsidRDefault="00C850ED" w:rsidP="00C850ED">
                  <w:pPr>
                    <w:rPr>
                      <w:del w:id="2041" w:author="Mutali Nepfumbada" w:date="2022-09-28T22:33:00Z"/>
                      <w:lang w:eastAsia="en-US"/>
                    </w:rPr>
                  </w:pPr>
                  <w:del w:id="2042" w:author="Mutali Nepfumbada" w:date="2022-09-28T22:30:00Z">
                    <w:r w:rsidRPr="00DC29B7" w:rsidDel="00705707">
                      <w:rPr>
                        <w:bCs/>
                        <w:lang w:val="en-US"/>
                      </w:rPr>
                      <w:delText>Jan 22</w:delText>
                    </w:r>
                  </w:del>
                </w:p>
              </w:tc>
              <w:tc>
                <w:tcPr>
                  <w:tcW w:w="1170" w:type="pct"/>
                </w:tcPr>
                <w:p w14:paraId="5DDA2D3C" w14:textId="7DC07362" w:rsidR="00C850ED" w:rsidDel="0027049C" w:rsidRDefault="00C850ED" w:rsidP="00C850ED">
                  <w:pPr>
                    <w:jc w:val="center"/>
                    <w:rPr>
                      <w:del w:id="2043" w:author="Mutali Nepfumbada" w:date="2022-09-28T22:33:00Z"/>
                      <w:lang w:eastAsia="en-US"/>
                    </w:rPr>
                  </w:pPr>
                  <w:del w:id="2044" w:author="Mutali Nepfumbada" w:date="2022-09-28T22:30:00Z">
                    <w:r w:rsidRPr="002A12DD" w:rsidDel="00705707">
                      <w:delText>-</w:delText>
                    </w:r>
                  </w:del>
                </w:p>
              </w:tc>
              <w:tc>
                <w:tcPr>
                  <w:tcW w:w="1258" w:type="pct"/>
                </w:tcPr>
                <w:p w14:paraId="160641CC" w14:textId="5B178231" w:rsidR="00C850ED" w:rsidDel="0027049C" w:rsidRDefault="00C850ED" w:rsidP="00C850ED">
                  <w:pPr>
                    <w:jc w:val="center"/>
                    <w:rPr>
                      <w:del w:id="2045" w:author="Mutali Nepfumbada" w:date="2022-09-28T22:33:00Z"/>
                      <w:lang w:eastAsia="en-US"/>
                    </w:rPr>
                  </w:pPr>
                  <w:del w:id="2046" w:author="Mutali Nepfumbada" w:date="2022-09-28T22:30:00Z">
                    <w:r w:rsidRPr="002A12DD" w:rsidDel="00705707">
                      <w:delText>-</w:delText>
                    </w:r>
                  </w:del>
                </w:p>
              </w:tc>
              <w:tc>
                <w:tcPr>
                  <w:tcW w:w="1371" w:type="pct"/>
                </w:tcPr>
                <w:p w14:paraId="0916F146" w14:textId="2FEA7AED" w:rsidR="00C850ED" w:rsidDel="0027049C" w:rsidRDefault="00C850ED" w:rsidP="00C850ED">
                  <w:pPr>
                    <w:jc w:val="center"/>
                    <w:rPr>
                      <w:del w:id="2047" w:author="Mutali Nepfumbada" w:date="2022-09-28T22:33:00Z"/>
                      <w:lang w:eastAsia="en-US"/>
                    </w:rPr>
                  </w:pPr>
                  <w:del w:id="2048" w:author="Mutali Nepfumbada" w:date="2022-09-28T22:30:00Z">
                    <w:r w:rsidRPr="002A12DD" w:rsidDel="00705707">
                      <w:delText>-</w:delText>
                    </w:r>
                  </w:del>
                </w:p>
              </w:tc>
            </w:tr>
            <w:tr w:rsidR="00C850ED" w:rsidDel="0027049C" w14:paraId="22FA272C" w14:textId="01ECCAB8" w:rsidTr="00C81D12">
              <w:trPr>
                <w:trHeight w:val="114"/>
                <w:del w:id="2049" w:author="Mutali Nepfumbada" w:date="2022-09-28T22:33:00Z"/>
              </w:trPr>
              <w:tc>
                <w:tcPr>
                  <w:tcW w:w="1201" w:type="pct"/>
                </w:tcPr>
                <w:p w14:paraId="47E84538" w14:textId="69D38655" w:rsidR="00C850ED" w:rsidDel="0027049C" w:rsidRDefault="00C850ED" w:rsidP="00C850ED">
                  <w:pPr>
                    <w:rPr>
                      <w:del w:id="2050" w:author="Mutali Nepfumbada" w:date="2022-09-28T22:33:00Z"/>
                      <w:lang w:eastAsia="en-US"/>
                    </w:rPr>
                  </w:pPr>
                  <w:del w:id="2051" w:author="Mutali Nepfumbada" w:date="2022-09-28T22:30:00Z">
                    <w:r w:rsidRPr="00DC29B7" w:rsidDel="00705707">
                      <w:rPr>
                        <w:bCs/>
                        <w:lang w:val="en-US"/>
                      </w:rPr>
                      <w:delText>Feb 22</w:delText>
                    </w:r>
                  </w:del>
                </w:p>
              </w:tc>
              <w:tc>
                <w:tcPr>
                  <w:tcW w:w="1170" w:type="pct"/>
                </w:tcPr>
                <w:p w14:paraId="34B44046" w14:textId="72D55F2A" w:rsidR="00C850ED" w:rsidDel="0027049C" w:rsidRDefault="00C850ED" w:rsidP="00C850ED">
                  <w:pPr>
                    <w:jc w:val="center"/>
                    <w:rPr>
                      <w:del w:id="2052" w:author="Mutali Nepfumbada" w:date="2022-09-28T22:33:00Z"/>
                      <w:lang w:eastAsia="en-US"/>
                    </w:rPr>
                  </w:pPr>
                  <w:del w:id="2053" w:author="Mutali Nepfumbada" w:date="2022-09-28T22:30:00Z">
                    <w:r w:rsidRPr="002A12DD" w:rsidDel="00705707">
                      <w:delText>-</w:delText>
                    </w:r>
                  </w:del>
                </w:p>
              </w:tc>
              <w:tc>
                <w:tcPr>
                  <w:tcW w:w="1258" w:type="pct"/>
                </w:tcPr>
                <w:p w14:paraId="0212897C" w14:textId="7EB0CADC" w:rsidR="00C850ED" w:rsidDel="0027049C" w:rsidRDefault="00C850ED" w:rsidP="00C850ED">
                  <w:pPr>
                    <w:jc w:val="center"/>
                    <w:rPr>
                      <w:del w:id="2054" w:author="Mutali Nepfumbada" w:date="2022-09-28T22:33:00Z"/>
                      <w:lang w:eastAsia="en-US"/>
                    </w:rPr>
                  </w:pPr>
                  <w:del w:id="2055" w:author="Mutali Nepfumbada" w:date="2022-09-28T22:30:00Z">
                    <w:r w:rsidRPr="002A12DD" w:rsidDel="00705707">
                      <w:delText>-</w:delText>
                    </w:r>
                  </w:del>
                </w:p>
              </w:tc>
              <w:tc>
                <w:tcPr>
                  <w:tcW w:w="1371" w:type="pct"/>
                </w:tcPr>
                <w:p w14:paraId="1C311B89" w14:textId="5F635CD2" w:rsidR="00C850ED" w:rsidDel="0027049C" w:rsidRDefault="00C850ED" w:rsidP="00C850ED">
                  <w:pPr>
                    <w:jc w:val="center"/>
                    <w:rPr>
                      <w:del w:id="2056" w:author="Mutali Nepfumbada" w:date="2022-09-28T22:33:00Z"/>
                      <w:lang w:eastAsia="en-US"/>
                    </w:rPr>
                  </w:pPr>
                  <w:del w:id="2057" w:author="Mutali Nepfumbada" w:date="2022-09-28T22:30:00Z">
                    <w:r w:rsidRPr="002A12DD" w:rsidDel="00705707">
                      <w:delText>-</w:delText>
                    </w:r>
                  </w:del>
                </w:p>
              </w:tc>
            </w:tr>
            <w:tr w:rsidR="00C850ED" w:rsidDel="0027049C" w14:paraId="4DCFB16D" w14:textId="5E25FA24" w:rsidTr="00C81D12">
              <w:trPr>
                <w:trHeight w:val="114"/>
                <w:del w:id="2058" w:author="Mutali Nepfumbada" w:date="2022-09-28T22:33:00Z"/>
              </w:trPr>
              <w:tc>
                <w:tcPr>
                  <w:tcW w:w="1201" w:type="pct"/>
                </w:tcPr>
                <w:p w14:paraId="71BD89A4" w14:textId="7429B3EE" w:rsidR="00C850ED" w:rsidDel="0027049C" w:rsidRDefault="00C850ED" w:rsidP="00C850ED">
                  <w:pPr>
                    <w:rPr>
                      <w:del w:id="2059" w:author="Mutali Nepfumbada" w:date="2022-09-28T22:33:00Z"/>
                      <w:lang w:eastAsia="en-US"/>
                    </w:rPr>
                  </w:pPr>
                  <w:del w:id="2060" w:author="Mutali Nepfumbada" w:date="2022-09-28T22:30:00Z">
                    <w:r w:rsidRPr="00DC29B7" w:rsidDel="00705707">
                      <w:rPr>
                        <w:bCs/>
                        <w:lang w:val="en-US"/>
                      </w:rPr>
                      <w:delText>Mar 22</w:delText>
                    </w:r>
                  </w:del>
                </w:p>
              </w:tc>
              <w:tc>
                <w:tcPr>
                  <w:tcW w:w="1170" w:type="pct"/>
                </w:tcPr>
                <w:p w14:paraId="0F563D6F" w14:textId="7EE8AF6A" w:rsidR="00C850ED" w:rsidDel="0027049C" w:rsidRDefault="00C850ED" w:rsidP="00C850ED">
                  <w:pPr>
                    <w:jc w:val="center"/>
                    <w:rPr>
                      <w:del w:id="2061" w:author="Mutali Nepfumbada" w:date="2022-09-28T22:33:00Z"/>
                      <w:lang w:eastAsia="en-US"/>
                    </w:rPr>
                  </w:pPr>
                  <w:del w:id="2062" w:author="Mutali Nepfumbada" w:date="2022-09-28T22:30:00Z">
                    <w:r w:rsidRPr="002A12DD" w:rsidDel="00705707">
                      <w:delText>-</w:delText>
                    </w:r>
                  </w:del>
                </w:p>
              </w:tc>
              <w:tc>
                <w:tcPr>
                  <w:tcW w:w="1258" w:type="pct"/>
                </w:tcPr>
                <w:p w14:paraId="7A7F91AE" w14:textId="3F9E7350" w:rsidR="00C850ED" w:rsidDel="0027049C" w:rsidRDefault="00C850ED" w:rsidP="00C850ED">
                  <w:pPr>
                    <w:jc w:val="center"/>
                    <w:rPr>
                      <w:del w:id="2063" w:author="Mutali Nepfumbada" w:date="2022-09-28T22:33:00Z"/>
                      <w:lang w:eastAsia="en-US"/>
                    </w:rPr>
                  </w:pPr>
                  <w:del w:id="2064" w:author="Mutali Nepfumbada" w:date="2022-09-28T22:30:00Z">
                    <w:r w:rsidRPr="002A12DD" w:rsidDel="00705707">
                      <w:delText>-</w:delText>
                    </w:r>
                  </w:del>
                </w:p>
              </w:tc>
              <w:tc>
                <w:tcPr>
                  <w:tcW w:w="1371" w:type="pct"/>
                </w:tcPr>
                <w:p w14:paraId="0B04AF8F" w14:textId="3CBA9D01" w:rsidR="00C850ED" w:rsidDel="0027049C" w:rsidRDefault="00C850ED" w:rsidP="00C850ED">
                  <w:pPr>
                    <w:jc w:val="center"/>
                    <w:rPr>
                      <w:del w:id="2065" w:author="Mutali Nepfumbada" w:date="2022-09-28T22:33:00Z"/>
                      <w:lang w:eastAsia="en-US"/>
                    </w:rPr>
                  </w:pPr>
                  <w:del w:id="2066" w:author="Mutali Nepfumbada" w:date="2022-09-28T22:30:00Z">
                    <w:r w:rsidRPr="002A12DD" w:rsidDel="00705707">
                      <w:delText>-</w:delText>
                    </w:r>
                  </w:del>
                </w:p>
              </w:tc>
            </w:tr>
            <w:tr w:rsidR="00C3627C" w:rsidDel="0027049C" w14:paraId="6E4195BB" w14:textId="126221F4" w:rsidTr="00C81D12">
              <w:trPr>
                <w:trHeight w:val="114"/>
                <w:del w:id="2067" w:author="Mutali Nepfumbada" w:date="2022-09-28T22:33:00Z"/>
              </w:trPr>
              <w:tc>
                <w:tcPr>
                  <w:tcW w:w="1201" w:type="pct"/>
                </w:tcPr>
                <w:p w14:paraId="33D69072" w14:textId="71FA1B8E" w:rsidR="00C3627C" w:rsidDel="0027049C" w:rsidRDefault="00C3627C">
                  <w:pPr>
                    <w:rPr>
                      <w:del w:id="2068" w:author="Mutali Nepfumbada" w:date="2022-09-28T22:33:00Z"/>
                      <w:lang w:eastAsia="en-US"/>
                    </w:rPr>
                  </w:pPr>
                  <w:del w:id="2069" w:author="Mutali Nepfumbada" w:date="2022-09-28T22:30:00Z">
                    <w:r w:rsidRPr="00DC29B7" w:rsidDel="00705707">
                      <w:rPr>
                        <w:bCs/>
                        <w:lang w:val="en-US"/>
                      </w:rPr>
                      <w:delText>Apr 22</w:delText>
                    </w:r>
                  </w:del>
                </w:p>
              </w:tc>
              <w:tc>
                <w:tcPr>
                  <w:tcW w:w="1170" w:type="pct"/>
                </w:tcPr>
                <w:p w14:paraId="497023D4" w14:textId="230006AE" w:rsidR="00C3627C" w:rsidDel="0027049C" w:rsidRDefault="00C3627C">
                  <w:pPr>
                    <w:jc w:val="center"/>
                    <w:rPr>
                      <w:del w:id="2070" w:author="Mutali Nepfumbada" w:date="2022-09-28T22:33:00Z"/>
                      <w:lang w:eastAsia="en-US"/>
                    </w:rPr>
                  </w:pPr>
                  <w:del w:id="2071" w:author="Mutali Nepfumbada" w:date="2022-09-28T22:30:00Z">
                    <w:r w:rsidRPr="00DC29B7" w:rsidDel="00705707">
                      <w:rPr>
                        <w:bCs/>
                        <w:lang w:val="en-US"/>
                      </w:rPr>
                      <w:delText>52</w:delText>
                    </w:r>
                  </w:del>
                </w:p>
              </w:tc>
              <w:tc>
                <w:tcPr>
                  <w:tcW w:w="1258" w:type="pct"/>
                </w:tcPr>
                <w:p w14:paraId="6E1B619E" w14:textId="530D10DC" w:rsidR="00C3627C" w:rsidDel="0027049C" w:rsidRDefault="00C3627C">
                  <w:pPr>
                    <w:jc w:val="center"/>
                    <w:rPr>
                      <w:del w:id="2072" w:author="Mutali Nepfumbada" w:date="2022-09-28T22:33:00Z"/>
                      <w:lang w:eastAsia="en-US"/>
                    </w:rPr>
                  </w:pPr>
                  <w:del w:id="2073" w:author="Mutali Nepfumbada" w:date="2022-09-28T22:30:00Z">
                    <w:r w:rsidRPr="00DC29B7" w:rsidDel="00705707">
                      <w:rPr>
                        <w:bCs/>
                        <w:lang w:val="en-US"/>
                      </w:rPr>
                      <w:delText>156</w:delText>
                    </w:r>
                  </w:del>
                </w:p>
              </w:tc>
              <w:tc>
                <w:tcPr>
                  <w:tcW w:w="1371" w:type="pct"/>
                </w:tcPr>
                <w:p w14:paraId="2B7CCFEE" w14:textId="374CA4FC" w:rsidR="00C3627C" w:rsidRPr="009E17CC" w:rsidDel="0027049C" w:rsidRDefault="00C3627C">
                  <w:pPr>
                    <w:jc w:val="center"/>
                    <w:rPr>
                      <w:del w:id="2074" w:author="Mutali Nepfumbada" w:date="2022-09-28T22:33:00Z"/>
                      <w:color w:val="FF0000"/>
                      <w:lang w:eastAsia="en-US"/>
                    </w:rPr>
                  </w:pPr>
                  <w:del w:id="2075" w:author="Mutali Nepfumbada" w:date="2022-09-28T22:30:00Z">
                    <w:r w:rsidRPr="009E17CC" w:rsidDel="00705707">
                      <w:rPr>
                        <w:bCs/>
                        <w:color w:val="FF0000"/>
                        <w:lang w:val="en-US"/>
                      </w:rPr>
                      <w:delText>-66.95</w:delText>
                    </w:r>
                  </w:del>
                </w:p>
              </w:tc>
            </w:tr>
            <w:tr w:rsidR="00C3627C" w:rsidDel="0027049C" w14:paraId="29C8BD9D" w14:textId="70888AED" w:rsidTr="00C81D12">
              <w:trPr>
                <w:trHeight w:val="114"/>
                <w:del w:id="2076" w:author="Mutali Nepfumbada" w:date="2022-09-28T22:33:00Z"/>
              </w:trPr>
              <w:tc>
                <w:tcPr>
                  <w:tcW w:w="1201" w:type="pct"/>
                </w:tcPr>
                <w:p w14:paraId="651A1095" w14:textId="59BD4F47" w:rsidR="00C3627C" w:rsidDel="0027049C" w:rsidRDefault="00C3627C">
                  <w:pPr>
                    <w:rPr>
                      <w:del w:id="2077" w:author="Mutali Nepfumbada" w:date="2022-09-28T22:33:00Z"/>
                      <w:lang w:eastAsia="en-US"/>
                    </w:rPr>
                  </w:pPr>
                  <w:del w:id="2078" w:author="Mutali Nepfumbada" w:date="2022-09-28T22:30:00Z">
                    <w:r w:rsidRPr="00DC29B7" w:rsidDel="00705707">
                      <w:rPr>
                        <w:bCs/>
                        <w:lang w:val="en-US"/>
                      </w:rPr>
                      <w:delText>May 22</w:delText>
                    </w:r>
                  </w:del>
                </w:p>
              </w:tc>
              <w:tc>
                <w:tcPr>
                  <w:tcW w:w="1170" w:type="pct"/>
                </w:tcPr>
                <w:p w14:paraId="33FB0277" w14:textId="4E973521" w:rsidR="00C3627C" w:rsidDel="0027049C" w:rsidRDefault="00C3627C">
                  <w:pPr>
                    <w:jc w:val="center"/>
                    <w:rPr>
                      <w:del w:id="2079" w:author="Mutali Nepfumbada" w:date="2022-09-28T22:33:00Z"/>
                      <w:lang w:eastAsia="en-US"/>
                    </w:rPr>
                  </w:pPr>
                  <w:del w:id="2080" w:author="Mutali Nepfumbada" w:date="2022-09-28T22:30:00Z">
                    <w:r w:rsidRPr="00DC29B7" w:rsidDel="00705707">
                      <w:rPr>
                        <w:bCs/>
                        <w:lang w:val="en-US"/>
                      </w:rPr>
                      <w:delText>139</w:delText>
                    </w:r>
                  </w:del>
                </w:p>
              </w:tc>
              <w:tc>
                <w:tcPr>
                  <w:tcW w:w="1258" w:type="pct"/>
                </w:tcPr>
                <w:p w14:paraId="3F9A5D02" w14:textId="19DE00C4" w:rsidR="00C3627C" w:rsidDel="0027049C" w:rsidRDefault="00C3627C">
                  <w:pPr>
                    <w:jc w:val="center"/>
                    <w:rPr>
                      <w:del w:id="2081" w:author="Mutali Nepfumbada" w:date="2022-09-28T22:33:00Z"/>
                      <w:lang w:eastAsia="en-US"/>
                    </w:rPr>
                  </w:pPr>
                  <w:del w:id="2082" w:author="Mutali Nepfumbada" w:date="2022-09-28T22:30:00Z">
                    <w:r w:rsidRPr="00DC29B7" w:rsidDel="00705707">
                      <w:rPr>
                        <w:bCs/>
                        <w:lang w:val="en-US"/>
                      </w:rPr>
                      <w:delText>155</w:delText>
                    </w:r>
                  </w:del>
                </w:p>
              </w:tc>
              <w:tc>
                <w:tcPr>
                  <w:tcW w:w="1371" w:type="pct"/>
                </w:tcPr>
                <w:p w14:paraId="1FEEDE09" w14:textId="74D02782" w:rsidR="00C3627C" w:rsidRPr="009E17CC" w:rsidDel="0027049C" w:rsidRDefault="00C3627C">
                  <w:pPr>
                    <w:jc w:val="center"/>
                    <w:rPr>
                      <w:del w:id="2083" w:author="Mutali Nepfumbada" w:date="2022-09-28T22:33:00Z"/>
                      <w:color w:val="FF0000"/>
                      <w:lang w:eastAsia="en-US"/>
                    </w:rPr>
                  </w:pPr>
                  <w:del w:id="2084" w:author="Mutali Nepfumbada" w:date="2022-09-28T22:30:00Z">
                    <w:r w:rsidRPr="009E17CC" w:rsidDel="00705707">
                      <w:rPr>
                        <w:bCs/>
                        <w:color w:val="FF0000"/>
                        <w:lang w:val="en-US"/>
                      </w:rPr>
                      <w:delText>-10.66</w:delText>
                    </w:r>
                  </w:del>
                </w:p>
              </w:tc>
            </w:tr>
            <w:tr w:rsidR="00C3627C" w:rsidDel="0027049C" w14:paraId="6E2B9943" w14:textId="2B8D3662" w:rsidTr="00C81D12">
              <w:trPr>
                <w:trHeight w:val="114"/>
                <w:del w:id="2085" w:author="Mutali Nepfumbada" w:date="2022-09-28T22:33:00Z"/>
              </w:trPr>
              <w:tc>
                <w:tcPr>
                  <w:tcW w:w="1201" w:type="pct"/>
                </w:tcPr>
                <w:p w14:paraId="151EE84F" w14:textId="4146AB18" w:rsidR="00C3627C" w:rsidDel="0027049C" w:rsidRDefault="00C3627C">
                  <w:pPr>
                    <w:rPr>
                      <w:del w:id="2086" w:author="Mutali Nepfumbada" w:date="2022-09-28T22:33:00Z"/>
                      <w:lang w:eastAsia="en-US"/>
                    </w:rPr>
                  </w:pPr>
                  <w:del w:id="2087" w:author="Mutali Nepfumbada" w:date="2022-09-28T22:30:00Z">
                    <w:r w:rsidRPr="00DC29B7" w:rsidDel="00705707">
                      <w:rPr>
                        <w:bCs/>
                        <w:lang w:val="en-US"/>
                      </w:rPr>
                      <w:delText>Jun 22</w:delText>
                    </w:r>
                  </w:del>
                </w:p>
              </w:tc>
              <w:tc>
                <w:tcPr>
                  <w:tcW w:w="1170" w:type="pct"/>
                </w:tcPr>
                <w:p w14:paraId="5DC2E1FC" w14:textId="4F1EA171" w:rsidR="00C3627C" w:rsidDel="0027049C" w:rsidRDefault="00C3627C">
                  <w:pPr>
                    <w:jc w:val="center"/>
                    <w:rPr>
                      <w:del w:id="2088" w:author="Mutali Nepfumbada" w:date="2022-09-28T22:33:00Z"/>
                      <w:lang w:eastAsia="en-US"/>
                    </w:rPr>
                  </w:pPr>
                  <w:del w:id="2089" w:author="Mutali Nepfumbada" w:date="2022-09-28T22:30:00Z">
                    <w:r w:rsidRPr="00DC29B7" w:rsidDel="00705707">
                      <w:rPr>
                        <w:bCs/>
                        <w:lang w:val="en-US"/>
                      </w:rPr>
                      <w:delText>19</w:delText>
                    </w:r>
                  </w:del>
                </w:p>
              </w:tc>
              <w:tc>
                <w:tcPr>
                  <w:tcW w:w="1258" w:type="pct"/>
                </w:tcPr>
                <w:p w14:paraId="18645EBC" w14:textId="65245134" w:rsidR="00C3627C" w:rsidDel="0027049C" w:rsidRDefault="00C3627C">
                  <w:pPr>
                    <w:jc w:val="center"/>
                    <w:rPr>
                      <w:del w:id="2090" w:author="Mutali Nepfumbada" w:date="2022-09-28T22:33:00Z"/>
                      <w:lang w:eastAsia="en-US"/>
                    </w:rPr>
                  </w:pPr>
                  <w:del w:id="2091" w:author="Mutali Nepfumbada" w:date="2022-09-28T22:30:00Z">
                    <w:r w:rsidRPr="00DC29B7" w:rsidDel="00705707">
                      <w:rPr>
                        <w:bCs/>
                        <w:lang w:val="en-US"/>
                      </w:rPr>
                      <w:delText>141</w:delText>
                    </w:r>
                  </w:del>
                </w:p>
              </w:tc>
              <w:tc>
                <w:tcPr>
                  <w:tcW w:w="1371" w:type="pct"/>
                </w:tcPr>
                <w:p w14:paraId="5D931222" w14:textId="3D4C19F9" w:rsidR="00C3627C" w:rsidRPr="009E17CC" w:rsidDel="0027049C" w:rsidRDefault="00C3627C">
                  <w:pPr>
                    <w:jc w:val="center"/>
                    <w:rPr>
                      <w:del w:id="2092" w:author="Mutali Nepfumbada" w:date="2022-09-28T22:33:00Z"/>
                      <w:color w:val="FF0000"/>
                      <w:lang w:eastAsia="en-US"/>
                    </w:rPr>
                  </w:pPr>
                  <w:del w:id="2093" w:author="Mutali Nepfumbada" w:date="2022-09-28T22:30:00Z">
                    <w:r w:rsidRPr="009E17CC" w:rsidDel="00705707">
                      <w:rPr>
                        <w:bCs/>
                        <w:color w:val="FF0000"/>
                        <w:lang w:val="en-US"/>
                      </w:rPr>
                      <w:delText>-86.31</w:delText>
                    </w:r>
                  </w:del>
                </w:p>
              </w:tc>
            </w:tr>
            <w:tr w:rsidR="00C3627C" w:rsidDel="0027049C" w14:paraId="66B5F278" w14:textId="13BA4480" w:rsidTr="00C81D12">
              <w:trPr>
                <w:trHeight w:val="114"/>
                <w:del w:id="2094" w:author="Mutali Nepfumbada" w:date="2022-09-28T22:33:00Z"/>
              </w:trPr>
              <w:tc>
                <w:tcPr>
                  <w:tcW w:w="1201" w:type="pct"/>
                </w:tcPr>
                <w:p w14:paraId="19A3834C" w14:textId="636C07AB" w:rsidR="00C3627C" w:rsidDel="0027049C" w:rsidRDefault="00C3627C">
                  <w:pPr>
                    <w:rPr>
                      <w:del w:id="2095" w:author="Mutali Nepfumbada" w:date="2022-09-28T22:33:00Z"/>
                      <w:lang w:eastAsia="en-US"/>
                    </w:rPr>
                  </w:pPr>
                  <w:del w:id="2096" w:author="Mutali Nepfumbada" w:date="2022-09-28T22:30:00Z">
                    <w:r w:rsidRPr="00DC29B7" w:rsidDel="00705707">
                      <w:rPr>
                        <w:bCs/>
                        <w:lang w:val="en-US"/>
                      </w:rPr>
                      <w:delText>Jul 22</w:delText>
                    </w:r>
                  </w:del>
                </w:p>
              </w:tc>
              <w:tc>
                <w:tcPr>
                  <w:tcW w:w="1170" w:type="pct"/>
                </w:tcPr>
                <w:p w14:paraId="30F0BA13" w14:textId="426F228F" w:rsidR="00C3627C" w:rsidDel="0027049C" w:rsidRDefault="00C3627C">
                  <w:pPr>
                    <w:jc w:val="center"/>
                    <w:rPr>
                      <w:del w:id="2097" w:author="Mutali Nepfumbada" w:date="2022-09-28T22:33:00Z"/>
                      <w:lang w:eastAsia="en-US"/>
                    </w:rPr>
                  </w:pPr>
                  <w:del w:id="2098" w:author="Mutali Nepfumbada" w:date="2022-09-28T22:30:00Z">
                    <w:r w:rsidRPr="00DC29B7" w:rsidDel="00705707">
                      <w:rPr>
                        <w:bCs/>
                        <w:lang w:val="en-US"/>
                      </w:rPr>
                      <w:delText>61</w:delText>
                    </w:r>
                  </w:del>
                </w:p>
              </w:tc>
              <w:tc>
                <w:tcPr>
                  <w:tcW w:w="1258" w:type="pct"/>
                </w:tcPr>
                <w:p w14:paraId="1E1F3EF9" w14:textId="3C8D8FF5" w:rsidR="00C3627C" w:rsidDel="0027049C" w:rsidRDefault="00C3627C">
                  <w:pPr>
                    <w:jc w:val="center"/>
                    <w:rPr>
                      <w:del w:id="2099" w:author="Mutali Nepfumbada" w:date="2022-09-28T22:33:00Z"/>
                      <w:lang w:eastAsia="en-US"/>
                    </w:rPr>
                  </w:pPr>
                  <w:del w:id="2100" w:author="Mutali Nepfumbada" w:date="2022-09-28T22:30:00Z">
                    <w:r w:rsidRPr="00DC29B7" w:rsidDel="00705707">
                      <w:rPr>
                        <w:bCs/>
                        <w:lang w:val="en-US"/>
                      </w:rPr>
                      <w:delText>154</w:delText>
                    </w:r>
                  </w:del>
                </w:p>
              </w:tc>
              <w:tc>
                <w:tcPr>
                  <w:tcW w:w="1371" w:type="pct"/>
                </w:tcPr>
                <w:p w14:paraId="2FBFA8A8" w14:textId="1DD872D6" w:rsidR="00C3627C" w:rsidRPr="009E17CC" w:rsidDel="0027049C" w:rsidRDefault="00C3627C">
                  <w:pPr>
                    <w:jc w:val="center"/>
                    <w:rPr>
                      <w:del w:id="2101" w:author="Mutali Nepfumbada" w:date="2022-09-28T22:33:00Z"/>
                      <w:color w:val="FF0000"/>
                      <w:lang w:eastAsia="en-US"/>
                    </w:rPr>
                  </w:pPr>
                  <w:del w:id="2102" w:author="Mutali Nepfumbada" w:date="2022-09-28T22:30:00Z">
                    <w:r w:rsidRPr="009E17CC" w:rsidDel="00705707">
                      <w:rPr>
                        <w:bCs/>
                        <w:color w:val="FF0000"/>
                        <w:lang w:val="en-US"/>
                      </w:rPr>
                      <w:delText>-60.58</w:delText>
                    </w:r>
                  </w:del>
                </w:p>
              </w:tc>
            </w:tr>
            <w:tr w:rsidR="00C3627C" w:rsidDel="0027049C" w14:paraId="0E8D43B3" w14:textId="6B324F09" w:rsidTr="00C81D12">
              <w:trPr>
                <w:trHeight w:val="114"/>
                <w:del w:id="2103" w:author="Mutali Nepfumbada" w:date="2022-09-28T22:33:00Z"/>
              </w:trPr>
              <w:tc>
                <w:tcPr>
                  <w:tcW w:w="1201" w:type="pct"/>
                </w:tcPr>
                <w:p w14:paraId="6D23E3B2" w14:textId="6BE2A449" w:rsidR="00C3627C" w:rsidDel="0027049C" w:rsidRDefault="00C3627C">
                  <w:pPr>
                    <w:rPr>
                      <w:del w:id="2104" w:author="Mutali Nepfumbada" w:date="2022-09-28T22:33:00Z"/>
                      <w:lang w:eastAsia="en-US"/>
                    </w:rPr>
                  </w:pPr>
                  <w:del w:id="2105" w:author="Mutali Nepfumbada" w:date="2022-09-28T22:30:00Z">
                    <w:r w:rsidRPr="00DC29B7" w:rsidDel="00705707">
                      <w:rPr>
                        <w:bCs/>
                        <w:lang w:val="en-US"/>
                      </w:rPr>
                      <w:delText>Aug 22</w:delText>
                    </w:r>
                  </w:del>
                </w:p>
              </w:tc>
              <w:tc>
                <w:tcPr>
                  <w:tcW w:w="1170" w:type="pct"/>
                </w:tcPr>
                <w:p w14:paraId="14E31868" w14:textId="70C570CA" w:rsidR="00C3627C" w:rsidDel="0027049C" w:rsidRDefault="00C3627C">
                  <w:pPr>
                    <w:jc w:val="center"/>
                    <w:rPr>
                      <w:del w:id="2106" w:author="Mutali Nepfumbada" w:date="2022-09-28T22:33:00Z"/>
                      <w:lang w:eastAsia="en-US"/>
                    </w:rPr>
                  </w:pPr>
                  <w:del w:id="2107" w:author="Mutali Nepfumbada" w:date="2022-09-28T22:30:00Z">
                    <w:r w:rsidRPr="00DC29B7" w:rsidDel="00705707">
                      <w:rPr>
                        <w:bCs/>
                        <w:lang w:val="en-US"/>
                      </w:rPr>
                      <w:delText>186</w:delText>
                    </w:r>
                  </w:del>
                </w:p>
              </w:tc>
              <w:tc>
                <w:tcPr>
                  <w:tcW w:w="1258" w:type="pct"/>
                </w:tcPr>
                <w:p w14:paraId="672C0141" w14:textId="6184E15A" w:rsidR="00C3627C" w:rsidDel="0027049C" w:rsidRDefault="00C3627C">
                  <w:pPr>
                    <w:jc w:val="center"/>
                    <w:rPr>
                      <w:del w:id="2108" w:author="Mutali Nepfumbada" w:date="2022-09-28T22:33:00Z"/>
                      <w:lang w:eastAsia="en-US"/>
                    </w:rPr>
                  </w:pPr>
                  <w:del w:id="2109" w:author="Mutali Nepfumbada" w:date="2022-09-28T22:30:00Z">
                    <w:r w:rsidRPr="00DC29B7" w:rsidDel="00705707">
                      <w:rPr>
                        <w:bCs/>
                        <w:lang w:val="en-US"/>
                      </w:rPr>
                      <w:delText>177</w:delText>
                    </w:r>
                  </w:del>
                </w:p>
              </w:tc>
              <w:tc>
                <w:tcPr>
                  <w:tcW w:w="1371" w:type="pct"/>
                </w:tcPr>
                <w:p w14:paraId="1E3912A7" w14:textId="41C63028" w:rsidR="00C3627C" w:rsidDel="0027049C" w:rsidRDefault="00C3627C">
                  <w:pPr>
                    <w:jc w:val="center"/>
                    <w:rPr>
                      <w:del w:id="2110" w:author="Mutali Nepfumbada" w:date="2022-09-28T22:33:00Z"/>
                      <w:lang w:eastAsia="en-US"/>
                    </w:rPr>
                  </w:pPr>
                  <w:del w:id="2111" w:author="Mutali Nepfumbada" w:date="2022-09-28T22:30:00Z">
                    <w:r w:rsidRPr="009E17CC" w:rsidDel="00705707">
                      <w:rPr>
                        <w:bCs/>
                        <w:color w:val="00B050"/>
                        <w:lang w:val="en-US"/>
                      </w:rPr>
                      <w:delText>5.05</w:delText>
                    </w:r>
                  </w:del>
                </w:p>
              </w:tc>
            </w:tr>
          </w:tbl>
          <w:p w14:paraId="23FC8915" w14:textId="662D8D69" w:rsidR="00C3627C" w:rsidRPr="00953BC7" w:rsidDel="0027049C" w:rsidRDefault="00C3627C">
            <w:pPr>
              <w:rPr>
                <w:del w:id="2112" w:author="Mutali Nepfumbada" w:date="2022-09-28T22:34:00Z"/>
                <w:lang w:eastAsia="en-US"/>
              </w:rPr>
            </w:pPr>
          </w:p>
        </w:tc>
        <w:tc>
          <w:tcPr>
            <w:tcW w:w="2500" w:type="pct"/>
            <w:vAlign w:val="center"/>
          </w:tcPr>
          <w:p w14:paraId="2A23A407" w14:textId="1617A99C" w:rsidR="00C3627C" w:rsidRPr="00953BC7" w:rsidDel="0027049C" w:rsidRDefault="00C3627C">
            <w:pPr>
              <w:jc w:val="center"/>
              <w:rPr>
                <w:del w:id="2113" w:author="Mutali Nepfumbada" w:date="2022-09-28T22:34:00Z"/>
                <w:lang w:eastAsia="en-US"/>
              </w:rPr>
            </w:pPr>
            <w:del w:id="2114" w:author="Mutali Nepfumbada" w:date="2022-09-28T22:34:00Z">
              <w:r w:rsidDel="0027049C">
                <w:rPr>
                  <w:noProof/>
                </w:rPr>
                <w:drawing>
                  <wp:inline distT="0" distB="0" distL="0" distR="0" wp14:anchorId="006A47A0" wp14:editId="084A759B">
                    <wp:extent cx="3600000" cy="1931298"/>
                    <wp:effectExtent l="0" t="0" r="0" b="0"/>
                    <wp:docPr id="1007" name="Picture 1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clinic Highveld Irradiation.jpg"/>
                            <pic:cNvPicPr/>
                          </pic:nvPicPr>
                          <pic:blipFill>
                            <a:blip r:embed="rId28"/>
                            <a:stretch>
                              <a:fillRect/>
                            </a:stretch>
                          </pic:blipFill>
                          <pic:spPr>
                            <a:xfrm>
                              <a:off x="0" y="0"/>
                              <a:ext cx="3600000" cy="1931298"/>
                            </a:xfrm>
                            <a:prstGeom prst="rect">
                              <a:avLst/>
                            </a:prstGeom>
                          </pic:spPr>
                        </pic:pic>
                      </a:graphicData>
                    </a:graphic>
                  </wp:inline>
                </w:drawing>
              </w:r>
              <w:commentRangeStart w:id="2115"/>
              <w:commentRangeEnd w:id="2115"/>
              <w:r w:rsidR="000E07E2" w:rsidDel="0027049C">
                <w:rPr>
                  <w:rStyle w:val="CommentReference"/>
                  <w:rFonts w:ascii="Verdana" w:hAnsi="Verdana"/>
                </w:rPr>
                <w:commentReference w:id="2115"/>
              </w:r>
            </w:del>
          </w:p>
        </w:tc>
      </w:tr>
      <w:tr w:rsidR="00C3627C" w:rsidRPr="00953BC7" w:rsidDel="0027049C" w14:paraId="4087B5E4" w14:textId="462306EF">
        <w:trPr>
          <w:trHeight w:val="118"/>
          <w:jc w:val="center"/>
          <w:del w:id="2116" w:author="Mutali Nepfumbada" w:date="2022-09-28T22:34:00Z"/>
        </w:trPr>
        <w:tc>
          <w:tcPr>
            <w:tcW w:w="2500" w:type="pct"/>
            <w:vAlign w:val="center"/>
          </w:tcPr>
          <w:p w14:paraId="42E02958" w14:textId="37E304BF" w:rsidR="00C3627C" w:rsidDel="0027049C" w:rsidRDefault="00C3627C">
            <w:pPr>
              <w:pStyle w:val="Caption"/>
              <w:rPr>
                <w:ins w:id="2117" w:author="Chanda Nxumalo" w:date="2022-09-28T07:05:00Z"/>
                <w:del w:id="2118" w:author="Mutali Nepfumbada" w:date="2022-09-28T22:34:00Z"/>
              </w:rPr>
            </w:pPr>
            <w:bookmarkStart w:id="2119" w:name="_Toc113817700"/>
            <w:bookmarkStart w:id="2120" w:name="_Toc115101836"/>
            <w:del w:id="2121" w:author="Mutali Nepfumbada" w:date="2022-09-28T22:34:00Z">
              <w:r w:rsidRPr="00974694" w:rsidDel="0027049C">
                <w:delText xml:space="preserve">Table </w:delText>
              </w:r>
              <w:r w:rsidR="00000000" w:rsidDel="0027049C">
                <w:fldChar w:fldCharType="begin"/>
              </w:r>
              <w:r w:rsidR="00000000" w:rsidDel="0027049C">
                <w:delInstrText xml:space="preserve"> STYLEREF 1 \s </w:delInstrText>
              </w:r>
              <w:r w:rsidR="00000000" w:rsidDel="0027049C">
                <w:fldChar w:fldCharType="separate"/>
              </w:r>
              <w:r w:rsidR="00B61424" w:rsidDel="0027049C">
                <w:rPr>
                  <w:noProof/>
                </w:rPr>
                <w:delText>4</w:delText>
              </w:r>
              <w:r w:rsidR="00000000" w:rsidDel="0027049C">
                <w:rPr>
                  <w:noProof/>
                </w:rPr>
                <w:fldChar w:fldCharType="end"/>
              </w:r>
              <w:r w:rsidR="00B61424" w:rsidDel="0027049C">
                <w:noBreakHyphen/>
              </w:r>
              <w:r w:rsidR="00000000" w:rsidDel="0027049C">
                <w:fldChar w:fldCharType="begin"/>
              </w:r>
              <w:r w:rsidR="00000000" w:rsidDel="0027049C">
                <w:delInstrText xml:space="preserve"> SEQ Table \* ARABIC \s 1 </w:delInstrText>
              </w:r>
              <w:r w:rsidR="00000000" w:rsidDel="0027049C">
                <w:fldChar w:fldCharType="separate"/>
              </w:r>
              <w:r w:rsidR="00B61424" w:rsidDel="0027049C">
                <w:rPr>
                  <w:noProof/>
                </w:rPr>
                <w:delText>3</w:delText>
              </w:r>
              <w:r w:rsidR="00000000" w:rsidDel="0027049C">
                <w:rPr>
                  <w:noProof/>
                </w:rPr>
                <w:fldChar w:fldCharType="end"/>
              </w:r>
              <w:r w:rsidRPr="00974694" w:rsidDel="0027049C">
                <w:delText xml:space="preserve">: </w:delText>
              </w:r>
              <w:r w:rsidDel="0027049C">
                <w:delText>Highveld</w:delText>
              </w:r>
              <w:r w:rsidRPr="00974694" w:rsidDel="0027049C">
                <w:delText xml:space="preserve"> irradiation </w:delText>
              </w:r>
              <w:r w:rsidDel="0027049C">
                <w:delText>and Forecast</w:delText>
              </w:r>
            </w:del>
            <w:bookmarkEnd w:id="2119"/>
            <w:bookmarkEnd w:id="2120"/>
          </w:p>
          <w:p w14:paraId="15EA3431" w14:textId="1B39F206" w:rsidR="000E07E2" w:rsidDel="0027049C" w:rsidRDefault="000E07E2" w:rsidP="000E07E2">
            <w:pPr>
              <w:rPr>
                <w:ins w:id="2122" w:author="Chanda Nxumalo" w:date="2022-09-28T07:05:00Z"/>
                <w:del w:id="2123" w:author="Mutali Nepfumbada" w:date="2022-09-28T22:34:00Z"/>
              </w:rPr>
            </w:pPr>
          </w:p>
          <w:p w14:paraId="084D573F" w14:textId="19069378" w:rsidR="000E07E2" w:rsidDel="0027049C" w:rsidRDefault="000E07E2" w:rsidP="000E07E2">
            <w:pPr>
              <w:rPr>
                <w:ins w:id="2124" w:author="Chanda Nxumalo" w:date="2022-09-28T07:05:00Z"/>
                <w:del w:id="2125" w:author="Mutali Nepfumbada" w:date="2022-09-28T22:34:00Z"/>
              </w:rPr>
            </w:pPr>
          </w:p>
          <w:p w14:paraId="4540C420" w14:textId="2C541A6B" w:rsidR="000E07E2" w:rsidDel="0027049C" w:rsidRDefault="000E07E2" w:rsidP="000E07E2">
            <w:pPr>
              <w:rPr>
                <w:ins w:id="2126" w:author="Chanda Nxumalo" w:date="2022-09-28T07:05:00Z"/>
                <w:del w:id="2127" w:author="Mutali Nepfumbada" w:date="2022-09-28T22:34:00Z"/>
              </w:rPr>
            </w:pPr>
          </w:p>
          <w:p w14:paraId="25638B75" w14:textId="31863AB6" w:rsidR="000E07E2" w:rsidDel="0027049C" w:rsidRDefault="000E07E2" w:rsidP="000E07E2">
            <w:pPr>
              <w:rPr>
                <w:ins w:id="2128" w:author="Chanda Nxumalo" w:date="2022-09-28T07:05:00Z"/>
                <w:del w:id="2129" w:author="Mutali Nepfumbada" w:date="2022-09-28T22:34:00Z"/>
              </w:rPr>
            </w:pPr>
          </w:p>
          <w:p w14:paraId="0088D76B" w14:textId="058728AB" w:rsidR="000E07E2" w:rsidDel="0027049C" w:rsidRDefault="000E07E2" w:rsidP="000E07E2">
            <w:pPr>
              <w:rPr>
                <w:ins w:id="2130" w:author="Chanda Nxumalo" w:date="2022-09-28T07:05:00Z"/>
                <w:del w:id="2131" w:author="Mutali Nepfumbada" w:date="2022-09-28T22:34:00Z"/>
              </w:rPr>
            </w:pPr>
          </w:p>
          <w:p w14:paraId="271490AB" w14:textId="2D2FE5B7" w:rsidR="000E07E2" w:rsidDel="0027049C" w:rsidRDefault="000E07E2" w:rsidP="000E07E2">
            <w:pPr>
              <w:rPr>
                <w:ins w:id="2132" w:author="Chanda Nxumalo" w:date="2022-09-28T07:05:00Z"/>
                <w:del w:id="2133" w:author="Mutali Nepfumbada" w:date="2022-09-28T22:34:00Z"/>
              </w:rPr>
            </w:pPr>
          </w:p>
          <w:p w14:paraId="0FB2FF19" w14:textId="218C5CCC" w:rsidR="000E07E2" w:rsidDel="0027049C" w:rsidRDefault="000E07E2" w:rsidP="000E07E2">
            <w:pPr>
              <w:rPr>
                <w:ins w:id="2134" w:author="Chanda Nxumalo" w:date="2022-09-28T07:05:00Z"/>
                <w:del w:id="2135" w:author="Mutali Nepfumbada" w:date="2022-09-28T22:34:00Z"/>
              </w:rPr>
            </w:pPr>
          </w:p>
          <w:p w14:paraId="1C089E4C" w14:textId="20D0C43F" w:rsidR="000E07E2" w:rsidDel="0027049C" w:rsidRDefault="000E07E2" w:rsidP="000E07E2">
            <w:pPr>
              <w:rPr>
                <w:ins w:id="2136" w:author="Chanda Nxumalo" w:date="2022-09-28T07:05:00Z"/>
                <w:del w:id="2137" w:author="Mutali Nepfumbada" w:date="2022-09-28T22:34:00Z"/>
              </w:rPr>
            </w:pPr>
          </w:p>
          <w:p w14:paraId="087E9C68" w14:textId="040558F7" w:rsidR="000E07E2" w:rsidDel="0027049C" w:rsidRDefault="000E07E2" w:rsidP="000E07E2">
            <w:pPr>
              <w:rPr>
                <w:ins w:id="2138" w:author="Chanda Nxumalo" w:date="2022-09-28T07:05:00Z"/>
                <w:del w:id="2139" w:author="Mutali Nepfumbada" w:date="2022-09-28T22:34:00Z"/>
              </w:rPr>
            </w:pPr>
          </w:p>
          <w:p w14:paraId="63899387" w14:textId="5C32B86C" w:rsidR="000E07E2" w:rsidDel="0027049C" w:rsidRDefault="000E07E2" w:rsidP="000E07E2">
            <w:pPr>
              <w:rPr>
                <w:ins w:id="2140" w:author="Chanda Nxumalo" w:date="2022-09-28T07:05:00Z"/>
                <w:del w:id="2141" w:author="Mutali Nepfumbada" w:date="2022-09-28T22:34:00Z"/>
              </w:rPr>
            </w:pPr>
          </w:p>
          <w:p w14:paraId="4E5F9D69" w14:textId="20D9E605" w:rsidR="000E07E2" w:rsidDel="0027049C" w:rsidRDefault="000E07E2" w:rsidP="000E07E2">
            <w:pPr>
              <w:rPr>
                <w:ins w:id="2142" w:author="Chanda Nxumalo" w:date="2022-09-28T07:05:00Z"/>
                <w:del w:id="2143" w:author="Mutali Nepfumbada" w:date="2022-09-28T22:34:00Z"/>
              </w:rPr>
            </w:pPr>
          </w:p>
          <w:p w14:paraId="566AA25A" w14:textId="625A1F09" w:rsidR="000E07E2" w:rsidDel="0027049C" w:rsidRDefault="000E07E2" w:rsidP="000E07E2">
            <w:pPr>
              <w:rPr>
                <w:ins w:id="2144" w:author="Chanda Nxumalo" w:date="2022-09-28T07:05:00Z"/>
                <w:del w:id="2145" w:author="Mutali Nepfumbada" w:date="2022-09-28T22:34:00Z"/>
              </w:rPr>
            </w:pPr>
          </w:p>
          <w:p w14:paraId="7BF8A462" w14:textId="36659894" w:rsidR="000E07E2" w:rsidDel="0027049C" w:rsidRDefault="000E07E2" w:rsidP="000E07E2">
            <w:pPr>
              <w:rPr>
                <w:ins w:id="2146" w:author="Chanda Nxumalo" w:date="2022-09-28T07:05:00Z"/>
                <w:del w:id="2147" w:author="Mutali Nepfumbada" w:date="2022-09-28T22:34:00Z"/>
              </w:rPr>
            </w:pPr>
          </w:p>
          <w:p w14:paraId="7B0C4563" w14:textId="729B265A" w:rsidR="000E07E2" w:rsidDel="0027049C" w:rsidRDefault="000E07E2" w:rsidP="000E07E2">
            <w:pPr>
              <w:rPr>
                <w:ins w:id="2148" w:author="Chanda Nxumalo" w:date="2022-09-28T07:05:00Z"/>
                <w:del w:id="2149" w:author="Mutali Nepfumbada" w:date="2022-09-28T22:34:00Z"/>
              </w:rPr>
            </w:pPr>
          </w:p>
          <w:p w14:paraId="7EC9C13B" w14:textId="451B3A90" w:rsidR="000E07E2" w:rsidDel="0027049C" w:rsidRDefault="000E07E2" w:rsidP="000E07E2">
            <w:pPr>
              <w:rPr>
                <w:ins w:id="2150" w:author="Chanda Nxumalo" w:date="2022-09-28T07:05:00Z"/>
                <w:del w:id="2151" w:author="Mutali Nepfumbada" w:date="2022-09-28T22:34:00Z"/>
              </w:rPr>
            </w:pPr>
          </w:p>
          <w:p w14:paraId="3C654C70" w14:textId="40A2877F" w:rsidR="00C3627C" w:rsidRPr="00953BC7" w:rsidDel="0027049C" w:rsidRDefault="00C3627C">
            <w:pPr>
              <w:rPr>
                <w:del w:id="2152" w:author="Mutali Nepfumbada" w:date="2022-09-28T22:34:00Z"/>
              </w:rPr>
              <w:pPrChange w:id="2153" w:author="Chanda Nxumalo" w:date="2022-09-28T07:33:00Z">
                <w:pPr>
                  <w:pStyle w:val="Caption"/>
                </w:pPr>
              </w:pPrChange>
            </w:pPr>
          </w:p>
        </w:tc>
        <w:tc>
          <w:tcPr>
            <w:tcW w:w="2500" w:type="pct"/>
            <w:vAlign w:val="center"/>
          </w:tcPr>
          <w:p w14:paraId="15322A26" w14:textId="76A2299B" w:rsidR="00C3627C" w:rsidRPr="00953BC7" w:rsidDel="0027049C" w:rsidRDefault="000E07E2">
            <w:pPr>
              <w:pStyle w:val="Caption"/>
              <w:rPr>
                <w:del w:id="2154" w:author="Mutali Nepfumbada" w:date="2022-09-28T22:34:00Z"/>
                <w:lang w:eastAsia="en-US"/>
              </w:rPr>
            </w:pPr>
            <w:bookmarkStart w:id="2155" w:name="_Toc113817672"/>
            <w:bookmarkStart w:id="2156" w:name="_Toc115101864"/>
            <w:ins w:id="2157" w:author="Chanda Nxumalo" w:date="2022-09-28T07:04:00Z">
              <w:del w:id="2158" w:author="Mutali Nepfumbada" w:date="2022-09-28T22:34:00Z">
                <w:r w:rsidDel="0027049C">
                  <w:rPr>
                    <w:noProof/>
                  </w:rPr>
                  <w:drawing>
                    <wp:inline distT="0" distB="0" distL="0" distR="0" wp14:anchorId="11B2DFD2" wp14:editId="7B4ABE31">
                      <wp:extent cx="3600000" cy="1931298"/>
                      <wp:effectExtent l="0" t="0" r="0" b="0"/>
                      <wp:docPr id="2" name="Picture 1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clinic Highveld Irradiation.jpg"/>
                              <pic:cNvPicPr/>
                            </pic:nvPicPr>
                            <pic:blipFill>
                              <a:blip r:embed="rId28"/>
                              <a:stretch>
                                <a:fillRect/>
                              </a:stretch>
                            </pic:blipFill>
                            <pic:spPr>
                              <a:xfrm>
                                <a:off x="0" y="0"/>
                                <a:ext cx="3600000" cy="1931298"/>
                              </a:xfrm>
                              <a:prstGeom prst="rect">
                                <a:avLst/>
                              </a:prstGeom>
                            </pic:spPr>
                          </pic:pic>
                        </a:graphicData>
                      </a:graphic>
                    </wp:inline>
                  </w:drawing>
                </w:r>
              </w:del>
            </w:ins>
            <w:del w:id="2159" w:author="Mutali Nepfumbada" w:date="2022-09-28T22:34:00Z">
              <w:r w:rsidR="00C3627C" w:rsidRPr="00974694" w:rsidDel="0027049C">
                <w:delText xml:space="preserve">Figure </w:delText>
              </w:r>
              <w:r w:rsidR="00000000" w:rsidDel="0027049C">
                <w:fldChar w:fldCharType="begin"/>
              </w:r>
              <w:r w:rsidR="00000000" w:rsidDel="0027049C">
                <w:delInstrText xml:space="preserve"> STYLEREF 1 \s </w:delInstrText>
              </w:r>
              <w:r w:rsidR="00000000" w:rsidDel="0027049C">
                <w:fldChar w:fldCharType="separate"/>
              </w:r>
              <w:r w:rsidR="009259F6" w:rsidDel="0027049C">
                <w:rPr>
                  <w:noProof/>
                </w:rPr>
                <w:delText>4</w:delText>
              </w:r>
              <w:r w:rsidR="00000000" w:rsidDel="0027049C">
                <w:rPr>
                  <w:noProof/>
                </w:rPr>
                <w:fldChar w:fldCharType="end"/>
              </w:r>
              <w:r w:rsidR="00C3627C" w:rsidDel="0027049C">
                <w:noBreakHyphen/>
              </w:r>
              <w:r w:rsidR="00000000" w:rsidDel="0027049C">
                <w:fldChar w:fldCharType="begin"/>
              </w:r>
              <w:r w:rsidR="00000000" w:rsidDel="0027049C">
                <w:delInstrText xml:space="preserve"> SEQ Figure \* ARABIC \s 1 </w:delInstrText>
              </w:r>
              <w:r w:rsidR="00000000" w:rsidDel="0027049C">
                <w:fldChar w:fldCharType="separate"/>
              </w:r>
              <w:r w:rsidR="009259F6" w:rsidDel="0027049C">
                <w:rPr>
                  <w:noProof/>
                </w:rPr>
                <w:delText>2</w:delText>
              </w:r>
              <w:r w:rsidR="00000000" w:rsidDel="0027049C">
                <w:rPr>
                  <w:noProof/>
                </w:rPr>
                <w:fldChar w:fldCharType="end"/>
              </w:r>
              <w:r w:rsidR="009259F6" w:rsidDel="0027049C">
                <w:rPr>
                  <w:noProof/>
                </w:rPr>
                <w:delText>:</w:delText>
              </w:r>
              <w:r w:rsidR="00C3627C" w:rsidRPr="00974694" w:rsidDel="0027049C">
                <w:delText xml:space="preserve"> </w:delText>
              </w:r>
              <w:r w:rsidR="00C3627C" w:rsidDel="0027049C">
                <w:delText>Highveld</w:delText>
              </w:r>
              <w:r w:rsidR="00C3627C" w:rsidRPr="00974694" w:rsidDel="0027049C">
                <w:delText xml:space="preserve"> Irradiation Vs </w:delText>
              </w:r>
              <w:r w:rsidR="00C3627C" w:rsidDel="0027049C">
                <w:delText>Forecast</w:delText>
              </w:r>
              <w:bookmarkEnd w:id="2155"/>
              <w:bookmarkEnd w:id="2156"/>
            </w:del>
          </w:p>
        </w:tc>
      </w:tr>
    </w:tbl>
    <w:p w14:paraId="3159CD9C" w14:textId="77777777" w:rsidR="00C3627C" w:rsidRDefault="00C3627C" w:rsidP="00C3627C">
      <w:pPr>
        <w:rPr>
          <w:del w:id="2160" w:author="Chanda Nxumalo" w:date="2022-09-28T07:07:00Z"/>
          <w:lang w:eastAsia="en-US"/>
        </w:rPr>
      </w:pPr>
      <w:commentRangeStart w:id="2161"/>
    </w:p>
    <w:p w14:paraId="5D31B515" w14:textId="4BC81D52" w:rsidR="00C3627C" w:rsidRDefault="00C3627C" w:rsidP="00C3627C">
      <w:pPr>
        <w:jc w:val="both"/>
        <w:rPr>
          <w:ins w:id="2162" w:author="Thulani Ndaba" w:date="2022-09-20T17:17:00Z"/>
          <w:lang w:eastAsia="en-US"/>
        </w:rPr>
      </w:pPr>
      <w:del w:id="2163" w:author="Chanda Nxumalo" w:date="2022-09-28T07:07:00Z">
        <w:r w:rsidRPr="004865CB">
          <w:rPr>
            <w:lang w:eastAsia="en-US"/>
          </w:rPr>
          <w:delText>The above table and figure show that the</w:delText>
        </w:r>
      </w:del>
      <w:ins w:id="2164" w:author="Chanda Nxumalo" w:date="2022-09-28T07:07:00Z">
        <w:r w:rsidR="00600924">
          <w:rPr>
            <w:lang w:eastAsia="en-US"/>
          </w:rPr>
          <w:t>The</w:t>
        </w:r>
        <w:r w:rsidR="00C83050">
          <w:rPr>
            <w:lang w:eastAsia="en-US"/>
          </w:rPr>
          <w:t xml:space="preserve"> actual</w:t>
        </w:r>
      </w:ins>
      <w:r w:rsidRPr="004865CB">
        <w:rPr>
          <w:lang w:eastAsia="en-US"/>
        </w:rPr>
        <w:t xml:space="preserve"> solar irradiance is </w:t>
      </w:r>
      <w:ins w:id="2165" w:author="Chanda Nxumalo" w:date="2022-09-28T07:08:00Z">
        <w:r w:rsidR="00C83050">
          <w:rPr>
            <w:lang w:eastAsia="en-US"/>
          </w:rPr>
          <w:t xml:space="preserve">significantly </w:t>
        </w:r>
      </w:ins>
      <w:r w:rsidRPr="004865CB">
        <w:rPr>
          <w:lang w:eastAsia="en-US"/>
        </w:rPr>
        <w:t xml:space="preserve">below </w:t>
      </w:r>
      <w:del w:id="2166" w:author="Chanda Nxumalo" w:date="2022-09-28T07:08:00Z">
        <w:r w:rsidRPr="004865CB">
          <w:rPr>
            <w:lang w:eastAsia="en-US"/>
          </w:rPr>
          <w:delText xml:space="preserve">the </w:delText>
        </w:r>
      </w:del>
      <w:r w:rsidRPr="004865CB">
        <w:rPr>
          <w:lang w:eastAsia="en-US"/>
        </w:rPr>
        <w:t xml:space="preserve">forecast from April </w:t>
      </w:r>
      <w:r w:rsidR="006B0498">
        <w:rPr>
          <w:lang w:eastAsia="en-US"/>
        </w:rPr>
        <w:t>2021</w:t>
      </w:r>
      <w:r w:rsidRPr="004865CB">
        <w:rPr>
          <w:lang w:eastAsia="en-US"/>
        </w:rPr>
        <w:t xml:space="preserve"> to July </w:t>
      </w:r>
      <w:r w:rsidR="006B0498">
        <w:rPr>
          <w:lang w:eastAsia="en-US"/>
        </w:rPr>
        <w:t>2022</w:t>
      </w:r>
      <w:ins w:id="2167" w:author="Chanda Nxumalo" w:date="2022-09-28T07:08:00Z">
        <w:r w:rsidR="00BD7F55">
          <w:rPr>
            <w:lang w:eastAsia="en-US"/>
          </w:rPr>
          <w:t xml:space="preserve">. </w:t>
        </w:r>
      </w:ins>
      <w:r w:rsidRPr="004865CB">
        <w:rPr>
          <w:lang w:eastAsia="en-US"/>
        </w:rPr>
        <w:t xml:space="preserve"> </w:t>
      </w:r>
      <w:del w:id="2168" w:author="Chanda Nxumalo" w:date="2022-09-28T07:08:00Z">
        <w:r w:rsidRPr="004865CB">
          <w:rPr>
            <w:lang w:eastAsia="en-US"/>
          </w:rPr>
          <w:delText xml:space="preserve">and improves above the forecast in </w:delText>
        </w:r>
      </w:del>
      <w:r w:rsidRPr="004865CB">
        <w:rPr>
          <w:lang w:eastAsia="en-US"/>
        </w:rPr>
        <w:t xml:space="preserve">August </w:t>
      </w:r>
      <w:ins w:id="2169" w:author="Chanda Nxumalo" w:date="2022-09-28T07:08:00Z">
        <w:r w:rsidR="00BD7F55">
          <w:rPr>
            <w:lang w:eastAsia="en-US"/>
          </w:rPr>
          <w:t xml:space="preserve">2022 showed a </w:t>
        </w:r>
      </w:ins>
      <w:ins w:id="2170" w:author="Chanda Nxumalo" w:date="2022-09-28T07:09:00Z">
        <w:r w:rsidR="00BD7F55" w:rsidRPr="004865CB">
          <w:rPr>
            <w:lang w:eastAsia="en-US"/>
          </w:rPr>
          <w:t>of 5.05%</w:t>
        </w:r>
        <w:r w:rsidR="00BD7F55">
          <w:rPr>
            <w:lang w:eastAsia="en-US"/>
          </w:rPr>
          <w:t xml:space="preserve"> </w:t>
        </w:r>
      </w:ins>
      <w:ins w:id="2171" w:author="Chanda Nxumalo" w:date="2022-09-28T07:08:00Z">
        <w:r w:rsidR="00BD7F55">
          <w:rPr>
            <w:lang w:eastAsia="en-US"/>
          </w:rPr>
          <w:t>higher than forecast irradiat</w:t>
        </w:r>
      </w:ins>
      <w:ins w:id="2172" w:author="Chanda Nxumalo" w:date="2022-09-28T07:09:00Z">
        <w:r w:rsidR="00BD7F55">
          <w:rPr>
            <w:lang w:eastAsia="en-US"/>
          </w:rPr>
          <w:t xml:space="preserve">ion.  </w:t>
        </w:r>
      </w:ins>
      <w:del w:id="2173" w:author="Chanda Nxumalo" w:date="2022-09-28T07:09:00Z">
        <w:r w:rsidRPr="004865CB">
          <w:rPr>
            <w:lang w:eastAsia="en-US"/>
          </w:rPr>
          <w:delText xml:space="preserve">with a deviation of 5.05%. The irradiance of the site is poor and deviates greatly from the forecast. </w:delText>
        </w:r>
      </w:del>
      <w:commentRangeEnd w:id="2161"/>
      <w:r w:rsidR="005E48BF">
        <w:rPr>
          <w:rStyle w:val="CommentReference"/>
          <w:rFonts w:ascii="Verdana" w:hAnsi="Verdana"/>
        </w:rPr>
        <w:commentReference w:id="2161"/>
      </w:r>
    </w:p>
    <w:p w14:paraId="56FCD78B" w14:textId="77777777" w:rsidR="00C3627C" w:rsidRDefault="00C3627C" w:rsidP="00C3627C">
      <w:pPr>
        <w:jc w:val="both"/>
        <w:rPr>
          <w:ins w:id="2175" w:author="Thulani Ndaba" w:date="2022-09-20T17:17:00Z"/>
          <w:lang w:eastAsia="en-US"/>
        </w:rPr>
      </w:pPr>
    </w:p>
    <w:p w14:paraId="3CE5E56F" w14:textId="3886EF58" w:rsidR="00C3627C" w:rsidRDefault="00C3627C">
      <w:pPr>
        <w:rPr>
          <w:lang w:eastAsia="en-US"/>
        </w:rPr>
        <w:pPrChange w:id="2176" w:author="Mutali Nepfumbada" w:date="2022-09-21T14:12:00Z">
          <w:pPr>
            <w:jc w:val="both"/>
          </w:pPr>
        </w:pPrChange>
      </w:pPr>
      <w:r w:rsidRPr="004865CB">
        <w:rPr>
          <w:lang w:eastAsia="en-US"/>
        </w:rPr>
        <w:t xml:space="preserve">Harmattan </w:t>
      </w:r>
      <w:commentRangeStart w:id="2177"/>
      <w:r w:rsidRPr="004865CB">
        <w:rPr>
          <w:lang w:eastAsia="en-US"/>
        </w:rPr>
        <w:t xml:space="preserve">therefore recommends that an operating yield </w:t>
      </w:r>
      <w:ins w:id="2178" w:author="Chanda Nxumalo" w:date="2022-09-28T07:10:00Z">
        <w:r w:rsidR="005E48BF">
          <w:rPr>
            <w:lang w:eastAsia="en-US"/>
          </w:rPr>
          <w:t xml:space="preserve">forecast </w:t>
        </w:r>
      </w:ins>
      <w:r w:rsidRPr="004865CB">
        <w:rPr>
          <w:lang w:eastAsia="en-US"/>
        </w:rPr>
        <w:t>of the site be determined to confirm the irradiance.</w:t>
      </w:r>
      <w:commentRangeEnd w:id="2177"/>
      <w:r w:rsidR="009A1A60">
        <w:rPr>
          <w:rStyle w:val="CommentReference"/>
          <w:rFonts w:ascii="Verdana" w:hAnsi="Verdana"/>
        </w:rPr>
        <w:commentReference w:id="2177"/>
      </w:r>
    </w:p>
    <w:p w14:paraId="5A9FA96A" w14:textId="77777777" w:rsidR="00C3627C" w:rsidRDefault="00C3627C" w:rsidP="00C3627C">
      <w:pPr>
        <w:jc w:val="both"/>
        <w:rPr>
          <w:del w:id="2180" w:author="Thulani Ndaba" w:date="2022-09-20T17:16:00Z"/>
          <w:lang w:eastAsia="en-US"/>
        </w:rPr>
      </w:pPr>
    </w:p>
    <w:p w14:paraId="3A333C66" w14:textId="77777777" w:rsidR="00C3627C" w:rsidRDefault="00C3627C" w:rsidP="00C3627C">
      <w:pPr>
        <w:rPr>
          <w:del w:id="2181" w:author="Thulani Ndaba" w:date="2022-09-20T17:16:00Z"/>
          <w:lang w:eastAsia="en-US"/>
        </w:rPr>
      </w:pPr>
      <w:del w:id="2182" w:author="Thulani Ndaba" w:date="2022-09-20T17:16:00Z">
        <w:r>
          <w:rPr>
            <w:lang w:eastAsia="en-US"/>
          </w:rPr>
          <w:br w:type="page"/>
        </w:r>
      </w:del>
    </w:p>
    <w:p w14:paraId="5AA0D651" w14:textId="77777777" w:rsidR="00C3627C" w:rsidRPr="00953BC7" w:rsidRDefault="00C3627C" w:rsidP="00C3627C">
      <w:pPr>
        <w:rPr>
          <w:lang w:eastAsia="en-US"/>
        </w:rPr>
      </w:pPr>
    </w:p>
    <w:p w14:paraId="674AC348" w14:textId="6DF63402" w:rsidR="00C3627C" w:rsidRDefault="00C3627C" w:rsidP="00C3627C">
      <w:pPr>
        <w:pStyle w:val="Heading2"/>
      </w:pPr>
      <w:bookmarkStart w:id="2183" w:name="_Toc115101800"/>
      <w:del w:id="2184" w:author="Chanda Nxumalo" w:date="2022-09-28T07:03:00Z">
        <w:r>
          <w:delText>Highveld</w:delText>
        </w:r>
        <w:r w:rsidRPr="00A45B12">
          <w:delText xml:space="preserve"> </w:delText>
        </w:r>
      </w:del>
      <w:r w:rsidRPr="00A45B12">
        <w:t xml:space="preserve">Availability </w:t>
      </w:r>
      <w:ins w:id="2185" w:author="Chanda Nxumalo" w:date="2022-09-28T07:02:00Z">
        <w:r w:rsidR="009536CB">
          <w:t>v</w:t>
        </w:r>
      </w:ins>
      <w:del w:id="2186" w:author="Chanda Nxumalo" w:date="2022-09-28T07:02:00Z">
        <w:r>
          <w:delText>V</w:delText>
        </w:r>
      </w:del>
      <w:r w:rsidRPr="00A45B12">
        <w:t xml:space="preserve">s </w:t>
      </w:r>
      <w:r>
        <w:t>Forecast</w:t>
      </w:r>
      <w:bookmarkEnd w:id="2183"/>
    </w:p>
    <w:p w14:paraId="3A32838A" w14:textId="77777777" w:rsidR="00C3627C" w:rsidRPr="00BB564D" w:rsidRDefault="00C3627C" w:rsidP="00C3627C"/>
    <w:p w14:paraId="3EED0B91" w14:textId="64D09AB1" w:rsidR="00C3627C" w:rsidRDefault="00C3627C" w:rsidP="00C3627C">
      <w:pPr>
        <w:jc w:val="both"/>
        <w:rPr>
          <w:ins w:id="2187" w:author="Mutali Nepfumbada" w:date="2022-09-28T22:42:00Z"/>
          <w:lang w:eastAsia="en-US"/>
        </w:rPr>
      </w:pPr>
      <w:r w:rsidRPr="007179B2">
        <w:rPr>
          <w:lang w:eastAsia="en-US"/>
        </w:rPr>
        <w:t xml:space="preserve">The </w:t>
      </w:r>
      <w:del w:id="2188" w:author="Chanda Nxumalo" w:date="2022-09-28T07:11:00Z">
        <w:r w:rsidRPr="007179B2">
          <w:rPr>
            <w:lang w:eastAsia="en-US"/>
          </w:rPr>
          <w:delText xml:space="preserve">following table and chart describe the availability of the plant since COD, comparing the availability of the plant with the </w:delText>
        </w:r>
      </w:del>
      <w:r w:rsidRPr="007179B2">
        <w:rPr>
          <w:lang w:eastAsia="en-US"/>
        </w:rPr>
        <w:t xml:space="preserve">guaranteed minimum </w:t>
      </w:r>
      <w:commentRangeStart w:id="2189"/>
      <w:commentRangeStart w:id="2190"/>
      <w:commentRangeStart w:id="2191"/>
      <w:r w:rsidRPr="007179B2">
        <w:rPr>
          <w:lang w:eastAsia="en-US"/>
        </w:rPr>
        <w:t xml:space="preserve">availability of </w:t>
      </w:r>
      <w:ins w:id="2192" w:author="Chanda Nxumalo" w:date="2022-09-28T07:11:00Z">
        <w:r w:rsidR="0054169B">
          <w:rPr>
            <w:lang w:eastAsia="en-US"/>
          </w:rPr>
          <w:t>the plant i</w:t>
        </w:r>
      </w:ins>
      <w:ins w:id="2193" w:author="Chanda Nxumalo" w:date="2022-09-28T07:12:00Z">
        <w:r w:rsidR="0054169B">
          <w:rPr>
            <w:lang w:eastAsia="en-US"/>
          </w:rPr>
          <w:t xml:space="preserve">s </w:t>
        </w:r>
      </w:ins>
      <w:r w:rsidRPr="007179B2">
        <w:rPr>
          <w:lang w:eastAsia="en-US"/>
        </w:rPr>
        <w:t>95</w:t>
      </w:r>
      <w:r w:rsidR="00B70A75">
        <w:rPr>
          <w:lang w:eastAsia="en-US"/>
        </w:rPr>
        <w:t xml:space="preserve"> </w:t>
      </w:r>
      <w:r w:rsidRPr="007179B2">
        <w:rPr>
          <w:lang w:eastAsia="en-US"/>
        </w:rPr>
        <w:t>%.</w:t>
      </w:r>
      <w:commentRangeEnd w:id="2189"/>
      <w:r w:rsidR="0054169B">
        <w:rPr>
          <w:rStyle w:val="CommentReference"/>
          <w:rFonts w:ascii="Verdana" w:hAnsi="Verdana"/>
        </w:rPr>
        <w:commentReference w:id="2189"/>
      </w:r>
      <w:commentRangeEnd w:id="2190"/>
      <w:r w:rsidR="00B13DF7">
        <w:rPr>
          <w:rStyle w:val="CommentReference"/>
          <w:rFonts w:ascii="Verdana" w:hAnsi="Verdana"/>
        </w:rPr>
        <w:commentReference w:id="2190"/>
      </w:r>
      <w:commentRangeEnd w:id="2191"/>
      <w:r w:rsidR="00656C3F">
        <w:rPr>
          <w:rStyle w:val="CommentReference"/>
          <w:rFonts w:ascii="Verdana" w:hAnsi="Verdana"/>
        </w:rPr>
        <w:commentReference w:id="2191"/>
      </w:r>
    </w:p>
    <w:p w14:paraId="31CB530A" w14:textId="5437D207" w:rsidR="0061185A" w:rsidRDefault="0061185A" w:rsidP="00C3627C">
      <w:pPr>
        <w:jc w:val="both"/>
        <w:rPr>
          <w:ins w:id="2194" w:author="Mutali Nepfumbada" w:date="2022-09-28T22:43:00Z"/>
          <w:lang w:eastAsia="en-US"/>
        </w:rPr>
      </w:pPr>
    </w:p>
    <w:tbl>
      <w:tblPr>
        <w:tblStyle w:val="TableGridLight"/>
        <w:tblW w:w="5000" w:type="pct"/>
        <w:tblLook w:val="04A0" w:firstRow="1" w:lastRow="0" w:firstColumn="1" w:lastColumn="0" w:noHBand="0" w:noVBand="1"/>
      </w:tblPr>
      <w:tblGrid>
        <w:gridCol w:w="2517"/>
        <w:gridCol w:w="1238"/>
        <w:gridCol w:w="1064"/>
        <w:gridCol w:w="2401"/>
        <w:gridCol w:w="2319"/>
        <w:tblGridChange w:id="2195">
          <w:tblGrid>
            <w:gridCol w:w="2517"/>
            <w:gridCol w:w="1248"/>
            <w:gridCol w:w="1054"/>
            <w:gridCol w:w="2401"/>
            <w:gridCol w:w="2319"/>
          </w:tblGrid>
        </w:tblGridChange>
      </w:tblGrid>
      <w:tr w:rsidR="0061185A" w14:paraId="0D7C3660" w14:textId="77777777" w:rsidTr="00201D25">
        <w:trPr>
          <w:trHeight w:val="242"/>
          <w:ins w:id="2196" w:author="Mutali Nepfumbada" w:date="2022-09-28T22:44:00Z"/>
        </w:trPr>
        <w:tc>
          <w:tcPr>
            <w:tcW w:w="5000" w:type="pct"/>
            <w:gridSpan w:val="5"/>
            <w:shd w:val="clear" w:color="auto" w:fill="5F0500"/>
          </w:tcPr>
          <w:p w14:paraId="16F699EF" w14:textId="77777777" w:rsidR="0061185A" w:rsidRPr="002925F1" w:rsidRDefault="0061185A" w:rsidP="00201D25">
            <w:pPr>
              <w:jc w:val="center"/>
              <w:rPr>
                <w:ins w:id="2197" w:author="Mutali Nepfumbada" w:date="2022-09-28T22:44:00Z"/>
                <w:b/>
                <w:bCs/>
              </w:rPr>
            </w:pPr>
            <w:bookmarkStart w:id="2198" w:name="_Hlk115297344"/>
            <w:ins w:id="2199" w:author="Mutali Nepfumbada" w:date="2022-09-28T22:44:00Z">
              <w:r w:rsidRPr="002925F1">
                <w:rPr>
                  <w:b/>
                  <w:bCs/>
                </w:rPr>
                <w:t>Availability</w:t>
              </w:r>
              <w:r>
                <w:rPr>
                  <w:b/>
                  <w:bCs/>
                </w:rPr>
                <w:t xml:space="preserve"> (%)</w:t>
              </w:r>
            </w:ins>
          </w:p>
        </w:tc>
      </w:tr>
      <w:tr w:rsidR="0061185A" w14:paraId="646DBEE1" w14:textId="77777777" w:rsidTr="00201D25">
        <w:trPr>
          <w:trHeight w:val="242"/>
          <w:ins w:id="2200" w:author="Mutali Nepfumbada" w:date="2022-09-28T22:44:00Z"/>
        </w:trPr>
        <w:tc>
          <w:tcPr>
            <w:tcW w:w="1320" w:type="pct"/>
            <w:shd w:val="clear" w:color="auto" w:fill="5F0500"/>
          </w:tcPr>
          <w:p w14:paraId="713EBE77" w14:textId="77777777" w:rsidR="0061185A" w:rsidRDefault="0061185A" w:rsidP="00201D25">
            <w:pPr>
              <w:rPr>
                <w:ins w:id="2201" w:author="Mutali Nepfumbada" w:date="2022-09-28T22:44:00Z"/>
                <w:lang w:eastAsia="en-US"/>
              </w:rPr>
            </w:pPr>
            <w:ins w:id="2202" w:author="Mutali Nepfumbada" w:date="2022-09-28T22:44:00Z">
              <w:r w:rsidRPr="009B5EF0">
                <w:rPr>
                  <w:b/>
                  <w:bCs/>
                </w:rPr>
                <w:t>Month</w:t>
              </w:r>
            </w:ins>
          </w:p>
        </w:tc>
        <w:tc>
          <w:tcPr>
            <w:tcW w:w="1209" w:type="pct"/>
            <w:gridSpan w:val="2"/>
            <w:shd w:val="clear" w:color="auto" w:fill="5F0500"/>
          </w:tcPr>
          <w:p w14:paraId="0F1DC0E9" w14:textId="77777777" w:rsidR="0061185A" w:rsidRPr="00A97891" w:rsidRDefault="0061185A" w:rsidP="00201D25">
            <w:pPr>
              <w:jc w:val="center"/>
              <w:rPr>
                <w:ins w:id="2203" w:author="Mutali Nepfumbada" w:date="2022-09-28T22:44:00Z"/>
                <w:b/>
                <w:bCs/>
                <w:lang w:val="en-US"/>
              </w:rPr>
            </w:pPr>
            <w:ins w:id="2204" w:author="Mutali Nepfumbada" w:date="2022-09-28T22:44:00Z">
              <w:r w:rsidRPr="009B5EF0">
                <w:rPr>
                  <w:b/>
                  <w:bCs/>
                </w:rPr>
                <w:t>Actual</w:t>
              </w:r>
            </w:ins>
          </w:p>
        </w:tc>
        <w:tc>
          <w:tcPr>
            <w:tcW w:w="1257" w:type="pct"/>
            <w:shd w:val="clear" w:color="auto" w:fill="5F0500"/>
          </w:tcPr>
          <w:p w14:paraId="037E70DB" w14:textId="77777777" w:rsidR="0061185A" w:rsidRPr="00A97891" w:rsidRDefault="0061185A" w:rsidP="00201D25">
            <w:pPr>
              <w:jc w:val="center"/>
              <w:rPr>
                <w:ins w:id="2205" w:author="Mutali Nepfumbada" w:date="2022-09-28T22:44:00Z"/>
                <w:b/>
                <w:bCs/>
                <w:lang w:val="en-US"/>
              </w:rPr>
            </w:pPr>
            <w:ins w:id="2206" w:author="Mutali Nepfumbada" w:date="2022-09-28T22:44:00Z">
              <w:r w:rsidRPr="009B5EF0">
                <w:rPr>
                  <w:b/>
                  <w:bCs/>
                </w:rPr>
                <w:t>Forecast</w:t>
              </w:r>
            </w:ins>
          </w:p>
        </w:tc>
        <w:tc>
          <w:tcPr>
            <w:tcW w:w="1214" w:type="pct"/>
            <w:shd w:val="clear" w:color="auto" w:fill="5F0500"/>
          </w:tcPr>
          <w:p w14:paraId="24BC3C9B" w14:textId="77777777" w:rsidR="0061185A" w:rsidRPr="002925F1" w:rsidRDefault="0061185A" w:rsidP="00201D25">
            <w:pPr>
              <w:jc w:val="center"/>
              <w:rPr>
                <w:ins w:id="2207" w:author="Mutali Nepfumbada" w:date="2022-09-28T22:44:00Z"/>
                <w:b/>
                <w:bCs/>
                <w:lang w:eastAsia="en-US"/>
              </w:rPr>
            </w:pPr>
            <w:ins w:id="2208" w:author="Mutali Nepfumbada" w:date="2022-09-28T22:44:00Z">
              <w:r w:rsidRPr="009B5EF0">
                <w:rPr>
                  <w:b/>
                  <w:bCs/>
                </w:rPr>
                <w:t>Delta (%)</w:t>
              </w:r>
            </w:ins>
          </w:p>
        </w:tc>
      </w:tr>
      <w:tr w:rsidR="0061185A" w14:paraId="06CFF142" w14:textId="77777777" w:rsidTr="00201D25">
        <w:trPr>
          <w:trHeight w:val="123"/>
          <w:ins w:id="2209" w:author="Mutali Nepfumbada" w:date="2022-09-28T22:44:00Z"/>
        </w:trPr>
        <w:tc>
          <w:tcPr>
            <w:tcW w:w="5000" w:type="pct"/>
            <w:gridSpan w:val="5"/>
          </w:tcPr>
          <w:p w14:paraId="61409CE5" w14:textId="77777777" w:rsidR="0061185A" w:rsidRDefault="0061185A" w:rsidP="00201D25">
            <w:pPr>
              <w:jc w:val="center"/>
              <w:rPr>
                <w:ins w:id="2210" w:author="Mutali Nepfumbada" w:date="2022-09-28T22:44:00Z"/>
                <w:lang w:eastAsia="en-US"/>
              </w:rPr>
            </w:pPr>
            <w:ins w:id="2211" w:author="Mutali Nepfumbada" w:date="2022-09-28T22:44:00Z">
              <w:r w:rsidRPr="00DC29B7">
                <w:rPr>
                  <w:bCs/>
                  <w:lang w:val="en-US"/>
                </w:rPr>
                <w:t xml:space="preserve">{%tr for item in </w:t>
              </w:r>
              <w:proofErr w:type="spellStart"/>
              <w:r>
                <w:rPr>
                  <w:bCs/>
                  <w:lang w:val="en-US"/>
                </w:rPr>
                <w:t>HIGA</w:t>
              </w:r>
              <w:r w:rsidRPr="00DF6ABC">
                <w:rPr>
                  <w:bCs/>
                  <w:lang w:val="en-US"/>
                </w:rPr>
                <w:t>table_contents</w:t>
              </w:r>
              <w:proofErr w:type="spellEnd"/>
              <w:r w:rsidRPr="00DC29B7">
                <w:rPr>
                  <w:bCs/>
                  <w:lang w:val="en-US"/>
                </w:rPr>
                <w:t>%}</w:t>
              </w:r>
            </w:ins>
          </w:p>
        </w:tc>
      </w:tr>
      <w:tr w:rsidR="0061185A" w14:paraId="6738AA80" w14:textId="77777777" w:rsidTr="00201D25">
        <w:trPr>
          <w:trHeight w:val="118"/>
          <w:ins w:id="2212" w:author="Mutali Nepfumbada" w:date="2022-09-28T22:44:00Z"/>
        </w:trPr>
        <w:tc>
          <w:tcPr>
            <w:tcW w:w="1320" w:type="pct"/>
          </w:tcPr>
          <w:p w14:paraId="72673250" w14:textId="77777777" w:rsidR="0061185A" w:rsidRDefault="0061185A" w:rsidP="00201D25">
            <w:pPr>
              <w:rPr>
                <w:ins w:id="2213" w:author="Mutali Nepfumbada" w:date="2022-09-28T22:44:00Z"/>
                <w:lang w:eastAsia="en-US"/>
              </w:rPr>
            </w:pPr>
            <w:ins w:id="2214" w:author="Mutali Nepfumbada" w:date="2022-09-28T22:44:00Z">
              <w:r w:rsidRPr="00DC29B7">
                <w:rPr>
                  <w:bCs/>
                  <w:lang w:val="en-US"/>
                </w:rPr>
                <w:t>{{</w:t>
              </w:r>
              <w:proofErr w:type="spellStart"/>
              <w:proofErr w:type="gramStart"/>
              <w:r w:rsidRPr="00DC29B7">
                <w:rPr>
                  <w:bCs/>
                  <w:lang w:val="en-US"/>
                </w:rPr>
                <w:t>item.</w:t>
              </w:r>
              <w:r>
                <w:rPr>
                  <w:bCs/>
                  <w:lang w:val="en-US"/>
                </w:rPr>
                <w:t>Date</w:t>
              </w:r>
              <w:proofErr w:type="spellEnd"/>
              <w:proofErr w:type="gramEnd"/>
              <w:r w:rsidRPr="00DC29B7">
                <w:rPr>
                  <w:bCs/>
                  <w:lang w:val="en-US"/>
                </w:rPr>
                <w:t>}}</w:t>
              </w:r>
            </w:ins>
          </w:p>
        </w:tc>
        <w:tc>
          <w:tcPr>
            <w:tcW w:w="1209" w:type="pct"/>
            <w:gridSpan w:val="2"/>
          </w:tcPr>
          <w:p w14:paraId="7C020FE2" w14:textId="77777777" w:rsidR="0061185A" w:rsidRDefault="0061185A" w:rsidP="00201D25">
            <w:pPr>
              <w:jc w:val="center"/>
              <w:rPr>
                <w:ins w:id="2215" w:author="Mutali Nepfumbada" w:date="2022-09-28T22:44:00Z"/>
                <w:lang w:eastAsia="en-US"/>
              </w:rPr>
            </w:pPr>
            <w:proofErr w:type="gramStart"/>
            <w:ins w:id="2216" w:author="Mutali Nepfumbada" w:date="2022-09-28T22:44:00Z">
              <w:r w:rsidRPr="00DC29B7">
                <w:rPr>
                  <w:bCs/>
                  <w:lang w:val="en-US"/>
                </w:rPr>
                <w:t>{{ item</w:t>
              </w:r>
              <w:proofErr w:type="gramEnd"/>
              <w:r>
                <w:rPr>
                  <w:bCs/>
                  <w:lang w:val="en-US"/>
                </w:rPr>
                <w:t>. HIGAA</w:t>
              </w:r>
              <w:r w:rsidRPr="00DC29B7">
                <w:rPr>
                  <w:bCs/>
                  <w:lang w:val="en-US"/>
                </w:rPr>
                <w:t>}}</w:t>
              </w:r>
            </w:ins>
          </w:p>
        </w:tc>
        <w:tc>
          <w:tcPr>
            <w:tcW w:w="1257" w:type="pct"/>
          </w:tcPr>
          <w:p w14:paraId="762855CC" w14:textId="77777777" w:rsidR="0061185A" w:rsidRDefault="0061185A" w:rsidP="00201D25">
            <w:pPr>
              <w:jc w:val="center"/>
              <w:rPr>
                <w:ins w:id="2217" w:author="Mutali Nepfumbada" w:date="2022-09-28T22:44:00Z"/>
                <w:lang w:eastAsia="en-US"/>
              </w:rPr>
            </w:pPr>
            <w:proofErr w:type="gramStart"/>
            <w:ins w:id="2218" w:author="Mutali Nepfumbada" w:date="2022-09-28T22:44:00Z">
              <w:r w:rsidRPr="00DC29B7">
                <w:rPr>
                  <w:bCs/>
                  <w:lang w:val="en-US"/>
                </w:rPr>
                <w:t>{{ item</w:t>
              </w:r>
              <w:proofErr w:type="gramEnd"/>
              <w:r>
                <w:rPr>
                  <w:bCs/>
                  <w:lang w:val="en-US"/>
                </w:rPr>
                <w:t>. HIGAF }}</w:t>
              </w:r>
            </w:ins>
          </w:p>
        </w:tc>
        <w:tc>
          <w:tcPr>
            <w:tcW w:w="1214" w:type="pct"/>
          </w:tcPr>
          <w:p w14:paraId="04706754" w14:textId="77777777" w:rsidR="0061185A" w:rsidRDefault="0061185A" w:rsidP="00201D25">
            <w:pPr>
              <w:jc w:val="center"/>
              <w:rPr>
                <w:ins w:id="2219" w:author="Mutali Nepfumbada" w:date="2022-09-28T22:44:00Z"/>
                <w:lang w:eastAsia="en-US"/>
              </w:rPr>
            </w:pPr>
            <w:ins w:id="2220" w:author="Mutali Nepfumbada" w:date="2022-09-28T22:44:00Z">
              <w:r w:rsidRPr="00DC29B7">
                <w:rPr>
                  <w:bCs/>
                  <w:lang w:val="en-US"/>
                </w:rPr>
                <w:t>{{item</w:t>
              </w:r>
              <w:r>
                <w:rPr>
                  <w:bCs/>
                  <w:lang w:val="en-US"/>
                </w:rPr>
                <w:t>. HIGAV}}</w:t>
              </w:r>
            </w:ins>
          </w:p>
        </w:tc>
      </w:tr>
      <w:tr w:rsidR="0061185A" w14:paraId="6FFA459C" w14:textId="77777777" w:rsidTr="00201D25">
        <w:trPr>
          <w:trHeight w:val="123"/>
          <w:ins w:id="2221" w:author="Mutali Nepfumbada" w:date="2022-09-28T22:44:00Z"/>
        </w:trPr>
        <w:tc>
          <w:tcPr>
            <w:tcW w:w="5000" w:type="pct"/>
            <w:gridSpan w:val="5"/>
          </w:tcPr>
          <w:p w14:paraId="03F1D80E" w14:textId="77777777" w:rsidR="0061185A" w:rsidRDefault="0061185A" w:rsidP="00201D25">
            <w:pPr>
              <w:jc w:val="center"/>
              <w:rPr>
                <w:ins w:id="2222" w:author="Mutali Nepfumbada" w:date="2022-09-28T22:44:00Z"/>
                <w:lang w:eastAsia="en-US"/>
              </w:rPr>
            </w:pPr>
            <w:ins w:id="2223" w:author="Mutali Nepfumbada" w:date="2022-09-28T22:44:00Z">
              <w:r w:rsidRPr="00DC29B7">
                <w:rPr>
                  <w:bCs/>
                  <w:lang w:val="en-US"/>
                </w:rPr>
                <w:t xml:space="preserve">{%tr </w:t>
              </w:r>
              <w:proofErr w:type="spellStart"/>
              <w:r w:rsidRPr="00DC29B7">
                <w:rPr>
                  <w:bCs/>
                  <w:lang w:val="en-US"/>
                </w:rPr>
                <w:t>endfor</w:t>
              </w:r>
              <w:proofErr w:type="spellEnd"/>
              <w:r w:rsidRPr="00DC29B7">
                <w:rPr>
                  <w:bCs/>
                  <w:lang w:val="en-US"/>
                </w:rPr>
                <w:t xml:space="preserve"> %}</w:t>
              </w:r>
            </w:ins>
          </w:p>
        </w:tc>
      </w:tr>
      <w:tr w:rsidR="00C3627C" w:rsidRPr="00953BC7" w:rsidDel="00D478AC" w14:paraId="6953258B" w14:textId="46BD357B" w:rsidTr="0061185A">
        <w:tblPrEx>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PrExChange w:id="2224" w:author="Mutali Nepfumbada" w:date="2022-09-28T22:44:00Z">
            <w:tblPrEx>
              <w:tblW w:w="238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PrEx>
          </w:tblPrExChange>
        </w:tblPrEx>
        <w:trPr>
          <w:trHeight w:val="1601"/>
          <w:jc w:val="center"/>
          <w:del w:id="2225" w:author="Mutali Nepfumbada" w:date="2022-09-28T22:39:00Z"/>
          <w:trPrChange w:id="2226" w:author="Mutali Nepfumbada" w:date="2022-09-28T22:44:00Z">
            <w:trPr>
              <w:trHeight w:val="1601"/>
            </w:trPr>
          </w:trPrChange>
        </w:trPr>
        <w:tc>
          <w:tcPr>
            <w:tcW w:w="1973" w:type="pct"/>
            <w:gridSpan w:val="2"/>
            <w:vAlign w:val="center"/>
            <w:tcPrChange w:id="2227" w:author="Mutali Nepfumbada" w:date="2022-09-28T22:44:00Z">
              <w:tcPr>
                <w:tcW w:w="4131" w:type="pct"/>
                <w:gridSpan w:val="2"/>
                <w:vAlign w:val="center"/>
              </w:tcPr>
            </w:tcPrChange>
          </w:tcPr>
          <w:tbl>
            <w:tblPr>
              <w:tblStyle w:val="TableGridLight"/>
              <w:tblW w:w="3577" w:type="dxa"/>
              <w:tblLook w:val="04A0" w:firstRow="1" w:lastRow="0" w:firstColumn="1" w:lastColumn="0" w:noHBand="0" w:noVBand="1"/>
            </w:tblPr>
            <w:tblGrid>
              <w:gridCol w:w="896"/>
              <w:gridCol w:w="819"/>
              <w:gridCol w:w="900"/>
              <w:gridCol w:w="962"/>
            </w:tblGrid>
            <w:tr w:rsidR="00C3627C" w:rsidDel="00D478AC" w14:paraId="6646E269" w14:textId="371702F1" w:rsidTr="00313635">
              <w:trPr>
                <w:trHeight w:val="242"/>
                <w:del w:id="2228" w:author="Mutali Nepfumbada" w:date="2022-09-28T22:39:00Z"/>
              </w:trPr>
              <w:tc>
                <w:tcPr>
                  <w:tcW w:w="5000" w:type="pct"/>
                  <w:gridSpan w:val="4"/>
                  <w:shd w:val="clear" w:color="auto" w:fill="5F0500"/>
                </w:tcPr>
                <w:p w14:paraId="2E0739F3" w14:textId="00617D78" w:rsidR="00C3627C" w:rsidRPr="002925F1" w:rsidDel="00D478AC" w:rsidRDefault="00C3627C">
                  <w:pPr>
                    <w:jc w:val="center"/>
                    <w:rPr>
                      <w:del w:id="2229" w:author="Mutali Nepfumbada" w:date="2022-09-28T22:39:00Z"/>
                      <w:b/>
                      <w:bCs/>
                    </w:rPr>
                  </w:pPr>
                  <w:bookmarkStart w:id="2230" w:name="_Hlk115297176"/>
                  <w:bookmarkEnd w:id="2198"/>
                  <w:del w:id="2231" w:author="Mutali Nepfumbada" w:date="2022-09-28T22:39:00Z">
                    <w:r w:rsidRPr="002925F1" w:rsidDel="00D478AC">
                      <w:rPr>
                        <w:b/>
                        <w:bCs/>
                      </w:rPr>
                      <w:delText>Availability</w:delText>
                    </w:r>
                    <w:r w:rsidDel="00D478AC">
                      <w:rPr>
                        <w:b/>
                        <w:bCs/>
                      </w:rPr>
                      <w:delText xml:space="preserve"> (%)</w:delText>
                    </w:r>
                  </w:del>
                </w:p>
              </w:tc>
            </w:tr>
            <w:tr w:rsidR="00C3627C" w:rsidDel="00D478AC" w14:paraId="6B604CFF" w14:textId="2DAB2857" w:rsidTr="00313635">
              <w:trPr>
                <w:trHeight w:val="242"/>
                <w:del w:id="2232" w:author="Mutali Nepfumbada" w:date="2022-09-28T22:39:00Z"/>
              </w:trPr>
              <w:tc>
                <w:tcPr>
                  <w:tcW w:w="1252" w:type="pct"/>
                  <w:shd w:val="clear" w:color="auto" w:fill="5F0500"/>
                </w:tcPr>
                <w:p w14:paraId="4868CCC1" w14:textId="79992639" w:rsidR="00C3627C" w:rsidDel="00D478AC" w:rsidRDefault="00C3627C">
                  <w:pPr>
                    <w:rPr>
                      <w:del w:id="2233" w:author="Mutali Nepfumbada" w:date="2022-09-28T22:39:00Z"/>
                      <w:lang w:eastAsia="en-US"/>
                    </w:rPr>
                  </w:pPr>
                  <w:del w:id="2234" w:author="Mutali Nepfumbada" w:date="2022-09-28T22:39:00Z">
                    <w:r w:rsidRPr="009B5EF0" w:rsidDel="00D478AC">
                      <w:rPr>
                        <w:b/>
                        <w:bCs/>
                      </w:rPr>
                      <w:delText>Month</w:delText>
                    </w:r>
                  </w:del>
                </w:p>
              </w:tc>
              <w:tc>
                <w:tcPr>
                  <w:tcW w:w="1145" w:type="pct"/>
                  <w:shd w:val="clear" w:color="auto" w:fill="5F0500"/>
                </w:tcPr>
                <w:p w14:paraId="7783F68E" w14:textId="07C0607F" w:rsidR="00C3627C" w:rsidRPr="00A97891" w:rsidDel="00D478AC" w:rsidRDefault="00C3627C">
                  <w:pPr>
                    <w:jc w:val="center"/>
                    <w:rPr>
                      <w:del w:id="2235" w:author="Mutali Nepfumbada" w:date="2022-09-28T22:39:00Z"/>
                      <w:b/>
                      <w:bCs/>
                      <w:lang w:val="en-US"/>
                    </w:rPr>
                  </w:pPr>
                  <w:del w:id="2236" w:author="Mutali Nepfumbada" w:date="2022-09-28T22:39:00Z">
                    <w:r w:rsidRPr="009B5EF0" w:rsidDel="00D478AC">
                      <w:rPr>
                        <w:b/>
                        <w:bCs/>
                      </w:rPr>
                      <w:delText>Actual</w:delText>
                    </w:r>
                  </w:del>
                </w:p>
              </w:tc>
              <w:tc>
                <w:tcPr>
                  <w:tcW w:w="1258" w:type="pct"/>
                  <w:shd w:val="clear" w:color="auto" w:fill="5F0500"/>
                </w:tcPr>
                <w:p w14:paraId="1C969BC0" w14:textId="6A4FB113" w:rsidR="00C3627C" w:rsidRPr="00A97891" w:rsidDel="00D478AC" w:rsidRDefault="00C3627C">
                  <w:pPr>
                    <w:jc w:val="center"/>
                    <w:rPr>
                      <w:del w:id="2237" w:author="Mutali Nepfumbada" w:date="2022-09-28T22:39:00Z"/>
                      <w:b/>
                      <w:bCs/>
                      <w:lang w:val="en-US"/>
                    </w:rPr>
                  </w:pPr>
                  <w:del w:id="2238" w:author="Mutali Nepfumbada" w:date="2022-09-28T22:39:00Z">
                    <w:r w:rsidRPr="009B5EF0" w:rsidDel="00D478AC">
                      <w:rPr>
                        <w:b/>
                        <w:bCs/>
                      </w:rPr>
                      <w:delText>Forecast</w:delText>
                    </w:r>
                  </w:del>
                </w:p>
              </w:tc>
              <w:tc>
                <w:tcPr>
                  <w:tcW w:w="1345" w:type="pct"/>
                  <w:shd w:val="clear" w:color="auto" w:fill="5F0500"/>
                </w:tcPr>
                <w:p w14:paraId="58E1D975" w14:textId="22A1A106" w:rsidR="00C3627C" w:rsidRPr="002925F1" w:rsidDel="00D478AC" w:rsidRDefault="00C3627C">
                  <w:pPr>
                    <w:jc w:val="center"/>
                    <w:rPr>
                      <w:del w:id="2239" w:author="Mutali Nepfumbada" w:date="2022-09-28T22:39:00Z"/>
                      <w:b/>
                      <w:bCs/>
                      <w:lang w:eastAsia="en-US"/>
                    </w:rPr>
                  </w:pPr>
                  <w:del w:id="2240" w:author="Mutali Nepfumbada" w:date="2022-09-28T22:39:00Z">
                    <w:r w:rsidRPr="009B5EF0" w:rsidDel="00D478AC">
                      <w:rPr>
                        <w:b/>
                        <w:bCs/>
                      </w:rPr>
                      <w:delText>Delta (%)</w:delText>
                    </w:r>
                  </w:del>
                </w:p>
              </w:tc>
            </w:tr>
            <w:tr w:rsidR="00C850ED" w:rsidDel="00D478AC" w14:paraId="2301594F" w14:textId="04957C47" w:rsidTr="00313635">
              <w:trPr>
                <w:trHeight w:val="118"/>
                <w:del w:id="2241" w:author="Mutali Nepfumbada" w:date="2022-09-28T22:39:00Z"/>
              </w:trPr>
              <w:tc>
                <w:tcPr>
                  <w:tcW w:w="1252" w:type="pct"/>
                </w:tcPr>
                <w:p w14:paraId="10FC7ACB" w14:textId="5924FCFA" w:rsidR="00C850ED" w:rsidDel="00D478AC" w:rsidRDefault="00C850ED" w:rsidP="00C850ED">
                  <w:pPr>
                    <w:rPr>
                      <w:del w:id="2242" w:author="Mutali Nepfumbada" w:date="2022-09-28T22:39:00Z"/>
                      <w:lang w:eastAsia="en-US"/>
                    </w:rPr>
                  </w:pPr>
                  <w:del w:id="2243" w:author="Mutali Nepfumbada" w:date="2022-09-28T22:39:00Z">
                    <w:r w:rsidRPr="00DC29B7" w:rsidDel="00D478AC">
                      <w:rPr>
                        <w:bCs/>
                        <w:lang w:val="en-US"/>
                      </w:rPr>
                      <w:delText>Oct 21</w:delText>
                    </w:r>
                  </w:del>
                </w:p>
              </w:tc>
              <w:tc>
                <w:tcPr>
                  <w:tcW w:w="1145" w:type="pct"/>
                </w:tcPr>
                <w:p w14:paraId="40FF7112" w14:textId="4465F0F0" w:rsidR="00C850ED" w:rsidDel="00D478AC" w:rsidRDefault="00C850ED" w:rsidP="00C850ED">
                  <w:pPr>
                    <w:jc w:val="center"/>
                    <w:rPr>
                      <w:del w:id="2244" w:author="Mutali Nepfumbada" w:date="2022-09-28T22:39:00Z"/>
                      <w:lang w:eastAsia="en-US"/>
                    </w:rPr>
                  </w:pPr>
                  <w:del w:id="2245" w:author="Mutali Nepfumbada" w:date="2022-09-28T22:39:00Z">
                    <w:r w:rsidRPr="00DB75C2" w:rsidDel="00D478AC">
                      <w:delText>-</w:delText>
                    </w:r>
                  </w:del>
                </w:p>
              </w:tc>
              <w:tc>
                <w:tcPr>
                  <w:tcW w:w="1258" w:type="pct"/>
                </w:tcPr>
                <w:p w14:paraId="22A1A9A4" w14:textId="405CC2FA" w:rsidR="00C850ED" w:rsidDel="00D478AC" w:rsidRDefault="00C850ED" w:rsidP="00C850ED">
                  <w:pPr>
                    <w:jc w:val="center"/>
                    <w:rPr>
                      <w:del w:id="2246" w:author="Mutali Nepfumbada" w:date="2022-09-28T22:39:00Z"/>
                      <w:lang w:eastAsia="en-US"/>
                    </w:rPr>
                  </w:pPr>
                  <w:del w:id="2247" w:author="Mutali Nepfumbada" w:date="2022-09-28T22:39:00Z">
                    <w:r w:rsidRPr="00DB75C2" w:rsidDel="00D478AC">
                      <w:delText>-</w:delText>
                    </w:r>
                  </w:del>
                </w:p>
              </w:tc>
              <w:tc>
                <w:tcPr>
                  <w:tcW w:w="1345" w:type="pct"/>
                </w:tcPr>
                <w:p w14:paraId="2EF5B3D9" w14:textId="3319EC92" w:rsidR="00C850ED" w:rsidDel="00D478AC" w:rsidRDefault="00C850ED" w:rsidP="00C850ED">
                  <w:pPr>
                    <w:jc w:val="center"/>
                    <w:rPr>
                      <w:del w:id="2248" w:author="Mutali Nepfumbada" w:date="2022-09-28T22:39:00Z"/>
                      <w:lang w:eastAsia="en-US"/>
                    </w:rPr>
                  </w:pPr>
                  <w:del w:id="2249" w:author="Mutali Nepfumbada" w:date="2022-09-28T22:39:00Z">
                    <w:r w:rsidRPr="00DB75C2" w:rsidDel="00D478AC">
                      <w:delText>-</w:delText>
                    </w:r>
                  </w:del>
                </w:p>
              </w:tc>
            </w:tr>
            <w:tr w:rsidR="00C850ED" w:rsidDel="00D478AC" w14:paraId="17EFA5D3" w14:textId="18003AED" w:rsidTr="00313635">
              <w:trPr>
                <w:trHeight w:val="118"/>
                <w:del w:id="2250" w:author="Mutali Nepfumbada" w:date="2022-09-28T22:39:00Z"/>
              </w:trPr>
              <w:tc>
                <w:tcPr>
                  <w:tcW w:w="1252" w:type="pct"/>
                </w:tcPr>
                <w:p w14:paraId="5C6AD1E3" w14:textId="629FC8A9" w:rsidR="00C850ED" w:rsidDel="00D478AC" w:rsidRDefault="00C850ED" w:rsidP="00C850ED">
                  <w:pPr>
                    <w:rPr>
                      <w:del w:id="2251" w:author="Mutali Nepfumbada" w:date="2022-09-28T22:39:00Z"/>
                      <w:lang w:eastAsia="en-US"/>
                    </w:rPr>
                  </w:pPr>
                  <w:del w:id="2252" w:author="Mutali Nepfumbada" w:date="2022-09-28T22:39:00Z">
                    <w:r w:rsidRPr="00DC29B7" w:rsidDel="00D478AC">
                      <w:rPr>
                        <w:bCs/>
                        <w:lang w:val="en-US"/>
                      </w:rPr>
                      <w:delText>Nov 21</w:delText>
                    </w:r>
                  </w:del>
                </w:p>
              </w:tc>
              <w:tc>
                <w:tcPr>
                  <w:tcW w:w="1145" w:type="pct"/>
                </w:tcPr>
                <w:p w14:paraId="0902E396" w14:textId="430E55D4" w:rsidR="00C850ED" w:rsidDel="00D478AC" w:rsidRDefault="00C850ED" w:rsidP="00C850ED">
                  <w:pPr>
                    <w:jc w:val="center"/>
                    <w:rPr>
                      <w:del w:id="2253" w:author="Mutali Nepfumbada" w:date="2022-09-28T22:39:00Z"/>
                      <w:lang w:eastAsia="en-US"/>
                    </w:rPr>
                  </w:pPr>
                  <w:del w:id="2254" w:author="Mutali Nepfumbada" w:date="2022-09-28T22:39:00Z">
                    <w:r w:rsidRPr="00DB75C2" w:rsidDel="00D478AC">
                      <w:delText>-</w:delText>
                    </w:r>
                  </w:del>
                </w:p>
              </w:tc>
              <w:tc>
                <w:tcPr>
                  <w:tcW w:w="1258" w:type="pct"/>
                </w:tcPr>
                <w:p w14:paraId="4EE1971B" w14:textId="3F09CF8B" w:rsidR="00C850ED" w:rsidDel="00D478AC" w:rsidRDefault="00C850ED" w:rsidP="00C850ED">
                  <w:pPr>
                    <w:jc w:val="center"/>
                    <w:rPr>
                      <w:del w:id="2255" w:author="Mutali Nepfumbada" w:date="2022-09-28T22:39:00Z"/>
                      <w:lang w:eastAsia="en-US"/>
                    </w:rPr>
                  </w:pPr>
                  <w:del w:id="2256" w:author="Mutali Nepfumbada" w:date="2022-09-28T22:39:00Z">
                    <w:r w:rsidRPr="00DB75C2" w:rsidDel="00D478AC">
                      <w:delText>-</w:delText>
                    </w:r>
                  </w:del>
                </w:p>
              </w:tc>
              <w:tc>
                <w:tcPr>
                  <w:tcW w:w="1345" w:type="pct"/>
                </w:tcPr>
                <w:p w14:paraId="3F6EC7B1" w14:textId="22184448" w:rsidR="00C850ED" w:rsidDel="00D478AC" w:rsidRDefault="00C850ED" w:rsidP="00C850ED">
                  <w:pPr>
                    <w:jc w:val="center"/>
                    <w:rPr>
                      <w:del w:id="2257" w:author="Mutali Nepfumbada" w:date="2022-09-28T22:39:00Z"/>
                      <w:lang w:eastAsia="en-US"/>
                    </w:rPr>
                  </w:pPr>
                  <w:del w:id="2258" w:author="Mutali Nepfumbada" w:date="2022-09-28T22:39:00Z">
                    <w:r w:rsidRPr="00DB75C2" w:rsidDel="00D478AC">
                      <w:delText>-</w:delText>
                    </w:r>
                  </w:del>
                </w:p>
              </w:tc>
            </w:tr>
            <w:tr w:rsidR="00C850ED" w:rsidDel="00D478AC" w14:paraId="6A0746F9" w14:textId="4F9BCBCD" w:rsidTr="00313635">
              <w:trPr>
                <w:trHeight w:val="118"/>
                <w:del w:id="2259" w:author="Mutali Nepfumbada" w:date="2022-09-28T22:39:00Z"/>
              </w:trPr>
              <w:tc>
                <w:tcPr>
                  <w:tcW w:w="1252" w:type="pct"/>
                </w:tcPr>
                <w:p w14:paraId="5FB93EEE" w14:textId="6E996982" w:rsidR="00C850ED" w:rsidDel="00D478AC" w:rsidRDefault="00C850ED" w:rsidP="00C850ED">
                  <w:pPr>
                    <w:rPr>
                      <w:del w:id="2260" w:author="Mutali Nepfumbada" w:date="2022-09-28T22:39:00Z"/>
                      <w:lang w:eastAsia="en-US"/>
                    </w:rPr>
                  </w:pPr>
                  <w:del w:id="2261" w:author="Mutali Nepfumbada" w:date="2022-09-28T22:39:00Z">
                    <w:r w:rsidRPr="00DC29B7" w:rsidDel="00D478AC">
                      <w:rPr>
                        <w:bCs/>
                        <w:lang w:val="en-US"/>
                      </w:rPr>
                      <w:delText>Dec 21</w:delText>
                    </w:r>
                  </w:del>
                </w:p>
              </w:tc>
              <w:tc>
                <w:tcPr>
                  <w:tcW w:w="1145" w:type="pct"/>
                </w:tcPr>
                <w:p w14:paraId="60B021E7" w14:textId="379D53B6" w:rsidR="00C850ED" w:rsidDel="00D478AC" w:rsidRDefault="00C850ED" w:rsidP="00C850ED">
                  <w:pPr>
                    <w:jc w:val="center"/>
                    <w:rPr>
                      <w:del w:id="2262" w:author="Mutali Nepfumbada" w:date="2022-09-28T22:39:00Z"/>
                      <w:lang w:eastAsia="en-US"/>
                    </w:rPr>
                  </w:pPr>
                  <w:del w:id="2263" w:author="Mutali Nepfumbada" w:date="2022-09-28T22:39:00Z">
                    <w:r w:rsidRPr="00DB75C2" w:rsidDel="00D478AC">
                      <w:delText>-</w:delText>
                    </w:r>
                  </w:del>
                </w:p>
              </w:tc>
              <w:tc>
                <w:tcPr>
                  <w:tcW w:w="1258" w:type="pct"/>
                </w:tcPr>
                <w:p w14:paraId="601174E8" w14:textId="2B629438" w:rsidR="00C850ED" w:rsidDel="00D478AC" w:rsidRDefault="00C850ED" w:rsidP="00C850ED">
                  <w:pPr>
                    <w:jc w:val="center"/>
                    <w:rPr>
                      <w:del w:id="2264" w:author="Mutali Nepfumbada" w:date="2022-09-28T22:39:00Z"/>
                      <w:lang w:eastAsia="en-US"/>
                    </w:rPr>
                  </w:pPr>
                  <w:del w:id="2265" w:author="Mutali Nepfumbada" w:date="2022-09-28T22:39:00Z">
                    <w:r w:rsidRPr="00DB75C2" w:rsidDel="00D478AC">
                      <w:delText>-</w:delText>
                    </w:r>
                  </w:del>
                </w:p>
              </w:tc>
              <w:tc>
                <w:tcPr>
                  <w:tcW w:w="1345" w:type="pct"/>
                </w:tcPr>
                <w:p w14:paraId="18BEC7E4" w14:textId="5C5BFA3D" w:rsidR="00C850ED" w:rsidDel="00D478AC" w:rsidRDefault="00C850ED" w:rsidP="00C850ED">
                  <w:pPr>
                    <w:jc w:val="center"/>
                    <w:rPr>
                      <w:del w:id="2266" w:author="Mutali Nepfumbada" w:date="2022-09-28T22:39:00Z"/>
                      <w:lang w:eastAsia="en-US"/>
                    </w:rPr>
                  </w:pPr>
                  <w:del w:id="2267" w:author="Mutali Nepfumbada" w:date="2022-09-28T22:39:00Z">
                    <w:r w:rsidRPr="00DB75C2" w:rsidDel="00D478AC">
                      <w:delText>-</w:delText>
                    </w:r>
                  </w:del>
                </w:p>
              </w:tc>
            </w:tr>
            <w:tr w:rsidR="00C850ED" w:rsidDel="00D478AC" w14:paraId="2785F92B" w14:textId="289E2A0E" w:rsidTr="00313635">
              <w:trPr>
                <w:trHeight w:val="118"/>
                <w:del w:id="2268" w:author="Mutali Nepfumbada" w:date="2022-09-28T22:39:00Z"/>
              </w:trPr>
              <w:tc>
                <w:tcPr>
                  <w:tcW w:w="1252" w:type="pct"/>
                </w:tcPr>
                <w:p w14:paraId="343AB3CC" w14:textId="7053B2FE" w:rsidR="00C850ED" w:rsidDel="00D478AC" w:rsidRDefault="00C850ED" w:rsidP="00C850ED">
                  <w:pPr>
                    <w:rPr>
                      <w:del w:id="2269" w:author="Mutali Nepfumbada" w:date="2022-09-28T22:39:00Z"/>
                      <w:lang w:eastAsia="en-US"/>
                    </w:rPr>
                  </w:pPr>
                  <w:del w:id="2270" w:author="Mutali Nepfumbada" w:date="2022-09-28T22:39:00Z">
                    <w:r w:rsidRPr="00DC29B7" w:rsidDel="00D478AC">
                      <w:rPr>
                        <w:bCs/>
                        <w:lang w:val="en-US"/>
                      </w:rPr>
                      <w:delText>Jan 22</w:delText>
                    </w:r>
                  </w:del>
                </w:p>
              </w:tc>
              <w:tc>
                <w:tcPr>
                  <w:tcW w:w="1145" w:type="pct"/>
                </w:tcPr>
                <w:p w14:paraId="4B105DD1" w14:textId="5C0A0208" w:rsidR="00C850ED" w:rsidDel="00D478AC" w:rsidRDefault="00C850ED" w:rsidP="00C850ED">
                  <w:pPr>
                    <w:jc w:val="center"/>
                    <w:rPr>
                      <w:del w:id="2271" w:author="Mutali Nepfumbada" w:date="2022-09-28T22:39:00Z"/>
                      <w:lang w:eastAsia="en-US"/>
                    </w:rPr>
                  </w:pPr>
                  <w:del w:id="2272" w:author="Mutali Nepfumbada" w:date="2022-09-28T22:39:00Z">
                    <w:r w:rsidRPr="00DB75C2" w:rsidDel="00D478AC">
                      <w:delText>-</w:delText>
                    </w:r>
                  </w:del>
                </w:p>
              </w:tc>
              <w:tc>
                <w:tcPr>
                  <w:tcW w:w="1258" w:type="pct"/>
                </w:tcPr>
                <w:p w14:paraId="4DEC0A6B" w14:textId="2E804F99" w:rsidR="00C850ED" w:rsidDel="00D478AC" w:rsidRDefault="00C850ED" w:rsidP="00C850ED">
                  <w:pPr>
                    <w:jc w:val="center"/>
                    <w:rPr>
                      <w:del w:id="2273" w:author="Mutali Nepfumbada" w:date="2022-09-28T22:39:00Z"/>
                      <w:lang w:eastAsia="en-US"/>
                    </w:rPr>
                  </w:pPr>
                  <w:del w:id="2274" w:author="Mutali Nepfumbada" w:date="2022-09-28T22:39:00Z">
                    <w:r w:rsidRPr="00DB75C2" w:rsidDel="00D478AC">
                      <w:delText>-</w:delText>
                    </w:r>
                  </w:del>
                </w:p>
              </w:tc>
              <w:tc>
                <w:tcPr>
                  <w:tcW w:w="1345" w:type="pct"/>
                </w:tcPr>
                <w:p w14:paraId="73588F7F" w14:textId="72364FBE" w:rsidR="00C850ED" w:rsidDel="00D478AC" w:rsidRDefault="00C850ED" w:rsidP="00C850ED">
                  <w:pPr>
                    <w:jc w:val="center"/>
                    <w:rPr>
                      <w:del w:id="2275" w:author="Mutali Nepfumbada" w:date="2022-09-28T22:39:00Z"/>
                      <w:lang w:eastAsia="en-US"/>
                    </w:rPr>
                  </w:pPr>
                  <w:del w:id="2276" w:author="Mutali Nepfumbada" w:date="2022-09-28T22:39:00Z">
                    <w:r w:rsidRPr="00DB75C2" w:rsidDel="00D478AC">
                      <w:delText>-</w:delText>
                    </w:r>
                  </w:del>
                </w:p>
              </w:tc>
            </w:tr>
            <w:tr w:rsidR="00C850ED" w:rsidDel="00D478AC" w14:paraId="1EC7A301" w14:textId="0A70DEAE" w:rsidTr="00313635">
              <w:trPr>
                <w:trHeight w:val="118"/>
                <w:del w:id="2277" w:author="Mutali Nepfumbada" w:date="2022-09-28T22:39:00Z"/>
              </w:trPr>
              <w:tc>
                <w:tcPr>
                  <w:tcW w:w="1252" w:type="pct"/>
                </w:tcPr>
                <w:p w14:paraId="59B4AE2D" w14:textId="23FDD954" w:rsidR="00C850ED" w:rsidDel="00D478AC" w:rsidRDefault="00C850ED" w:rsidP="00C850ED">
                  <w:pPr>
                    <w:rPr>
                      <w:del w:id="2278" w:author="Mutali Nepfumbada" w:date="2022-09-28T22:39:00Z"/>
                      <w:lang w:eastAsia="en-US"/>
                    </w:rPr>
                  </w:pPr>
                  <w:del w:id="2279" w:author="Mutali Nepfumbada" w:date="2022-09-28T22:39:00Z">
                    <w:r w:rsidRPr="00DC29B7" w:rsidDel="00D478AC">
                      <w:rPr>
                        <w:bCs/>
                        <w:lang w:val="en-US"/>
                      </w:rPr>
                      <w:delText>Feb 22</w:delText>
                    </w:r>
                  </w:del>
                </w:p>
              </w:tc>
              <w:tc>
                <w:tcPr>
                  <w:tcW w:w="1145" w:type="pct"/>
                </w:tcPr>
                <w:p w14:paraId="038AE019" w14:textId="47E1FAC1" w:rsidR="00C850ED" w:rsidDel="00D478AC" w:rsidRDefault="00C850ED" w:rsidP="00C850ED">
                  <w:pPr>
                    <w:jc w:val="center"/>
                    <w:rPr>
                      <w:del w:id="2280" w:author="Mutali Nepfumbada" w:date="2022-09-28T22:39:00Z"/>
                      <w:lang w:eastAsia="en-US"/>
                    </w:rPr>
                  </w:pPr>
                  <w:del w:id="2281" w:author="Mutali Nepfumbada" w:date="2022-09-28T22:39:00Z">
                    <w:r w:rsidRPr="00DB75C2" w:rsidDel="00D478AC">
                      <w:delText>-</w:delText>
                    </w:r>
                  </w:del>
                </w:p>
              </w:tc>
              <w:tc>
                <w:tcPr>
                  <w:tcW w:w="1258" w:type="pct"/>
                </w:tcPr>
                <w:p w14:paraId="01C3DA34" w14:textId="78C93B3D" w:rsidR="00C850ED" w:rsidDel="00D478AC" w:rsidRDefault="00C850ED" w:rsidP="00C850ED">
                  <w:pPr>
                    <w:jc w:val="center"/>
                    <w:rPr>
                      <w:del w:id="2282" w:author="Mutali Nepfumbada" w:date="2022-09-28T22:39:00Z"/>
                      <w:lang w:eastAsia="en-US"/>
                    </w:rPr>
                  </w:pPr>
                  <w:del w:id="2283" w:author="Mutali Nepfumbada" w:date="2022-09-28T22:39:00Z">
                    <w:r w:rsidRPr="00DB75C2" w:rsidDel="00D478AC">
                      <w:delText>-</w:delText>
                    </w:r>
                  </w:del>
                </w:p>
              </w:tc>
              <w:tc>
                <w:tcPr>
                  <w:tcW w:w="1345" w:type="pct"/>
                </w:tcPr>
                <w:p w14:paraId="5196BC6E" w14:textId="2898D6B0" w:rsidR="00C850ED" w:rsidDel="00D478AC" w:rsidRDefault="00C850ED" w:rsidP="00C850ED">
                  <w:pPr>
                    <w:jc w:val="center"/>
                    <w:rPr>
                      <w:del w:id="2284" w:author="Mutali Nepfumbada" w:date="2022-09-28T22:39:00Z"/>
                      <w:lang w:eastAsia="en-US"/>
                    </w:rPr>
                  </w:pPr>
                  <w:del w:id="2285" w:author="Mutali Nepfumbada" w:date="2022-09-28T22:39:00Z">
                    <w:r w:rsidRPr="00DB75C2" w:rsidDel="00D478AC">
                      <w:delText>-</w:delText>
                    </w:r>
                  </w:del>
                </w:p>
              </w:tc>
            </w:tr>
            <w:tr w:rsidR="00C850ED" w:rsidDel="00D478AC" w14:paraId="769BC092" w14:textId="3ADE35C9" w:rsidTr="00313635">
              <w:trPr>
                <w:trHeight w:val="118"/>
                <w:del w:id="2286" w:author="Mutali Nepfumbada" w:date="2022-09-28T22:39:00Z"/>
              </w:trPr>
              <w:tc>
                <w:tcPr>
                  <w:tcW w:w="1252" w:type="pct"/>
                </w:tcPr>
                <w:p w14:paraId="6BC51C13" w14:textId="61C971BF" w:rsidR="00C850ED" w:rsidDel="00D478AC" w:rsidRDefault="00C850ED" w:rsidP="00C850ED">
                  <w:pPr>
                    <w:rPr>
                      <w:del w:id="2287" w:author="Mutali Nepfumbada" w:date="2022-09-28T22:39:00Z"/>
                      <w:lang w:eastAsia="en-US"/>
                    </w:rPr>
                  </w:pPr>
                  <w:del w:id="2288" w:author="Mutali Nepfumbada" w:date="2022-09-28T22:39:00Z">
                    <w:r w:rsidRPr="00DC29B7" w:rsidDel="00D478AC">
                      <w:rPr>
                        <w:bCs/>
                        <w:lang w:val="en-US"/>
                      </w:rPr>
                      <w:delText>Mar 22</w:delText>
                    </w:r>
                  </w:del>
                </w:p>
              </w:tc>
              <w:tc>
                <w:tcPr>
                  <w:tcW w:w="1145" w:type="pct"/>
                </w:tcPr>
                <w:p w14:paraId="03D30662" w14:textId="7225D48C" w:rsidR="00C850ED" w:rsidDel="00D478AC" w:rsidRDefault="00C850ED" w:rsidP="00C850ED">
                  <w:pPr>
                    <w:jc w:val="center"/>
                    <w:rPr>
                      <w:del w:id="2289" w:author="Mutali Nepfumbada" w:date="2022-09-28T22:39:00Z"/>
                      <w:lang w:eastAsia="en-US"/>
                    </w:rPr>
                  </w:pPr>
                  <w:del w:id="2290" w:author="Mutali Nepfumbada" w:date="2022-09-28T22:39:00Z">
                    <w:r w:rsidRPr="00DB75C2" w:rsidDel="00D478AC">
                      <w:delText>-</w:delText>
                    </w:r>
                  </w:del>
                </w:p>
              </w:tc>
              <w:tc>
                <w:tcPr>
                  <w:tcW w:w="1258" w:type="pct"/>
                </w:tcPr>
                <w:p w14:paraId="51A88C48" w14:textId="38687703" w:rsidR="00C850ED" w:rsidDel="00D478AC" w:rsidRDefault="00C850ED" w:rsidP="00C850ED">
                  <w:pPr>
                    <w:jc w:val="center"/>
                    <w:rPr>
                      <w:del w:id="2291" w:author="Mutali Nepfumbada" w:date="2022-09-28T22:39:00Z"/>
                      <w:lang w:eastAsia="en-US"/>
                    </w:rPr>
                  </w:pPr>
                  <w:del w:id="2292" w:author="Mutali Nepfumbada" w:date="2022-09-28T22:39:00Z">
                    <w:r w:rsidRPr="00DB75C2" w:rsidDel="00D478AC">
                      <w:delText>-</w:delText>
                    </w:r>
                  </w:del>
                </w:p>
              </w:tc>
              <w:tc>
                <w:tcPr>
                  <w:tcW w:w="1345" w:type="pct"/>
                </w:tcPr>
                <w:p w14:paraId="4A1A8637" w14:textId="1A0B3433" w:rsidR="00C850ED" w:rsidDel="00D478AC" w:rsidRDefault="00C850ED" w:rsidP="00C850ED">
                  <w:pPr>
                    <w:jc w:val="center"/>
                    <w:rPr>
                      <w:del w:id="2293" w:author="Mutali Nepfumbada" w:date="2022-09-28T22:39:00Z"/>
                      <w:lang w:eastAsia="en-US"/>
                    </w:rPr>
                  </w:pPr>
                  <w:del w:id="2294" w:author="Mutali Nepfumbada" w:date="2022-09-28T22:39:00Z">
                    <w:r w:rsidRPr="00DB75C2" w:rsidDel="00D478AC">
                      <w:delText>-</w:delText>
                    </w:r>
                  </w:del>
                </w:p>
              </w:tc>
            </w:tr>
            <w:tr w:rsidR="00C3627C" w:rsidDel="00D478AC" w14:paraId="0B9E106F" w14:textId="03F36E05" w:rsidTr="00313635">
              <w:trPr>
                <w:trHeight w:val="118"/>
                <w:del w:id="2295" w:author="Mutali Nepfumbada" w:date="2022-09-28T22:39:00Z"/>
              </w:trPr>
              <w:tc>
                <w:tcPr>
                  <w:tcW w:w="1252" w:type="pct"/>
                </w:tcPr>
                <w:p w14:paraId="5037A403" w14:textId="298911BC" w:rsidR="00C3627C" w:rsidDel="00D478AC" w:rsidRDefault="00C3627C">
                  <w:pPr>
                    <w:rPr>
                      <w:del w:id="2296" w:author="Mutali Nepfumbada" w:date="2022-09-28T22:39:00Z"/>
                      <w:lang w:eastAsia="en-US"/>
                    </w:rPr>
                  </w:pPr>
                  <w:del w:id="2297" w:author="Mutali Nepfumbada" w:date="2022-09-28T22:39:00Z">
                    <w:r w:rsidRPr="00DC29B7" w:rsidDel="00D478AC">
                      <w:rPr>
                        <w:bCs/>
                        <w:lang w:val="en-US"/>
                      </w:rPr>
                      <w:delText>Apr 22</w:delText>
                    </w:r>
                  </w:del>
                </w:p>
              </w:tc>
              <w:tc>
                <w:tcPr>
                  <w:tcW w:w="1145" w:type="pct"/>
                </w:tcPr>
                <w:p w14:paraId="019BF46A" w14:textId="0C679EA2" w:rsidR="00C3627C" w:rsidDel="00D478AC" w:rsidRDefault="00C3627C">
                  <w:pPr>
                    <w:jc w:val="center"/>
                    <w:rPr>
                      <w:del w:id="2298" w:author="Mutali Nepfumbada" w:date="2022-09-28T22:39:00Z"/>
                      <w:lang w:eastAsia="en-US"/>
                    </w:rPr>
                  </w:pPr>
                  <w:del w:id="2299" w:author="Mutali Nepfumbada" w:date="2022-09-28T22:39:00Z">
                    <w:r w:rsidRPr="00DC29B7" w:rsidDel="00D478AC">
                      <w:rPr>
                        <w:bCs/>
                        <w:lang w:val="en-US"/>
                      </w:rPr>
                      <w:delText>95</w:delText>
                    </w:r>
                  </w:del>
                </w:p>
              </w:tc>
              <w:tc>
                <w:tcPr>
                  <w:tcW w:w="1258" w:type="pct"/>
                </w:tcPr>
                <w:p w14:paraId="56FC3A82" w14:textId="13AB07EF" w:rsidR="00C3627C" w:rsidDel="00D478AC" w:rsidRDefault="00C3627C">
                  <w:pPr>
                    <w:jc w:val="center"/>
                    <w:rPr>
                      <w:del w:id="2300" w:author="Mutali Nepfumbada" w:date="2022-09-28T22:39:00Z"/>
                      <w:lang w:eastAsia="en-US"/>
                    </w:rPr>
                  </w:pPr>
                  <w:del w:id="2301" w:author="Mutali Nepfumbada" w:date="2022-09-28T22:39:00Z">
                    <w:r w:rsidRPr="00DC29B7" w:rsidDel="00D478AC">
                      <w:rPr>
                        <w:bCs/>
                        <w:lang w:val="en-US"/>
                      </w:rPr>
                      <w:delText>95</w:delText>
                    </w:r>
                  </w:del>
                </w:p>
              </w:tc>
              <w:tc>
                <w:tcPr>
                  <w:tcW w:w="1345" w:type="pct"/>
                </w:tcPr>
                <w:p w14:paraId="255D6951" w14:textId="1C765DA6" w:rsidR="00C3627C" w:rsidRPr="009E17CC" w:rsidDel="00D478AC" w:rsidRDefault="00C3627C">
                  <w:pPr>
                    <w:jc w:val="center"/>
                    <w:rPr>
                      <w:del w:id="2302" w:author="Mutali Nepfumbada" w:date="2022-09-28T22:39:00Z"/>
                      <w:color w:val="00B050"/>
                      <w:lang w:eastAsia="en-US"/>
                    </w:rPr>
                  </w:pPr>
                  <w:del w:id="2303" w:author="Mutali Nepfumbada" w:date="2022-09-28T22:39:00Z">
                    <w:r w:rsidRPr="009E17CC" w:rsidDel="00D478AC">
                      <w:rPr>
                        <w:bCs/>
                        <w:color w:val="00B050"/>
                        <w:lang w:val="en-US"/>
                      </w:rPr>
                      <w:delText>0.0</w:delText>
                    </w:r>
                  </w:del>
                </w:p>
              </w:tc>
            </w:tr>
            <w:tr w:rsidR="00C3627C" w:rsidDel="00D478AC" w14:paraId="7F116A4C" w14:textId="6D20D76A" w:rsidTr="00313635">
              <w:trPr>
                <w:trHeight w:val="118"/>
                <w:del w:id="2304" w:author="Mutali Nepfumbada" w:date="2022-09-28T22:39:00Z"/>
              </w:trPr>
              <w:tc>
                <w:tcPr>
                  <w:tcW w:w="1252" w:type="pct"/>
                </w:tcPr>
                <w:p w14:paraId="49E93B27" w14:textId="4FE330C2" w:rsidR="00C3627C" w:rsidDel="00D478AC" w:rsidRDefault="00C3627C">
                  <w:pPr>
                    <w:rPr>
                      <w:del w:id="2305" w:author="Mutali Nepfumbada" w:date="2022-09-28T22:39:00Z"/>
                      <w:lang w:eastAsia="en-US"/>
                    </w:rPr>
                  </w:pPr>
                  <w:del w:id="2306" w:author="Mutali Nepfumbada" w:date="2022-09-28T22:39:00Z">
                    <w:r w:rsidRPr="00DC29B7" w:rsidDel="00D478AC">
                      <w:rPr>
                        <w:bCs/>
                        <w:lang w:val="en-US"/>
                      </w:rPr>
                      <w:delText>May 22</w:delText>
                    </w:r>
                  </w:del>
                </w:p>
              </w:tc>
              <w:tc>
                <w:tcPr>
                  <w:tcW w:w="1145" w:type="pct"/>
                </w:tcPr>
                <w:p w14:paraId="138F364A" w14:textId="75D904D8" w:rsidR="00C3627C" w:rsidDel="00D478AC" w:rsidRDefault="00C3627C">
                  <w:pPr>
                    <w:jc w:val="center"/>
                    <w:rPr>
                      <w:del w:id="2307" w:author="Mutali Nepfumbada" w:date="2022-09-28T22:39:00Z"/>
                      <w:lang w:eastAsia="en-US"/>
                    </w:rPr>
                  </w:pPr>
                  <w:del w:id="2308" w:author="Mutali Nepfumbada" w:date="2022-09-28T22:39:00Z">
                    <w:r w:rsidRPr="00DC29B7" w:rsidDel="00D478AC">
                      <w:rPr>
                        <w:bCs/>
                        <w:lang w:val="en-US"/>
                      </w:rPr>
                      <w:delText>98</w:delText>
                    </w:r>
                  </w:del>
                </w:p>
              </w:tc>
              <w:tc>
                <w:tcPr>
                  <w:tcW w:w="1258" w:type="pct"/>
                </w:tcPr>
                <w:p w14:paraId="782276AB" w14:textId="72863B4D" w:rsidR="00C3627C" w:rsidDel="00D478AC" w:rsidRDefault="00C3627C">
                  <w:pPr>
                    <w:jc w:val="center"/>
                    <w:rPr>
                      <w:del w:id="2309" w:author="Mutali Nepfumbada" w:date="2022-09-28T22:39:00Z"/>
                      <w:lang w:eastAsia="en-US"/>
                    </w:rPr>
                  </w:pPr>
                  <w:del w:id="2310" w:author="Mutali Nepfumbada" w:date="2022-09-28T22:39:00Z">
                    <w:r w:rsidRPr="00DC29B7" w:rsidDel="00D478AC">
                      <w:rPr>
                        <w:bCs/>
                        <w:lang w:val="en-US"/>
                      </w:rPr>
                      <w:delText>95</w:delText>
                    </w:r>
                  </w:del>
                </w:p>
              </w:tc>
              <w:tc>
                <w:tcPr>
                  <w:tcW w:w="1345" w:type="pct"/>
                </w:tcPr>
                <w:p w14:paraId="5D2F6A64" w14:textId="1D5F53DC" w:rsidR="00C3627C" w:rsidRPr="009E17CC" w:rsidDel="00D478AC" w:rsidRDefault="00C3627C">
                  <w:pPr>
                    <w:jc w:val="center"/>
                    <w:rPr>
                      <w:del w:id="2311" w:author="Mutali Nepfumbada" w:date="2022-09-28T22:39:00Z"/>
                      <w:color w:val="00B050"/>
                      <w:lang w:eastAsia="en-US"/>
                    </w:rPr>
                  </w:pPr>
                  <w:del w:id="2312" w:author="Mutali Nepfumbada" w:date="2022-09-28T22:39:00Z">
                    <w:r w:rsidRPr="009E17CC" w:rsidDel="00D478AC">
                      <w:rPr>
                        <w:bCs/>
                        <w:color w:val="00B050"/>
                        <w:lang w:val="en-US"/>
                      </w:rPr>
                      <w:delText>2.75</w:delText>
                    </w:r>
                  </w:del>
                </w:p>
              </w:tc>
            </w:tr>
            <w:tr w:rsidR="00C3627C" w:rsidDel="00D478AC" w14:paraId="060F682D" w14:textId="2E89D142" w:rsidTr="00313635">
              <w:trPr>
                <w:trHeight w:val="118"/>
                <w:del w:id="2313" w:author="Mutali Nepfumbada" w:date="2022-09-28T22:39:00Z"/>
              </w:trPr>
              <w:tc>
                <w:tcPr>
                  <w:tcW w:w="1252" w:type="pct"/>
                </w:tcPr>
                <w:p w14:paraId="5A27DBFF" w14:textId="1476C3B6" w:rsidR="00C3627C" w:rsidDel="00D478AC" w:rsidRDefault="00C3627C">
                  <w:pPr>
                    <w:rPr>
                      <w:del w:id="2314" w:author="Mutali Nepfumbada" w:date="2022-09-28T22:39:00Z"/>
                      <w:lang w:eastAsia="en-US"/>
                    </w:rPr>
                  </w:pPr>
                  <w:del w:id="2315" w:author="Mutali Nepfumbada" w:date="2022-09-28T22:39:00Z">
                    <w:r w:rsidRPr="00DC29B7" w:rsidDel="00D478AC">
                      <w:rPr>
                        <w:bCs/>
                        <w:lang w:val="en-US"/>
                      </w:rPr>
                      <w:delText>Jun 22</w:delText>
                    </w:r>
                  </w:del>
                </w:p>
              </w:tc>
              <w:tc>
                <w:tcPr>
                  <w:tcW w:w="1145" w:type="pct"/>
                </w:tcPr>
                <w:p w14:paraId="462F9F2D" w14:textId="26E5E596" w:rsidR="00C3627C" w:rsidDel="00D478AC" w:rsidRDefault="00C3627C">
                  <w:pPr>
                    <w:jc w:val="center"/>
                    <w:rPr>
                      <w:del w:id="2316" w:author="Mutali Nepfumbada" w:date="2022-09-28T22:39:00Z"/>
                      <w:lang w:eastAsia="en-US"/>
                    </w:rPr>
                  </w:pPr>
                  <w:del w:id="2317" w:author="Mutali Nepfumbada" w:date="2022-09-28T22:39:00Z">
                    <w:r w:rsidRPr="00DC29B7" w:rsidDel="00D478AC">
                      <w:rPr>
                        <w:bCs/>
                        <w:lang w:val="en-US"/>
                      </w:rPr>
                      <w:delText>95</w:delText>
                    </w:r>
                  </w:del>
                </w:p>
              </w:tc>
              <w:tc>
                <w:tcPr>
                  <w:tcW w:w="1258" w:type="pct"/>
                </w:tcPr>
                <w:p w14:paraId="2BFA5D83" w14:textId="530795EC" w:rsidR="00C3627C" w:rsidDel="00D478AC" w:rsidRDefault="00C3627C">
                  <w:pPr>
                    <w:jc w:val="center"/>
                    <w:rPr>
                      <w:del w:id="2318" w:author="Mutali Nepfumbada" w:date="2022-09-28T22:39:00Z"/>
                      <w:lang w:eastAsia="en-US"/>
                    </w:rPr>
                  </w:pPr>
                  <w:del w:id="2319" w:author="Mutali Nepfumbada" w:date="2022-09-28T22:39:00Z">
                    <w:r w:rsidRPr="00DC29B7" w:rsidDel="00D478AC">
                      <w:rPr>
                        <w:bCs/>
                        <w:lang w:val="en-US"/>
                      </w:rPr>
                      <w:delText>95</w:delText>
                    </w:r>
                  </w:del>
                </w:p>
              </w:tc>
              <w:tc>
                <w:tcPr>
                  <w:tcW w:w="1345" w:type="pct"/>
                </w:tcPr>
                <w:p w14:paraId="3EE22E1A" w14:textId="1C100B2F" w:rsidR="00C3627C" w:rsidRPr="009E17CC" w:rsidDel="00D478AC" w:rsidRDefault="00C3627C">
                  <w:pPr>
                    <w:jc w:val="center"/>
                    <w:rPr>
                      <w:del w:id="2320" w:author="Mutali Nepfumbada" w:date="2022-09-28T22:39:00Z"/>
                      <w:color w:val="FF0000"/>
                      <w:lang w:eastAsia="en-US"/>
                    </w:rPr>
                  </w:pPr>
                  <w:del w:id="2321" w:author="Mutali Nepfumbada" w:date="2022-09-28T22:39:00Z">
                    <w:r w:rsidRPr="009E17CC" w:rsidDel="00D478AC">
                      <w:rPr>
                        <w:bCs/>
                        <w:color w:val="FF0000"/>
                        <w:lang w:val="en-US"/>
                      </w:rPr>
                      <w:delText>-0.37</w:delText>
                    </w:r>
                  </w:del>
                </w:p>
              </w:tc>
            </w:tr>
            <w:tr w:rsidR="00C3627C" w:rsidDel="00D478AC" w14:paraId="168368F6" w14:textId="3A89AB8F" w:rsidTr="00313635">
              <w:trPr>
                <w:trHeight w:val="118"/>
                <w:del w:id="2322" w:author="Mutali Nepfumbada" w:date="2022-09-28T22:39:00Z"/>
              </w:trPr>
              <w:tc>
                <w:tcPr>
                  <w:tcW w:w="1252" w:type="pct"/>
                </w:tcPr>
                <w:p w14:paraId="181C39D3" w14:textId="087542D4" w:rsidR="00C3627C" w:rsidDel="00D478AC" w:rsidRDefault="00C3627C">
                  <w:pPr>
                    <w:rPr>
                      <w:del w:id="2323" w:author="Mutali Nepfumbada" w:date="2022-09-28T22:39:00Z"/>
                      <w:lang w:eastAsia="en-US"/>
                    </w:rPr>
                  </w:pPr>
                  <w:del w:id="2324" w:author="Mutali Nepfumbada" w:date="2022-09-28T22:39:00Z">
                    <w:r w:rsidRPr="00DC29B7" w:rsidDel="00D478AC">
                      <w:rPr>
                        <w:bCs/>
                        <w:lang w:val="en-US"/>
                      </w:rPr>
                      <w:delText>Jul 22</w:delText>
                    </w:r>
                  </w:del>
                </w:p>
              </w:tc>
              <w:tc>
                <w:tcPr>
                  <w:tcW w:w="1145" w:type="pct"/>
                </w:tcPr>
                <w:p w14:paraId="0DE32554" w14:textId="09690BDC" w:rsidR="00C3627C" w:rsidDel="00D478AC" w:rsidRDefault="00C3627C">
                  <w:pPr>
                    <w:jc w:val="center"/>
                    <w:rPr>
                      <w:del w:id="2325" w:author="Mutali Nepfumbada" w:date="2022-09-28T22:39:00Z"/>
                      <w:lang w:eastAsia="en-US"/>
                    </w:rPr>
                  </w:pPr>
                  <w:del w:id="2326" w:author="Mutali Nepfumbada" w:date="2022-09-28T22:39:00Z">
                    <w:r w:rsidRPr="00DC29B7" w:rsidDel="00D478AC">
                      <w:rPr>
                        <w:bCs/>
                        <w:lang w:val="en-US"/>
                      </w:rPr>
                      <w:delText>95</w:delText>
                    </w:r>
                  </w:del>
                </w:p>
              </w:tc>
              <w:tc>
                <w:tcPr>
                  <w:tcW w:w="1258" w:type="pct"/>
                </w:tcPr>
                <w:p w14:paraId="5E1BBA8A" w14:textId="69DB83A3" w:rsidR="00C3627C" w:rsidDel="00D478AC" w:rsidRDefault="00C3627C">
                  <w:pPr>
                    <w:jc w:val="center"/>
                    <w:rPr>
                      <w:del w:id="2327" w:author="Mutali Nepfumbada" w:date="2022-09-28T22:39:00Z"/>
                      <w:lang w:eastAsia="en-US"/>
                    </w:rPr>
                  </w:pPr>
                  <w:del w:id="2328" w:author="Mutali Nepfumbada" w:date="2022-09-28T22:39:00Z">
                    <w:r w:rsidRPr="00DC29B7" w:rsidDel="00D478AC">
                      <w:rPr>
                        <w:bCs/>
                        <w:lang w:val="en-US"/>
                      </w:rPr>
                      <w:delText>95</w:delText>
                    </w:r>
                  </w:del>
                </w:p>
              </w:tc>
              <w:tc>
                <w:tcPr>
                  <w:tcW w:w="1345" w:type="pct"/>
                </w:tcPr>
                <w:p w14:paraId="68D034B8" w14:textId="6B0F06ED" w:rsidR="00C3627C" w:rsidRPr="009E17CC" w:rsidDel="00D478AC" w:rsidRDefault="00C3627C">
                  <w:pPr>
                    <w:jc w:val="center"/>
                    <w:rPr>
                      <w:del w:id="2329" w:author="Mutali Nepfumbada" w:date="2022-09-28T22:39:00Z"/>
                      <w:color w:val="FF0000"/>
                      <w:lang w:eastAsia="en-US"/>
                    </w:rPr>
                  </w:pPr>
                  <w:del w:id="2330" w:author="Mutali Nepfumbada" w:date="2022-09-28T22:39:00Z">
                    <w:r w:rsidRPr="009E17CC" w:rsidDel="00D478AC">
                      <w:rPr>
                        <w:bCs/>
                        <w:color w:val="FF0000"/>
                        <w:lang w:val="en-US"/>
                      </w:rPr>
                      <w:delText>-0.05</w:delText>
                    </w:r>
                  </w:del>
                </w:p>
              </w:tc>
            </w:tr>
            <w:tr w:rsidR="00C3627C" w:rsidDel="00D478AC" w14:paraId="0B8CD8B5" w14:textId="0A5E1F4A" w:rsidTr="00313635">
              <w:trPr>
                <w:trHeight w:val="118"/>
                <w:del w:id="2331" w:author="Mutali Nepfumbada" w:date="2022-09-28T22:39:00Z"/>
              </w:trPr>
              <w:tc>
                <w:tcPr>
                  <w:tcW w:w="1252" w:type="pct"/>
                </w:tcPr>
                <w:p w14:paraId="4A5E7158" w14:textId="38490A0B" w:rsidR="00C3627C" w:rsidDel="00D478AC" w:rsidRDefault="00C3627C">
                  <w:pPr>
                    <w:rPr>
                      <w:del w:id="2332" w:author="Mutali Nepfumbada" w:date="2022-09-28T22:39:00Z"/>
                      <w:lang w:eastAsia="en-US"/>
                    </w:rPr>
                  </w:pPr>
                  <w:del w:id="2333" w:author="Mutali Nepfumbada" w:date="2022-09-28T22:39:00Z">
                    <w:r w:rsidRPr="00DC29B7" w:rsidDel="00D478AC">
                      <w:rPr>
                        <w:bCs/>
                        <w:lang w:val="en-US"/>
                      </w:rPr>
                      <w:delText>Aug 22</w:delText>
                    </w:r>
                  </w:del>
                </w:p>
              </w:tc>
              <w:tc>
                <w:tcPr>
                  <w:tcW w:w="1145" w:type="pct"/>
                </w:tcPr>
                <w:p w14:paraId="242F1DDA" w14:textId="285C738E" w:rsidR="00C3627C" w:rsidDel="00D478AC" w:rsidRDefault="00C3627C">
                  <w:pPr>
                    <w:jc w:val="center"/>
                    <w:rPr>
                      <w:del w:id="2334" w:author="Mutali Nepfumbada" w:date="2022-09-28T22:39:00Z"/>
                      <w:lang w:eastAsia="en-US"/>
                    </w:rPr>
                  </w:pPr>
                  <w:del w:id="2335" w:author="Mutali Nepfumbada" w:date="2022-09-28T22:39:00Z">
                    <w:r w:rsidRPr="00DC29B7" w:rsidDel="00D478AC">
                      <w:rPr>
                        <w:bCs/>
                        <w:lang w:val="en-US"/>
                      </w:rPr>
                      <w:delText>93</w:delText>
                    </w:r>
                  </w:del>
                </w:p>
              </w:tc>
              <w:tc>
                <w:tcPr>
                  <w:tcW w:w="1258" w:type="pct"/>
                </w:tcPr>
                <w:p w14:paraId="3E9908B7" w14:textId="453FB6C5" w:rsidR="00C3627C" w:rsidDel="00D478AC" w:rsidRDefault="00C3627C">
                  <w:pPr>
                    <w:jc w:val="center"/>
                    <w:rPr>
                      <w:del w:id="2336" w:author="Mutali Nepfumbada" w:date="2022-09-28T22:39:00Z"/>
                      <w:lang w:eastAsia="en-US"/>
                    </w:rPr>
                  </w:pPr>
                  <w:del w:id="2337" w:author="Mutali Nepfumbada" w:date="2022-09-28T22:39:00Z">
                    <w:r w:rsidRPr="00DC29B7" w:rsidDel="00D478AC">
                      <w:rPr>
                        <w:bCs/>
                        <w:lang w:val="en-US"/>
                      </w:rPr>
                      <w:delText>95</w:delText>
                    </w:r>
                  </w:del>
                </w:p>
              </w:tc>
              <w:tc>
                <w:tcPr>
                  <w:tcW w:w="1345" w:type="pct"/>
                </w:tcPr>
                <w:p w14:paraId="0FF02A20" w14:textId="7740C1F7" w:rsidR="00C3627C" w:rsidRPr="009E17CC" w:rsidDel="00D478AC" w:rsidRDefault="00C3627C">
                  <w:pPr>
                    <w:jc w:val="center"/>
                    <w:rPr>
                      <w:del w:id="2338" w:author="Mutali Nepfumbada" w:date="2022-09-28T22:39:00Z"/>
                      <w:color w:val="FF0000"/>
                      <w:lang w:eastAsia="en-US"/>
                    </w:rPr>
                  </w:pPr>
                  <w:del w:id="2339" w:author="Mutali Nepfumbada" w:date="2022-09-28T22:39:00Z">
                    <w:r w:rsidRPr="009E17CC" w:rsidDel="00D478AC">
                      <w:rPr>
                        <w:bCs/>
                        <w:color w:val="FF0000"/>
                        <w:lang w:val="en-US"/>
                      </w:rPr>
                      <w:delText>-1.78</w:delText>
                    </w:r>
                  </w:del>
                </w:p>
              </w:tc>
            </w:tr>
          </w:tbl>
          <w:p w14:paraId="5936E680" w14:textId="03CEA576" w:rsidR="00C3627C" w:rsidRPr="00953BC7" w:rsidDel="00D478AC" w:rsidRDefault="00C3627C">
            <w:pPr>
              <w:rPr>
                <w:del w:id="2340" w:author="Mutali Nepfumbada" w:date="2022-09-28T22:39:00Z"/>
                <w:lang w:eastAsia="en-US"/>
              </w:rPr>
            </w:pPr>
          </w:p>
        </w:tc>
        <w:tc>
          <w:tcPr>
            <w:tcW w:w="3027" w:type="pct"/>
            <w:gridSpan w:val="3"/>
            <w:vAlign w:val="center"/>
            <w:tcPrChange w:id="2341" w:author="Mutali Nepfumbada" w:date="2022-09-28T22:44:00Z">
              <w:tcPr>
                <w:tcW w:w="6367" w:type="pct"/>
                <w:gridSpan w:val="3"/>
                <w:vAlign w:val="center"/>
              </w:tcPr>
            </w:tcPrChange>
          </w:tcPr>
          <w:p w14:paraId="2A35B450" w14:textId="1BB9ECC6" w:rsidR="00C3627C" w:rsidRPr="00953BC7" w:rsidDel="00D478AC" w:rsidRDefault="00C3627C">
            <w:pPr>
              <w:jc w:val="center"/>
              <w:rPr>
                <w:del w:id="2342" w:author="Mutali Nepfumbada" w:date="2022-09-28T22:39:00Z"/>
                <w:lang w:eastAsia="en-US"/>
              </w:rPr>
            </w:pPr>
            <w:commentRangeStart w:id="2343"/>
            <w:commentRangeStart w:id="2344"/>
            <w:del w:id="2345" w:author="Mutali Nepfumbada" w:date="2022-09-28T22:38:00Z">
              <w:r w:rsidDel="00D478AC">
                <w:rPr>
                  <w:noProof/>
                </w:rPr>
                <w:drawing>
                  <wp:inline distT="0" distB="0" distL="0" distR="0" wp14:anchorId="2B8E82CB" wp14:editId="0FDE81B5">
                    <wp:extent cx="3600000" cy="1965598"/>
                    <wp:effectExtent l="0" t="0" r="0" b="0"/>
                    <wp:docPr id="1008" name="Picture 1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clinic Highveld Availability.jpg"/>
                            <pic:cNvPicPr/>
                          </pic:nvPicPr>
                          <pic:blipFill>
                            <a:blip r:embed="rId29"/>
                            <a:stretch>
                              <a:fillRect/>
                            </a:stretch>
                          </pic:blipFill>
                          <pic:spPr>
                            <a:xfrm>
                              <a:off x="0" y="0"/>
                              <a:ext cx="3600000" cy="1965598"/>
                            </a:xfrm>
                            <a:prstGeom prst="rect">
                              <a:avLst/>
                            </a:prstGeom>
                          </pic:spPr>
                        </pic:pic>
                      </a:graphicData>
                    </a:graphic>
                  </wp:inline>
                </w:drawing>
              </w:r>
            </w:del>
            <w:commentRangeEnd w:id="2343"/>
            <w:del w:id="2346" w:author="Mutali Nepfumbada" w:date="2022-09-28T22:39:00Z">
              <w:r w:rsidR="009A1A60" w:rsidDel="00D478AC">
                <w:rPr>
                  <w:rStyle w:val="CommentReference"/>
                  <w:rFonts w:ascii="Verdana" w:hAnsi="Verdana"/>
                </w:rPr>
                <w:commentReference w:id="2343"/>
              </w:r>
              <w:commentRangeEnd w:id="2344"/>
              <w:r w:rsidR="009A1A60" w:rsidDel="00D478AC">
                <w:rPr>
                  <w:rStyle w:val="CommentReference"/>
                  <w:rFonts w:ascii="Verdana" w:hAnsi="Verdana"/>
                </w:rPr>
                <w:commentReference w:id="2344"/>
              </w:r>
            </w:del>
          </w:p>
        </w:tc>
      </w:tr>
      <w:tr w:rsidR="00C3627C" w:rsidRPr="00953BC7" w:rsidDel="00D478AC" w14:paraId="1F419053" w14:textId="3EC94822" w:rsidTr="0061185A">
        <w:tblPrEx>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PrExChange w:id="2347" w:author="Mutali Nepfumbada" w:date="2022-09-28T22:44:00Z">
            <w:tblPrEx>
              <w:tblW w:w="2384"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PrEx>
          </w:tblPrExChange>
        </w:tblPrEx>
        <w:trPr>
          <w:trHeight w:val="110"/>
          <w:jc w:val="center"/>
          <w:del w:id="2348" w:author="Mutali Nepfumbada" w:date="2022-09-28T22:39:00Z"/>
          <w:trPrChange w:id="2349" w:author="Mutali Nepfumbada" w:date="2022-09-28T22:44:00Z">
            <w:trPr>
              <w:trHeight w:val="110"/>
            </w:trPr>
          </w:trPrChange>
        </w:trPr>
        <w:tc>
          <w:tcPr>
            <w:tcW w:w="1973" w:type="pct"/>
            <w:gridSpan w:val="2"/>
            <w:vAlign w:val="center"/>
            <w:tcPrChange w:id="2350" w:author="Mutali Nepfumbada" w:date="2022-09-28T22:44:00Z">
              <w:tcPr>
                <w:tcW w:w="4131" w:type="pct"/>
                <w:gridSpan w:val="2"/>
                <w:vAlign w:val="center"/>
              </w:tcPr>
            </w:tcPrChange>
          </w:tcPr>
          <w:p w14:paraId="35D44673" w14:textId="7219A814" w:rsidR="00C3627C" w:rsidRPr="00953BC7" w:rsidDel="00D478AC" w:rsidRDefault="00C3627C">
            <w:pPr>
              <w:pStyle w:val="Caption"/>
              <w:rPr>
                <w:del w:id="2351" w:author="Mutali Nepfumbada" w:date="2022-09-28T22:39:00Z"/>
              </w:rPr>
            </w:pPr>
            <w:bookmarkStart w:id="2352" w:name="_Toc113817701"/>
            <w:bookmarkStart w:id="2353" w:name="_Toc115101837"/>
            <w:bookmarkStart w:id="2354" w:name="_Hlk115297191"/>
            <w:del w:id="2355" w:author="Mutali Nepfumbada" w:date="2022-09-28T22:39:00Z">
              <w:r w:rsidRPr="00974694" w:rsidDel="00D478AC">
                <w:delText xml:space="preserve">Table </w:delText>
              </w:r>
              <w:r w:rsidR="00000000" w:rsidDel="00D478AC">
                <w:fldChar w:fldCharType="begin"/>
              </w:r>
              <w:r w:rsidR="00000000" w:rsidDel="00D478AC">
                <w:delInstrText xml:space="preserve"> STYLEREF 1 \s </w:delInstrText>
              </w:r>
              <w:r w:rsidR="00000000" w:rsidDel="00D478AC">
                <w:fldChar w:fldCharType="separate"/>
              </w:r>
              <w:r w:rsidR="00B61424" w:rsidDel="00D478AC">
                <w:rPr>
                  <w:noProof/>
                </w:rPr>
                <w:delText>4</w:delText>
              </w:r>
              <w:r w:rsidR="00000000" w:rsidDel="00D478AC">
                <w:rPr>
                  <w:noProof/>
                </w:rPr>
                <w:fldChar w:fldCharType="end"/>
              </w:r>
              <w:r w:rsidR="00B61424" w:rsidDel="00D478AC">
                <w:noBreakHyphen/>
              </w:r>
              <w:r w:rsidR="00000000" w:rsidDel="00D478AC">
                <w:fldChar w:fldCharType="begin"/>
              </w:r>
              <w:r w:rsidR="00000000" w:rsidDel="00D478AC">
                <w:delInstrText xml:space="preserve"> SEQ Table \* ARABIC \s 1 </w:delInstrText>
              </w:r>
              <w:r w:rsidR="00000000" w:rsidDel="00D478AC">
                <w:fldChar w:fldCharType="separate"/>
              </w:r>
              <w:r w:rsidR="00B61424" w:rsidDel="00D478AC">
                <w:rPr>
                  <w:noProof/>
                </w:rPr>
                <w:delText>4</w:delText>
              </w:r>
              <w:r w:rsidR="00000000" w:rsidDel="00D478AC">
                <w:rPr>
                  <w:noProof/>
                </w:rPr>
                <w:fldChar w:fldCharType="end"/>
              </w:r>
              <w:r w:rsidRPr="00974694" w:rsidDel="00D478AC">
                <w:delText xml:space="preserve">: </w:delText>
              </w:r>
              <w:r w:rsidDel="00D478AC">
                <w:delText>Highveld</w:delText>
              </w:r>
              <w:r w:rsidRPr="00974694" w:rsidDel="00D478AC">
                <w:delText xml:space="preserve"> Availability </w:delText>
              </w:r>
              <w:r w:rsidDel="00D478AC">
                <w:delText>and Forecast</w:delText>
              </w:r>
              <w:bookmarkEnd w:id="2352"/>
              <w:bookmarkEnd w:id="2353"/>
            </w:del>
          </w:p>
        </w:tc>
        <w:tc>
          <w:tcPr>
            <w:tcW w:w="3027" w:type="pct"/>
            <w:gridSpan w:val="3"/>
            <w:vAlign w:val="center"/>
            <w:tcPrChange w:id="2356" w:author="Mutali Nepfumbada" w:date="2022-09-28T22:44:00Z">
              <w:tcPr>
                <w:tcW w:w="6367" w:type="pct"/>
                <w:gridSpan w:val="3"/>
                <w:vAlign w:val="center"/>
              </w:tcPr>
            </w:tcPrChange>
          </w:tcPr>
          <w:p w14:paraId="2B9F7468" w14:textId="7E05C7A7" w:rsidR="00C3627C" w:rsidRPr="00953BC7" w:rsidDel="00D478AC" w:rsidRDefault="00C3627C">
            <w:pPr>
              <w:pStyle w:val="Caption"/>
              <w:rPr>
                <w:del w:id="2357" w:author="Mutali Nepfumbada" w:date="2022-09-28T22:39:00Z"/>
                <w:color w:val="666666"/>
                <w:sz w:val="24"/>
              </w:rPr>
            </w:pPr>
            <w:bookmarkStart w:id="2358" w:name="_Toc113817673"/>
            <w:bookmarkStart w:id="2359" w:name="_Toc115101865"/>
            <w:del w:id="2360" w:author="Mutali Nepfumbada" w:date="2022-09-28T22:39:00Z">
              <w:r w:rsidRPr="00974694" w:rsidDel="00D478AC">
                <w:delText xml:space="preserve">Figure </w:delText>
              </w:r>
              <w:r w:rsidR="00000000" w:rsidDel="00D478AC">
                <w:fldChar w:fldCharType="begin"/>
              </w:r>
              <w:r w:rsidR="00000000" w:rsidDel="00D478AC">
                <w:delInstrText xml:space="preserve"> STYLEREF 1 \s </w:delInstrText>
              </w:r>
              <w:r w:rsidR="00000000" w:rsidDel="00D478AC">
                <w:fldChar w:fldCharType="separate"/>
              </w:r>
              <w:r w:rsidR="009259F6" w:rsidDel="00D478AC">
                <w:rPr>
                  <w:noProof/>
                </w:rPr>
                <w:delText>4</w:delText>
              </w:r>
              <w:r w:rsidR="00000000" w:rsidDel="00D478AC">
                <w:rPr>
                  <w:noProof/>
                </w:rPr>
                <w:fldChar w:fldCharType="end"/>
              </w:r>
              <w:r w:rsidDel="00D478AC">
                <w:noBreakHyphen/>
              </w:r>
              <w:r w:rsidR="00000000" w:rsidDel="00D478AC">
                <w:fldChar w:fldCharType="begin"/>
              </w:r>
              <w:r w:rsidR="00000000" w:rsidDel="00D478AC">
                <w:delInstrText xml:space="preserve"> SEQ Figure \* ARABIC \s 1 </w:delInstrText>
              </w:r>
              <w:r w:rsidR="00000000" w:rsidDel="00D478AC">
                <w:fldChar w:fldCharType="separate"/>
              </w:r>
              <w:r w:rsidR="009259F6" w:rsidDel="00D478AC">
                <w:rPr>
                  <w:noProof/>
                </w:rPr>
                <w:delText>3</w:delText>
              </w:r>
              <w:r w:rsidR="00000000" w:rsidDel="00D478AC">
                <w:rPr>
                  <w:noProof/>
                </w:rPr>
                <w:fldChar w:fldCharType="end"/>
              </w:r>
              <w:r w:rsidRPr="00974694" w:rsidDel="00D478AC">
                <w:delText>:</w:delText>
              </w:r>
              <w:r w:rsidR="009259F6" w:rsidDel="00D478AC">
                <w:delText xml:space="preserve"> </w:delText>
              </w:r>
              <w:r w:rsidDel="00D478AC">
                <w:delText>Highveld</w:delText>
              </w:r>
              <w:r w:rsidRPr="00974694" w:rsidDel="00D478AC">
                <w:delText xml:space="preserve"> Availability Vs </w:delText>
              </w:r>
              <w:r w:rsidDel="00D478AC">
                <w:delText>Forecast</w:delText>
              </w:r>
              <w:bookmarkEnd w:id="2358"/>
              <w:bookmarkEnd w:id="2359"/>
            </w:del>
          </w:p>
        </w:tc>
      </w:tr>
    </w:tbl>
    <w:p w14:paraId="314A9220" w14:textId="66D81F57" w:rsidR="00C3627C" w:rsidRDefault="00D478AC" w:rsidP="00D478AC">
      <w:pPr>
        <w:pStyle w:val="Caption"/>
        <w:rPr>
          <w:ins w:id="2361" w:author="Mutali Nepfumbada" w:date="2022-09-28T22:41:00Z"/>
        </w:rPr>
      </w:pPr>
      <w:bookmarkStart w:id="2362" w:name="_Toc115023702"/>
      <w:bookmarkEnd w:id="2230"/>
      <w:bookmarkEnd w:id="2354"/>
      <w:ins w:id="2363" w:author="Mutali Nepfumbada" w:date="2022-09-28T22:40:00Z">
        <w:r w:rsidRPr="00974694">
          <w:t xml:space="preserve">Table </w:t>
        </w:r>
        <w:r>
          <w:fldChar w:fldCharType="begin"/>
        </w:r>
        <w:r>
          <w:instrText xml:space="preserve"> STYLEREF 1 \s </w:instrText>
        </w:r>
        <w:r>
          <w:fldChar w:fldCharType="separate"/>
        </w:r>
        <w:r>
          <w:rPr>
            <w:noProof/>
          </w:rPr>
          <w:t>4</w:t>
        </w:r>
        <w:r>
          <w:rPr>
            <w:noProof/>
          </w:rPr>
          <w:fldChar w:fldCharType="end"/>
        </w:r>
        <w:r>
          <w:noBreakHyphen/>
        </w:r>
        <w:r>
          <w:fldChar w:fldCharType="begin"/>
        </w:r>
        <w:r>
          <w:instrText xml:space="preserve"> SEQ Table \* ARABIC \s 1 </w:instrText>
        </w:r>
        <w:r>
          <w:fldChar w:fldCharType="separate"/>
        </w:r>
        <w:r>
          <w:rPr>
            <w:noProof/>
          </w:rPr>
          <w:t>4</w:t>
        </w:r>
        <w:r>
          <w:rPr>
            <w:noProof/>
          </w:rPr>
          <w:fldChar w:fldCharType="end"/>
        </w:r>
        <w:r w:rsidRPr="00974694">
          <w:t xml:space="preserve">: </w:t>
        </w:r>
        <w:r>
          <w:t>Highveld</w:t>
        </w:r>
        <w:r w:rsidRPr="00974694">
          <w:t xml:space="preserve"> Availability </w:t>
        </w:r>
        <w:r>
          <w:t>and Forecast</w:t>
        </w:r>
      </w:ins>
      <w:bookmarkEnd w:id="2362"/>
    </w:p>
    <w:p w14:paraId="0C374757" w14:textId="6ACB7D38" w:rsidR="00D478AC" w:rsidRPr="00D478AC" w:rsidRDefault="00D478AC" w:rsidP="00D478AC">
      <w:pPr>
        <w:jc w:val="center"/>
        <w:rPr>
          <w:ins w:id="2364" w:author="Mutali Nepfumbada" w:date="2022-09-28T22:41:00Z"/>
        </w:rPr>
        <w:pPrChange w:id="2365" w:author="Mutali Nepfumbada" w:date="2022-09-28T22:41:00Z">
          <w:pPr>
            <w:pStyle w:val="Caption"/>
          </w:pPr>
        </w:pPrChange>
      </w:pPr>
      <w:ins w:id="2366" w:author="Mutali Nepfumbada" w:date="2022-09-28T22:41:00Z">
        <w:r w:rsidRPr="009A25A7">
          <w:rPr>
            <w:lang w:eastAsia="en-US"/>
          </w:rPr>
          <w:t>{{</w:t>
        </w:r>
        <w:proofErr w:type="spellStart"/>
        <w:r>
          <w:rPr>
            <w:lang w:eastAsia="en-US"/>
          </w:rPr>
          <w:t>HIGAImage</w:t>
        </w:r>
        <w:proofErr w:type="spellEnd"/>
        <w:r w:rsidRPr="009A25A7">
          <w:rPr>
            <w:lang w:eastAsia="en-US"/>
          </w:rPr>
          <w:t>}}</w:t>
        </w:r>
      </w:ins>
    </w:p>
    <w:p w14:paraId="55DD0049" w14:textId="77777777" w:rsidR="00D478AC" w:rsidRPr="00953BC7" w:rsidRDefault="00D478AC" w:rsidP="00D478AC">
      <w:pPr>
        <w:pStyle w:val="Caption"/>
        <w:rPr>
          <w:ins w:id="2367" w:author="Mutali Nepfumbada" w:date="2022-09-28T22:41:00Z"/>
          <w:color w:val="666666"/>
          <w:sz w:val="24"/>
        </w:rPr>
        <w:pPrChange w:id="2368" w:author="Mutali Nepfumbada" w:date="2022-09-28T22:41:00Z">
          <w:pPr>
            <w:pStyle w:val="Caption"/>
            <w:jc w:val="left"/>
          </w:pPr>
        </w:pPrChange>
      </w:pPr>
      <w:ins w:id="2369" w:author="Mutali Nepfumbada" w:date="2022-09-28T22:41:00Z">
        <w:r w:rsidRPr="00974694">
          <w:t xml:space="preserve">Figure </w:t>
        </w:r>
        <w:r>
          <w:fldChar w:fldCharType="begin"/>
        </w:r>
        <w:r>
          <w:instrText xml:space="preserve"> STYLEREF 1 \s </w:instrText>
        </w:r>
        <w:r>
          <w:fldChar w:fldCharType="separate"/>
        </w:r>
        <w:r>
          <w:rPr>
            <w:noProof/>
          </w:rPr>
          <w:t>4</w:t>
        </w:r>
        <w:r>
          <w:rPr>
            <w:noProof/>
          </w:rPr>
          <w:fldChar w:fldCharType="end"/>
        </w:r>
        <w:r>
          <w:noBreakHyphen/>
        </w:r>
        <w:r>
          <w:fldChar w:fldCharType="begin"/>
        </w:r>
        <w:r>
          <w:instrText xml:space="preserve"> SEQ Figure \* ARABIC \s 1 </w:instrText>
        </w:r>
        <w:r>
          <w:fldChar w:fldCharType="separate"/>
        </w:r>
        <w:r>
          <w:rPr>
            <w:noProof/>
          </w:rPr>
          <w:t>3</w:t>
        </w:r>
        <w:r>
          <w:rPr>
            <w:noProof/>
          </w:rPr>
          <w:fldChar w:fldCharType="end"/>
        </w:r>
        <w:r w:rsidRPr="00974694">
          <w:t>:</w:t>
        </w:r>
        <w:r>
          <w:t xml:space="preserve"> Highveld</w:t>
        </w:r>
        <w:r w:rsidRPr="00974694">
          <w:t xml:space="preserve"> Availability Vs </w:t>
        </w:r>
        <w:r>
          <w:t>Forecast</w:t>
        </w:r>
      </w:ins>
    </w:p>
    <w:p w14:paraId="16856C13" w14:textId="77777777" w:rsidR="00D478AC" w:rsidRPr="00D478AC" w:rsidRDefault="00D478AC" w:rsidP="00D478AC"/>
    <w:p w14:paraId="14D4A487" w14:textId="13534B11" w:rsidR="00C3627C" w:rsidRDefault="00656C3F" w:rsidP="00C3627C">
      <w:pPr>
        <w:jc w:val="both"/>
        <w:rPr>
          <w:ins w:id="2370" w:author="Thulani Ndaba" w:date="2022-09-20T17:18:00Z"/>
        </w:rPr>
      </w:pPr>
      <w:ins w:id="2371" w:author="Chanda Nxumalo" w:date="2022-09-28T07:13:00Z">
        <w:r>
          <w:t>Between June</w:t>
        </w:r>
      </w:ins>
      <w:ins w:id="2372" w:author="Chanda Nxumalo" w:date="2022-09-28T07:14:00Z">
        <w:r>
          <w:t xml:space="preserve"> and August 2022 availability has been slightly below warranted levels.</w:t>
        </w:r>
        <w:r w:rsidR="00636C3F">
          <w:t xml:space="preserve"> The cause of this unavailability is unclear as the Operator has not submitted monthly reports</w:t>
        </w:r>
      </w:ins>
      <w:ins w:id="2373" w:author="Chanda Nxumalo" w:date="2022-09-28T07:15:00Z">
        <w:r w:rsidR="003B5E6B">
          <w:t xml:space="preserve">. </w:t>
        </w:r>
      </w:ins>
      <w:del w:id="2374" w:author="Chanda Nxumalo" w:date="2022-09-28T07:15:00Z">
        <w:r w:rsidR="00C3627C" w:rsidRPr="004865CB">
          <w:delText>From the table and chart above, it appears that the power plant has not met the minimum 95</w:delText>
        </w:r>
        <w:r w:rsidR="00E91A2C">
          <w:delText xml:space="preserve"> </w:delText>
        </w:r>
        <w:r w:rsidR="00C3627C" w:rsidRPr="004865CB">
          <w:delText>% availability from June</w:delText>
        </w:r>
        <w:r w:rsidR="00E91A2C">
          <w:delText xml:space="preserve"> 2022</w:delText>
        </w:r>
        <w:r w:rsidR="00C3627C" w:rsidRPr="004865CB">
          <w:delText xml:space="preserve"> to the present. Harmattan cannot confirm if the unavailability of the power plant is due to unscheduled maintenance as no report has been submitted. </w:delText>
        </w:r>
      </w:del>
    </w:p>
    <w:p w14:paraId="3CB88CC9" w14:textId="77777777" w:rsidR="00C3627C" w:rsidRDefault="00C3627C" w:rsidP="00C3627C">
      <w:pPr>
        <w:jc w:val="both"/>
        <w:rPr>
          <w:ins w:id="2375" w:author="Thulani Ndaba" w:date="2022-09-20T17:18:00Z"/>
        </w:rPr>
      </w:pPr>
    </w:p>
    <w:p w14:paraId="0EFDC846" w14:textId="77777777" w:rsidR="00C3627C" w:rsidRDefault="00C3627C" w:rsidP="00C3627C">
      <w:pPr>
        <w:jc w:val="both"/>
      </w:pPr>
      <w:r w:rsidRPr="004865CB">
        <w:t xml:space="preserve">The </w:t>
      </w:r>
      <w:r>
        <w:t>Operator</w:t>
      </w:r>
      <w:r w:rsidRPr="004865CB">
        <w:t xml:space="preserve"> has indicated that the availability of the power plant was mainly affected by load shedding. </w:t>
      </w:r>
      <w:commentRangeStart w:id="2376"/>
      <w:r w:rsidRPr="004865CB">
        <w:t xml:space="preserve">Harmattan recommends that the </w:t>
      </w:r>
      <w:r>
        <w:t>Operator</w:t>
      </w:r>
      <w:r w:rsidRPr="004865CB">
        <w:t xml:space="preserve"> submit the unscheduled maintenance reports for the site to confirm this.</w:t>
      </w:r>
      <w:commentRangeEnd w:id="2376"/>
      <w:r w:rsidR="009E2E00">
        <w:rPr>
          <w:rStyle w:val="CommentReference"/>
          <w:rFonts w:ascii="Verdana" w:hAnsi="Verdana"/>
        </w:rPr>
        <w:commentReference w:id="2376"/>
      </w:r>
    </w:p>
    <w:p w14:paraId="38F8E352" w14:textId="77777777" w:rsidR="00C3627C" w:rsidRPr="00953BC7" w:rsidRDefault="00C3627C" w:rsidP="00C3627C"/>
    <w:p w14:paraId="3F359BFA" w14:textId="4EF6273D" w:rsidR="00C3627C" w:rsidRPr="006C57B1" w:rsidRDefault="00C3627C" w:rsidP="00C3627C">
      <w:pPr>
        <w:pStyle w:val="Heading2"/>
      </w:pPr>
      <w:bookmarkStart w:id="2377" w:name="_Toc115101801"/>
      <w:del w:id="2378" w:author="Chanda Nxumalo" w:date="2022-09-28T07:03:00Z">
        <w:r>
          <w:delText>Highveld</w:delText>
        </w:r>
        <w:r w:rsidRPr="006C57B1">
          <w:delText xml:space="preserve"> </w:delText>
        </w:r>
      </w:del>
      <w:r w:rsidRPr="006C57B1">
        <w:t xml:space="preserve">Performance Ratio </w:t>
      </w:r>
      <w:ins w:id="2379" w:author="Chanda Nxumalo" w:date="2022-09-28T07:03:00Z">
        <w:r w:rsidR="009536CB">
          <w:t>v</w:t>
        </w:r>
      </w:ins>
      <w:del w:id="2380" w:author="Chanda Nxumalo" w:date="2022-09-28T07:03:00Z">
        <w:r w:rsidRPr="006C57B1">
          <w:delText>V</w:delText>
        </w:r>
      </w:del>
      <w:r w:rsidRPr="006C57B1">
        <w:t xml:space="preserve">s </w:t>
      </w:r>
      <w:bookmarkStart w:id="2381" w:name="_Hlk112965074"/>
      <w:r>
        <w:t>Forecast</w:t>
      </w:r>
      <w:bookmarkEnd w:id="2377"/>
      <w:bookmarkEnd w:id="2381"/>
    </w:p>
    <w:p w14:paraId="06ADA1D6" w14:textId="77777777" w:rsidR="00C3627C" w:rsidRPr="00953BC7" w:rsidRDefault="00C3627C" w:rsidP="00C3627C">
      <w:pPr>
        <w:rPr>
          <w:lang w:eastAsia="en-US"/>
        </w:rPr>
      </w:pPr>
    </w:p>
    <w:p w14:paraId="4E264451" w14:textId="6C3680CD" w:rsidR="00C3627C" w:rsidDel="0061185A" w:rsidRDefault="00C3627C" w:rsidP="00C3627C">
      <w:pPr>
        <w:rPr>
          <w:ins w:id="2382" w:author="Chanda Nxumalo" w:date="2022-09-28T07:17:00Z"/>
          <w:del w:id="2383" w:author="Mutali Nepfumbada" w:date="2022-09-28T22:46:00Z"/>
          <w:lang w:eastAsia="en-US"/>
        </w:rPr>
      </w:pPr>
      <w:commentRangeStart w:id="2384"/>
      <w:commentRangeStart w:id="2385"/>
      <w:del w:id="2386" w:author="Mutali Nepfumbada" w:date="2022-09-28T22:46:00Z">
        <w:r w:rsidRPr="007179B2" w:rsidDel="0061185A">
          <w:rPr>
            <w:lang w:eastAsia="en-US"/>
          </w:rPr>
          <w:delText>The following table and chart describe the availability of the plant since COD, comparing the availability of the plant with the guaranteed minimum availability of 95</w:delText>
        </w:r>
        <w:r w:rsidR="001E7B14" w:rsidDel="0061185A">
          <w:rPr>
            <w:lang w:eastAsia="en-US"/>
          </w:rPr>
          <w:delText xml:space="preserve"> </w:delText>
        </w:r>
        <w:r w:rsidRPr="007179B2" w:rsidDel="0061185A">
          <w:rPr>
            <w:lang w:eastAsia="en-US"/>
          </w:rPr>
          <w:delText>%.</w:delText>
        </w:r>
        <w:commentRangeEnd w:id="2384"/>
        <w:r w:rsidR="003A2653" w:rsidDel="0061185A">
          <w:rPr>
            <w:rStyle w:val="CommentReference"/>
            <w:rFonts w:ascii="Verdana" w:hAnsi="Verdana"/>
          </w:rPr>
          <w:commentReference w:id="2384"/>
        </w:r>
        <w:commentRangeEnd w:id="2385"/>
        <w:r w:rsidR="00B06D61" w:rsidDel="0061185A">
          <w:rPr>
            <w:rStyle w:val="CommentReference"/>
            <w:rFonts w:ascii="Verdana" w:hAnsi="Verdana"/>
          </w:rPr>
          <w:commentReference w:id="2385"/>
        </w:r>
      </w:del>
    </w:p>
    <w:p w14:paraId="5943634B" w14:textId="01F83C33" w:rsidR="00FD3709" w:rsidDel="0061185A" w:rsidRDefault="00FD3709" w:rsidP="00C3627C">
      <w:pPr>
        <w:rPr>
          <w:ins w:id="2387" w:author="Chanda Nxumalo" w:date="2022-09-28T07:17:00Z"/>
          <w:del w:id="2388" w:author="Mutali Nepfumbada" w:date="2022-09-28T22:46:00Z"/>
          <w:lang w:eastAsia="en-US"/>
        </w:rPr>
      </w:pPr>
    </w:p>
    <w:p w14:paraId="4E3C5614" w14:textId="26B735CC" w:rsidR="00FD3709" w:rsidRDefault="00FD3709" w:rsidP="00C3627C">
      <w:pPr>
        <w:rPr>
          <w:ins w:id="2389" w:author="Mutali Nepfumbada" w:date="2022-09-28T22:46:00Z"/>
        </w:rPr>
      </w:pPr>
      <w:ins w:id="2390" w:author="Chanda Nxumalo" w:date="2022-09-28T07:17:00Z">
        <w:r>
          <w:rPr>
            <w:lang w:eastAsia="en-US"/>
          </w:rPr>
          <w:t xml:space="preserve">Highveld’s </w:t>
        </w:r>
        <w:commentRangeStart w:id="2391"/>
        <w:r>
          <w:rPr>
            <w:lang w:eastAsia="en-US"/>
          </w:rPr>
          <w:t>Performance Ratio (PR)</w:t>
        </w:r>
        <w:r w:rsidR="00A142FA">
          <w:rPr>
            <w:lang w:eastAsia="en-US"/>
          </w:rPr>
          <w:t xml:space="preserve"> </w:t>
        </w:r>
      </w:ins>
      <w:commentRangeEnd w:id="2391"/>
      <w:ins w:id="2392" w:author="Chanda Nxumalo" w:date="2022-09-28T07:18:00Z">
        <w:r w:rsidR="00073A34">
          <w:rPr>
            <w:rStyle w:val="CommentReference"/>
            <w:rFonts w:ascii="Verdana" w:hAnsi="Verdana"/>
          </w:rPr>
          <w:commentReference w:id="2391"/>
        </w:r>
      </w:ins>
      <w:ins w:id="2393" w:author="Chanda Nxumalo" w:date="2022-09-28T07:17:00Z">
        <w:r w:rsidR="00A142FA">
          <w:rPr>
            <w:lang w:eastAsia="en-US"/>
          </w:rPr>
          <w:t xml:space="preserve">has been more than 10% below forecast from COD </w:t>
        </w:r>
      </w:ins>
      <w:ins w:id="2394" w:author="Chanda Nxumalo" w:date="2022-09-28T07:18:00Z">
        <w:r w:rsidR="00A142FA" w:rsidRPr="004865CB">
          <w:t>with a maximum deviation of -21.43</w:t>
        </w:r>
        <w:r w:rsidR="00A142FA">
          <w:t xml:space="preserve"> </w:t>
        </w:r>
        <w:r w:rsidR="00A142FA" w:rsidRPr="004865CB">
          <w:t>% in July</w:t>
        </w:r>
        <w:r w:rsidR="00A142FA">
          <w:t xml:space="preserve"> 2022.</w:t>
        </w:r>
      </w:ins>
    </w:p>
    <w:p w14:paraId="5D97992A" w14:textId="77777777" w:rsidR="0061185A" w:rsidRDefault="0061185A" w:rsidP="00C3627C">
      <w:pPr>
        <w:rPr>
          <w:ins w:id="2395" w:author="Mutali Nepfumbada" w:date="2022-09-28T22:45:00Z"/>
        </w:rPr>
      </w:pPr>
    </w:p>
    <w:tbl>
      <w:tblPr>
        <w:tblStyle w:val="TableGridLight"/>
        <w:tblW w:w="5000" w:type="pct"/>
        <w:tblLook w:val="04A0" w:firstRow="1" w:lastRow="0" w:firstColumn="1" w:lastColumn="0" w:noHBand="0" w:noVBand="1"/>
      </w:tblPr>
      <w:tblGrid>
        <w:gridCol w:w="2641"/>
        <w:gridCol w:w="2232"/>
        <w:gridCol w:w="2417"/>
        <w:gridCol w:w="2249"/>
      </w:tblGrid>
      <w:tr w:rsidR="0061185A" w:rsidRPr="00A97891" w14:paraId="7DE74824" w14:textId="77777777" w:rsidTr="00201D25">
        <w:trPr>
          <w:trHeight w:val="225"/>
          <w:ins w:id="2396" w:author="Mutali Nepfumbada" w:date="2022-09-28T22:46:00Z"/>
        </w:trPr>
        <w:tc>
          <w:tcPr>
            <w:tcW w:w="5000" w:type="pct"/>
            <w:gridSpan w:val="4"/>
            <w:shd w:val="clear" w:color="auto" w:fill="5F0500"/>
          </w:tcPr>
          <w:p w14:paraId="6A45414E" w14:textId="77777777" w:rsidR="0061185A" w:rsidRPr="00A97891" w:rsidRDefault="0061185A" w:rsidP="00201D25">
            <w:pPr>
              <w:jc w:val="center"/>
              <w:rPr>
                <w:ins w:id="2397" w:author="Mutali Nepfumbada" w:date="2022-09-28T22:46:00Z"/>
                <w:b/>
                <w:bCs/>
              </w:rPr>
            </w:pPr>
            <w:ins w:id="2398" w:author="Mutali Nepfumbada" w:date="2022-09-28T22:46:00Z">
              <w:r w:rsidRPr="00A97891">
                <w:rPr>
                  <w:b/>
                  <w:bCs/>
                </w:rPr>
                <w:t>Performance Ratio (%)</w:t>
              </w:r>
            </w:ins>
          </w:p>
        </w:tc>
      </w:tr>
      <w:tr w:rsidR="0061185A" w:rsidRPr="00A97891" w14:paraId="3117A4B9" w14:textId="77777777" w:rsidTr="00201D25">
        <w:trPr>
          <w:trHeight w:val="225"/>
          <w:ins w:id="2399" w:author="Mutali Nepfumbada" w:date="2022-09-28T22:46:00Z"/>
        </w:trPr>
        <w:tc>
          <w:tcPr>
            <w:tcW w:w="1384" w:type="pct"/>
            <w:shd w:val="clear" w:color="auto" w:fill="5F0500"/>
          </w:tcPr>
          <w:p w14:paraId="2CC7821E" w14:textId="77777777" w:rsidR="0061185A" w:rsidRPr="00DA6B49" w:rsidRDefault="0061185A" w:rsidP="00201D25">
            <w:pPr>
              <w:rPr>
                <w:ins w:id="2400" w:author="Mutali Nepfumbada" w:date="2022-09-28T22:46:00Z"/>
                <w:b/>
                <w:bCs/>
                <w:lang w:eastAsia="en-US"/>
              </w:rPr>
            </w:pPr>
            <w:ins w:id="2401" w:author="Mutali Nepfumbada" w:date="2022-09-28T22:46:00Z">
              <w:r w:rsidRPr="009B5EF0">
                <w:rPr>
                  <w:b/>
                  <w:bCs/>
                </w:rPr>
                <w:t>Month</w:t>
              </w:r>
            </w:ins>
          </w:p>
        </w:tc>
        <w:tc>
          <w:tcPr>
            <w:tcW w:w="1170" w:type="pct"/>
            <w:shd w:val="clear" w:color="auto" w:fill="5F0500"/>
          </w:tcPr>
          <w:p w14:paraId="7CD7883E" w14:textId="77777777" w:rsidR="0061185A" w:rsidRPr="00A97891" w:rsidRDefault="0061185A" w:rsidP="00201D25">
            <w:pPr>
              <w:jc w:val="center"/>
              <w:rPr>
                <w:ins w:id="2402" w:author="Mutali Nepfumbada" w:date="2022-09-28T22:46:00Z"/>
                <w:b/>
                <w:bCs/>
                <w:lang w:val="en-US"/>
              </w:rPr>
            </w:pPr>
            <w:ins w:id="2403" w:author="Mutali Nepfumbada" w:date="2022-09-28T22:46:00Z">
              <w:r w:rsidRPr="009B5EF0">
                <w:rPr>
                  <w:b/>
                  <w:bCs/>
                </w:rPr>
                <w:t>Actual</w:t>
              </w:r>
            </w:ins>
          </w:p>
        </w:tc>
        <w:tc>
          <w:tcPr>
            <w:tcW w:w="1267" w:type="pct"/>
            <w:shd w:val="clear" w:color="auto" w:fill="5F0500"/>
          </w:tcPr>
          <w:p w14:paraId="7392C06F" w14:textId="77777777" w:rsidR="0061185A" w:rsidRPr="00A97891" w:rsidRDefault="0061185A" w:rsidP="00201D25">
            <w:pPr>
              <w:jc w:val="center"/>
              <w:rPr>
                <w:ins w:id="2404" w:author="Mutali Nepfumbada" w:date="2022-09-28T22:46:00Z"/>
                <w:b/>
                <w:bCs/>
                <w:lang w:val="en-US"/>
              </w:rPr>
            </w:pPr>
            <w:ins w:id="2405" w:author="Mutali Nepfumbada" w:date="2022-09-28T22:46:00Z">
              <w:r w:rsidRPr="009B5EF0">
                <w:rPr>
                  <w:b/>
                  <w:bCs/>
                </w:rPr>
                <w:t>Forecast</w:t>
              </w:r>
            </w:ins>
          </w:p>
        </w:tc>
        <w:tc>
          <w:tcPr>
            <w:tcW w:w="1179" w:type="pct"/>
            <w:shd w:val="clear" w:color="auto" w:fill="5F0500"/>
          </w:tcPr>
          <w:p w14:paraId="5FED63B9" w14:textId="77777777" w:rsidR="0061185A" w:rsidRPr="00A97891" w:rsidRDefault="0061185A" w:rsidP="00201D25">
            <w:pPr>
              <w:jc w:val="center"/>
              <w:rPr>
                <w:ins w:id="2406" w:author="Mutali Nepfumbada" w:date="2022-09-28T22:46:00Z"/>
                <w:b/>
                <w:bCs/>
                <w:lang w:eastAsia="en-US"/>
              </w:rPr>
            </w:pPr>
            <w:ins w:id="2407" w:author="Mutali Nepfumbada" w:date="2022-09-28T22:46:00Z">
              <w:r w:rsidRPr="009B5EF0">
                <w:rPr>
                  <w:b/>
                  <w:bCs/>
                </w:rPr>
                <w:t>Delta (%)</w:t>
              </w:r>
            </w:ins>
          </w:p>
        </w:tc>
      </w:tr>
      <w:tr w:rsidR="0061185A" w14:paraId="571A0D5F" w14:textId="77777777" w:rsidTr="00201D25">
        <w:trPr>
          <w:trHeight w:val="113"/>
          <w:ins w:id="2408" w:author="Mutali Nepfumbada" w:date="2022-09-28T22:46:00Z"/>
        </w:trPr>
        <w:tc>
          <w:tcPr>
            <w:tcW w:w="5000" w:type="pct"/>
            <w:gridSpan w:val="4"/>
          </w:tcPr>
          <w:p w14:paraId="731711FD" w14:textId="77777777" w:rsidR="0061185A" w:rsidRDefault="0061185A" w:rsidP="00201D25">
            <w:pPr>
              <w:jc w:val="center"/>
              <w:rPr>
                <w:ins w:id="2409" w:author="Mutali Nepfumbada" w:date="2022-09-28T22:46:00Z"/>
                <w:lang w:eastAsia="en-US"/>
              </w:rPr>
            </w:pPr>
            <w:ins w:id="2410" w:author="Mutali Nepfumbada" w:date="2022-09-28T22:46:00Z">
              <w:r w:rsidRPr="00DC29B7">
                <w:rPr>
                  <w:bCs/>
                  <w:lang w:val="en-US"/>
                </w:rPr>
                <w:t xml:space="preserve">{%tr for item in </w:t>
              </w:r>
              <w:proofErr w:type="spellStart"/>
              <w:r>
                <w:rPr>
                  <w:bCs/>
                  <w:lang w:val="en-US"/>
                </w:rPr>
                <w:t>HIGPR</w:t>
              </w:r>
              <w:r w:rsidRPr="00DF6ABC">
                <w:rPr>
                  <w:bCs/>
                  <w:lang w:val="en-US"/>
                </w:rPr>
                <w:t>table_contents</w:t>
              </w:r>
              <w:proofErr w:type="spellEnd"/>
              <w:r w:rsidRPr="00DC29B7">
                <w:rPr>
                  <w:bCs/>
                  <w:lang w:val="en-US"/>
                </w:rPr>
                <w:t>%}</w:t>
              </w:r>
            </w:ins>
          </w:p>
        </w:tc>
      </w:tr>
      <w:tr w:rsidR="0061185A" w14:paraId="7EE58461" w14:textId="77777777" w:rsidTr="00201D25">
        <w:trPr>
          <w:trHeight w:val="108"/>
          <w:ins w:id="2411" w:author="Mutali Nepfumbada" w:date="2022-09-28T22:46:00Z"/>
        </w:trPr>
        <w:tc>
          <w:tcPr>
            <w:tcW w:w="1384" w:type="pct"/>
          </w:tcPr>
          <w:p w14:paraId="1D7FD619" w14:textId="77777777" w:rsidR="0061185A" w:rsidRDefault="0061185A" w:rsidP="00201D25">
            <w:pPr>
              <w:rPr>
                <w:ins w:id="2412" w:author="Mutali Nepfumbada" w:date="2022-09-28T22:46:00Z"/>
                <w:lang w:eastAsia="en-US"/>
              </w:rPr>
            </w:pPr>
            <w:ins w:id="2413" w:author="Mutali Nepfumbada" w:date="2022-09-28T22:46:00Z">
              <w:r w:rsidRPr="00DC29B7">
                <w:rPr>
                  <w:bCs/>
                  <w:lang w:val="en-US"/>
                </w:rPr>
                <w:t>{{</w:t>
              </w:r>
              <w:proofErr w:type="spellStart"/>
              <w:proofErr w:type="gramStart"/>
              <w:r w:rsidRPr="00DC29B7">
                <w:rPr>
                  <w:bCs/>
                  <w:lang w:val="en-US"/>
                </w:rPr>
                <w:t>item.</w:t>
              </w:r>
              <w:r>
                <w:rPr>
                  <w:bCs/>
                  <w:lang w:val="en-US"/>
                </w:rPr>
                <w:t>Date</w:t>
              </w:r>
              <w:proofErr w:type="spellEnd"/>
              <w:proofErr w:type="gramEnd"/>
              <w:r w:rsidRPr="00DC29B7">
                <w:rPr>
                  <w:bCs/>
                  <w:lang w:val="en-US"/>
                </w:rPr>
                <w:t>}}</w:t>
              </w:r>
            </w:ins>
          </w:p>
        </w:tc>
        <w:tc>
          <w:tcPr>
            <w:tcW w:w="1170" w:type="pct"/>
          </w:tcPr>
          <w:p w14:paraId="4C4535BA" w14:textId="77777777" w:rsidR="0061185A" w:rsidRDefault="0061185A" w:rsidP="00201D25">
            <w:pPr>
              <w:jc w:val="center"/>
              <w:rPr>
                <w:ins w:id="2414" w:author="Mutali Nepfumbada" w:date="2022-09-28T22:46:00Z"/>
                <w:lang w:eastAsia="en-US"/>
              </w:rPr>
            </w:pPr>
            <w:proofErr w:type="gramStart"/>
            <w:ins w:id="2415" w:author="Mutali Nepfumbada" w:date="2022-09-28T22:46:00Z">
              <w:r w:rsidRPr="00DC29B7">
                <w:rPr>
                  <w:bCs/>
                  <w:lang w:val="en-US"/>
                </w:rPr>
                <w:t>{{ item</w:t>
              </w:r>
              <w:proofErr w:type="gramEnd"/>
              <w:r>
                <w:rPr>
                  <w:bCs/>
                  <w:lang w:val="en-US"/>
                </w:rPr>
                <w:t>. HIGPRA</w:t>
              </w:r>
              <w:r w:rsidRPr="00DC29B7">
                <w:rPr>
                  <w:bCs/>
                  <w:lang w:val="en-US"/>
                </w:rPr>
                <w:t>}}</w:t>
              </w:r>
            </w:ins>
          </w:p>
        </w:tc>
        <w:tc>
          <w:tcPr>
            <w:tcW w:w="1267" w:type="pct"/>
          </w:tcPr>
          <w:p w14:paraId="162B06B3" w14:textId="77777777" w:rsidR="0061185A" w:rsidRDefault="0061185A" w:rsidP="00201D25">
            <w:pPr>
              <w:jc w:val="center"/>
              <w:rPr>
                <w:ins w:id="2416" w:author="Mutali Nepfumbada" w:date="2022-09-28T22:46:00Z"/>
                <w:lang w:eastAsia="en-US"/>
              </w:rPr>
            </w:pPr>
            <w:ins w:id="2417" w:author="Mutali Nepfumbada" w:date="2022-09-28T22:46:00Z">
              <w:r w:rsidRPr="00DC29B7">
                <w:rPr>
                  <w:bCs/>
                  <w:lang w:val="en-US"/>
                </w:rPr>
                <w:t>{{item</w:t>
              </w:r>
              <w:r>
                <w:rPr>
                  <w:bCs/>
                  <w:lang w:val="en-US"/>
                </w:rPr>
                <w:t>. HIGPRF }}</w:t>
              </w:r>
            </w:ins>
          </w:p>
        </w:tc>
        <w:tc>
          <w:tcPr>
            <w:tcW w:w="1179" w:type="pct"/>
          </w:tcPr>
          <w:p w14:paraId="0BACCA9C" w14:textId="77777777" w:rsidR="0061185A" w:rsidRDefault="0061185A" w:rsidP="00201D25">
            <w:pPr>
              <w:jc w:val="center"/>
              <w:rPr>
                <w:ins w:id="2418" w:author="Mutali Nepfumbada" w:date="2022-09-28T22:46:00Z"/>
                <w:lang w:eastAsia="en-US"/>
              </w:rPr>
            </w:pPr>
            <w:ins w:id="2419" w:author="Mutali Nepfumbada" w:date="2022-09-28T22:46:00Z">
              <w:r w:rsidRPr="00DC29B7">
                <w:rPr>
                  <w:bCs/>
                  <w:lang w:val="en-US"/>
                </w:rPr>
                <w:t>{{item</w:t>
              </w:r>
              <w:r>
                <w:rPr>
                  <w:bCs/>
                  <w:lang w:val="en-US"/>
                </w:rPr>
                <w:t>. HIGPRV}}</w:t>
              </w:r>
            </w:ins>
          </w:p>
        </w:tc>
      </w:tr>
      <w:tr w:rsidR="0061185A" w14:paraId="1CD4F5F0" w14:textId="77777777" w:rsidTr="00201D25">
        <w:trPr>
          <w:trHeight w:val="113"/>
          <w:ins w:id="2420" w:author="Mutali Nepfumbada" w:date="2022-09-28T22:46:00Z"/>
        </w:trPr>
        <w:tc>
          <w:tcPr>
            <w:tcW w:w="5000" w:type="pct"/>
            <w:gridSpan w:val="4"/>
          </w:tcPr>
          <w:p w14:paraId="461488E8" w14:textId="77777777" w:rsidR="0061185A" w:rsidRDefault="0061185A" w:rsidP="00201D25">
            <w:pPr>
              <w:jc w:val="center"/>
              <w:rPr>
                <w:ins w:id="2421" w:author="Mutali Nepfumbada" w:date="2022-09-28T22:46:00Z"/>
                <w:lang w:eastAsia="en-US"/>
              </w:rPr>
            </w:pPr>
            <w:ins w:id="2422" w:author="Mutali Nepfumbada" w:date="2022-09-28T22:46:00Z">
              <w:r w:rsidRPr="00DC29B7">
                <w:rPr>
                  <w:bCs/>
                  <w:lang w:val="en-US"/>
                </w:rPr>
                <w:t xml:space="preserve">{%tr </w:t>
              </w:r>
              <w:proofErr w:type="spellStart"/>
              <w:r w:rsidRPr="00DC29B7">
                <w:rPr>
                  <w:bCs/>
                  <w:lang w:val="en-US"/>
                </w:rPr>
                <w:t>endfor</w:t>
              </w:r>
              <w:proofErr w:type="spellEnd"/>
              <w:r w:rsidRPr="00DC29B7">
                <w:rPr>
                  <w:bCs/>
                  <w:lang w:val="en-US"/>
                </w:rPr>
                <w:t xml:space="preserve"> %}</w:t>
              </w:r>
            </w:ins>
          </w:p>
        </w:tc>
      </w:tr>
    </w:tbl>
    <w:p w14:paraId="1A980C01" w14:textId="77777777" w:rsidR="0061185A" w:rsidRDefault="0061185A" w:rsidP="00C3627C">
      <w:pPr>
        <w:rPr>
          <w:ins w:id="2423" w:author="Mutali Nepfumbada" w:date="2022-09-28T22:45:00Z"/>
        </w:rPr>
      </w:pPr>
    </w:p>
    <w:p w14:paraId="0CD2AFEB" w14:textId="05EC180E" w:rsidR="0061185A" w:rsidRDefault="0061185A" w:rsidP="0061185A">
      <w:pPr>
        <w:pStyle w:val="Caption"/>
        <w:rPr>
          <w:ins w:id="2424" w:author="Mutali Nepfumbada" w:date="2022-09-28T22:46:00Z"/>
        </w:rPr>
      </w:pPr>
      <w:ins w:id="2425" w:author="Mutali Nepfumbada" w:date="2022-09-28T22:45:00Z">
        <w:r w:rsidRPr="00974694">
          <w:t xml:space="preserve">Table </w:t>
        </w:r>
        <w:r>
          <w:fldChar w:fldCharType="begin"/>
        </w:r>
        <w:r>
          <w:instrText xml:space="preserve"> STYLEREF 1 \s </w:instrText>
        </w:r>
        <w:r>
          <w:fldChar w:fldCharType="separate"/>
        </w:r>
        <w:r>
          <w:rPr>
            <w:noProof/>
          </w:rPr>
          <w:t>4</w:t>
        </w:r>
        <w:r>
          <w:rPr>
            <w:noProof/>
          </w:rPr>
          <w:fldChar w:fldCharType="end"/>
        </w:r>
        <w:r>
          <w:noBreakHyphen/>
        </w:r>
        <w:r>
          <w:fldChar w:fldCharType="begin"/>
        </w:r>
        <w:r>
          <w:instrText xml:space="preserve"> SEQ Table \* ARABIC \s 1 </w:instrText>
        </w:r>
        <w:r>
          <w:fldChar w:fldCharType="separate"/>
        </w:r>
        <w:r>
          <w:rPr>
            <w:noProof/>
          </w:rPr>
          <w:t>5</w:t>
        </w:r>
        <w:r>
          <w:rPr>
            <w:noProof/>
          </w:rPr>
          <w:fldChar w:fldCharType="end"/>
        </w:r>
        <w:r w:rsidRPr="00974694">
          <w:t xml:space="preserve">: </w:t>
        </w:r>
        <w:r>
          <w:t>Highveld</w:t>
        </w:r>
        <w:r w:rsidRPr="00974694">
          <w:t xml:space="preserve"> PR </w:t>
        </w:r>
        <w:r>
          <w:t>and Forecast</w:t>
        </w:r>
      </w:ins>
    </w:p>
    <w:p w14:paraId="4D6377F9" w14:textId="0025248F" w:rsidR="0061185A" w:rsidRPr="0061185A" w:rsidRDefault="0061185A" w:rsidP="0061185A">
      <w:pPr>
        <w:jc w:val="center"/>
        <w:rPr>
          <w:ins w:id="2426" w:author="Mutali Nepfumbada" w:date="2022-09-28T22:45:00Z"/>
        </w:rPr>
        <w:pPrChange w:id="2427" w:author="Mutali Nepfumbada" w:date="2022-09-28T22:46:00Z">
          <w:pPr/>
        </w:pPrChange>
      </w:pPr>
      <w:ins w:id="2428" w:author="Mutali Nepfumbada" w:date="2022-09-28T22:46:00Z">
        <w:r w:rsidRPr="009A25A7">
          <w:rPr>
            <w:lang w:eastAsia="en-US"/>
          </w:rPr>
          <w:t>{{</w:t>
        </w:r>
        <w:r>
          <w:rPr>
            <w:lang w:eastAsia="en-US"/>
          </w:rPr>
          <w:t>HIG</w:t>
        </w:r>
        <w:r>
          <w:rPr>
            <w:bCs/>
            <w:lang w:val="en-US"/>
          </w:rPr>
          <w:t>PR</w:t>
        </w:r>
        <w:r>
          <w:rPr>
            <w:lang w:eastAsia="en-US"/>
          </w:rPr>
          <w:t>Image</w:t>
        </w:r>
        <w:r w:rsidRPr="009A25A7">
          <w:rPr>
            <w:lang w:eastAsia="en-US"/>
          </w:rPr>
          <w:t>}}</w:t>
        </w:r>
      </w:ins>
    </w:p>
    <w:p w14:paraId="48F9559A" w14:textId="22778D85" w:rsidR="0061185A" w:rsidRDefault="0061185A" w:rsidP="0061185A">
      <w:pPr>
        <w:pStyle w:val="Caption"/>
        <w:rPr>
          <w:lang w:eastAsia="en-US"/>
        </w:rPr>
        <w:pPrChange w:id="2429" w:author="Mutali Nepfumbada" w:date="2022-09-28T22:45:00Z">
          <w:pPr/>
        </w:pPrChange>
      </w:pPr>
      <w:ins w:id="2430" w:author="Mutali Nepfumbada" w:date="2022-09-28T22:45:00Z">
        <w:r w:rsidRPr="00974694">
          <w:t xml:space="preserve">Figure </w:t>
        </w:r>
        <w:r>
          <w:fldChar w:fldCharType="begin"/>
        </w:r>
        <w:r>
          <w:instrText xml:space="preserve"> STYLEREF 1 \s </w:instrText>
        </w:r>
        <w:r>
          <w:fldChar w:fldCharType="separate"/>
        </w:r>
        <w:r>
          <w:rPr>
            <w:noProof/>
          </w:rPr>
          <w:t>4</w:t>
        </w:r>
        <w:r>
          <w:rPr>
            <w:noProof/>
          </w:rPr>
          <w:fldChar w:fldCharType="end"/>
        </w:r>
        <w:r>
          <w:noBreakHyphen/>
        </w:r>
        <w:r>
          <w:fldChar w:fldCharType="begin"/>
        </w:r>
        <w:r>
          <w:instrText xml:space="preserve"> SEQ Figure \* ARABIC \s 1 </w:instrText>
        </w:r>
        <w:r>
          <w:fldChar w:fldCharType="separate"/>
        </w:r>
        <w:r>
          <w:rPr>
            <w:noProof/>
          </w:rPr>
          <w:t>4</w:t>
        </w:r>
        <w:r>
          <w:rPr>
            <w:noProof/>
          </w:rPr>
          <w:fldChar w:fldCharType="end"/>
        </w:r>
        <w:r w:rsidRPr="00974694">
          <w:t xml:space="preserve">: </w:t>
        </w:r>
        <w:r>
          <w:t>Highveld</w:t>
        </w:r>
        <w:r w:rsidRPr="00974694">
          <w:t xml:space="preserve"> PR Vs </w:t>
        </w:r>
        <w:r>
          <w:t>Forecast</w:t>
        </w:r>
      </w:ins>
    </w:p>
    <w:p w14:paraId="003D77C9" w14:textId="77777777" w:rsidR="00C3627C" w:rsidRPr="00953BC7" w:rsidRDefault="00C3627C" w:rsidP="00C3627C">
      <w:pPr>
        <w:rPr>
          <w:lang w:eastAsia="en-US"/>
        </w:rPr>
      </w:pPr>
    </w:p>
    <w:tbl>
      <w:tblPr>
        <w:tblStyle w:val="TableGridLight"/>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58"/>
        <w:gridCol w:w="5791"/>
      </w:tblGrid>
      <w:tr w:rsidR="00C3627C" w:rsidRPr="00953BC7" w:rsidDel="0061185A" w14:paraId="75240950" w14:textId="77DF5772">
        <w:trPr>
          <w:trHeight w:val="1503"/>
          <w:del w:id="2431" w:author="Mutali Nepfumbada" w:date="2022-09-28T22:45:00Z"/>
        </w:trPr>
        <w:tc>
          <w:tcPr>
            <w:tcW w:w="2428" w:type="pct"/>
            <w:vAlign w:val="center"/>
          </w:tcPr>
          <w:tbl>
            <w:tblPr>
              <w:tblStyle w:val="TableGridLight"/>
              <w:tblW w:w="3577" w:type="dxa"/>
              <w:tblLook w:val="04A0" w:firstRow="1" w:lastRow="0" w:firstColumn="1" w:lastColumn="0" w:noHBand="0" w:noVBand="1"/>
            </w:tblPr>
            <w:tblGrid>
              <w:gridCol w:w="942"/>
              <w:gridCol w:w="794"/>
              <w:gridCol w:w="900"/>
              <w:gridCol w:w="941"/>
            </w:tblGrid>
            <w:tr w:rsidR="00C3627C" w:rsidDel="0061185A" w14:paraId="2ECC74C0" w14:textId="67CE1967" w:rsidTr="00313635">
              <w:trPr>
                <w:trHeight w:val="225"/>
                <w:del w:id="2432" w:author="Mutali Nepfumbada" w:date="2022-09-28T22:44:00Z"/>
              </w:trPr>
              <w:tc>
                <w:tcPr>
                  <w:tcW w:w="5000" w:type="pct"/>
                  <w:gridSpan w:val="4"/>
                  <w:shd w:val="clear" w:color="auto" w:fill="5F0500"/>
                </w:tcPr>
                <w:p w14:paraId="51290C5F" w14:textId="1F24F4BF" w:rsidR="00C3627C" w:rsidRPr="00A97891" w:rsidDel="0061185A" w:rsidRDefault="00C3627C">
                  <w:pPr>
                    <w:jc w:val="center"/>
                    <w:rPr>
                      <w:del w:id="2433" w:author="Mutali Nepfumbada" w:date="2022-09-28T22:44:00Z"/>
                      <w:b/>
                      <w:bCs/>
                    </w:rPr>
                  </w:pPr>
                  <w:del w:id="2434" w:author="Mutali Nepfumbada" w:date="2022-09-28T22:44:00Z">
                    <w:r w:rsidRPr="00A97891" w:rsidDel="0061185A">
                      <w:rPr>
                        <w:b/>
                        <w:bCs/>
                      </w:rPr>
                      <w:delText>Performance Ratio (%)</w:delText>
                    </w:r>
                  </w:del>
                </w:p>
              </w:tc>
            </w:tr>
            <w:tr w:rsidR="00C3627C" w:rsidDel="0061185A" w14:paraId="5B783811" w14:textId="15876A7D" w:rsidTr="00313635">
              <w:trPr>
                <w:trHeight w:val="225"/>
                <w:del w:id="2435" w:author="Mutali Nepfumbada" w:date="2022-09-28T22:44:00Z"/>
              </w:trPr>
              <w:tc>
                <w:tcPr>
                  <w:tcW w:w="1317" w:type="pct"/>
                  <w:shd w:val="clear" w:color="auto" w:fill="5F0500"/>
                </w:tcPr>
                <w:p w14:paraId="74A7C29D" w14:textId="7A7C38FC" w:rsidR="00C3627C" w:rsidRPr="00DA6B49" w:rsidDel="0061185A" w:rsidRDefault="00C3627C">
                  <w:pPr>
                    <w:rPr>
                      <w:del w:id="2436" w:author="Mutali Nepfumbada" w:date="2022-09-28T22:44:00Z"/>
                      <w:b/>
                      <w:bCs/>
                      <w:lang w:eastAsia="en-US"/>
                    </w:rPr>
                  </w:pPr>
                  <w:del w:id="2437" w:author="Mutali Nepfumbada" w:date="2022-09-28T22:44:00Z">
                    <w:r w:rsidRPr="009B5EF0" w:rsidDel="0061185A">
                      <w:rPr>
                        <w:b/>
                        <w:bCs/>
                      </w:rPr>
                      <w:delText>Month</w:delText>
                    </w:r>
                  </w:del>
                </w:p>
              </w:tc>
              <w:tc>
                <w:tcPr>
                  <w:tcW w:w="1110" w:type="pct"/>
                  <w:shd w:val="clear" w:color="auto" w:fill="5F0500"/>
                </w:tcPr>
                <w:p w14:paraId="62E1EB35" w14:textId="2F91994F" w:rsidR="00C3627C" w:rsidRPr="00A97891" w:rsidDel="0061185A" w:rsidRDefault="00C3627C">
                  <w:pPr>
                    <w:jc w:val="center"/>
                    <w:rPr>
                      <w:del w:id="2438" w:author="Mutali Nepfumbada" w:date="2022-09-28T22:44:00Z"/>
                      <w:b/>
                      <w:bCs/>
                      <w:lang w:val="en-US"/>
                    </w:rPr>
                  </w:pPr>
                  <w:del w:id="2439" w:author="Mutali Nepfumbada" w:date="2022-09-28T22:44:00Z">
                    <w:r w:rsidRPr="009B5EF0" w:rsidDel="0061185A">
                      <w:rPr>
                        <w:b/>
                        <w:bCs/>
                      </w:rPr>
                      <w:delText>Actual</w:delText>
                    </w:r>
                  </w:del>
                </w:p>
              </w:tc>
              <w:tc>
                <w:tcPr>
                  <w:tcW w:w="1258" w:type="pct"/>
                  <w:shd w:val="clear" w:color="auto" w:fill="5F0500"/>
                </w:tcPr>
                <w:p w14:paraId="100938EF" w14:textId="6F0A565C" w:rsidR="00C3627C" w:rsidRPr="00A97891" w:rsidDel="0061185A" w:rsidRDefault="00C3627C">
                  <w:pPr>
                    <w:jc w:val="center"/>
                    <w:rPr>
                      <w:del w:id="2440" w:author="Mutali Nepfumbada" w:date="2022-09-28T22:44:00Z"/>
                      <w:b/>
                      <w:bCs/>
                      <w:lang w:val="en-US"/>
                    </w:rPr>
                  </w:pPr>
                  <w:del w:id="2441" w:author="Mutali Nepfumbada" w:date="2022-09-28T22:44:00Z">
                    <w:r w:rsidRPr="009B5EF0" w:rsidDel="0061185A">
                      <w:rPr>
                        <w:b/>
                        <w:bCs/>
                      </w:rPr>
                      <w:delText>Forecast</w:delText>
                    </w:r>
                  </w:del>
                </w:p>
              </w:tc>
              <w:tc>
                <w:tcPr>
                  <w:tcW w:w="1315" w:type="pct"/>
                  <w:shd w:val="clear" w:color="auto" w:fill="5F0500"/>
                </w:tcPr>
                <w:p w14:paraId="4CD9D2C9" w14:textId="67FDFAB2" w:rsidR="00C3627C" w:rsidRPr="00A97891" w:rsidDel="0061185A" w:rsidRDefault="00C3627C">
                  <w:pPr>
                    <w:jc w:val="center"/>
                    <w:rPr>
                      <w:del w:id="2442" w:author="Mutali Nepfumbada" w:date="2022-09-28T22:44:00Z"/>
                      <w:b/>
                      <w:bCs/>
                      <w:lang w:eastAsia="en-US"/>
                    </w:rPr>
                  </w:pPr>
                  <w:del w:id="2443" w:author="Mutali Nepfumbada" w:date="2022-09-28T22:44:00Z">
                    <w:r w:rsidRPr="009B5EF0" w:rsidDel="0061185A">
                      <w:rPr>
                        <w:b/>
                        <w:bCs/>
                      </w:rPr>
                      <w:delText>Delta (%)</w:delText>
                    </w:r>
                  </w:del>
                </w:p>
              </w:tc>
            </w:tr>
            <w:tr w:rsidR="00C850ED" w:rsidDel="0061185A" w14:paraId="689E4899" w14:textId="01623FA8" w:rsidTr="00313635">
              <w:trPr>
                <w:trHeight w:val="108"/>
                <w:del w:id="2444" w:author="Mutali Nepfumbada" w:date="2022-09-28T22:44:00Z"/>
              </w:trPr>
              <w:tc>
                <w:tcPr>
                  <w:tcW w:w="1317" w:type="pct"/>
                </w:tcPr>
                <w:p w14:paraId="24294CB3" w14:textId="18B28CEC" w:rsidR="00C850ED" w:rsidDel="0061185A" w:rsidRDefault="00C850ED" w:rsidP="00C850ED">
                  <w:pPr>
                    <w:rPr>
                      <w:del w:id="2445" w:author="Mutali Nepfumbada" w:date="2022-09-28T22:44:00Z"/>
                      <w:lang w:eastAsia="en-US"/>
                    </w:rPr>
                  </w:pPr>
                  <w:del w:id="2446" w:author="Mutali Nepfumbada" w:date="2022-09-28T22:44:00Z">
                    <w:r w:rsidRPr="00DC29B7" w:rsidDel="0061185A">
                      <w:rPr>
                        <w:bCs/>
                        <w:lang w:val="en-US"/>
                      </w:rPr>
                      <w:delText>Oct 21</w:delText>
                    </w:r>
                  </w:del>
                </w:p>
              </w:tc>
              <w:tc>
                <w:tcPr>
                  <w:tcW w:w="1110" w:type="pct"/>
                </w:tcPr>
                <w:p w14:paraId="5F70432C" w14:textId="47D95F93" w:rsidR="00C850ED" w:rsidDel="0061185A" w:rsidRDefault="00C850ED" w:rsidP="00C850ED">
                  <w:pPr>
                    <w:jc w:val="center"/>
                    <w:rPr>
                      <w:del w:id="2447" w:author="Mutali Nepfumbada" w:date="2022-09-28T22:44:00Z"/>
                      <w:lang w:eastAsia="en-US"/>
                    </w:rPr>
                  </w:pPr>
                  <w:del w:id="2448" w:author="Mutali Nepfumbada" w:date="2022-09-28T22:44:00Z">
                    <w:r w:rsidRPr="00DC299E" w:rsidDel="0061185A">
                      <w:delText>-</w:delText>
                    </w:r>
                  </w:del>
                </w:p>
              </w:tc>
              <w:tc>
                <w:tcPr>
                  <w:tcW w:w="1258" w:type="pct"/>
                </w:tcPr>
                <w:p w14:paraId="70CDC825" w14:textId="686CA1E9" w:rsidR="00C850ED" w:rsidDel="0061185A" w:rsidRDefault="00C850ED" w:rsidP="00C850ED">
                  <w:pPr>
                    <w:jc w:val="center"/>
                    <w:rPr>
                      <w:del w:id="2449" w:author="Mutali Nepfumbada" w:date="2022-09-28T22:44:00Z"/>
                      <w:lang w:eastAsia="en-US"/>
                    </w:rPr>
                  </w:pPr>
                  <w:del w:id="2450" w:author="Mutali Nepfumbada" w:date="2022-09-28T22:44:00Z">
                    <w:r w:rsidRPr="00DC299E" w:rsidDel="0061185A">
                      <w:delText>-</w:delText>
                    </w:r>
                  </w:del>
                </w:p>
              </w:tc>
              <w:tc>
                <w:tcPr>
                  <w:tcW w:w="1315" w:type="pct"/>
                </w:tcPr>
                <w:p w14:paraId="2184397E" w14:textId="65C994E7" w:rsidR="00C850ED" w:rsidDel="0061185A" w:rsidRDefault="00C850ED" w:rsidP="00C850ED">
                  <w:pPr>
                    <w:jc w:val="center"/>
                    <w:rPr>
                      <w:del w:id="2451" w:author="Mutali Nepfumbada" w:date="2022-09-28T22:44:00Z"/>
                      <w:lang w:eastAsia="en-US"/>
                    </w:rPr>
                  </w:pPr>
                  <w:del w:id="2452" w:author="Mutali Nepfumbada" w:date="2022-09-28T22:44:00Z">
                    <w:r w:rsidRPr="00DC299E" w:rsidDel="0061185A">
                      <w:delText>-</w:delText>
                    </w:r>
                  </w:del>
                </w:p>
              </w:tc>
            </w:tr>
            <w:tr w:rsidR="00C850ED" w:rsidDel="0061185A" w14:paraId="5BFA25C1" w14:textId="34CA5161" w:rsidTr="00313635">
              <w:trPr>
                <w:trHeight w:val="108"/>
                <w:del w:id="2453" w:author="Mutali Nepfumbada" w:date="2022-09-28T22:44:00Z"/>
              </w:trPr>
              <w:tc>
                <w:tcPr>
                  <w:tcW w:w="1317" w:type="pct"/>
                </w:tcPr>
                <w:p w14:paraId="35624B61" w14:textId="381F3483" w:rsidR="00C850ED" w:rsidDel="0061185A" w:rsidRDefault="00C850ED" w:rsidP="00C850ED">
                  <w:pPr>
                    <w:rPr>
                      <w:del w:id="2454" w:author="Mutali Nepfumbada" w:date="2022-09-28T22:44:00Z"/>
                      <w:lang w:eastAsia="en-US"/>
                    </w:rPr>
                  </w:pPr>
                  <w:del w:id="2455" w:author="Mutali Nepfumbada" w:date="2022-09-28T22:44:00Z">
                    <w:r w:rsidRPr="00DC29B7" w:rsidDel="0061185A">
                      <w:rPr>
                        <w:bCs/>
                        <w:lang w:val="en-US"/>
                      </w:rPr>
                      <w:delText>Nov 21</w:delText>
                    </w:r>
                  </w:del>
                </w:p>
              </w:tc>
              <w:tc>
                <w:tcPr>
                  <w:tcW w:w="1110" w:type="pct"/>
                </w:tcPr>
                <w:p w14:paraId="16F2A7DA" w14:textId="2B372162" w:rsidR="00C850ED" w:rsidDel="0061185A" w:rsidRDefault="00C850ED" w:rsidP="00C850ED">
                  <w:pPr>
                    <w:jc w:val="center"/>
                    <w:rPr>
                      <w:del w:id="2456" w:author="Mutali Nepfumbada" w:date="2022-09-28T22:44:00Z"/>
                      <w:lang w:eastAsia="en-US"/>
                    </w:rPr>
                  </w:pPr>
                  <w:del w:id="2457" w:author="Mutali Nepfumbada" w:date="2022-09-28T22:44:00Z">
                    <w:r w:rsidRPr="00DC299E" w:rsidDel="0061185A">
                      <w:delText>-</w:delText>
                    </w:r>
                  </w:del>
                </w:p>
              </w:tc>
              <w:tc>
                <w:tcPr>
                  <w:tcW w:w="1258" w:type="pct"/>
                </w:tcPr>
                <w:p w14:paraId="761E00FA" w14:textId="46186867" w:rsidR="00C850ED" w:rsidDel="0061185A" w:rsidRDefault="00C850ED" w:rsidP="00C850ED">
                  <w:pPr>
                    <w:jc w:val="center"/>
                    <w:rPr>
                      <w:del w:id="2458" w:author="Mutali Nepfumbada" w:date="2022-09-28T22:44:00Z"/>
                      <w:lang w:eastAsia="en-US"/>
                    </w:rPr>
                  </w:pPr>
                  <w:del w:id="2459" w:author="Mutali Nepfumbada" w:date="2022-09-28T22:44:00Z">
                    <w:r w:rsidRPr="00DC299E" w:rsidDel="0061185A">
                      <w:delText>-</w:delText>
                    </w:r>
                  </w:del>
                </w:p>
              </w:tc>
              <w:tc>
                <w:tcPr>
                  <w:tcW w:w="1315" w:type="pct"/>
                </w:tcPr>
                <w:p w14:paraId="78186C28" w14:textId="4C8F695F" w:rsidR="00C850ED" w:rsidDel="0061185A" w:rsidRDefault="00C850ED" w:rsidP="00C850ED">
                  <w:pPr>
                    <w:jc w:val="center"/>
                    <w:rPr>
                      <w:del w:id="2460" w:author="Mutali Nepfumbada" w:date="2022-09-28T22:44:00Z"/>
                      <w:lang w:eastAsia="en-US"/>
                    </w:rPr>
                  </w:pPr>
                  <w:del w:id="2461" w:author="Mutali Nepfumbada" w:date="2022-09-28T22:44:00Z">
                    <w:r w:rsidRPr="00DC299E" w:rsidDel="0061185A">
                      <w:delText>-</w:delText>
                    </w:r>
                  </w:del>
                </w:p>
              </w:tc>
            </w:tr>
            <w:tr w:rsidR="00C850ED" w:rsidDel="0061185A" w14:paraId="45B60E9E" w14:textId="50E59364" w:rsidTr="00313635">
              <w:trPr>
                <w:trHeight w:val="108"/>
                <w:del w:id="2462" w:author="Mutali Nepfumbada" w:date="2022-09-28T22:44:00Z"/>
              </w:trPr>
              <w:tc>
                <w:tcPr>
                  <w:tcW w:w="1317" w:type="pct"/>
                </w:tcPr>
                <w:p w14:paraId="26873442" w14:textId="45723465" w:rsidR="00C850ED" w:rsidDel="0061185A" w:rsidRDefault="00C850ED" w:rsidP="00C850ED">
                  <w:pPr>
                    <w:rPr>
                      <w:del w:id="2463" w:author="Mutali Nepfumbada" w:date="2022-09-28T22:44:00Z"/>
                      <w:lang w:eastAsia="en-US"/>
                    </w:rPr>
                  </w:pPr>
                  <w:del w:id="2464" w:author="Mutali Nepfumbada" w:date="2022-09-28T22:44:00Z">
                    <w:r w:rsidRPr="00DC29B7" w:rsidDel="0061185A">
                      <w:rPr>
                        <w:bCs/>
                        <w:lang w:val="en-US"/>
                      </w:rPr>
                      <w:delText>Dec 21</w:delText>
                    </w:r>
                  </w:del>
                </w:p>
              </w:tc>
              <w:tc>
                <w:tcPr>
                  <w:tcW w:w="1110" w:type="pct"/>
                </w:tcPr>
                <w:p w14:paraId="2BEC84F8" w14:textId="3C474FA9" w:rsidR="00C850ED" w:rsidDel="0061185A" w:rsidRDefault="00C850ED" w:rsidP="00C850ED">
                  <w:pPr>
                    <w:jc w:val="center"/>
                    <w:rPr>
                      <w:del w:id="2465" w:author="Mutali Nepfumbada" w:date="2022-09-28T22:44:00Z"/>
                      <w:lang w:eastAsia="en-US"/>
                    </w:rPr>
                  </w:pPr>
                  <w:del w:id="2466" w:author="Mutali Nepfumbada" w:date="2022-09-28T22:44:00Z">
                    <w:r w:rsidRPr="00DC299E" w:rsidDel="0061185A">
                      <w:delText>-</w:delText>
                    </w:r>
                  </w:del>
                </w:p>
              </w:tc>
              <w:tc>
                <w:tcPr>
                  <w:tcW w:w="1258" w:type="pct"/>
                </w:tcPr>
                <w:p w14:paraId="2BB5F264" w14:textId="0B62A173" w:rsidR="00C850ED" w:rsidDel="0061185A" w:rsidRDefault="00C850ED" w:rsidP="00C850ED">
                  <w:pPr>
                    <w:jc w:val="center"/>
                    <w:rPr>
                      <w:del w:id="2467" w:author="Mutali Nepfumbada" w:date="2022-09-28T22:44:00Z"/>
                      <w:lang w:eastAsia="en-US"/>
                    </w:rPr>
                  </w:pPr>
                  <w:del w:id="2468" w:author="Mutali Nepfumbada" w:date="2022-09-28T22:44:00Z">
                    <w:r w:rsidRPr="00DC299E" w:rsidDel="0061185A">
                      <w:delText>-</w:delText>
                    </w:r>
                  </w:del>
                </w:p>
              </w:tc>
              <w:tc>
                <w:tcPr>
                  <w:tcW w:w="1315" w:type="pct"/>
                </w:tcPr>
                <w:p w14:paraId="7E20A710" w14:textId="4647F096" w:rsidR="00C850ED" w:rsidDel="0061185A" w:rsidRDefault="00C850ED" w:rsidP="00C850ED">
                  <w:pPr>
                    <w:jc w:val="center"/>
                    <w:rPr>
                      <w:del w:id="2469" w:author="Mutali Nepfumbada" w:date="2022-09-28T22:44:00Z"/>
                      <w:lang w:eastAsia="en-US"/>
                    </w:rPr>
                  </w:pPr>
                  <w:del w:id="2470" w:author="Mutali Nepfumbada" w:date="2022-09-28T22:44:00Z">
                    <w:r w:rsidRPr="00DC299E" w:rsidDel="0061185A">
                      <w:delText>-</w:delText>
                    </w:r>
                  </w:del>
                </w:p>
              </w:tc>
            </w:tr>
            <w:tr w:rsidR="00C850ED" w:rsidDel="0061185A" w14:paraId="0688D3BA" w14:textId="78BCF5BC" w:rsidTr="00313635">
              <w:trPr>
                <w:trHeight w:val="108"/>
                <w:del w:id="2471" w:author="Mutali Nepfumbada" w:date="2022-09-28T22:44:00Z"/>
              </w:trPr>
              <w:tc>
                <w:tcPr>
                  <w:tcW w:w="1317" w:type="pct"/>
                </w:tcPr>
                <w:p w14:paraId="745B9C56" w14:textId="467058A3" w:rsidR="00C850ED" w:rsidDel="0061185A" w:rsidRDefault="00C850ED" w:rsidP="00C850ED">
                  <w:pPr>
                    <w:rPr>
                      <w:del w:id="2472" w:author="Mutali Nepfumbada" w:date="2022-09-28T22:44:00Z"/>
                      <w:lang w:eastAsia="en-US"/>
                    </w:rPr>
                  </w:pPr>
                  <w:del w:id="2473" w:author="Mutali Nepfumbada" w:date="2022-09-28T22:44:00Z">
                    <w:r w:rsidRPr="00DC29B7" w:rsidDel="0061185A">
                      <w:rPr>
                        <w:bCs/>
                        <w:lang w:val="en-US"/>
                      </w:rPr>
                      <w:delText>Jan 22</w:delText>
                    </w:r>
                  </w:del>
                </w:p>
              </w:tc>
              <w:tc>
                <w:tcPr>
                  <w:tcW w:w="1110" w:type="pct"/>
                </w:tcPr>
                <w:p w14:paraId="79898061" w14:textId="655CA442" w:rsidR="00C850ED" w:rsidDel="0061185A" w:rsidRDefault="00C850ED" w:rsidP="00C850ED">
                  <w:pPr>
                    <w:jc w:val="center"/>
                    <w:rPr>
                      <w:del w:id="2474" w:author="Mutali Nepfumbada" w:date="2022-09-28T22:44:00Z"/>
                      <w:lang w:eastAsia="en-US"/>
                    </w:rPr>
                  </w:pPr>
                  <w:del w:id="2475" w:author="Mutali Nepfumbada" w:date="2022-09-28T22:44:00Z">
                    <w:r w:rsidRPr="00DC299E" w:rsidDel="0061185A">
                      <w:delText>-</w:delText>
                    </w:r>
                  </w:del>
                </w:p>
              </w:tc>
              <w:tc>
                <w:tcPr>
                  <w:tcW w:w="1258" w:type="pct"/>
                </w:tcPr>
                <w:p w14:paraId="2B0F143B" w14:textId="2D35E398" w:rsidR="00C850ED" w:rsidDel="0061185A" w:rsidRDefault="00C850ED" w:rsidP="00C850ED">
                  <w:pPr>
                    <w:jc w:val="center"/>
                    <w:rPr>
                      <w:del w:id="2476" w:author="Mutali Nepfumbada" w:date="2022-09-28T22:44:00Z"/>
                      <w:lang w:eastAsia="en-US"/>
                    </w:rPr>
                  </w:pPr>
                  <w:del w:id="2477" w:author="Mutali Nepfumbada" w:date="2022-09-28T22:44:00Z">
                    <w:r w:rsidRPr="00DC299E" w:rsidDel="0061185A">
                      <w:delText>-</w:delText>
                    </w:r>
                  </w:del>
                </w:p>
              </w:tc>
              <w:tc>
                <w:tcPr>
                  <w:tcW w:w="1315" w:type="pct"/>
                </w:tcPr>
                <w:p w14:paraId="7C87F32C" w14:textId="6388233E" w:rsidR="00C850ED" w:rsidDel="0061185A" w:rsidRDefault="00C850ED" w:rsidP="00C850ED">
                  <w:pPr>
                    <w:jc w:val="center"/>
                    <w:rPr>
                      <w:del w:id="2478" w:author="Mutali Nepfumbada" w:date="2022-09-28T22:44:00Z"/>
                      <w:lang w:eastAsia="en-US"/>
                    </w:rPr>
                  </w:pPr>
                  <w:del w:id="2479" w:author="Mutali Nepfumbada" w:date="2022-09-28T22:44:00Z">
                    <w:r w:rsidRPr="00DC299E" w:rsidDel="0061185A">
                      <w:delText>-</w:delText>
                    </w:r>
                  </w:del>
                </w:p>
              </w:tc>
            </w:tr>
            <w:tr w:rsidR="00C850ED" w:rsidDel="0061185A" w14:paraId="18BD867F" w14:textId="5A9951D9" w:rsidTr="00313635">
              <w:trPr>
                <w:trHeight w:val="108"/>
                <w:del w:id="2480" w:author="Mutali Nepfumbada" w:date="2022-09-28T22:44:00Z"/>
              </w:trPr>
              <w:tc>
                <w:tcPr>
                  <w:tcW w:w="1317" w:type="pct"/>
                </w:tcPr>
                <w:p w14:paraId="4A2F3A0C" w14:textId="2C450B8F" w:rsidR="00C850ED" w:rsidDel="0061185A" w:rsidRDefault="00C850ED" w:rsidP="00C850ED">
                  <w:pPr>
                    <w:rPr>
                      <w:del w:id="2481" w:author="Mutali Nepfumbada" w:date="2022-09-28T22:44:00Z"/>
                      <w:lang w:eastAsia="en-US"/>
                    </w:rPr>
                  </w:pPr>
                  <w:del w:id="2482" w:author="Mutali Nepfumbada" w:date="2022-09-28T22:44:00Z">
                    <w:r w:rsidRPr="00DC29B7" w:rsidDel="0061185A">
                      <w:rPr>
                        <w:bCs/>
                        <w:lang w:val="en-US"/>
                      </w:rPr>
                      <w:delText>Feb 22</w:delText>
                    </w:r>
                  </w:del>
                </w:p>
              </w:tc>
              <w:tc>
                <w:tcPr>
                  <w:tcW w:w="1110" w:type="pct"/>
                </w:tcPr>
                <w:p w14:paraId="10D2B009" w14:textId="7A9AC64A" w:rsidR="00C850ED" w:rsidDel="0061185A" w:rsidRDefault="00C850ED" w:rsidP="00C850ED">
                  <w:pPr>
                    <w:jc w:val="center"/>
                    <w:rPr>
                      <w:del w:id="2483" w:author="Mutali Nepfumbada" w:date="2022-09-28T22:44:00Z"/>
                      <w:lang w:eastAsia="en-US"/>
                    </w:rPr>
                  </w:pPr>
                  <w:del w:id="2484" w:author="Mutali Nepfumbada" w:date="2022-09-28T22:44:00Z">
                    <w:r w:rsidRPr="00DC299E" w:rsidDel="0061185A">
                      <w:delText>-</w:delText>
                    </w:r>
                  </w:del>
                </w:p>
              </w:tc>
              <w:tc>
                <w:tcPr>
                  <w:tcW w:w="1258" w:type="pct"/>
                </w:tcPr>
                <w:p w14:paraId="7DB7FC4B" w14:textId="459DC961" w:rsidR="00C850ED" w:rsidDel="0061185A" w:rsidRDefault="00C850ED" w:rsidP="00C850ED">
                  <w:pPr>
                    <w:jc w:val="center"/>
                    <w:rPr>
                      <w:del w:id="2485" w:author="Mutali Nepfumbada" w:date="2022-09-28T22:44:00Z"/>
                      <w:lang w:eastAsia="en-US"/>
                    </w:rPr>
                  </w:pPr>
                  <w:del w:id="2486" w:author="Mutali Nepfumbada" w:date="2022-09-28T22:44:00Z">
                    <w:r w:rsidRPr="00DC299E" w:rsidDel="0061185A">
                      <w:delText>-</w:delText>
                    </w:r>
                  </w:del>
                </w:p>
              </w:tc>
              <w:tc>
                <w:tcPr>
                  <w:tcW w:w="1315" w:type="pct"/>
                </w:tcPr>
                <w:p w14:paraId="1656BDD6" w14:textId="23B46527" w:rsidR="00C850ED" w:rsidDel="0061185A" w:rsidRDefault="00C850ED" w:rsidP="00C850ED">
                  <w:pPr>
                    <w:jc w:val="center"/>
                    <w:rPr>
                      <w:del w:id="2487" w:author="Mutali Nepfumbada" w:date="2022-09-28T22:44:00Z"/>
                      <w:lang w:eastAsia="en-US"/>
                    </w:rPr>
                  </w:pPr>
                  <w:del w:id="2488" w:author="Mutali Nepfumbada" w:date="2022-09-28T22:44:00Z">
                    <w:r w:rsidRPr="00DC299E" w:rsidDel="0061185A">
                      <w:delText>-</w:delText>
                    </w:r>
                  </w:del>
                </w:p>
              </w:tc>
            </w:tr>
            <w:tr w:rsidR="00C850ED" w:rsidDel="0061185A" w14:paraId="2528E38A" w14:textId="1C0A57FE" w:rsidTr="00313635">
              <w:trPr>
                <w:trHeight w:val="108"/>
                <w:del w:id="2489" w:author="Mutali Nepfumbada" w:date="2022-09-28T22:44:00Z"/>
              </w:trPr>
              <w:tc>
                <w:tcPr>
                  <w:tcW w:w="1317" w:type="pct"/>
                </w:tcPr>
                <w:p w14:paraId="39DD821D" w14:textId="79DD0A7B" w:rsidR="00C850ED" w:rsidDel="0061185A" w:rsidRDefault="00C850ED" w:rsidP="00C850ED">
                  <w:pPr>
                    <w:rPr>
                      <w:del w:id="2490" w:author="Mutali Nepfumbada" w:date="2022-09-28T22:44:00Z"/>
                      <w:lang w:eastAsia="en-US"/>
                    </w:rPr>
                  </w:pPr>
                  <w:del w:id="2491" w:author="Mutali Nepfumbada" w:date="2022-09-28T22:44:00Z">
                    <w:r w:rsidRPr="00DC29B7" w:rsidDel="0061185A">
                      <w:rPr>
                        <w:bCs/>
                        <w:lang w:val="en-US"/>
                      </w:rPr>
                      <w:delText>Mar 22</w:delText>
                    </w:r>
                  </w:del>
                </w:p>
              </w:tc>
              <w:tc>
                <w:tcPr>
                  <w:tcW w:w="1110" w:type="pct"/>
                </w:tcPr>
                <w:p w14:paraId="01D5736C" w14:textId="71C349E7" w:rsidR="00C850ED" w:rsidDel="0061185A" w:rsidRDefault="00C850ED" w:rsidP="00C850ED">
                  <w:pPr>
                    <w:jc w:val="center"/>
                    <w:rPr>
                      <w:del w:id="2492" w:author="Mutali Nepfumbada" w:date="2022-09-28T22:44:00Z"/>
                      <w:lang w:eastAsia="en-US"/>
                    </w:rPr>
                  </w:pPr>
                  <w:del w:id="2493" w:author="Mutali Nepfumbada" w:date="2022-09-28T22:44:00Z">
                    <w:r w:rsidRPr="00DC299E" w:rsidDel="0061185A">
                      <w:delText>-</w:delText>
                    </w:r>
                  </w:del>
                </w:p>
              </w:tc>
              <w:tc>
                <w:tcPr>
                  <w:tcW w:w="1258" w:type="pct"/>
                </w:tcPr>
                <w:p w14:paraId="74B9A463" w14:textId="01FFDA1D" w:rsidR="00C850ED" w:rsidDel="0061185A" w:rsidRDefault="00C850ED" w:rsidP="00C850ED">
                  <w:pPr>
                    <w:jc w:val="center"/>
                    <w:rPr>
                      <w:del w:id="2494" w:author="Mutali Nepfumbada" w:date="2022-09-28T22:44:00Z"/>
                      <w:lang w:eastAsia="en-US"/>
                    </w:rPr>
                  </w:pPr>
                  <w:del w:id="2495" w:author="Mutali Nepfumbada" w:date="2022-09-28T22:44:00Z">
                    <w:r w:rsidRPr="00DC299E" w:rsidDel="0061185A">
                      <w:delText>-</w:delText>
                    </w:r>
                  </w:del>
                </w:p>
              </w:tc>
              <w:tc>
                <w:tcPr>
                  <w:tcW w:w="1315" w:type="pct"/>
                </w:tcPr>
                <w:p w14:paraId="10E465FA" w14:textId="15D4B401" w:rsidR="00C850ED" w:rsidDel="0061185A" w:rsidRDefault="00C850ED" w:rsidP="00C850ED">
                  <w:pPr>
                    <w:jc w:val="center"/>
                    <w:rPr>
                      <w:del w:id="2496" w:author="Mutali Nepfumbada" w:date="2022-09-28T22:44:00Z"/>
                      <w:lang w:eastAsia="en-US"/>
                    </w:rPr>
                  </w:pPr>
                  <w:del w:id="2497" w:author="Mutali Nepfumbada" w:date="2022-09-28T22:44:00Z">
                    <w:r w:rsidRPr="00DC299E" w:rsidDel="0061185A">
                      <w:delText>-</w:delText>
                    </w:r>
                  </w:del>
                </w:p>
              </w:tc>
            </w:tr>
            <w:tr w:rsidR="00C3627C" w:rsidDel="0061185A" w14:paraId="3AD38A13" w14:textId="424B0098" w:rsidTr="00313635">
              <w:trPr>
                <w:trHeight w:val="108"/>
                <w:del w:id="2498" w:author="Mutali Nepfumbada" w:date="2022-09-28T22:44:00Z"/>
              </w:trPr>
              <w:tc>
                <w:tcPr>
                  <w:tcW w:w="1317" w:type="pct"/>
                </w:tcPr>
                <w:p w14:paraId="2CADF60F" w14:textId="15EE3187" w:rsidR="00C3627C" w:rsidDel="0061185A" w:rsidRDefault="00C3627C">
                  <w:pPr>
                    <w:rPr>
                      <w:del w:id="2499" w:author="Mutali Nepfumbada" w:date="2022-09-28T22:44:00Z"/>
                      <w:lang w:eastAsia="en-US"/>
                    </w:rPr>
                  </w:pPr>
                  <w:del w:id="2500" w:author="Mutali Nepfumbada" w:date="2022-09-28T22:44:00Z">
                    <w:r w:rsidRPr="00DC29B7" w:rsidDel="0061185A">
                      <w:rPr>
                        <w:bCs/>
                        <w:lang w:val="en-US"/>
                      </w:rPr>
                      <w:delText>Apr 22</w:delText>
                    </w:r>
                  </w:del>
                </w:p>
              </w:tc>
              <w:tc>
                <w:tcPr>
                  <w:tcW w:w="1110" w:type="pct"/>
                </w:tcPr>
                <w:p w14:paraId="28C55785" w14:textId="7B37E800" w:rsidR="00C3627C" w:rsidDel="0061185A" w:rsidRDefault="00C3627C">
                  <w:pPr>
                    <w:jc w:val="center"/>
                    <w:rPr>
                      <w:del w:id="2501" w:author="Mutali Nepfumbada" w:date="2022-09-28T22:44:00Z"/>
                      <w:lang w:eastAsia="en-US"/>
                    </w:rPr>
                  </w:pPr>
                  <w:del w:id="2502" w:author="Mutali Nepfumbada" w:date="2022-09-28T22:44:00Z">
                    <w:r w:rsidRPr="00DC29B7" w:rsidDel="0061185A">
                      <w:rPr>
                        <w:bCs/>
                        <w:lang w:val="en-US"/>
                      </w:rPr>
                      <w:delText>70</w:delText>
                    </w:r>
                  </w:del>
                </w:p>
              </w:tc>
              <w:tc>
                <w:tcPr>
                  <w:tcW w:w="1258" w:type="pct"/>
                </w:tcPr>
                <w:p w14:paraId="35BB5A64" w14:textId="7B0EB838" w:rsidR="00C3627C" w:rsidDel="0061185A" w:rsidRDefault="00C3627C">
                  <w:pPr>
                    <w:jc w:val="center"/>
                    <w:rPr>
                      <w:del w:id="2503" w:author="Mutali Nepfumbada" w:date="2022-09-28T22:44:00Z"/>
                      <w:lang w:eastAsia="en-US"/>
                    </w:rPr>
                  </w:pPr>
                  <w:del w:id="2504" w:author="Mutali Nepfumbada" w:date="2022-09-28T22:44:00Z">
                    <w:r w:rsidRPr="00DC29B7" w:rsidDel="0061185A">
                      <w:rPr>
                        <w:bCs/>
                        <w:lang w:val="en-US"/>
                      </w:rPr>
                      <w:delText>79</w:delText>
                    </w:r>
                  </w:del>
                </w:p>
              </w:tc>
              <w:tc>
                <w:tcPr>
                  <w:tcW w:w="1315" w:type="pct"/>
                </w:tcPr>
                <w:p w14:paraId="6F877655" w14:textId="6253C21F" w:rsidR="00C3627C" w:rsidRPr="009E17CC" w:rsidDel="0061185A" w:rsidRDefault="00C3627C">
                  <w:pPr>
                    <w:jc w:val="center"/>
                    <w:rPr>
                      <w:del w:id="2505" w:author="Mutali Nepfumbada" w:date="2022-09-28T22:44:00Z"/>
                      <w:color w:val="FF0000"/>
                      <w:lang w:eastAsia="en-US"/>
                    </w:rPr>
                  </w:pPr>
                  <w:del w:id="2506" w:author="Mutali Nepfumbada" w:date="2022-09-28T22:44:00Z">
                    <w:r w:rsidRPr="009E17CC" w:rsidDel="0061185A">
                      <w:rPr>
                        <w:bCs/>
                        <w:color w:val="FF0000"/>
                        <w:lang w:val="en-US"/>
                      </w:rPr>
                      <w:delText>-11.56</w:delText>
                    </w:r>
                  </w:del>
                </w:p>
              </w:tc>
            </w:tr>
            <w:tr w:rsidR="00C3627C" w:rsidDel="0061185A" w14:paraId="43BE9FAF" w14:textId="5261AFCD" w:rsidTr="00313635">
              <w:trPr>
                <w:trHeight w:val="108"/>
                <w:del w:id="2507" w:author="Mutali Nepfumbada" w:date="2022-09-28T22:44:00Z"/>
              </w:trPr>
              <w:tc>
                <w:tcPr>
                  <w:tcW w:w="1317" w:type="pct"/>
                </w:tcPr>
                <w:p w14:paraId="6064C3A8" w14:textId="2C81B15B" w:rsidR="00C3627C" w:rsidDel="0061185A" w:rsidRDefault="00C3627C">
                  <w:pPr>
                    <w:rPr>
                      <w:del w:id="2508" w:author="Mutali Nepfumbada" w:date="2022-09-28T22:44:00Z"/>
                      <w:lang w:eastAsia="en-US"/>
                    </w:rPr>
                  </w:pPr>
                  <w:del w:id="2509" w:author="Mutali Nepfumbada" w:date="2022-09-28T22:44:00Z">
                    <w:r w:rsidRPr="00DC29B7" w:rsidDel="0061185A">
                      <w:rPr>
                        <w:bCs/>
                        <w:lang w:val="en-US"/>
                      </w:rPr>
                      <w:delText>May 22</w:delText>
                    </w:r>
                  </w:del>
                </w:p>
              </w:tc>
              <w:tc>
                <w:tcPr>
                  <w:tcW w:w="1110" w:type="pct"/>
                </w:tcPr>
                <w:p w14:paraId="14B2EC2F" w14:textId="20D743D4" w:rsidR="00C3627C" w:rsidDel="0061185A" w:rsidRDefault="00C3627C">
                  <w:pPr>
                    <w:jc w:val="center"/>
                    <w:rPr>
                      <w:del w:id="2510" w:author="Mutali Nepfumbada" w:date="2022-09-28T22:44:00Z"/>
                      <w:lang w:eastAsia="en-US"/>
                    </w:rPr>
                  </w:pPr>
                  <w:del w:id="2511" w:author="Mutali Nepfumbada" w:date="2022-09-28T22:44:00Z">
                    <w:r w:rsidRPr="00DC29B7" w:rsidDel="0061185A">
                      <w:rPr>
                        <w:bCs/>
                        <w:lang w:val="en-US"/>
                      </w:rPr>
                      <w:delText>67</w:delText>
                    </w:r>
                  </w:del>
                </w:p>
              </w:tc>
              <w:tc>
                <w:tcPr>
                  <w:tcW w:w="1258" w:type="pct"/>
                </w:tcPr>
                <w:p w14:paraId="2F1B8CFC" w14:textId="46278B3B" w:rsidR="00C3627C" w:rsidDel="0061185A" w:rsidRDefault="00C3627C">
                  <w:pPr>
                    <w:jc w:val="center"/>
                    <w:rPr>
                      <w:del w:id="2512" w:author="Mutali Nepfumbada" w:date="2022-09-28T22:44:00Z"/>
                      <w:lang w:eastAsia="en-US"/>
                    </w:rPr>
                  </w:pPr>
                  <w:del w:id="2513" w:author="Mutali Nepfumbada" w:date="2022-09-28T22:44:00Z">
                    <w:r w:rsidRPr="00DC29B7" w:rsidDel="0061185A">
                      <w:rPr>
                        <w:bCs/>
                        <w:lang w:val="en-US"/>
                      </w:rPr>
                      <w:delText>79</w:delText>
                    </w:r>
                  </w:del>
                </w:p>
              </w:tc>
              <w:tc>
                <w:tcPr>
                  <w:tcW w:w="1315" w:type="pct"/>
                </w:tcPr>
                <w:p w14:paraId="4EFC6514" w14:textId="25B6016E" w:rsidR="00C3627C" w:rsidRPr="009E17CC" w:rsidDel="0061185A" w:rsidRDefault="00C3627C">
                  <w:pPr>
                    <w:jc w:val="center"/>
                    <w:rPr>
                      <w:del w:id="2514" w:author="Mutali Nepfumbada" w:date="2022-09-28T22:44:00Z"/>
                      <w:color w:val="FF0000"/>
                      <w:lang w:eastAsia="en-US"/>
                    </w:rPr>
                  </w:pPr>
                  <w:del w:id="2515" w:author="Mutali Nepfumbada" w:date="2022-09-28T22:44:00Z">
                    <w:r w:rsidRPr="009E17CC" w:rsidDel="0061185A">
                      <w:rPr>
                        <w:bCs/>
                        <w:color w:val="FF0000"/>
                        <w:lang w:val="en-US"/>
                      </w:rPr>
                      <w:delText>-14.79</w:delText>
                    </w:r>
                  </w:del>
                </w:p>
              </w:tc>
            </w:tr>
            <w:tr w:rsidR="00C3627C" w:rsidDel="0061185A" w14:paraId="3205615B" w14:textId="3D3367C2" w:rsidTr="00313635">
              <w:trPr>
                <w:trHeight w:val="108"/>
                <w:del w:id="2516" w:author="Mutali Nepfumbada" w:date="2022-09-28T22:44:00Z"/>
              </w:trPr>
              <w:tc>
                <w:tcPr>
                  <w:tcW w:w="1317" w:type="pct"/>
                </w:tcPr>
                <w:p w14:paraId="0300DA3D" w14:textId="527DBD34" w:rsidR="00C3627C" w:rsidDel="0061185A" w:rsidRDefault="00C3627C">
                  <w:pPr>
                    <w:rPr>
                      <w:del w:id="2517" w:author="Mutali Nepfumbada" w:date="2022-09-28T22:44:00Z"/>
                      <w:lang w:eastAsia="en-US"/>
                    </w:rPr>
                  </w:pPr>
                  <w:del w:id="2518" w:author="Mutali Nepfumbada" w:date="2022-09-28T22:44:00Z">
                    <w:r w:rsidRPr="00DC29B7" w:rsidDel="0061185A">
                      <w:rPr>
                        <w:bCs/>
                        <w:lang w:val="en-US"/>
                      </w:rPr>
                      <w:delText>Jun 22</w:delText>
                    </w:r>
                  </w:del>
                </w:p>
              </w:tc>
              <w:tc>
                <w:tcPr>
                  <w:tcW w:w="1110" w:type="pct"/>
                </w:tcPr>
                <w:p w14:paraId="52C10B95" w14:textId="20061C4E" w:rsidR="00C3627C" w:rsidDel="0061185A" w:rsidRDefault="00C3627C">
                  <w:pPr>
                    <w:jc w:val="center"/>
                    <w:rPr>
                      <w:del w:id="2519" w:author="Mutali Nepfumbada" w:date="2022-09-28T22:44:00Z"/>
                      <w:lang w:eastAsia="en-US"/>
                    </w:rPr>
                  </w:pPr>
                  <w:del w:id="2520" w:author="Mutali Nepfumbada" w:date="2022-09-28T22:44:00Z">
                    <w:r w:rsidRPr="00DC29B7" w:rsidDel="0061185A">
                      <w:rPr>
                        <w:bCs/>
                        <w:lang w:val="en-US"/>
                      </w:rPr>
                      <w:delText>62</w:delText>
                    </w:r>
                  </w:del>
                </w:p>
              </w:tc>
              <w:tc>
                <w:tcPr>
                  <w:tcW w:w="1258" w:type="pct"/>
                </w:tcPr>
                <w:p w14:paraId="52E64087" w14:textId="1DE70817" w:rsidR="00C3627C" w:rsidDel="0061185A" w:rsidRDefault="00C3627C">
                  <w:pPr>
                    <w:jc w:val="center"/>
                    <w:rPr>
                      <w:del w:id="2521" w:author="Mutali Nepfumbada" w:date="2022-09-28T22:44:00Z"/>
                      <w:lang w:eastAsia="en-US"/>
                    </w:rPr>
                  </w:pPr>
                  <w:del w:id="2522" w:author="Mutali Nepfumbada" w:date="2022-09-28T22:44:00Z">
                    <w:r w:rsidRPr="00DC29B7" w:rsidDel="0061185A">
                      <w:rPr>
                        <w:bCs/>
                        <w:lang w:val="en-US"/>
                      </w:rPr>
                      <w:delText>79</w:delText>
                    </w:r>
                  </w:del>
                </w:p>
              </w:tc>
              <w:tc>
                <w:tcPr>
                  <w:tcW w:w="1315" w:type="pct"/>
                </w:tcPr>
                <w:p w14:paraId="66464D03" w14:textId="5A1A4770" w:rsidR="00C3627C" w:rsidRPr="009E17CC" w:rsidDel="0061185A" w:rsidRDefault="00C3627C">
                  <w:pPr>
                    <w:jc w:val="center"/>
                    <w:rPr>
                      <w:del w:id="2523" w:author="Mutali Nepfumbada" w:date="2022-09-28T22:44:00Z"/>
                      <w:color w:val="FF0000"/>
                      <w:lang w:eastAsia="en-US"/>
                    </w:rPr>
                  </w:pPr>
                  <w:del w:id="2524" w:author="Mutali Nepfumbada" w:date="2022-09-28T22:44:00Z">
                    <w:r w:rsidRPr="009E17CC" w:rsidDel="0061185A">
                      <w:rPr>
                        <w:bCs/>
                        <w:color w:val="FF0000"/>
                        <w:lang w:val="en-US"/>
                      </w:rPr>
                      <w:delText>-21.43</w:delText>
                    </w:r>
                  </w:del>
                </w:p>
              </w:tc>
            </w:tr>
            <w:tr w:rsidR="00C3627C" w:rsidDel="0061185A" w14:paraId="0395E1EB" w14:textId="393376FD" w:rsidTr="00313635">
              <w:trPr>
                <w:trHeight w:val="108"/>
                <w:del w:id="2525" w:author="Mutali Nepfumbada" w:date="2022-09-28T22:44:00Z"/>
              </w:trPr>
              <w:tc>
                <w:tcPr>
                  <w:tcW w:w="1317" w:type="pct"/>
                </w:tcPr>
                <w:p w14:paraId="13749DCD" w14:textId="0A9D5D4B" w:rsidR="00C3627C" w:rsidDel="0061185A" w:rsidRDefault="00C3627C">
                  <w:pPr>
                    <w:rPr>
                      <w:del w:id="2526" w:author="Mutali Nepfumbada" w:date="2022-09-28T22:44:00Z"/>
                      <w:lang w:eastAsia="en-US"/>
                    </w:rPr>
                  </w:pPr>
                  <w:del w:id="2527" w:author="Mutali Nepfumbada" w:date="2022-09-28T22:44:00Z">
                    <w:r w:rsidRPr="00DC29B7" w:rsidDel="0061185A">
                      <w:rPr>
                        <w:bCs/>
                        <w:lang w:val="en-US"/>
                      </w:rPr>
                      <w:delText>Jul 22</w:delText>
                    </w:r>
                  </w:del>
                </w:p>
              </w:tc>
              <w:tc>
                <w:tcPr>
                  <w:tcW w:w="1110" w:type="pct"/>
                </w:tcPr>
                <w:p w14:paraId="7BD68EB8" w14:textId="6661437F" w:rsidR="00C3627C" w:rsidDel="0061185A" w:rsidRDefault="00C3627C">
                  <w:pPr>
                    <w:jc w:val="center"/>
                    <w:rPr>
                      <w:del w:id="2528" w:author="Mutali Nepfumbada" w:date="2022-09-28T22:44:00Z"/>
                      <w:lang w:eastAsia="en-US"/>
                    </w:rPr>
                  </w:pPr>
                  <w:del w:id="2529" w:author="Mutali Nepfumbada" w:date="2022-09-28T22:44:00Z">
                    <w:r w:rsidRPr="00DC29B7" w:rsidDel="0061185A">
                      <w:rPr>
                        <w:bCs/>
                        <w:lang w:val="en-US"/>
                      </w:rPr>
                      <w:delText>64</w:delText>
                    </w:r>
                  </w:del>
                </w:p>
              </w:tc>
              <w:tc>
                <w:tcPr>
                  <w:tcW w:w="1258" w:type="pct"/>
                </w:tcPr>
                <w:p w14:paraId="712E3375" w14:textId="64BB9E89" w:rsidR="00C3627C" w:rsidDel="0061185A" w:rsidRDefault="00C3627C">
                  <w:pPr>
                    <w:jc w:val="center"/>
                    <w:rPr>
                      <w:del w:id="2530" w:author="Mutali Nepfumbada" w:date="2022-09-28T22:44:00Z"/>
                      <w:lang w:eastAsia="en-US"/>
                    </w:rPr>
                  </w:pPr>
                  <w:del w:id="2531" w:author="Mutali Nepfumbada" w:date="2022-09-28T22:44:00Z">
                    <w:r w:rsidRPr="00DC29B7" w:rsidDel="0061185A">
                      <w:rPr>
                        <w:bCs/>
                        <w:lang w:val="en-US"/>
                      </w:rPr>
                      <w:delText>79</w:delText>
                    </w:r>
                  </w:del>
                </w:p>
              </w:tc>
              <w:tc>
                <w:tcPr>
                  <w:tcW w:w="1315" w:type="pct"/>
                </w:tcPr>
                <w:p w14:paraId="14791135" w14:textId="68CA6FE4" w:rsidR="00C3627C" w:rsidRPr="009E17CC" w:rsidDel="0061185A" w:rsidRDefault="00C3627C">
                  <w:pPr>
                    <w:jc w:val="center"/>
                    <w:rPr>
                      <w:del w:id="2532" w:author="Mutali Nepfumbada" w:date="2022-09-28T22:44:00Z"/>
                      <w:color w:val="FF0000"/>
                      <w:lang w:eastAsia="en-US"/>
                    </w:rPr>
                  </w:pPr>
                  <w:del w:id="2533" w:author="Mutali Nepfumbada" w:date="2022-09-28T22:44:00Z">
                    <w:r w:rsidRPr="009E17CC" w:rsidDel="0061185A">
                      <w:rPr>
                        <w:bCs/>
                        <w:color w:val="FF0000"/>
                        <w:lang w:val="en-US"/>
                      </w:rPr>
                      <w:delText>-19.59</w:delText>
                    </w:r>
                  </w:del>
                </w:p>
              </w:tc>
            </w:tr>
            <w:tr w:rsidR="00C3627C" w:rsidDel="0061185A" w14:paraId="5376E6EB" w14:textId="4D870FB5" w:rsidTr="00313635">
              <w:trPr>
                <w:trHeight w:val="108"/>
                <w:del w:id="2534" w:author="Mutali Nepfumbada" w:date="2022-09-28T22:44:00Z"/>
              </w:trPr>
              <w:tc>
                <w:tcPr>
                  <w:tcW w:w="1317" w:type="pct"/>
                </w:tcPr>
                <w:p w14:paraId="2808A8AC" w14:textId="756B876E" w:rsidR="00C3627C" w:rsidDel="0061185A" w:rsidRDefault="00C3627C">
                  <w:pPr>
                    <w:rPr>
                      <w:del w:id="2535" w:author="Mutali Nepfumbada" w:date="2022-09-28T22:44:00Z"/>
                      <w:lang w:eastAsia="en-US"/>
                    </w:rPr>
                  </w:pPr>
                  <w:del w:id="2536" w:author="Mutali Nepfumbada" w:date="2022-09-28T22:44:00Z">
                    <w:r w:rsidRPr="00DC29B7" w:rsidDel="0061185A">
                      <w:rPr>
                        <w:bCs/>
                        <w:lang w:val="en-US"/>
                      </w:rPr>
                      <w:delText>Aug 22</w:delText>
                    </w:r>
                  </w:del>
                </w:p>
              </w:tc>
              <w:tc>
                <w:tcPr>
                  <w:tcW w:w="1110" w:type="pct"/>
                </w:tcPr>
                <w:p w14:paraId="6F3BA014" w14:textId="210456B2" w:rsidR="00C3627C" w:rsidDel="0061185A" w:rsidRDefault="00C3627C">
                  <w:pPr>
                    <w:jc w:val="center"/>
                    <w:rPr>
                      <w:del w:id="2537" w:author="Mutali Nepfumbada" w:date="2022-09-28T22:44:00Z"/>
                      <w:lang w:eastAsia="en-US"/>
                    </w:rPr>
                  </w:pPr>
                  <w:del w:id="2538" w:author="Mutali Nepfumbada" w:date="2022-09-28T22:44:00Z">
                    <w:r w:rsidRPr="00DC29B7" w:rsidDel="0061185A">
                      <w:rPr>
                        <w:bCs/>
                        <w:lang w:val="en-US"/>
                      </w:rPr>
                      <w:delText>65</w:delText>
                    </w:r>
                  </w:del>
                </w:p>
              </w:tc>
              <w:tc>
                <w:tcPr>
                  <w:tcW w:w="1258" w:type="pct"/>
                </w:tcPr>
                <w:p w14:paraId="5D79180C" w14:textId="1D571C4B" w:rsidR="00C3627C" w:rsidDel="0061185A" w:rsidRDefault="00C3627C">
                  <w:pPr>
                    <w:jc w:val="center"/>
                    <w:rPr>
                      <w:del w:id="2539" w:author="Mutali Nepfumbada" w:date="2022-09-28T22:44:00Z"/>
                      <w:lang w:eastAsia="en-US"/>
                    </w:rPr>
                  </w:pPr>
                  <w:del w:id="2540" w:author="Mutali Nepfumbada" w:date="2022-09-28T22:44:00Z">
                    <w:r w:rsidRPr="00DC29B7" w:rsidDel="0061185A">
                      <w:rPr>
                        <w:bCs/>
                        <w:lang w:val="en-US"/>
                      </w:rPr>
                      <w:delText>79</w:delText>
                    </w:r>
                  </w:del>
                </w:p>
              </w:tc>
              <w:tc>
                <w:tcPr>
                  <w:tcW w:w="1315" w:type="pct"/>
                </w:tcPr>
                <w:p w14:paraId="099C7D13" w14:textId="3DB11533" w:rsidR="00C3627C" w:rsidRPr="009E17CC" w:rsidDel="0061185A" w:rsidRDefault="00C3627C">
                  <w:pPr>
                    <w:jc w:val="center"/>
                    <w:rPr>
                      <w:del w:id="2541" w:author="Mutali Nepfumbada" w:date="2022-09-28T22:44:00Z"/>
                      <w:color w:val="FF0000"/>
                      <w:lang w:eastAsia="en-US"/>
                    </w:rPr>
                  </w:pPr>
                  <w:del w:id="2542" w:author="Mutali Nepfumbada" w:date="2022-09-28T22:44:00Z">
                    <w:r w:rsidRPr="009E17CC" w:rsidDel="0061185A">
                      <w:rPr>
                        <w:bCs/>
                        <w:color w:val="FF0000"/>
                        <w:lang w:val="en-US"/>
                      </w:rPr>
                      <w:delText>-17.31</w:delText>
                    </w:r>
                  </w:del>
                </w:p>
              </w:tc>
            </w:tr>
          </w:tbl>
          <w:p w14:paraId="7577CA63" w14:textId="3E46DCD5" w:rsidR="00C3627C" w:rsidRPr="00953BC7" w:rsidDel="0061185A" w:rsidRDefault="00C3627C">
            <w:pPr>
              <w:rPr>
                <w:del w:id="2543" w:author="Mutali Nepfumbada" w:date="2022-09-28T22:45:00Z"/>
                <w:lang w:eastAsia="en-US"/>
              </w:rPr>
            </w:pPr>
          </w:p>
        </w:tc>
        <w:tc>
          <w:tcPr>
            <w:tcW w:w="2572" w:type="pct"/>
            <w:vAlign w:val="center"/>
          </w:tcPr>
          <w:p w14:paraId="0F9C2AD6" w14:textId="3F92A561" w:rsidR="00C3627C" w:rsidRPr="00953BC7" w:rsidDel="0061185A" w:rsidRDefault="00C3627C">
            <w:pPr>
              <w:jc w:val="center"/>
              <w:rPr>
                <w:del w:id="2544" w:author="Mutali Nepfumbada" w:date="2022-09-28T22:45:00Z"/>
                <w:lang w:eastAsia="en-US"/>
              </w:rPr>
            </w:pPr>
            <w:commentRangeStart w:id="2545"/>
            <w:del w:id="2546" w:author="Mutali Nepfumbada" w:date="2022-09-28T22:44:00Z">
              <w:r w:rsidDel="0061185A">
                <w:rPr>
                  <w:noProof/>
                </w:rPr>
                <w:drawing>
                  <wp:inline distT="0" distB="0" distL="0" distR="0" wp14:anchorId="4A949AA5" wp14:editId="41FD91E2">
                    <wp:extent cx="3600000" cy="1986670"/>
                    <wp:effectExtent l="0" t="0" r="0" b="0"/>
                    <wp:docPr id="1009" name="Picture 1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clinic Highveld Perfomance Ratio.jpg"/>
                            <pic:cNvPicPr/>
                          </pic:nvPicPr>
                          <pic:blipFill>
                            <a:blip r:embed="rId30"/>
                            <a:stretch>
                              <a:fillRect/>
                            </a:stretch>
                          </pic:blipFill>
                          <pic:spPr>
                            <a:xfrm>
                              <a:off x="0" y="0"/>
                              <a:ext cx="3600000" cy="1986670"/>
                            </a:xfrm>
                            <a:prstGeom prst="rect">
                              <a:avLst/>
                            </a:prstGeom>
                          </pic:spPr>
                        </pic:pic>
                      </a:graphicData>
                    </a:graphic>
                  </wp:inline>
                </w:drawing>
              </w:r>
              <w:commentRangeEnd w:id="2545"/>
              <w:r w:rsidR="00073A34" w:rsidDel="0061185A">
                <w:rPr>
                  <w:rStyle w:val="CommentReference"/>
                  <w:rFonts w:ascii="Verdana" w:hAnsi="Verdana"/>
                </w:rPr>
                <w:commentReference w:id="2545"/>
              </w:r>
            </w:del>
          </w:p>
        </w:tc>
      </w:tr>
      <w:tr w:rsidR="00C3627C" w:rsidRPr="00953BC7" w:rsidDel="0061185A" w14:paraId="350BA51E" w14:textId="43FFD338">
        <w:trPr>
          <w:trHeight w:val="107"/>
          <w:del w:id="2547" w:author="Mutali Nepfumbada" w:date="2022-09-28T22:45:00Z"/>
        </w:trPr>
        <w:tc>
          <w:tcPr>
            <w:tcW w:w="2428" w:type="pct"/>
            <w:vAlign w:val="center"/>
          </w:tcPr>
          <w:p w14:paraId="02863D66" w14:textId="206D9F72" w:rsidR="00C3627C" w:rsidRPr="00953BC7" w:rsidDel="0061185A" w:rsidRDefault="00C3627C">
            <w:pPr>
              <w:pStyle w:val="Caption"/>
              <w:rPr>
                <w:del w:id="2548" w:author="Mutali Nepfumbada" w:date="2022-09-28T22:45:00Z"/>
              </w:rPr>
            </w:pPr>
            <w:bookmarkStart w:id="2549" w:name="_Toc113817702"/>
            <w:bookmarkStart w:id="2550" w:name="_Toc115101838"/>
            <w:del w:id="2551" w:author="Mutali Nepfumbada" w:date="2022-09-28T22:45:00Z">
              <w:r w:rsidRPr="00974694" w:rsidDel="0061185A">
                <w:delText xml:space="preserve">Table </w:delText>
              </w:r>
              <w:r w:rsidR="00000000" w:rsidDel="0061185A">
                <w:fldChar w:fldCharType="begin"/>
              </w:r>
              <w:r w:rsidR="00000000" w:rsidDel="0061185A">
                <w:delInstrText xml:space="preserve"> STYLEREF 1 \s </w:delInstrText>
              </w:r>
              <w:r w:rsidR="00000000" w:rsidDel="0061185A">
                <w:fldChar w:fldCharType="separate"/>
              </w:r>
              <w:r w:rsidR="00B61424" w:rsidDel="0061185A">
                <w:rPr>
                  <w:noProof/>
                </w:rPr>
                <w:delText>4</w:delText>
              </w:r>
              <w:r w:rsidR="00000000" w:rsidDel="0061185A">
                <w:rPr>
                  <w:noProof/>
                </w:rPr>
                <w:fldChar w:fldCharType="end"/>
              </w:r>
              <w:r w:rsidR="00B61424" w:rsidDel="0061185A">
                <w:noBreakHyphen/>
              </w:r>
              <w:r w:rsidR="00000000" w:rsidDel="0061185A">
                <w:fldChar w:fldCharType="begin"/>
              </w:r>
              <w:r w:rsidR="00000000" w:rsidDel="0061185A">
                <w:delInstrText xml:space="preserve"> SEQ Table \* ARABIC \s 1 </w:delInstrText>
              </w:r>
              <w:r w:rsidR="00000000" w:rsidDel="0061185A">
                <w:fldChar w:fldCharType="separate"/>
              </w:r>
              <w:r w:rsidR="00B61424" w:rsidDel="0061185A">
                <w:rPr>
                  <w:noProof/>
                </w:rPr>
                <w:delText>5</w:delText>
              </w:r>
              <w:r w:rsidR="00000000" w:rsidDel="0061185A">
                <w:rPr>
                  <w:noProof/>
                </w:rPr>
                <w:fldChar w:fldCharType="end"/>
              </w:r>
              <w:r w:rsidRPr="00974694" w:rsidDel="0061185A">
                <w:delText xml:space="preserve">: </w:delText>
              </w:r>
              <w:r w:rsidDel="0061185A">
                <w:delText>Highveld</w:delText>
              </w:r>
              <w:r w:rsidRPr="00974694" w:rsidDel="0061185A">
                <w:delText xml:space="preserve"> PR </w:delText>
              </w:r>
              <w:r w:rsidDel="0061185A">
                <w:delText>and Forecast</w:delText>
              </w:r>
              <w:bookmarkEnd w:id="2549"/>
              <w:bookmarkEnd w:id="2550"/>
            </w:del>
          </w:p>
        </w:tc>
        <w:tc>
          <w:tcPr>
            <w:tcW w:w="2572" w:type="pct"/>
            <w:vAlign w:val="center"/>
          </w:tcPr>
          <w:p w14:paraId="72EE24EE" w14:textId="7E19EF57" w:rsidR="00C3627C" w:rsidRPr="00953BC7" w:rsidDel="0061185A" w:rsidRDefault="00C3627C">
            <w:pPr>
              <w:pStyle w:val="Caption"/>
              <w:rPr>
                <w:del w:id="2552" w:author="Mutali Nepfumbada" w:date="2022-09-28T22:45:00Z"/>
                <w:color w:val="666666"/>
                <w:sz w:val="24"/>
              </w:rPr>
            </w:pPr>
            <w:bookmarkStart w:id="2553" w:name="_Toc113817674"/>
            <w:bookmarkStart w:id="2554" w:name="_Toc115101866"/>
            <w:del w:id="2555" w:author="Mutali Nepfumbada" w:date="2022-09-28T22:45:00Z">
              <w:r w:rsidRPr="00974694" w:rsidDel="0061185A">
                <w:delText xml:space="preserve">Figure </w:delText>
              </w:r>
              <w:r w:rsidR="00000000" w:rsidDel="0061185A">
                <w:fldChar w:fldCharType="begin"/>
              </w:r>
              <w:r w:rsidR="00000000" w:rsidDel="0061185A">
                <w:delInstrText xml:space="preserve"> STYLEREF 1 \s </w:delInstrText>
              </w:r>
              <w:r w:rsidR="00000000" w:rsidDel="0061185A">
                <w:fldChar w:fldCharType="separate"/>
              </w:r>
              <w:r w:rsidR="009259F6" w:rsidDel="0061185A">
                <w:rPr>
                  <w:noProof/>
                </w:rPr>
                <w:delText>4</w:delText>
              </w:r>
              <w:r w:rsidR="00000000" w:rsidDel="0061185A">
                <w:rPr>
                  <w:noProof/>
                </w:rPr>
                <w:fldChar w:fldCharType="end"/>
              </w:r>
              <w:r w:rsidDel="0061185A">
                <w:noBreakHyphen/>
              </w:r>
              <w:r w:rsidR="00000000" w:rsidDel="0061185A">
                <w:fldChar w:fldCharType="begin"/>
              </w:r>
              <w:r w:rsidR="00000000" w:rsidDel="0061185A">
                <w:delInstrText xml:space="preserve"> SEQ Figure \* ARABIC \s 1 </w:delInstrText>
              </w:r>
              <w:r w:rsidR="00000000" w:rsidDel="0061185A">
                <w:fldChar w:fldCharType="separate"/>
              </w:r>
              <w:r w:rsidR="009259F6" w:rsidDel="0061185A">
                <w:rPr>
                  <w:noProof/>
                </w:rPr>
                <w:delText>4</w:delText>
              </w:r>
              <w:r w:rsidR="00000000" w:rsidDel="0061185A">
                <w:rPr>
                  <w:noProof/>
                </w:rPr>
                <w:fldChar w:fldCharType="end"/>
              </w:r>
              <w:r w:rsidRPr="00974694" w:rsidDel="0061185A">
                <w:delText xml:space="preserve">: </w:delText>
              </w:r>
              <w:r w:rsidDel="0061185A">
                <w:delText>Highveld</w:delText>
              </w:r>
              <w:r w:rsidRPr="00974694" w:rsidDel="0061185A">
                <w:delText xml:space="preserve"> PR Vs </w:delText>
              </w:r>
              <w:r w:rsidDel="0061185A">
                <w:delText>Forecast</w:delText>
              </w:r>
              <w:bookmarkEnd w:id="2553"/>
              <w:bookmarkEnd w:id="2554"/>
            </w:del>
          </w:p>
        </w:tc>
      </w:tr>
    </w:tbl>
    <w:p w14:paraId="1ACA349C" w14:textId="7C0DC0E9" w:rsidR="00C3627C" w:rsidRPr="00953BC7" w:rsidDel="0061185A" w:rsidRDefault="00C3627C" w:rsidP="00C3627C">
      <w:pPr>
        <w:rPr>
          <w:del w:id="2556" w:author="Mutali Nepfumbada" w:date="2022-09-28T22:45:00Z"/>
        </w:rPr>
      </w:pPr>
    </w:p>
    <w:p w14:paraId="5A510DCD" w14:textId="141A9366" w:rsidR="00C3627C" w:rsidRDefault="00C3627C" w:rsidP="00C3627C">
      <w:pPr>
        <w:jc w:val="both"/>
        <w:rPr>
          <w:ins w:id="2557" w:author="Thulani Ndaba" w:date="2022-09-20T17:18:00Z"/>
          <w:del w:id="2558" w:author="Chanda Nxumalo" w:date="2022-09-28T07:18:00Z"/>
        </w:rPr>
      </w:pPr>
      <w:commentRangeStart w:id="2559"/>
      <w:commentRangeStart w:id="2560"/>
      <w:del w:id="2561" w:author="Chanda Nxumalo" w:date="2022-09-28T07:18:00Z">
        <w:r w:rsidRPr="004865CB">
          <w:delText>Harmattan notes that the plant's performance was below the expected forecast, with a maximum deviation of -21.43</w:delText>
        </w:r>
        <w:r w:rsidR="00E91A2C">
          <w:delText xml:space="preserve"> </w:delText>
        </w:r>
        <w:r w:rsidRPr="004865CB">
          <w:delText>% in July</w:delText>
        </w:r>
        <w:r w:rsidR="00E91A2C">
          <w:delText xml:space="preserve"> 2022</w:delText>
        </w:r>
        <w:r w:rsidRPr="004865CB">
          <w:delText xml:space="preserve"> and a minimum deviation of -11.56</w:delText>
        </w:r>
        <w:r w:rsidR="00E91A2C">
          <w:delText xml:space="preserve"> </w:delText>
        </w:r>
        <w:r w:rsidRPr="004865CB">
          <w:delText>% in April</w:delText>
        </w:r>
        <w:r w:rsidR="00E91A2C">
          <w:delText xml:space="preserve"> 2022</w:delText>
        </w:r>
        <w:r w:rsidRPr="004865CB">
          <w:delText xml:space="preserve">. </w:delText>
        </w:r>
      </w:del>
    </w:p>
    <w:p w14:paraId="728B5619" w14:textId="5A957D3B" w:rsidR="00C3627C" w:rsidRDefault="00C3627C" w:rsidP="00C3627C">
      <w:pPr>
        <w:jc w:val="both"/>
        <w:rPr>
          <w:ins w:id="2562" w:author="Thulani Ndaba" w:date="2022-09-20T17:18:00Z"/>
          <w:del w:id="2563" w:author="Chanda Nxumalo" w:date="2022-09-28T07:18:00Z"/>
        </w:rPr>
      </w:pPr>
    </w:p>
    <w:p w14:paraId="6672FB1C" w14:textId="1EECE0CA" w:rsidR="00C3627C" w:rsidRDefault="00C3627C" w:rsidP="00C3627C">
      <w:pPr>
        <w:jc w:val="both"/>
      </w:pPr>
      <w:del w:id="2564" w:author="Chanda Nxumalo" w:date="2022-09-28T07:20:00Z">
        <w:r w:rsidRPr="004865CB">
          <w:delText xml:space="preserve">Harmattan notes that the power plant's performance has not improved since COD until today. </w:delText>
        </w:r>
      </w:del>
      <w:r w:rsidRPr="004865CB">
        <w:t xml:space="preserve">The </w:t>
      </w:r>
      <w:r>
        <w:t>Operator</w:t>
      </w:r>
      <w:r w:rsidRPr="004865CB">
        <w:t xml:space="preserve"> has stated that the </w:t>
      </w:r>
      <w:ins w:id="2565" w:author="Chanda Nxumalo" w:date="2022-09-28T07:20:00Z">
        <w:r w:rsidR="00AE7BE3">
          <w:t>under</w:t>
        </w:r>
      </w:ins>
      <w:del w:id="2566" w:author="Chanda Nxumalo" w:date="2022-09-28T07:20:00Z">
        <w:r w:rsidRPr="004865CB">
          <w:delText xml:space="preserve">inadequate </w:delText>
        </w:r>
      </w:del>
      <w:r w:rsidRPr="004865CB">
        <w:t>performance of the power plant is due to the bad weather conditions, which have resulted in lower irradiation than expected, as well as load shedding, which leads to production losses because the inverter cannot be put into operation for safety reasons.</w:t>
      </w:r>
      <w:commentRangeEnd w:id="2559"/>
      <w:r w:rsidR="00AE7BE3">
        <w:rPr>
          <w:rStyle w:val="CommentReference"/>
          <w:rFonts w:ascii="Verdana" w:hAnsi="Verdana"/>
        </w:rPr>
        <w:commentReference w:id="2559"/>
      </w:r>
      <w:commentRangeEnd w:id="2560"/>
      <w:r w:rsidR="00AE7BE3">
        <w:rPr>
          <w:rStyle w:val="CommentReference"/>
          <w:rFonts w:ascii="Verdana" w:hAnsi="Verdana"/>
        </w:rPr>
        <w:commentReference w:id="2560"/>
      </w:r>
    </w:p>
    <w:p w14:paraId="076A0D97" w14:textId="77777777" w:rsidR="009536CB" w:rsidRDefault="00C3627C" w:rsidP="009536CB">
      <w:pPr>
        <w:pStyle w:val="Heading2"/>
        <w:rPr>
          <w:ins w:id="2567" w:author="Chanda Nxumalo" w:date="2022-09-28T07:04:00Z"/>
        </w:rPr>
      </w:pPr>
      <w:r>
        <w:br w:type="page"/>
      </w:r>
      <w:ins w:id="2568" w:author="Chanda Nxumalo" w:date="2022-09-28T07:04:00Z">
        <w:r w:rsidR="009536CB" w:rsidRPr="00856B78">
          <w:t xml:space="preserve">Production </w:t>
        </w:r>
        <w:r w:rsidR="009536CB">
          <w:t>v</w:t>
        </w:r>
        <w:r w:rsidR="009536CB" w:rsidRPr="00856B78">
          <w:t xml:space="preserve">s </w:t>
        </w:r>
        <w:r w:rsidR="009536CB" w:rsidRPr="00DD144D">
          <w:t>Forecast</w:t>
        </w:r>
        <w:r w:rsidR="009536CB" w:rsidRPr="00856B78">
          <w:t xml:space="preserve"> </w:t>
        </w:r>
      </w:ins>
    </w:p>
    <w:p w14:paraId="0A9800E6" w14:textId="77777777" w:rsidR="009536CB" w:rsidRPr="00BB564D" w:rsidRDefault="009536CB" w:rsidP="009536CB">
      <w:pPr>
        <w:rPr>
          <w:ins w:id="2569" w:author="Chanda Nxumalo" w:date="2022-09-28T07:04:00Z"/>
        </w:rPr>
      </w:pPr>
    </w:p>
    <w:p w14:paraId="04671D06" w14:textId="77777777" w:rsidR="009536CB" w:rsidRDefault="009536CB" w:rsidP="009536CB">
      <w:pPr>
        <w:jc w:val="both"/>
        <w:rPr>
          <w:ins w:id="2570" w:author="Chanda Nxumalo" w:date="2022-09-28T07:04:00Z"/>
        </w:rPr>
      </w:pPr>
      <w:ins w:id="2571" w:author="Chanda Nxumalo" w:date="2022-09-28T07:04:00Z">
        <w:r>
          <w:t>Total production since COD is 119,827.04 kWh which is a -26.21 % deviation from the P50 forecast and -</w:t>
        </w:r>
        <w:r w:rsidRPr="0070326E">
          <w:t>27.07</w:t>
        </w:r>
        <w:r>
          <w:t xml:space="preserve">% from the weather-adjusted forecast. </w:t>
        </w:r>
      </w:ins>
    </w:p>
    <w:p w14:paraId="02D11BC4" w14:textId="77777777" w:rsidR="009536CB" w:rsidRDefault="009536CB" w:rsidP="009536CB">
      <w:pPr>
        <w:jc w:val="both"/>
        <w:rPr>
          <w:ins w:id="2572" w:author="Chanda Nxumalo" w:date="2022-09-28T07:04:00Z"/>
        </w:rPr>
      </w:pPr>
    </w:p>
    <w:p w14:paraId="2B22E49A" w14:textId="361F281C" w:rsidR="009536CB" w:rsidRDefault="009536CB" w:rsidP="009536CB">
      <w:pPr>
        <w:jc w:val="both"/>
        <w:rPr>
          <w:ins w:id="2573" w:author="Mutali Nepfumbada" w:date="2022-09-28T22:47:00Z"/>
          <w:lang w:eastAsia="en-US"/>
        </w:rPr>
      </w:pPr>
      <w:ins w:id="2574" w:author="Chanda Nxumalo" w:date="2022-09-28T07:04:00Z">
        <w:r>
          <w:rPr>
            <w:lang w:eastAsia="en-US"/>
          </w:rPr>
          <w:t>Table 4-2</w:t>
        </w:r>
        <w:r w:rsidRPr="007179B2">
          <w:rPr>
            <w:lang w:eastAsia="en-US"/>
          </w:rPr>
          <w:t xml:space="preserve"> describe</w:t>
        </w:r>
        <w:r>
          <w:rPr>
            <w:lang w:eastAsia="en-US"/>
          </w:rPr>
          <w:t>s</w:t>
        </w:r>
        <w:r w:rsidRPr="007179B2">
          <w:rPr>
            <w:lang w:eastAsia="en-US"/>
          </w:rPr>
          <w:t xml:space="preserve"> the production of the plant </w:t>
        </w:r>
        <w:proofErr w:type="gramStart"/>
        <w:r>
          <w:rPr>
            <w:lang w:eastAsia="en-US"/>
          </w:rPr>
          <w:t>on a monthly basis</w:t>
        </w:r>
        <w:proofErr w:type="gramEnd"/>
        <w:r>
          <w:rPr>
            <w:lang w:eastAsia="en-US"/>
          </w:rPr>
          <w:t xml:space="preserve"> from 30 March 2022 COD </w:t>
        </w:r>
        <w:r w:rsidRPr="007179B2">
          <w:rPr>
            <w:lang w:eastAsia="en-US"/>
          </w:rPr>
          <w:t>compared to the P50 Helioscope forecast and the weather-adjusted forecast.</w:t>
        </w:r>
        <w:r>
          <w:rPr>
            <w:lang w:eastAsia="en-US"/>
          </w:rPr>
          <w:t xml:space="preserve"> </w:t>
        </w:r>
        <w:commentRangeStart w:id="2575"/>
        <w:del w:id="2576" w:author="Mutali Nepfumbada" w:date="2022-09-28T07:53:00Z">
          <w:r w:rsidDel="00F778A5">
            <w:rPr>
              <w:lang w:eastAsia="en-US"/>
            </w:rPr>
            <w:delText xml:space="preserve">We note that due to the plant </w:delText>
          </w:r>
          <w:commentRangeEnd w:id="2575"/>
          <w:r w:rsidDel="00F778A5">
            <w:rPr>
              <w:rStyle w:val="CommentReference"/>
              <w:rFonts w:ascii="Verdana" w:hAnsi="Verdana"/>
            </w:rPr>
            <w:commentReference w:id="2575"/>
          </w:r>
        </w:del>
      </w:ins>
    </w:p>
    <w:p w14:paraId="64529967" w14:textId="6266BA8B" w:rsidR="00F5760E" w:rsidRDefault="00F5760E" w:rsidP="009536CB">
      <w:pPr>
        <w:jc w:val="both"/>
        <w:rPr>
          <w:ins w:id="2577" w:author="Mutali Nepfumbada" w:date="2022-09-28T22:47:00Z"/>
          <w:lang w:eastAsia="en-US"/>
        </w:rPr>
      </w:pPr>
    </w:p>
    <w:tbl>
      <w:tblPr>
        <w:tblStyle w:val="TableGridLight"/>
        <w:tblW w:w="0" w:type="auto"/>
        <w:jc w:val="center"/>
        <w:tblLook w:val="04A0" w:firstRow="1" w:lastRow="0" w:firstColumn="1" w:lastColumn="0" w:noHBand="0" w:noVBand="1"/>
      </w:tblPr>
      <w:tblGrid>
        <w:gridCol w:w="1302"/>
        <w:gridCol w:w="1646"/>
        <w:gridCol w:w="1530"/>
        <w:gridCol w:w="1542"/>
        <w:gridCol w:w="1519"/>
        <w:gridCol w:w="1784"/>
      </w:tblGrid>
      <w:tr w:rsidR="00F5760E" w:rsidRPr="00DC29B7" w14:paraId="64979543" w14:textId="77777777" w:rsidTr="00201D25">
        <w:trPr>
          <w:trHeight w:val="86"/>
          <w:jc w:val="center"/>
          <w:ins w:id="2578" w:author="Mutali Nepfumbada" w:date="2022-09-28T22:47:00Z"/>
        </w:trPr>
        <w:tc>
          <w:tcPr>
            <w:tcW w:w="1302" w:type="dxa"/>
            <w:shd w:val="clear" w:color="auto" w:fill="5F0505"/>
            <w:noWrap/>
          </w:tcPr>
          <w:p w14:paraId="647C0322" w14:textId="77777777" w:rsidR="00F5760E" w:rsidRPr="00FA3295" w:rsidRDefault="00F5760E" w:rsidP="00201D25">
            <w:pPr>
              <w:rPr>
                <w:ins w:id="2579" w:author="Mutali Nepfumbada" w:date="2022-09-28T22:47:00Z"/>
                <w:b/>
                <w:bCs/>
              </w:rPr>
            </w:pPr>
            <w:ins w:id="2580" w:author="Mutali Nepfumbada" w:date="2022-09-28T22:47:00Z">
              <w:r>
                <w:rPr>
                  <w:b/>
                  <w:bCs/>
                </w:rPr>
                <w:t>Month</w:t>
              </w:r>
            </w:ins>
          </w:p>
        </w:tc>
        <w:tc>
          <w:tcPr>
            <w:tcW w:w="4718" w:type="dxa"/>
            <w:gridSpan w:val="3"/>
            <w:shd w:val="clear" w:color="auto" w:fill="5F0505"/>
          </w:tcPr>
          <w:p w14:paraId="04911C4D" w14:textId="77777777" w:rsidR="00F5760E" w:rsidRPr="00FA3295" w:rsidRDefault="00F5760E" w:rsidP="00201D25">
            <w:pPr>
              <w:jc w:val="center"/>
              <w:rPr>
                <w:ins w:id="2581" w:author="Mutali Nepfumbada" w:date="2022-09-28T22:47:00Z"/>
                <w:b/>
                <w:bCs/>
              </w:rPr>
            </w:pPr>
            <w:ins w:id="2582" w:author="Mutali Nepfumbada" w:date="2022-09-28T22:47:00Z">
              <w:r w:rsidRPr="00FA3295">
                <w:rPr>
                  <w:b/>
                  <w:bCs/>
                </w:rPr>
                <w:t xml:space="preserve">Production </w:t>
              </w:r>
              <w:r>
                <w:rPr>
                  <w:b/>
                  <w:bCs/>
                </w:rPr>
                <w:t>(</w:t>
              </w:r>
              <w:r w:rsidRPr="00FA3295">
                <w:rPr>
                  <w:b/>
                  <w:bCs/>
                </w:rPr>
                <w:t>kWh</w:t>
              </w:r>
              <w:r>
                <w:rPr>
                  <w:b/>
                  <w:bCs/>
                </w:rPr>
                <w:t>)</w:t>
              </w:r>
            </w:ins>
          </w:p>
        </w:tc>
        <w:tc>
          <w:tcPr>
            <w:tcW w:w="1519" w:type="dxa"/>
            <w:vMerge w:val="restart"/>
            <w:shd w:val="clear" w:color="auto" w:fill="5F0505"/>
          </w:tcPr>
          <w:p w14:paraId="4DF76D7E" w14:textId="77777777" w:rsidR="00F5760E" w:rsidRPr="00FA3295" w:rsidRDefault="00F5760E" w:rsidP="00201D25">
            <w:pPr>
              <w:jc w:val="center"/>
              <w:rPr>
                <w:ins w:id="2583" w:author="Mutali Nepfumbada" w:date="2022-09-28T22:47:00Z"/>
                <w:b/>
                <w:bCs/>
              </w:rPr>
            </w:pPr>
          </w:p>
        </w:tc>
        <w:tc>
          <w:tcPr>
            <w:tcW w:w="1784" w:type="dxa"/>
            <w:vMerge w:val="restart"/>
            <w:shd w:val="clear" w:color="auto" w:fill="5F0505"/>
          </w:tcPr>
          <w:p w14:paraId="28306B78" w14:textId="77777777" w:rsidR="00F5760E" w:rsidRPr="00FA3295" w:rsidRDefault="00F5760E" w:rsidP="00201D25">
            <w:pPr>
              <w:jc w:val="center"/>
              <w:rPr>
                <w:ins w:id="2584" w:author="Mutali Nepfumbada" w:date="2022-09-28T22:47:00Z"/>
                <w:b/>
                <w:bCs/>
              </w:rPr>
            </w:pPr>
            <w:ins w:id="2585" w:author="Mutali Nepfumbada" w:date="2022-09-28T22:47:00Z">
              <w:r w:rsidRPr="0025667A">
                <w:rPr>
                  <w:b/>
                  <w:bCs/>
                </w:rPr>
                <w:t>Actual vs Weather Adjusted Forecast (%)</w:t>
              </w:r>
            </w:ins>
          </w:p>
        </w:tc>
      </w:tr>
      <w:tr w:rsidR="00F5760E" w:rsidRPr="00DC29B7" w14:paraId="70173B7F" w14:textId="77777777" w:rsidTr="00201D25">
        <w:trPr>
          <w:trHeight w:val="86"/>
          <w:jc w:val="center"/>
          <w:ins w:id="2586" w:author="Mutali Nepfumbada" w:date="2022-09-28T22:47:00Z"/>
        </w:trPr>
        <w:tc>
          <w:tcPr>
            <w:tcW w:w="1302" w:type="dxa"/>
            <w:shd w:val="clear" w:color="auto" w:fill="5F0505"/>
            <w:noWrap/>
          </w:tcPr>
          <w:p w14:paraId="26460DCC" w14:textId="77777777" w:rsidR="00F5760E" w:rsidRPr="00977093" w:rsidRDefault="00F5760E" w:rsidP="00201D25">
            <w:pPr>
              <w:rPr>
                <w:ins w:id="2587" w:author="Mutali Nepfumbada" w:date="2022-09-28T22:47:00Z"/>
                <w:b/>
                <w:lang w:val="en-US"/>
              </w:rPr>
            </w:pPr>
          </w:p>
        </w:tc>
        <w:tc>
          <w:tcPr>
            <w:tcW w:w="1646" w:type="dxa"/>
            <w:shd w:val="clear" w:color="auto" w:fill="5F0505"/>
            <w:noWrap/>
          </w:tcPr>
          <w:p w14:paraId="688C1882" w14:textId="77777777" w:rsidR="00F5760E" w:rsidRPr="00FA3295" w:rsidRDefault="00F5760E" w:rsidP="00201D25">
            <w:pPr>
              <w:jc w:val="center"/>
              <w:rPr>
                <w:ins w:id="2588" w:author="Mutali Nepfumbada" w:date="2022-09-28T22:47:00Z"/>
                <w:b/>
                <w:bCs/>
                <w:lang w:val="en-US"/>
              </w:rPr>
            </w:pPr>
            <w:ins w:id="2589" w:author="Mutali Nepfumbada" w:date="2022-09-28T22:47:00Z">
              <w:r>
                <w:rPr>
                  <w:b/>
                  <w:bCs/>
                  <w:lang w:val="en-US"/>
                </w:rPr>
                <w:t>Original Forecast</w:t>
              </w:r>
            </w:ins>
          </w:p>
        </w:tc>
        <w:tc>
          <w:tcPr>
            <w:tcW w:w="1530" w:type="dxa"/>
            <w:shd w:val="clear" w:color="auto" w:fill="5F0505"/>
            <w:noWrap/>
          </w:tcPr>
          <w:p w14:paraId="6195256A" w14:textId="77777777" w:rsidR="00F5760E" w:rsidRPr="00FA3295" w:rsidRDefault="00F5760E" w:rsidP="00201D25">
            <w:pPr>
              <w:jc w:val="center"/>
              <w:rPr>
                <w:ins w:id="2590" w:author="Mutali Nepfumbada" w:date="2022-09-28T22:47:00Z"/>
                <w:b/>
                <w:bCs/>
                <w:lang w:val="en-US"/>
              </w:rPr>
            </w:pPr>
            <w:commentRangeStart w:id="2591"/>
            <w:ins w:id="2592" w:author="Mutali Nepfumbada" w:date="2022-09-28T22:47:00Z">
              <w:r w:rsidRPr="00962DBE">
                <w:rPr>
                  <w:b/>
                  <w:bCs/>
                </w:rPr>
                <w:t>W</w:t>
              </w:r>
              <w:commentRangeEnd w:id="2591"/>
              <w:r>
                <w:rPr>
                  <w:rStyle w:val="CommentReference"/>
                  <w:rFonts w:ascii="Verdana" w:hAnsi="Verdana"/>
                </w:rPr>
                <w:commentReference w:id="2591"/>
              </w:r>
              <w:r>
                <w:rPr>
                  <w:b/>
                  <w:bCs/>
                </w:rPr>
                <w:t>eather Adjusted Forecast</w:t>
              </w:r>
            </w:ins>
          </w:p>
        </w:tc>
        <w:tc>
          <w:tcPr>
            <w:tcW w:w="1542" w:type="dxa"/>
            <w:shd w:val="clear" w:color="auto" w:fill="5F0505"/>
            <w:noWrap/>
          </w:tcPr>
          <w:p w14:paraId="31C94CD1" w14:textId="77777777" w:rsidR="00F5760E" w:rsidRPr="00FA3295" w:rsidRDefault="00F5760E" w:rsidP="00201D25">
            <w:pPr>
              <w:jc w:val="center"/>
              <w:rPr>
                <w:ins w:id="2593" w:author="Mutali Nepfumbada" w:date="2022-09-28T22:47:00Z"/>
                <w:b/>
                <w:bCs/>
                <w:lang w:val="en-US"/>
              </w:rPr>
            </w:pPr>
            <w:commentRangeStart w:id="2594"/>
            <w:ins w:id="2595" w:author="Mutali Nepfumbada" w:date="2022-09-28T22:47:00Z">
              <w:r w:rsidRPr="00962DBE">
                <w:rPr>
                  <w:b/>
                  <w:bCs/>
                  <w:lang w:val="en-US"/>
                </w:rPr>
                <w:t>A</w:t>
              </w:r>
              <w:commentRangeEnd w:id="2594"/>
              <w:r>
                <w:rPr>
                  <w:rStyle w:val="CommentReference"/>
                  <w:rFonts w:ascii="Verdana" w:hAnsi="Verdana"/>
                </w:rPr>
                <w:commentReference w:id="2594"/>
              </w:r>
              <w:r>
                <w:rPr>
                  <w:b/>
                  <w:bCs/>
                  <w:lang w:val="en-US"/>
                </w:rPr>
                <w:t>ctual Production</w:t>
              </w:r>
            </w:ins>
          </w:p>
        </w:tc>
        <w:tc>
          <w:tcPr>
            <w:tcW w:w="1519" w:type="dxa"/>
            <w:vMerge/>
            <w:shd w:val="clear" w:color="auto" w:fill="5F0505"/>
          </w:tcPr>
          <w:p w14:paraId="1294CAB1" w14:textId="77777777" w:rsidR="00F5760E" w:rsidRPr="00FA3295" w:rsidRDefault="00F5760E" w:rsidP="00201D25">
            <w:pPr>
              <w:jc w:val="center"/>
              <w:rPr>
                <w:ins w:id="2596" w:author="Mutali Nepfumbada" w:date="2022-09-28T22:47:00Z"/>
                <w:b/>
                <w:bCs/>
              </w:rPr>
            </w:pPr>
          </w:p>
        </w:tc>
        <w:tc>
          <w:tcPr>
            <w:tcW w:w="1784" w:type="dxa"/>
            <w:vMerge/>
            <w:shd w:val="clear" w:color="auto" w:fill="5F0505"/>
          </w:tcPr>
          <w:p w14:paraId="713096D4" w14:textId="77777777" w:rsidR="00F5760E" w:rsidRPr="00FA3295" w:rsidRDefault="00F5760E" w:rsidP="00201D25">
            <w:pPr>
              <w:jc w:val="center"/>
              <w:rPr>
                <w:ins w:id="2597" w:author="Mutali Nepfumbada" w:date="2022-09-28T22:47:00Z"/>
                <w:b/>
                <w:bCs/>
              </w:rPr>
            </w:pPr>
          </w:p>
        </w:tc>
      </w:tr>
      <w:tr w:rsidR="00F5760E" w:rsidRPr="00DC29B7" w14:paraId="652C112D" w14:textId="77777777" w:rsidTr="00201D25">
        <w:trPr>
          <w:trHeight w:val="212"/>
          <w:jc w:val="center"/>
          <w:ins w:id="2598" w:author="Mutali Nepfumbada" w:date="2022-09-28T22:47:00Z"/>
        </w:trPr>
        <w:tc>
          <w:tcPr>
            <w:tcW w:w="9323" w:type="dxa"/>
            <w:gridSpan w:val="6"/>
            <w:noWrap/>
          </w:tcPr>
          <w:p w14:paraId="46527A56" w14:textId="77777777" w:rsidR="00F5760E" w:rsidRPr="00DC29B7" w:rsidRDefault="00F5760E" w:rsidP="00201D25">
            <w:pPr>
              <w:tabs>
                <w:tab w:val="left" w:pos="2205"/>
              </w:tabs>
              <w:rPr>
                <w:ins w:id="2599" w:author="Mutali Nepfumbada" w:date="2022-09-28T22:47:00Z"/>
                <w:bCs/>
                <w:lang w:val="en-US"/>
              </w:rPr>
            </w:pPr>
            <w:ins w:id="2600" w:author="Mutali Nepfumbada" w:date="2022-09-28T22:47:00Z">
              <w:r w:rsidRPr="00DC29B7">
                <w:rPr>
                  <w:bCs/>
                  <w:lang w:val="en-US"/>
                </w:rPr>
                <w:tab/>
                <w:t xml:space="preserve">{%tr for item in </w:t>
              </w:r>
              <w:proofErr w:type="spellStart"/>
              <w:r>
                <w:rPr>
                  <w:bCs/>
                  <w:lang w:val="en-US"/>
                </w:rPr>
                <w:t>HIG</w:t>
              </w:r>
              <w:r w:rsidRPr="00DF6ABC">
                <w:rPr>
                  <w:bCs/>
                  <w:lang w:val="en-US"/>
                </w:rPr>
                <w:t>Ptable_contents</w:t>
              </w:r>
              <w:proofErr w:type="spellEnd"/>
              <w:r w:rsidRPr="00DC29B7">
                <w:rPr>
                  <w:bCs/>
                  <w:lang w:val="en-US"/>
                </w:rPr>
                <w:t>%}</w:t>
              </w:r>
            </w:ins>
          </w:p>
        </w:tc>
      </w:tr>
      <w:tr w:rsidR="00F5760E" w:rsidRPr="00DC29B7" w14:paraId="5FDE4745" w14:textId="77777777" w:rsidTr="00201D25">
        <w:trPr>
          <w:trHeight w:val="224"/>
          <w:jc w:val="center"/>
          <w:ins w:id="2601" w:author="Mutali Nepfumbada" w:date="2022-09-28T22:47:00Z"/>
        </w:trPr>
        <w:tc>
          <w:tcPr>
            <w:tcW w:w="1302" w:type="dxa"/>
            <w:noWrap/>
          </w:tcPr>
          <w:p w14:paraId="669BE6AD" w14:textId="77777777" w:rsidR="00F5760E" w:rsidRPr="00DC29B7" w:rsidRDefault="00F5760E" w:rsidP="00201D25">
            <w:pPr>
              <w:jc w:val="both"/>
              <w:rPr>
                <w:ins w:id="2602" w:author="Mutali Nepfumbada" w:date="2022-09-28T22:47:00Z"/>
                <w:bCs/>
                <w:lang w:val="en-US"/>
              </w:rPr>
            </w:pPr>
            <w:ins w:id="2603" w:author="Mutali Nepfumbada" w:date="2022-09-28T22:47:00Z">
              <w:r w:rsidRPr="00DC29B7">
                <w:rPr>
                  <w:bCs/>
                  <w:lang w:val="en-US"/>
                </w:rPr>
                <w:t>{{</w:t>
              </w:r>
              <w:proofErr w:type="spellStart"/>
              <w:proofErr w:type="gramStart"/>
              <w:r w:rsidRPr="00DC29B7">
                <w:rPr>
                  <w:bCs/>
                  <w:lang w:val="en-US"/>
                </w:rPr>
                <w:t>item.</w:t>
              </w:r>
              <w:r>
                <w:rPr>
                  <w:bCs/>
                  <w:lang w:val="en-US"/>
                </w:rPr>
                <w:t>Date</w:t>
              </w:r>
              <w:proofErr w:type="spellEnd"/>
              <w:proofErr w:type="gramEnd"/>
              <w:r w:rsidRPr="00DC29B7">
                <w:rPr>
                  <w:bCs/>
                  <w:lang w:val="en-US"/>
                </w:rPr>
                <w:t>}}</w:t>
              </w:r>
            </w:ins>
          </w:p>
        </w:tc>
        <w:tc>
          <w:tcPr>
            <w:tcW w:w="1646" w:type="dxa"/>
            <w:noWrap/>
          </w:tcPr>
          <w:p w14:paraId="05ED7A4E" w14:textId="77777777" w:rsidR="00F5760E" w:rsidRPr="00DC29B7" w:rsidRDefault="00F5760E" w:rsidP="00201D25">
            <w:pPr>
              <w:jc w:val="center"/>
              <w:rPr>
                <w:ins w:id="2604" w:author="Mutali Nepfumbada" w:date="2022-09-28T22:47:00Z"/>
                <w:bCs/>
                <w:lang w:val="en-US"/>
              </w:rPr>
            </w:pPr>
            <w:ins w:id="2605" w:author="Mutali Nepfumbada" w:date="2022-09-28T22:47:00Z">
              <w:r w:rsidRPr="00DC29B7">
                <w:rPr>
                  <w:bCs/>
                  <w:lang w:val="en-US"/>
                </w:rPr>
                <w:t>{{</w:t>
              </w:r>
              <w:proofErr w:type="spellStart"/>
              <w:proofErr w:type="gramStart"/>
              <w:r w:rsidRPr="00DC29B7">
                <w:rPr>
                  <w:bCs/>
                  <w:lang w:val="en-US"/>
                </w:rPr>
                <w:t>item.</w:t>
              </w:r>
              <w:r>
                <w:rPr>
                  <w:bCs/>
                  <w:lang w:val="en-US"/>
                </w:rPr>
                <w:t>HIGPF</w:t>
              </w:r>
              <w:proofErr w:type="spellEnd"/>
              <w:proofErr w:type="gramEnd"/>
              <w:r>
                <w:rPr>
                  <w:bCs/>
                  <w:lang w:val="en-US"/>
                </w:rPr>
                <w:t>}}</w:t>
              </w:r>
            </w:ins>
          </w:p>
        </w:tc>
        <w:tc>
          <w:tcPr>
            <w:tcW w:w="1530" w:type="dxa"/>
            <w:noWrap/>
          </w:tcPr>
          <w:p w14:paraId="0279B4B1" w14:textId="77777777" w:rsidR="00F5760E" w:rsidRPr="00DC29B7" w:rsidRDefault="00F5760E" w:rsidP="00201D25">
            <w:pPr>
              <w:jc w:val="center"/>
              <w:rPr>
                <w:ins w:id="2606" w:author="Mutali Nepfumbada" w:date="2022-09-28T22:47:00Z"/>
                <w:bCs/>
                <w:lang w:val="en-US"/>
              </w:rPr>
            </w:pPr>
            <w:ins w:id="2607" w:author="Mutali Nepfumbada" w:date="2022-09-28T22:47:00Z">
              <w:r>
                <w:rPr>
                  <w:bCs/>
                  <w:lang w:val="en-US"/>
                </w:rPr>
                <w:t>{{</w:t>
              </w:r>
              <w:proofErr w:type="spellStart"/>
              <w:proofErr w:type="gramStart"/>
              <w:r w:rsidRPr="00DC29B7">
                <w:rPr>
                  <w:bCs/>
                  <w:lang w:val="en-US"/>
                </w:rPr>
                <w:t>item.</w:t>
              </w:r>
              <w:r>
                <w:rPr>
                  <w:bCs/>
                  <w:lang w:val="en-US"/>
                </w:rPr>
                <w:t>HIGPW</w:t>
              </w:r>
              <w:proofErr w:type="spellEnd"/>
              <w:proofErr w:type="gramEnd"/>
              <w:r>
                <w:rPr>
                  <w:bCs/>
                  <w:lang w:val="en-US"/>
                </w:rPr>
                <w:t>}}</w:t>
              </w:r>
            </w:ins>
          </w:p>
        </w:tc>
        <w:tc>
          <w:tcPr>
            <w:tcW w:w="1542" w:type="dxa"/>
            <w:noWrap/>
          </w:tcPr>
          <w:p w14:paraId="1215A02D" w14:textId="77777777" w:rsidR="00F5760E" w:rsidRPr="00DC29B7" w:rsidRDefault="00F5760E" w:rsidP="00201D25">
            <w:pPr>
              <w:jc w:val="center"/>
              <w:rPr>
                <w:ins w:id="2608" w:author="Mutali Nepfumbada" w:date="2022-09-28T22:47:00Z"/>
                <w:bCs/>
                <w:lang w:val="en-US"/>
              </w:rPr>
            </w:pPr>
            <w:proofErr w:type="gramStart"/>
            <w:ins w:id="2609" w:author="Mutali Nepfumbada" w:date="2022-09-28T22:47:00Z">
              <w:r w:rsidRPr="00DC29B7">
                <w:rPr>
                  <w:bCs/>
                  <w:lang w:val="en-US"/>
                </w:rPr>
                <w:t xml:space="preserve">{{ </w:t>
              </w:r>
              <w:proofErr w:type="spellStart"/>
              <w:r w:rsidRPr="00DC29B7">
                <w:rPr>
                  <w:bCs/>
                  <w:lang w:val="en-US"/>
                </w:rPr>
                <w:t>item</w:t>
              </w:r>
              <w:proofErr w:type="gramEnd"/>
              <w:r>
                <w:rPr>
                  <w:bCs/>
                  <w:lang w:val="en-US"/>
                </w:rPr>
                <w:t>.HIGPA</w:t>
              </w:r>
              <w:proofErr w:type="spellEnd"/>
              <w:r w:rsidRPr="00DC29B7">
                <w:rPr>
                  <w:bCs/>
                  <w:lang w:val="en-US"/>
                </w:rPr>
                <w:t>}}</w:t>
              </w:r>
            </w:ins>
          </w:p>
        </w:tc>
        <w:tc>
          <w:tcPr>
            <w:tcW w:w="1519" w:type="dxa"/>
          </w:tcPr>
          <w:p w14:paraId="62AEA8D4" w14:textId="77777777" w:rsidR="00F5760E" w:rsidRPr="00DC29B7" w:rsidRDefault="00F5760E" w:rsidP="00201D25">
            <w:pPr>
              <w:jc w:val="center"/>
              <w:rPr>
                <w:ins w:id="2610" w:author="Mutali Nepfumbada" w:date="2022-09-28T22:47:00Z"/>
                <w:bCs/>
                <w:lang w:val="en-US"/>
              </w:rPr>
            </w:pPr>
            <w:ins w:id="2611" w:author="Mutali Nepfumbada" w:date="2022-09-28T22:47:00Z">
              <w:r w:rsidRPr="0025667A">
                <w:rPr>
                  <w:bCs/>
                  <w:lang w:val="en-US"/>
                </w:rPr>
                <w:t>{{</w:t>
              </w:r>
              <w:proofErr w:type="spellStart"/>
              <w:proofErr w:type="gramStart"/>
              <w:r w:rsidRPr="0025667A">
                <w:rPr>
                  <w:bCs/>
                  <w:lang w:val="en-US"/>
                </w:rPr>
                <w:t>item.</w:t>
              </w:r>
              <w:r>
                <w:rPr>
                  <w:bCs/>
                  <w:lang w:val="en-US"/>
                </w:rPr>
                <w:t>HIG</w:t>
              </w:r>
              <w:r w:rsidRPr="0025667A">
                <w:rPr>
                  <w:bCs/>
                  <w:lang w:val="en-US"/>
                </w:rPr>
                <w:t>PV</w:t>
              </w:r>
              <w:proofErr w:type="spellEnd"/>
              <w:proofErr w:type="gramEnd"/>
              <w:r w:rsidRPr="0025667A">
                <w:rPr>
                  <w:bCs/>
                  <w:lang w:val="en-US"/>
                </w:rPr>
                <w:t>}}</w:t>
              </w:r>
            </w:ins>
          </w:p>
        </w:tc>
        <w:tc>
          <w:tcPr>
            <w:tcW w:w="1784" w:type="dxa"/>
          </w:tcPr>
          <w:p w14:paraId="618FAC9F" w14:textId="77777777" w:rsidR="00F5760E" w:rsidRPr="00DC29B7" w:rsidRDefault="00F5760E" w:rsidP="00201D25">
            <w:pPr>
              <w:jc w:val="center"/>
              <w:rPr>
                <w:ins w:id="2612" w:author="Mutali Nepfumbada" w:date="2022-09-28T22:47:00Z"/>
                <w:bCs/>
                <w:lang w:val="en-US"/>
              </w:rPr>
            </w:pPr>
            <w:ins w:id="2613" w:author="Mutali Nepfumbada" w:date="2022-09-28T22:47:00Z">
              <w:r w:rsidRPr="00DC29B7">
                <w:rPr>
                  <w:bCs/>
                  <w:lang w:val="en-US"/>
                </w:rPr>
                <w:t>{{</w:t>
              </w:r>
              <w:proofErr w:type="spellStart"/>
              <w:proofErr w:type="gramStart"/>
              <w:r w:rsidRPr="00DC29B7">
                <w:rPr>
                  <w:bCs/>
                  <w:lang w:val="en-US"/>
                </w:rPr>
                <w:t>item.</w:t>
              </w:r>
              <w:r>
                <w:rPr>
                  <w:bCs/>
                  <w:lang w:val="en-US"/>
                </w:rPr>
                <w:t>HIGPWV</w:t>
              </w:r>
              <w:proofErr w:type="spellEnd"/>
              <w:proofErr w:type="gramEnd"/>
              <w:r w:rsidRPr="00DC29B7">
                <w:rPr>
                  <w:bCs/>
                  <w:lang w:val="en-US"/>
                </w:rPr>
                <w:t>}}</w:t>
              </w:r>
            </w:ins>
          </w:p>
        </w:tc>
      </w:tr>
      <w:tr w:rsidR="00F5760E" w:rsidRPr="00DC29B7" w14:paraId="40CBB57E" w14:textId="77777777" w:rsidTr="00201D25">
        <w:trPr>
          <w:trHeight w:val="224"/>
          <w:jc w:val="center"/>
          <w:ins w:id="2614" w:author="Mutali Nepfumbada" w:date="2022-09-28T22:47:00Z"/>
        </w:trPr>
        <w:tc>
          <w:tcPr>
            <w:tcW w:w="9323" w:type="dxa"/>
            <w:gridSpan w:val="6"/>
            <w:noWrap/>
          </w:tcPr>
          <w:p w14:paraId="6D611767" w14:textId="77777777" w:rsidR="00F5760E" w:rsidRPr="00DC29B7" w:rsidRDefault="00F5760E" w:rsidP="00201D25">
            <w:pPr>
              <w:jc w:val="center"/>
              <w:rPr>
                <w:ins w:id="2615" w:author="Mutali Nepfumbada" w:date="2022-09-28T22:47:00Z"/>
                <w:bCs/>
                <w:lang w:val="en-US"/>
              </w:rPr>
            </w:pPr>
            <w:ins w:id="2616" w:author="Mutali Nepfumbada" w:date="2022-09-28T22:47:00Z">
              <w:r w:rsidRPr="00975B88">
                <w:rPr>
                  <w:bCs/>
                  <w:lang w:val="en-US"/>
                </w:rPr>
                <w:t xml:space="preserve">{%tr </w:t>
              </w:r>
              <w:proofErr w:type="spellStart"/>
              <w:r w:rsidRPr="00975B88">
                <w:rPr>
                  <w:bCs/>
                  <w:lang w:val="en-US"/>
                </w:rPr>
                <w:t>endfor</w:t>
              </w:r>
              <w:proofErr w:type="spellEnd"/>
              <w:r w:rsidRPr="00975B88">
                <w:rPr>
                  <w:bCs/>
                  <w:lang w:val="en-US"/>
                </w:rPr>
                <w:t>%}</w:t>
              </w:r>
            </w:ins>
          </w:p>
        </w:tc>
      </w:tr>
      <w:tr w:rsidR="00F5760E" w:rsidRPr="00DC29B7" w14:paraId="23CB717E" w14:textId="77777777" w:rsidTr="00201D25">
        <w:trPr>
          <w:trHeight w:val="224"/>
          <w:jc w:val="center"/>
          <w:ins w:id="2617" w:author="Mutali Nepfumbada" w:date="2022-09-28T22:47:00Z"/>
        </w:trPr>
        <w:tc>
          <w:tcPr>
            <w:tcW w:w="1302" w:type="dxa"/>
            <w:noWrap/>
          </w:tcPr>
          <w:p w14:paraId="61FE6BFA" w14:textId="77777777" w:rsidR="00F5760E" w:rsidRPr="00971DE0" w:rsidRDefault="00F5760E" w:rsidP="00201D25">
            <w:pPr>
              <w:jc w:val="both"/>
              <w:rPr>
                <w:ins w:id="2618" w:author="Mutali Nepfumbada" w:date="2022-09-28T22:47:00Z"/>
                <w:b/>
                <w:lang w:val="en-US"/>
              </w:rPr>
            </w:pPr>
            <w:ins w:id="2619" w:author="Mutali Nepfumbada" w:date="2022-09-28T22:47:00Z">
              <w:r w:rsidRPr="00971DE0">
                <w:rPr>
                  <w:b/>
                  <w:lang w:val="en-US"/>
                </w:rPr>
                <w:t>Total</w:t>
              </w:r>
            </w:ins>
          </w:p>
        </w:tc>
        <w:tc>
          <w:tcPr>
            <w:tcW w:w="1646" w:type="dxa"/>
            <w:noWrap/>
          </w:tcPr>
          <w:p w14:paraId="7881416A" w14:textId="77777777" w:rsidR="00F5760E" w:rsidRPr="00971DE0" w:rsidRDefault="00F5760E" w:rsidP="00201D25">
            <w:pPr>
              <w:jc w:val="center"/>
              <w:rPr>
                <w:ins w:id="2620" w:author="Mutali Nepfumbada" w:date="2022-09-28T22:47:00Z"/>
                <w:b/>
                <w:lang w:val="en-US"/>
              </w:rPr>
            </w:pPr>
            <w:ins w:id="2621" w:author="Mutali Nepfumbada" w:date="2022-09-28T22:47:00Z">
              <w:r w:rsidRPr="00977093">
                <w:rPr>
                  <w:b/>
                  <w:lang w:val="en-US"/>
                </w:rPr>
                <w:t>{{</w:t>
              </w:r>
              <w:r>
                <w:rPr>
                  <w:b/>
                  <w:lang w:val="en-US"/>
                </w:rPr>
                <w:t>HIG</w:t>
              </w:r>
              <w:r w:rsidRPr="00977093">
                <w:rPr>
                  <w:b/>
                  <w:lang w:val="en-US"/>
                </w:rPr>
                <w:t>PFTOT}}</w:t>
              </w:r>
            </w:ins>
          </w:p>
        </w:tc>
        <w:tc>
          <w:tcPr>
            <w:tcW w:w="1530" w:type="dxa"/>
            <w:noWrap/>
          </w:tcPr>
          <w:p w14:paraId="11B7796B" w14:textId="77777777" w:rsidR="00F5760E" w:rsidRPr="00971DE0" w:rsidRDefault="00F5760E" w:rsidP="00201D25">
            <w:pPr>
              <w:jc w:val="center"/>
              <w:rPr>
                <w:ins w:id="2622" w:author="Mutali Nepfumbada" w:date="2022-09-28T22:47:00Z"/>
                <w:b/>
                <w:lang w:val="en-US"/>
              </w:rPr>
            </w:pPr>
            <w:ins w:id="2623" w:author="Mutali Nepfumbada" w:date="2022-09-28T22:47:00Z">
              <w:r>
                <w:rPr>
                  <w:b/>
                  <w:lang w:val="en-US"/>
                </w:rPr>
                <w:t>{{HIG</w:t>
              </w:r>
              <w:r w:rsidRPr="00971DE0">
                <w:rPr>
                  <w:b/>
                  <w:lang w:val="en-US"/>
                </w:rPr>
                <w:t>P</w:t>
              </w:r>
              <w:r>
                <w:rPr>
                  <w:b/>
                  <w:lang w:val="en-US"/>
                </w:rPr>
                <w:t>W</w:t>
              </w:r>
              <w:r w:rsidRPr="00971DE0">
                <w:rPr>
                  <w:b/>
                  <w:lang w:val="en-US"/>
                </w:rPr>
                <w:t>T</w:t>
              </w:r>
              <w:r>
                <w:rPr>
                  <w:b/>
                  <w:lang w:val="en-US"/>
                </w:rPr>
                <w:t>OT}}</w:t>
              </w:r>
            </w:ins>
          </w:p>
        </w:tc>
        <w:tc>
          <w:tcPr>
            <w:tcW w:w="1542" w:type="dxa"/>
            <w:noWrap/>
          </w:tcPr>
          <w:p w14:paraId="46B9C5BA" w14:textId="77777777" w:rsidR="00F5760E" w:rsidRPr="00971DE0" w:rsidRDefault="00F5760E" w:rsidP="00201D25">
            <w:pPr>
              <w:jc w:val="center"/>
              <w:rPr>
                <w:ins w:id="2624" w:author="Mutali Nepfumbada" w:date="2022-09-28T22:47:00Z"/>
                <w:b/>
                <w:lang w:val="en-US"/>
              </w:rPr>
            </w:pPr>
            <w:ins w:id="2625" w:author="Mutali Nepfumbada" w:date="2022-09-28T22:47:00Z">
              <w:r>
                <w:rPr>
                  <w:b/>
                  <w:lang w:val="en-US"/>
                </w:rPr>
                <w:t>{{HIG</w:t>
              </w:r>
              <w:r w:rsidRPr="00971DE0">
                <w:rPr>
                  <w:b/>
                  <w:lang w:val="en-US"/>
                </w:rPr>
                <w:t>PATOT</w:t>
              </w:r>
              <w:r>
                <w:rPr>
                  <w:b/>
                  <w:lang w:val="en-US"/>
                </w:rPr>
                <w:t>}}</w:t>
              </w:r>
            </w:ins>
          </w:p>
        </w:tc>
        <w:tc>
          <w:tcPr>
            <w:tcW w:w="1519" w:type="dxa"/>
          </w:tcPr>
          <w:p w14:paraId="5FE351D3" w14:textId="77777777" w:rsidR="00F5760E" w:rsidRPr="00971DE0" w:rsidRDefault="00F5760E" w:rsidP="00201D25">
            <w:pPr>
              <w:jc w:val="center"/>
              <w:rPr>
                <w:ins w:id="2626" w:author="Mutali Nepfumbada" w:date="2022-09-28T22:47:00Z"/>
                <w:b/>
                <w:lang w:val="en-US"/>
              </w:rPr>
            </w:pPr>
            <w:ins w:id="2627" w:author="Mutali Nepfumbada" w:date="2022-09-28T22:47:00Z">
              <w:r>
                <w:rPr>
                  <w:b/>
                  <w:lang w:val="en-US"/>
                </w:rPr>
                <w:t>{{HIG</w:t>
              </w:r>
              <w:r w:rsidRPr="00971DE0">
                <w:rPr>
                  <w:b/>
                  <w:lang w:val="en-US"/>
                </w:rPr>
                <w:t>P</w:t>
              </w:r>
              <w:r>
                <w:rPr>
                  <w:b/>
                  <w:lang w:val="en-US"/>
                </w:rPr>
                <w:t>V</w:t>
              </w:r>
              <w:r w:rsidRPr="00971DE0">
                <w:rPr>
                  <w:b/>
                  <w:lang w:val="en-US"/>
                </w:rPr>
                <w:t>T</w:t>
              </w:r>
              <w:r>
                <w:rPr>
                  <w:b/>
                  <w:lang w:val="en-US"/>
                </w:rPr>
                <w:t>OT}}</w:t>
              </w:r>
            </w:ins>
          </w:p>
        </w:tc>
        <w:tc>
          <w:tcPr>
            <w:tcW w:w="1784" w:type="dxa"/>
          </w:tcPr>
          <w:p w14:paraId="2EC70304" w14:textId="77777777" w:rsidR="00F5760E" w:rsidRPr="00971DE0" w:rsidRDefault="00F5760E" w:rsidP="00201D25">
            <w:pPr>
              <w:jc w:val="center"/>
              <w:rPr>
                <w:ins w:id="2628" w:author="Mutali Nepfumbada" w:date="2022-09-28T22:47:00Z"/>
                <w:b/>
                <w:lang w:val="en-US"/>
              </w:rPr>
            </w:pPr>
            <w:ins w:id="2629" w:author="Mutali Nepfumbada" w:date="2022-09-28T22:47:00Z">
              <w:r>
                <w:rPr>
                  <w:b/>
                  <w:lang w:val="en-US"/>
                </w:rPr>
                <w:t>{{HIG</w:t>
              </w:r>
              <w:r w:rsidRPr="00971DE0">
                <w:rPr>
                  <w:b/>
                  <w:lang w:val="en-US"/>
                </w:rPr>
                <w:t>P</w:t>
              </w:r>
              <w:r>
                <w:rPr>
                  <w:b/>
                  <w:lang w:val="en-US"/>
                </w:rPr>
                <w:t>WV</w:t>
              </w:r>
              <w:r w:rsidRPr="00971DE0">
                <w:rPr>
                  <w:b/>
                  <w:lang w:val="en-US"/>
                </w:rPr>
                <w:t>T</w:t>
              </w:r>
              <w:r>
                <w:rPr>
                  <w:b/>
                  <w:lang w:val="en-US"/>
                </w:rPr>
                <w:t>OT}}</w:t>
              </w:r>
            </w:ins>
          </w:p>
        </w:tc>
      </w:tr>
    </w:tbl>
    <w:p w14:paraId="6C849211" w14:textId="77777777" w:rsidR="00F5760E" w:rsidRDefault="00F5760E" w:rsidP="00F5760E">
      <w:pPr>
        <w:pStyle w:val="Caption"/>
        <w:rPr>
          <w:ins w:id="2630" w:author="Mutali Nepfumbada" w:date="2022-09-28T22:48:00Z"/>
        </w:rPr>
      </w:pPr>
      <w:bookmarkStart w:id="2631" w:name="_Toc115023700"/>
      <w:ins w:id="2632" w:author="Mutali Nepfumbada" w:date="2022-09-28T22:48:00Z">
        <w:r w:rsidRPr="00953BC7">
          <w:t xml:space="preserve">Table </w:t>
        </w:r>
        <w:r>
          <w:fldChar w:fldCharType="begin"/>
        </w:r>
        <w:r>
          <w:instrText xml:space="preserve"> STYLEREF 1 \s </w:instrText>
        </w:r>
        <w:r>
          <w:fldChar w:fldCharType="separate"/>
        </w:r>
        <w:r>
          <w:rPr>
            <w:noProof/>
          </w:rPr>
          <w:t>4</w:t>
        </w:r>
        <w:r>
          <w:rPr>
            <w:noProof/>
          </w:rPr>
          <w:fldChar w:fldCharType="end"/>
        </w:r>
        <w:r>
          <w:noBreakHyphen/>
        </w:r>
        <w:r>
          <w:fldChar w:fldCharType="begin"/>
        </w:r>
        <w:r>
          <w:instrText xml:space="preserve"> SEQ Table \* ARABIC \s 1 </w:instrText>
        </w:r>
        <w:r>
          <w:fldChar w:fldCharType="separate"/>
        </w:r>
        <w:r>
          <w:rPr>
            <w:noProof/>
          </w:rPr>
          <w:t>2</w:t>
        </w:r>
        <w:r>
          <w:rPr>
            <w:noProof/>
          </w:rPr>
          <w:fldChar w:fldCharType="end"/>
        </w:r>
        <w:r>
          <w:rPr>
            <w:noProof/>
          </w:rPr>
          <w:t xml:space="preserve">: </w:t>
        </w:r>
        <w:r w:rsidRPr="00977093">
          <w:rPr>
            <w:noProof/>
          </w:rPr>
          <w:t>Hermanus</w:t>
        </w:r>
        <w:r w:rsidRPr="00953BC7">
          <w:t xml:space="preserve"> Production </w:t>
        </w:r>
        <w:r>
          <w:t>and Forecast</w:t>
        </w:r>
        <w:bookmarkEnd w:id="2631"/>
      </w:ins>
    </w:p>
    <w:p w14:paraId="1A0F4116" w14:textId="70E9F2C0" w:rsidR="00F5760E" w:rsidRDefault="00F5760E" w:rsidP="009536CB">
      <w:pPr>
        <w:jc w:val="both"/>
        <w:rPr>
          <w:ins w:id="2633" w:author="Mutali Nepfumbada" w:date="2022-09-28T22:47:00Z"/>
          <w:lang w:eastAsia="en-US"/>
        </w:rPr>
      </w:pPr>
    </w:p>
    <w:p w14:paraId="3892721F" w14:textId="57AFFE98" w:rsidR="00F5760E" w:rsidRDefault="00F5760E" w:rsidP="00F5760E">
      <w:pPr>
        <w:jc w:val="center"/>
        <w:rPr>
          <w:ins w:id="2634" w:author="Mutali Nepfumbada" w:date="2022-09-28T22:48:00Z"/>
          <w:lang w:val="en-US"/>
        </w:rPr>
      </w:pPr>
      <w:proofErr w:type="gramStart"/>
      <w:ins w:id="2635" w:author="Mutali Nepfumbada" w:date="2022-09-28T22:47:00Z">
        <w:r w:rsidRPr="00953BC7">
          <w:rPr>
            <w:lang w:val="en-US"/>
          </w:rPr>
          <w:t>{{</w:t>
        </w:r>
        <w:r>
          <w:rPr>
            <w:lang w:val="en-US"/>
          </w:rPr>
          <w:t xml:space="preserve"> </w:t>
        </w:r>
        <w:proofErr w:type="spellStart"/>
        <w:r>
          <w:rPr>
            <w:lang w:val="en-US"/>
          </w:rPr>
          <w:t>HIGPI</w:t>
        </w:r>
        <w:r w:rsidRPr="00953BC7">
          <w:rPr>
            <w:lang w:val="en-US"/>
          </w:rPr>
          <w:t>mage</w:t>
        </w:r>
        <w:proofErr w:type="spellEnd"/>
        <w:proofErr w:type="gramEnd"/>
        <w:r w:rsidRPr="00953BC7">
          <w:rPr>
            <w:lang w:val="en-US"/>
          </w:rPr>
          <w:t>}}</w:t>
        </w:r>
      </w:ins>
    </w:p>
    <w:p w14:paraId="15C6FE23" w14:textId="30A39532" w:rsidR="00F5760E" w:rsidRPr="00953BC7" w:rsidRDefault="00F5760E" w:rsidP="00F5760E">
      <w:pPr>
        <w:pStyle w:val="Caption"/>
        <w:rPr>
          <w:ins w:id="2636" w:author="Mutali Nepfumbada" w:date="2022-09-28T22:47:00Z"/>
          <w:lang w:val="en-US"/>
        </w:rPr>
        <w:pPrChange w:id="2637" w:author="Mutali Nepfumbada" w:date="2022-09-28T22:48:00Z">
          <w:pPr>
            <w:jc w:val="center"/>
          </w:pPr>
        </w:pPrChange>
      </w:pPr>
      <w:bookmarkStart w:id="2638" w:name="_Toc115023549"/>
      <w:ins w:id="2639" w:author="Mutali Nepfumbada" w:date="2022-09-28T22:48:00Z">
        <w:r>
          <w:t xml:space="preserve">Figure </w:t>
        </w:r>
        <w:r>
          <w:fldChar w:fldCharType="begin"/>
        </w:r>
        <w:r>
          <w:instrText xml:space="preserve"> STYLEREF 1 \s </w:instrText>
        </w:r>
        <w:r>
          <w:fldChar w:fldCharType="separate"/>
        </w:r>
        <w:r>
          <w:rPr>
            <w:noProof/>
          </w:rPr>
          <w:t>4</w:t>
        </w:r>
        <w:r>
          <w:rPr>
            <w:noProof/>
          </w:rPr>
          <w:fldChar w:fldCharType="end"/>
        </w:r>
        <w:r>
          <w:noBreakHyphen/>
        </w:r>
        <w:r>
          <w:fldChar w:fldCharType="begin"/>
        </w:r>
        <w:r>
          <w:instrText xml:space="preserve"> SEQ Figure \* ARABIC \s 1 </w:instrText>
        </w:r>
        <w:r>
          <w:fldChar w:fldCharType="separate"/>
        </w:r>
        <w:r>
          <w:rPr>
            <w:noProof/>
          </w:rPr>
          <w:t>1</w:t>
        </w:r>
        <w:r>
          <w:rPr>
            <w:noProof/>
          </w:rPr>
          <w:fldChar w:fldCharType="end"/>
        </w:r>
        <w:r>
          <w:t xml:space="preserve">: </w:t>
        </w:r>
        <w:r w:rsidRPr="00A45B12">
          <w:t>Hermanus</w:t>
        </w:r>
        <w:r w:rsidRPr="00953BC7">
          <w:rPr>
            <w:lang w:eastAsia="en-US"/>
          </w:rPr>
          <w:t xml:space="preserve"> Production </w:t>
        </w:r>
        <w:r>
          <w:rPr>
            <w:lang w:eastAsia="en-US"/>
          </w:rPr>
          <w:t>Vs Forecast</w:t>
        </w:r>
      </w:ins>
      <w:bookmarkEnd w:id="2638"/>
    </w:p>
    <w:p w14:paraId="5A12B20D" w14:textId="77777777" w:rsidR="00F5760E" w:rsidRDefault="00F5760E" w:rsidP="009536CB">
      <w:pPr>
        <w:jc w:val="both"/>
        <w:rPr>
          <w:ins w:id="2640" w:author="Chanda Nxumalo" w:date="2022-09-28T07:04:00Z"/>
          <w:lang w:eastAsia="en-US"/>
        </w:rPr>
      </w:pPr>
    </w:p>
    <w:p w14:paraId="74A8BCD7" w14:textId="77777777" w:rsidR="009536CB" w:rsidRDefault="009536CB" w:rsidP="009536CB">
      <w:pPr>
        <w:rPr>
          <w:ins w:id="2641" w:author="Chanda Nxumalo" w:date="2022-09-28T07:04:00Z"/>
          <w:lang w:eastAsia="en-US"/>
        </w:rPr>
      </w:pPr>
    </w:p>
    <w:tbl>
      <w:tblPr>
        <w:tblStyle w:val="TableGridLight"/>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49"/>
      </w:tblGrid>
      <w:tr w:rsidR="009536CB" w:rsidRPr="00953BC7" w14:paraId="5283E88E" w14:textId="77777777">
        <w:trPr>
          <w:trHeight w:val="1174"/>
          <w:ins w:id="2642" w:author="Chanda Nxumalo" w:date="2022-09-28T07:04:00Z"/>
        </w:trPr>
        <w:tc>
          <w:tcPr>
            <w:tcW w:w="5000" w:type="pct"/>
            <w:vAlign w:val="center"/>
          </w:tcPr>
          <w:tbl>
            <w:tblPr>
              <w:tblStyle w:val="TableGridLight"/>
              <w:tblW w:w="9416" w:type="dxa"/>
              <w:jc w:val="center"/>
              <w:tblLook w:val="04A0" w:firstRow="1" w:lastRow="0" w:firstColumn="1" w:lastColumn="0" w:noHBand="0" w:noVBand="1"/>
            </w:tblPr>
            <w:tblGrid>
              <w:gridCol w:w="1302"/>
              <w:gridCol w:w="1646"/>
              <w:gridCol w:w="1530"/>
              <w:gridCol w:w="1542"/>
              <w:gridCol w:w="1519"/>
              <w:gridCol w:w="1877"/>
            </w:tblGrid>
            <w:tr w:rsidR="009536CB" w:rsidRPr="00DC29B7" w14:paraId="57564ED2" w14:textId="77777777">
              <w:trPr>
                <w:trHeight w:val="86"/>
                <w:jc w:val="center"/>
                <w:ins w:id="2643" w:author="Chanda Nxumalo" w:date="2022-09-28T07:04:00Z"/>
              </w:trPr>
              <w:tc>
                <w:tcPr>
                  <w:tcW w:w="1302" w:type="dxa"/>
                  <w:shd w:val="clear" w:color="auto" w:fill="5F0505"/>
                  <w:noWrap/>
                </w:tcPr>
                <w:p w14:paraId="08616D3C" w14:textId="77777777" w:rsidR="009536CB" w:rsidRPr="00FA3295" w:rsidRDefault="009536CB">
                  <w:pPr>
                    <w:rPr>
                      <w:ins w:id="2644" w:author="Chanda Nxumalo" w:date="2022-09-28T07:04:00Z"/>
                      <w:b/>
                      <w:bCs/>
                    </w:rPr>
                  </w:pPr>
                  <w:ins w:id="2645" w:author="Chanda Nxumalo" w:date="2022-09-28T07:04:00Z">
                    <w:r>
                      <w:rPr>
                        <w:b/>
                        <w:bCs/>
                      </w:rPr>
                      <w:t>Month</w:t>
                    </w:r>
                  </w:ins>
                </w:p>
              </w:tc>
              <w:tc>
                <w:tcPr>
                  <w:tcW w:w="4718" w:type="dxa"/>
                  <w:gridSpan w:val="3"/>
                  <w:shd w:val="clear" w:color="auto" w:fill="5F0505"/>
                </w:tcPr>
                <w:p w14:paraId="1CA84448" w14:textId="77777777" w:rsidR="009536CB" w:rsidRPr="00FA3295" w:rsidRDefault="009536CB">
                  <w:pPr>
                    <w:jc w:val="center"/>
                    <w:rPr>
                      <w:ins w:id="2646" w:author="Chanda Nxumalo" w:date="2022-09-28T07:04:00Z"/>
                      <w:b/>
                      <w:bCs/>
                    </w:rPr>
                  </w:pPr>
                  <w:ins w:id="2647" w:author="Chanda Nxumalo" w:date="2022-09-28T07:04:00Z">
                    <w:r w:rsidRPr="00FA3295">
                      <w:rPr>
                        <w:b/>
                        <w:bCs/>
                      </w:rPr>
                      <w:t xml:space="preserve">Production </w:t>
                    </w:r>
                    <w:r>
                      <w:rPr>
                        <w:b/>
                        <w:bCs/>
                      </w:rPr>
                      <w:t>(</w:t>
                    </w:r>
                    <w:r w:rsidRPr="00FA3295">
                      <w:rPr>
                        <w:b/>
                        <w:bCs/>
                      </w:rPr>
                      <w:t>kWh</w:t>
                    </w:r>
                    <w:r>
                      <w:rPr>
                        <w:b/>
                        <w:bCs/>
                      </w:rPr>
                      <w:t>)</w:t>
                    </w:r>
                  </w:ins>
                </w:p>
              </w:tc>
              <w:tc>
                <w:tcPr>
                  <w:tcW w:w="1519" w:type="dxa"/>
                  <w:vMerge w:val="restart"/>
                  <w:shd w:val="clear" w:color="auto" w:fill="5F0505"/>
                </w:tcPr>
                <w:p w14:paraId="7E503B72" w14:textId="77777777" w:rsidR="009536CB" w:rsidRPr="00FA3295" w:rsidRDefault="009536CB">
                  <w:pPr>
                    <w:jc w:val="center"/>
                    <w:rPr>
                      <w:ins w:id="2648" w:author="Chanda Nxumalo" w:date="2022-09-28T07:04:00Z"/>
                      <w:b/>
                      <w:bCs/>
                    </w:rPr>
                  </w:pPr>
                  <w:ins w:id="2649" w:author="Chanda Nxumalo" w:date="2022-09-28T07:04:00Z">
                    <w:r>
                      <w:rPr>
                        <w:b/>
                        <w:bCs/>
                      </w:rPr>
                      <w:t>Actual vs</w:t>
                    </w:r>
                    <w:commentRangeStart w:id="2650"/>
                    <w:r>
                      <w:rPr>
                        <w:b/>
                        <w:bCs/>
                      </w:rPr>
                      <w:t xml:space="preserve"> Original Forecast</w:t>
                    </w:r>
                    <w:r w:rsidRPr="00962DBE">
                      <w:rPr>
                        <w:b/>
                        <w:bCs/>
                        <w:lang w:val="en-US"/>
                      </w:rPr>
                      <w:t xml:space="preserve"> (%)</w:t>
                    </w:r>
                    <w:commentRangeEnd w:id="2650"/>
                    <w:r w:rsidRPr="003F4208">
                      <w:rPr>
                        <w:rStyle w:val="CommentReference"/>
                        <w:rFonts w:ascii="Verdana" w:hAnsi="Verdana"/>
                        <w:b/>
                        <w:bCs/>
                      </w:rPr>
                      <w:commentReference w:id="2650"/>
                    </w:r>
                  </w:ins>
                </w:p>
              </w:tc>
              <w:tc>
                <w:tcPr>
                  <w:tcW w:w="1877" w:type="dxa"/>
                  <w:vMerge w:val="restart"/>
                  <w:shd w:val="clear" w:color="auto" w:fill="5F0505"/>
                </w:tcPr>
                <w:p w14:paraId="67057494" w14:textId="77777777" w:rsidR="009536CB" w:rsidRPr="00FA3295" w:rsidRDefault="009536CB">
                  <w:pPr>
                    <w:jc w:val="center"/>
                    <w:rPr>
                      <w:ins w:id="2652" w:author="Chanda Nxumalo" w:date="2022-09-28T07:04:00Z"/>
                      <w:b/>
                      <w:bCs/>
                    </w:rPr>
                  </w:pPr>
                  <w:ins w:id="2653" w:author="Chanda Nxumalo" w:date="2022-09-28T07:04:00Z">
                    <w:r w:rsidRPr="0025667A">
                      <w:rPr>
                        <w:b/>
                        <w:bCs/>
                      </w:rPr>
                      <w:t>Actual vs Weather Adjusted Forecast (%)</w:t>
                    </w:r>
                  </w:ins>
                </w:p>
              </w:tc>
            </w:tr>
            <w:tr w:rsidR="009536CB" w:rsidRPr="00DC29B7" w14:paraId="0ABE0FFC" w14:textId="77777777">
              <w:trPr>
                <w:trHeight w:val="86"/>
                <w:jc w:val="center"/>
                <w:ins w:id="2654" w:author="Chanda Nxumalo" w:date="2022-09-28T07:04:00Z"/>
              </w:trPr>
              <w:tc>
                <w:tcPr>
                  <w:tcW w:w="1302" w:type="dxa"/>
                  <w:shd w:val="clear" w:color="auto" w:fill="5F0505"/>
                  <w:noWrap/>
                </w:tcPr>
                <w:p w14:paraId="251AAE33" w14:textId="77777777" w:rsidR="009536CB" w:rsidRPr="00977093" w:rsidRDefault="009536CB">
                  <w:pPr>
                    <w:rPr>
                      <w:ins w:id="2655" w:author="Chanda Nxumalo" w:date="2022-09-28T07:04:00Z"/>
                      <w:b/>
                      <w:lang w:val="en-US"/>
                    </w:rPr>
                  </w:pPr>
                </w:p>
              </w:tc>
              <w:tc>
                <w:tcPr>
                  <w:tcW w:w="1646" w:type="dxa"/>
                  <w:shd w:val="clear" w:color="auto" w:fill="5F0505"/>
                  <w:noWrap/>
                </w:tcPr>
                <w:p w14:paraId="0B99A130" w14:textId="77777777" w:rsidR="009536CB" w:rsidRPr="00FA3295" w:rsidRDefault="009536CB">
                  <w:pPr>
                    <w:jc w:val="center"/>
                    <w:rPr>
                      <w:ins w:id="2656" w:author="Chanda Nxumalo" w:date="2022-09-28T07:04:00Z"/>
                      <w:b/>
                      <w:bCs/>
                      <w:lang w:val="en-US"/>
                    </w:rPr>
                  </w:pPr>
                  <w:ins w:id="2657" w:author="Chanda Nxumalo" w:date="2022-09-28T07:04:00Z">
                    <w:r>
                      <w:rPr>
                        <w:b/>
                        <w:bCs/>
                        <w:lang w:val="en-US"/>
                      </w:rPr>
                      <w:t>Original Forecast</w:t>
                    </w:r>
                  </w:ins>
                </w:p>
              </w:tc>
              <w:tc>
                <w:tcPr>
                  <w:tcW w:w="1530" w:type="dxa"/>
                  <w:shd w:val="clear" w:color="auto" w:fill="5F0505"/>
                  <w:noWrap/>
                </w:tcPr>
                <w:p w14:paraId="1FC96CEE" w14:textId="77777777" w:rsidR="009536CB" w:rsidRPr="00FA3295" w:rsidRDefault="009536CB">
                  <w:pPr>
                    <w:jc w:val="center"/>
                    <w:rPr>
                      <w:ins w:id="2658" w:author="Chanda Nxumalo" w:date="2022-09-28T07:04:00Z"/>
                      <w:b/>
                      <w:bCs/>
                      <w:lang w:val="en-US"/>
                    </w:rPr>
                  </w:pPr>
                  <w:commentRangeStart w:id="2659"/>
                  <w:ins w:id="2660" w:author="Chanda Nxumalo" w:date="2022-09-28T07:04:00Z">
                    <w:r w:rsidRPr="00962DBE">
                      <w:rPr>
                        <w:b/>
                        <w:bCs/>
                      </w:rPr>
                      <w:t>W</w:t>
                    </w:r>
                    <w:commentRangeEnd w:id="2659"/>
                    <w:r>
                      <w:rPr>
                        <w:rStyle w:val="CommentReference"/>
                        <w:rFonts w:ascii="Verdana" w:hAnsi="Verdana"/>
                      </w:rPr>
                      <w:commentReference w:id="2659"/>
                    </w:r>
                    <w:r>
                      <w:rPr>
                        <w:b/>
                        <w:bCs/>
                      </w:rPr>
                      <w:t>eather Adjusted Forecast</w:t>
                    </w:r>
                  </w:ins>
                </w:p>
              </w:tc>
              <w:tc>
                <w:tcPr>
                  <w:tcW w:w="1542" w:type="dxa"/>
                  <w:shd w:val="clear" w:color="auto" w:fill="5F0505"/>
                  <w:noWrap/>
                </w:tcPr>
                <w:p w14:paraId="0D64ACAC" w14:textId="77777777" w:rsidR="009536CB" w:rsidRPr="00FA3295" w:rsidRDefault="009536CB">
                  <w:pPr>
                    <w:jc w:val="center"/>
                    <w:rPr>
                      <w:ins w:id="2661" w:author="Chanda Nxumalo" w:date="2022-09-28T07:04:00Z"/>
                      <w:b/>
                      <w:bCs/>
                      <w:lang w:val="en-US"/>
                    </w:rPr>
                  </w:pPr>
                  <w:commentRangeStart w:id="2662"/>
                  <w:ins w:id="2663" w:author="Chanda Nxumalo" w:date="2022-09-28T07:04:00Z">
                    <w:r w:rsidRPr="00962DBE">
                      <w:rPr>
                        <w:b/>
                        <w:bCs/>
                        <w:lang w:val="en-US"/>
                      </w:rPr>
                      <w:t>A</w:t>
                    </w:r>
                    <w:commentRangeEnd w:id="2662"/>
                    <w:r>
                      <w:rPr>
                        <w:rStyle w:val="CommentReference"/>
                        <w:rFonts w:ascii="Verdana" w:hAnsi="Verdana"/>
                      </w:rPr>
                      <w:commentReference w:id="2662"/>
                    </w:r>
                    <w:r>
                      <w:rPr>
                        <w:b/>
                        <w:bCs/>
                        <w:lang w:val="en-US"/>
                      </w:rPr>
                      <w:t>ctual Production</w:t>
                    </w:r>
                  </w:ins>
                </w:p>
              </w:tc>
              <w:tc>
                <w:tcPr>
                  <w:tcW w:w="1519" w:type="dxa"/>
                  <w:vMerge/>
                  <w:shd w:val="clear" w:color="auto" w:fill="5F0505"/>
                </w:tcPr>
                <w:p w14:paraId="6A40FD87" w14:textId="77777777" w:rsidR="009536CB" w:rsidRPr="00FA3295" w:rsidRDefault="009536CB">
                  <w:pPr>
                    <w:jc w:val="center"/>
                    <w:rPr>
                      <w:ins w:id="2664" w:author="Chanda Nxumalo" w:date="2022-09-28T07:04:00Z"/>
                      <w:b/>
                      <w:bCs/>
                    </w:rPr>
                  </w:pPr>
                </w:p>
              </w:tc>
              <w:tc>
                <w:tcPr>
                  <w:tcW w:w="1877" w:type="dxa"/>
                  <w:vMerge/>
                  <w:shd w:val="clear" w:color="auto" w:fill="5F0505"/>
                </w:tcPr>
                <w:p w14:paraId="5A4B02FA" w14:textId="77777777" w:rsidR="009536CB" w:rsidRPr="00FA3295" w:rsidRDefault="009536CB">
                  <w:pPr>
                    <w:jc w:val="center"/>
                    <w:rPr>
                      <w:ins w:id="2665" w:author="Chanda Nxumalo" w:date="2022-09-28T07:04:00Z"/>
                      <w:b/>
                      <w:bCs/>
                    </w:rPr>
                  </w:pPr>
                </w:p>
              </w:tc>
            </w:tr>
            <w:tr w:rsidR="009536CB" w:rsidRPr="00DC29B7" w14:paraId="17AA29D0" w14:textId="77777777">
              <w:trPr>
                <w:trHeight w:val="224"/>
                <w:jc w:val="center"/>
                <w:ins w:id="2666" w:author="Chanda Nxumalo" w:date="2022-09-28T07:04:00Z"/>
              </w:trPr>
              <w:tc>
                <w:tcPr>
                  <w:tcW w:w="1302" w:type="dxa"/>
                  <w:noWrap/>
                </w:tcPr>
                <w:p w14:paraId="3877DDE3" w14:textId="77777777" w:rsidR="009536CB" w:rsidRPr="00DC29B7" w:rsidRDefault="009536CB">
                  <w:pPr>
                    <w:jc w:val="both"/>
                    <w:rPr>
                      <w:ins w:id="2667" w:author="Chanda Nxumalo" w:date="2022-09-28T07:04:00Z"/>
                      <w:bCs/>
                      <w:lang w:val="en-US"/>
                    </w:rPr>
                  </w:pPr>
                  <w:ins w:id="2668" w:author="Chanda Nxumalo" w:date="2022-09-28T07:04:00Z">
                    <w:r w:rsidRPr="00DC29B7">
                      <w:rPr>
                        <w:bCs/>
                        <w:lang w:val="en-US"/>
                      </w:rPr>
                      <w:t>Apr 22</w:t>
                    </w:r>
                  </w:ins>
                </w:p>
              </w:tc>
              <w:tc>
                <w:tcPr>
                  <w:tcW w:w="1646" w:type="dxa"/>
                  <w:noWrap/>
                </w:tcPr>
                <w:p w14:paraId="69880ECD" w14:textId="77777777" w:rsidR="009536CB" w:rsidRPr="00DC29B7" w:rsidRDefault="009536CB">
                  <w:pPr>
                    <w:jc w:val="center"/>
                    <w:rPr>
                      <w:ins w:id="2669" w:author="Chanda Nxumalo" w:date="2022-09-28T07:04:00Z"/>
                      <w:bCs/>
                      <w:lang w:val="en-US"/>
                    </w:rPr>
                  </w:pPr>
                  <w:ins w:id="2670" w:author="Chanda Nxumalo" w:date="2022-09-28T07:04:00Z">
                    <w:r w:rsidRPr="00DC29B7">
                      <w:rPr>
                        <w:bCs/>
                        <w:lang w:val="en-US"/>
                      </w:rPr>
                      <w:t>32</w:t>
                    </w:r>
                    <w:r>
                      <w:rPr>
                        <w:bCs/>
                        <w:lang w:val="en-US"/>
                      </w:rPr>
                      <w:t>,</w:t>
                    </w:r>
                    <w:r w:rsidRPr="00DC29B7">
                      <w:rPr>
                        <w:bCs/>
                        <w:lang w:val="en-US"/>
                      </w:rPr>
                      <w:t>408</w:t>
                    </w:r>
                  </w:ins>
                </w:p>
              </w:tc>
              <w:tc>
                <w:tcPr>
                  <w:tcW w:w="1530" w:type="dxa"/>
                  <w:noWrap/>
                </w:tcPr>
                <w:p w14:paraId="23ACB74D" w14:textId="77777777" w:rsidR="009536CB" w:rsidRPr="00DC29B7" w:rsidRDefault="009536CB">
                  <w:pPr>
                    <w:jc w:val="center"/>
                    <w:rPr>
                      <w:ins w:id="2671" w:author="Chanda Nxumalo" w:date="2022-09-28T07:04:00Z"/>
                      <w:bCs/>
                      <w:lang w:val="en-US"/>
                    </w:rPr>
                  </w:pPr>
                  <w:ins w:id="2672" w:author="Chanda Nxumalo" w:date="2022-09-28T07:04:00Z">
                    <w:r>
                      <w:rPr>
                        <w:bCs/>
                        <w:lang w:val="en-US"/>
                      </w:rPr>
                      <w:t>32400</w:t>
                    </w:r>
                    <w:del w:id="2673" w:author="Mutali Nepfumbada" w:date="2022-09-28T07:52:00Z">
                      <w:r w:rsidDel="00F778A5">
                        <w:rPr>
                          <w:bCs/>
                          <w:lang w:val="en-US"/>
                        </w:rPr>
                        <w:delText>.0</w:delText>
                      </w:r>
                    </w:del>
                  </w:ins>
                </w:p>
              </w:tc>
              <w:tc>
                <w:tcPr>
                  <w:tcW w:w="1542" w:type="dxa"/>
                  <w:noWrap/>
                </w:tcPr>
                <w:p w14:paraId="3400BCDF" w14:textId="77777777" w:rsidR="009536CB" w:rsidRPr="00DC29B7" w:rsidRDefault="009536CB">
                  <w:pPr>
                    <w:jc w:val="center"/>
                    <w:rPr>
                      <w:ins w:id="2674" w:author="Chanda Nxumalo" w:date="2022-09-28T07:04:00Z"/>
                      <w:bCs/>
                      <w:lang w:val="en-US"/>
                    </w:rPr>
                  </w:pPr>
                  <w:ins w:id="2675" w:author="Chanda Nxumalo" w:date="2022-09-28T07:04:00Z">
                    <w:r w:rsidRPr="00DC29B7">
                      <w:rPr>
                        <w:bCs/>
                        <w:lang w:val="en-US"/>
                      </w:rPr>
                      <w:t>21644</w:t>
                    </w:r>
                  </w:ins>
                </w:p>
              </w:tc>
              <w:tc>
                <w:tcPr>
                  <w:tcW w:w="1519" w:type="dxa"/>
                </w:tcPr>
                <w:p w14:paraId="1B5A7DD2" w14:textId="77777777" w:rsidR="009536CB" w:rsidRPr="00F7567B" w:rsidRDefault="009536CB">
                  <w:pPr>
                    <w:jc w:val="center"/>
                    <w:rPr>
                      <w:ins w:id="2676" w:author="Chanda Nxumalo" w:date="2022-09-28T07:04:00Z"/>
                      <w:bCs/>
                      <w:color w:val="FF0000"/>
                      <w:lang w:val="en-US"/>
                    </w:rPr>
                  </w:pPr>
                  <w:ins w:id="2677" w:author="Chanda Nxumalo" w:date="2022-09-28T07:04:00Z">
                    <w:r w:rsidRPr="00F7567B">
                      <w:rPr>
                        <w:bCs/>
                        <w:color w:val="FF0000"/>
                        <w:lang w:val="en-US"/>
                      </w:rPr>
                      <w:t>-33.21</w:t>
                    </w:r>
                  </w:ins>
                </w:p>
              </w:tc>
              <w:tc>
                <w:tcPr>
                  <w:tcW w:w="1877" w:type="dxa"/>
                </w:tcPr>
                <w:p w14:paraId="7999ADB6" w14:textId="77777777" w:rsidR="009536CB" w:rsidRPr="00F7567B" w:rsidRDefault="009536CB">
                  <w:pPr>
                    <w:jc w:val="center"/>
                    <w:rPr>
                      <w:ins w:id="2678" w:author="Chanda Nxumalo" w:date="2022-09-28T07:04:00Z"/>
                      <w:bCs/>
                      <w:color w:val="FF0000"/>
                      <w:lang w:val="en-US"/>
                    </w:rPr>
                  </w:pPr>
                  <w:ins w:id="2679" w:author="Chanda Nxumalo" w:date="2022-09-28T07:04:00Z">
                    <w:r w:rsidRPr="00F7567B">
                      <w:rPr>
                        <w:bCs/>
                        <w:color w:val="FF0000"/>
                        <w:lang w:val="en-US"/>
                      </w:rPr>
                      <w:t>-33.2</w:t>
                    </w:r>
                  </w:ins>
                </w:p>
              </w:tc>
            </w:tr>
            <w:tr w:rsidR="009536CB" w:rsidRPr="00DC29B7" w14:paraId="2A780D43" w14:textId="77777777">
              <w:trPr>
                <w:trHeight w:val="224"/>
                <w:jc w:val="center"/>
                <w:ins w:id="2680" w:author="Chanda Nxumalo" w:date="2022-09-28T07:04:00Z"/>
              </w:trPr>
              <w:tc>
                <w:tcPr>
                  <w:tcW w:w="1302" w:type="dxa"/>
                  <w:noWrap/>
                </w:tcPr>
                <w:p w14:paraId="7612CC6D" w14:textId="77777777" w:rsidR="009536CB" w:rsidRPr="00DC29B7" w:rsidRDefault="009536CB">
                  <w:pPr>
                    <w:jc w:val="both"/>
                    <w:rPr>
                      <w:ins w:id="2681" w:author="Chanda Nxumalo" w:date="2022-09-28T07:04:00Z"/>
                      <w:bCs/>
                      <w:lang w:val="en-US"/>
                    </w:rPr>
                  </w:pPr>
                  <w:ins w:id="2682" w:author="Chanda Nxumalo" w:date="2022-09-28T07:04:00Z">
                    <w:r w:rsidRPr="00DC29B7">
                      <w:rPr>
                        <w:bCs/>
                        <w:lang w:val="en-US"/>
                      </w:rPr>
                      <w:t>May 22</w:t>
                    </w:r>
                  </w:ins>
                </w:p>
              </w:tc>
              <w:tc>
                <w:tcPr>
                  <w:tcW w:w="1646" w:type="dxa"/>
                  <w:noWrap/>
                </w:tcPr>
                <w:p w14:paraId="4A3976D2" w14:textId="77777777" w:rsidR="009536CB" w:rsidRPr="00DC29B7" w:rsidRDefault="009536CB">
                  <w:pPr>
                    <w:jc w:val="center"/>
                    <w:rPr>
                      <w:ins w:id="2683" w:author="Chanda Nxumalo" w:date="2022-09-28T07:04:00Z"/>
                      <w:bCs/>
                      <w:lang w:val="en-US"/>
                    </w:rPr>
                  </w:pPr>
                  <w:ins w:id="2684" w:author="Chanda Nxumalo" w:date="2022-09-28T07:04:00Z">
                    <w:r w:rsidRPr="00DC29B7">
                      <w:rPr>
                        <w:bCs/>
                        <w:lang w:val="en-US"/>
                      </w:rPr>
                      <w:t>32008</w:t>
                    </w:r>
                  </w:ins>
                </w:p>
              </w:tc>
              <w:tc>
                <w:tcPr>
                  <w:tcW w:w="1530" w:type="dxa"/>
                  <w:noWrap/>
                </w:tcPr>
                <w:p w14:paraId="19902EA2" w14:textId="77777777" w:rsidR="009536CB" w:rsidRPr="00DC29B7" w:rsidRDefault="009536CB">
                  <w:pPr>
                    <w:jc w:val="center"/>
                    <w:rPr>
                      <w:ins w:id="2685" w:author="Chanda Nxumalo" w:date="2022-09-28T07:04:00Z"/>
                      <w:bCs/>
                      <w:lang w:val="en-US"/>
                    </w:rPr>
                  </w:pPr>
                  <w:ins w:id="2686" w:author="Chanda Nxumalo" w:date="2022-09-28T07:04:00Z">
                    <w:r>
                      <w:rPr>
                        <w:bCs/>
                        <w:lang w:val="en-US"/>
                      </w:rPr>
                      <w:t>31200</w:t>
                    </w:r>
                    <w:del w:id="2687" w:author="Mutali Nepfumbada" w:date="2022-09-28T07:52:00Z">
                      <w:r w:rsidDel="00F778A5">
                        <w:rPr>
                          <w:bCs/>
                          <w:lang w:val="en-US"/>
                        </w:rPr>
                        <w:delText>.0</w:delText>
                      </w:r>
                    </w:del>
                  </w:ins>
                </w:p>
              </w:tc>
              <w:tc>
                <w:tcPr>
                  <w:tcW w:w="1542" w:type="dxa"/>
                  <w:noWrap/>
                </w:tcPr>
                <w:p w14:paraId="4B59B63F" w14:textId="77777777" w:rsidR="009536CB" w:rsidRPr="00DC29B7" w:rsidRDefault="009536CB">
                  <w:pPr>
                    <w:jc w:val="center"/>
                    <w:rPr>
                      <w:ins w:id="2688" w:author="Chanda Nxumalo" w:date="2022-09-28T07:04:00Z"/>
                      <w:bCs/>
                      <w:lang w:val="en-US"/>
                    </w:rPr>
                  </w:pPr>
                  <w:ins w:id="2689" w:author="Chanda Nxumalo" w:date="2022-09-28T07:04:00Z">
                    <w:r w:rsidRPr="00DC29B7">
                      <w:rPr>
                        <w:bCs/>
                        <w:lang w:val="en-US"/>
                      </w:rPr>
                      <w:t>28195</w:t>
                    </w:r>
                  </w:ins>
                </w:p>
              </w:tc>
              <w:tc>
                <w:tcPr>
                  <w:tcW w:w="1519" w:type="dxa"/>
                </w:tcPr>
                <w:p w14:paraId="4BB16DF8" w14:textId="77777777" w:rsidR="009536CB" w:rsidRPr="00F7567B" w:rsidRDefault="009536CB">
                  <w:pPr>
                    <w:jc w:val="center"/>
                    <w:rPr>
                      <w:ins w:id="2690" w:author="Chanda Nxumalo" w:date="2022-09-28T07:04:00Z"/>
                      <w:bCs/>
                      <w:color w:val="FF0000"/>
                      <w:lang w:val="en-US"/>
                    </w:rPr>
                  </w:pPr>
                  <w:ins w:id="2691" w:author="Chanda Nxumalo" w:date="2022-09-28T07:04:00Z">
                    <w:r w:rsidRPr="00F7567B">
                      <w:rPr>
                        <w:bCs/>
                        <w:color w:val="FF0000"/>
                        <w:lang w:val="en-US"/>
                      </w:rPr>
                      <w:t>-11.91</w:t>
                    </w:r>
                  </w:ins>
                </w:p>
              </w:tc>
              <w:tc>
                <w:tcPr>
                  <w:tcW w:w="1877" w:type="dxa"/>
                </w:tcPr>
                <w:p w14:paraId="70D4B030" w14:textId="77777777" w:rsidR="009536CB" w:rsidRPr="00F7567B" w:rsidRDefault="009536CB">
                  <w:pPr>
                    <w:jc w:val="center"/>
                    <w:rPr>
                      <w:ins w:id="2692" w:author="Chanda Nxumalo" w:date="2022-09-28T07:04:00Z"/>
                      <w:bCs/>
                      <w:color w:val="FF0000"/>
                      <w:lang w:val="en-US"/>
                    </w:rPr>
                  </w:pPr>
                  <w:ins w:id="2693" w:author="Chanda Nxumalo" w:date="2022-09-28T07:04:00Z">
                    <w:r w:rsidRPr="00F7567B">
                      <w:rPr>
                        <w:bCs/>
                        <w:color w:val="FF0000"/>
                        <w:lang w:val="en-US"/>
                      </w:rPr>
                      <w:t>-9.63</w:t>
                    </w:r>
                  </w:ins>
                </w:p>
              </w:tc>
            </w:tr>
            <w:tr w:rsidR="009536CB" w:rsidRPr="00DC29B7" w14:paraId="20AEE5B4" w14:textId="77777777">
              <w:trPr>
                <w:trHeight w:val="224"/>
                <w:jc w:val="center"/>
                <w:ins w:id="2694" w:author="Chanda Nxumalo" w:date="2022-09-28T07:04:00Z"/>
              </w:trPr>
              <w:tc>
                <w:tcPr>
                  <w:tcW w:w="1302" w:type="dxa"/>
                  <w:noWrap/>
                </w:tcPr>
                <w:p w14:paraId="5AA18580" w14:textId="77777777" w:rsidR="009536CB" w:rsidRPr="00DC29B7" w:rsidRDefault="009536CB">
                  <w:pPr>
                    <w:jc w:val="both"/>
                    <w:rPr>
                      <w:ins w:id="2695" w:author="Chanda Nxumalo" w:date="2022-09-28T07:04:00Z"/>
                      <w:bCs/>
                      <w:lang w:val="en-US"/>
                    </w:rPr>
                  </w:pPr>
                  <w:ins w:id="2696" w:author="Chanda Nxumalo" w:date="2022-09-28T07:04:00Z">
                    <w:r w:rsidRPr="00DC29B7">
                      <w:rPr>
                        <w:bCs/>
                        <w:lang w:val="en-US"/>
                      </w:rPr>
                      <w:t>Jun 22</w:t>
                    </w:r>
                  </w:ins>
                </w:p>
              </w:tc>
              <w:tc>
                <w:tcPr>
                  <w:tcW w:w="1646" w:type="dxa"/>
                  <w:noWrap/>
                </w:tcPr>
                <w:p w14:paraId="018B6841" w14:textId="77777777" w:rsidR="009536CB" w:rsidRPr="00DC29B7" w:rsidRDefault="009536CB">
                  <w:pPr>
                    <w:jc w:val="center"/>
                    <w:rPr>
                      <w:ins w:id="2697" w:author="Chanda Nxumalo" w:date="2022-09-28T07:04:00Z"/>
                      <w:bCs/>
                      <w:lang w:val="en-US"/>
                    </w:rPr>
                  </w:pPr>
                  <w:ins w:id="2698" w:author="Chanda Nxumalo" w:date="2022-09-28T07:04:00Z">
                    <w:r w:rsidRPr="00DC29B7">
                      <w:rPr>
                        <w:bCs/>
                        <w:lang w:val="en-US"/>
                      </w:rPr>
                      <w:t>29209</w:t>
                    </w:r>
                  </w:ins>
                </w:p>
              </w:tc>
              <w:tc>
                <w:tcPr>
                  <w:tcW w:w="1530" w:type="dxa"/>
                  <w:noWrap/>
                </w:tcPr>
                <w:p w14:paraId="5C2B368A" w14:textId="77777777" w:rsidR="009536CB" w:rsidRPr="00DC29B7" w:rsidRDefault="009536CB">
                  <w:pPr>
                    <w:jc w:val="center"/>
                    <w:rPr>
                      <w:ins w:id="2699" w:author="Chanda Nxumalo" w:date="2022-09-28T07:04:00Z"/>
                      <w:bCs/>
                      <w:lang w:val="en-US"/>
                    </w:rPr>
                  </w:pPr>
                  <w:ins w:id="2700" w:author="Chanda Nxumalo" w:date="2022-09-28T07:04:00Z">
                    <w:r>
                      <w:rPr>
                        <w:bCs/>
                        <w:lang w:val="en-US"/>
                      </w:rPr>
                      <w:t>31300</w:t>
                    </w:r>
                    <w:del w:id="2701" w:author="Mutali Nepfumbada" w:date="2022-09-28T07:52:00Z">
                      <w:r w:rsidDel="00F778A5">
                        <w:rPr>
                          <w:bCs/>
                          <w:lang w:val="en-US"/>
                        </w:rPr>
                        <w:delText>.0</w:delText>
                      </w:r>
                    </w:del>
                  </w:ins>
                </w:p>
              </w:tc>
              <w:tc>
                <w:tcPr>
                  <w:tcW w:w="1542" w:type="dxa"/>
                  <w:noWrap/>
                </w:tcPr>
                <w:p w14:paraId="00D83D6E" w14:textId="77777777" w:rsidR="009536CB" w:rsidRPr="00DC29B7" w:rsidRDefault="009536CB">
                  <w:pPr>
                    <w:jc w:val="center"/>
                    <w:rPr>
                      <w:ins w:id="2702" w:author="Chanda Nxumalo" w:date="2022-09-28T07:04:00Z"/>
                      <w:bCs/>
                      <w:lang w:val="en-US"/>
                    </w:rPr>
                  </w:pPr>
                  <w:ins w:id="2703" w:author="Chanda Nxumalo" w:date="2022-09-28T07:04:00Z">
                    <w:r w:rsidRPr="00DC29B7">
                      <w:rPr>
                        <w:bCs/>
                        <w:lang w:val="en-US"/>
                      </w:rPr>
                      <w:t>17910</w:t>
                    </w:r>
                  </w:ins>
                </w:p>
              </w:tc>
              <w:tc>
                <w:tcPr>
                  <w:tcW w:w="1519" w:type="dxa"/>
                </w:tcPr>
                <w:p w14:paraId="02B9561E" w14:textId="77777777" w:rsidR="009536CB" w:rsidRPr="00F7567B" w:rsidRDefault="009536CB">
                  <w:pPr>
                    <w:jc w:val="center"/>
                    <w:rPr>
                      <w:ins w:id="2704" w:author="Chanda Nxumalo" w:date="2022-09-28T07:04:00Z"/>
                      <w:bCs/>
                      <w:color w:val="FF0000"/>
                      <w:lang w:val="en-US"/>
                    </w:rPr>
                  </w:pPr>
                  <w:ins w:id="2705" w:author="Chanda Nxumalo" w:date="2022-09-28T07:04:00Z">
                    <w:r w:rsidRPr="00F7567B">
                      <w:rPr>
                        <w:bCs/>
                        <w:color w:val="FF0000"/>
                        <w:lang w:val="en-US"/>
                      </w:rPr>
                      <w:t>-38.69</w:t>
                    </w:r>
                  </w:ins>
                </w:p>
              </w:tc>
              <w:tc>
                <w:tcPr>
                  <w:tcW w:w="1877" w:type="dxa"/>
                </w:tcPr>
                <w:p w14:paraId="1B29765F" w14:textId="77777777" w:rsidR="009536CB" w:rsidRPr="00F7567B" w:rsidRDefault="009536CB">
                  <w:pPr>
                    <w:jc w:val="center"/>
                    <w:rPr>
                      <w:ins w:id="2706" w:author="Chanda Nxumalo" w:date="2022-09-28T07:04:00Z"/>
                      <w:bCs/>
                      <w:color w:val="FF0000"/>
                      <w:lang w:val="en-US"/>
                    </w:rPr>
                  </w:pPr>
                  <w:ins w:id="2707" w:author="Chanda Nxumalo" w:date="2022-09-28T07:04:00Z">
                    <w:r w:rsidRPr="00F7567B">
                      <w:rPr>
                        <w:bCs/>
                        <w:color w:val="FF0000"/>
                        <w:lang w:val="en-US"/>
                      </w:rPr>
                      <w:t>-42.78</w:t>
                    </w:r>
                  </w:ins>
                </w:p>
              </w:tc>
            </w:tr>
            <w:tr w:rsidR="009536CB" w:rsidRPr="00DC29B7" w14:paraId="625D8D4D" w14:textId="77777777">
              <w:trPr>
                <w:trHeight w:val="224"/>
                <w:jc w:val="center"/>
                <w:ins w:id="2708" w:author="Chanda Nxumalo" w:date="2022-09-28T07:04:00Z"/>
              </w:trPr>
              <w:tc>
                <w:tcPr>
                  <w:tcW w:w="1302" w:type="dxa"/>
                  <w:noWrap/>
                </w:tcPr>
                <w:p w14:paraId="70AEE4A5" w14:textId="77777777" w:rsidR="009536CB" w:rsidRPr="00DC29B7" w:rsidRDefault="009536CB">
                  <w:pPr>
                    <w:jc w:val="both"/>
                    <w:rPr>
                      <w:ins w:id="2709" w:author="Chanda Nxumalo" w:date="2022-09-28T07:04:00Z"/>
                      <w:bCs/>
                      <w:lang w:val="en-US"/>
                    </w:rPr>
                  </w:pPr>
                  <w:ins w:id="2710" w:author="Chanda Nxumalo" w:date="2022-09-28T07:04:00Z">
                    <w:r w:rsidRPr="00DC29B7">
                      <w:rPr>
                        <w:bCs/>
                        <w:lang w:val="en-US"/>
                      </w:rPr>
                      <w:t>Jul 22</w:t>
                    </w:r>
                  </w:ins>
                </w:p>
              </w:tc>
              <w:tc>
                <w:tcPr>
                  <w:tcW w:w="1646" w:type="dxa"/>
                  <w:noWrap/>
                </w:tcPr>
                <w:p w14:paraId="0086839F" w14:textId="77777777" w:rsidR="009536CB" w:rsidRPr="00DC29B7" w:rsidRDefault="009536CB">
                  <w:pPr>
                    <w:jc w:val="center"/>
                    <w:rPr>
                      <w:ins w:id="2711" w:author="Chanda Nxumalo" w:date="2022-09-28T07:04:00Z"/>
                      <w:bCs/>
                      <w:lang w:val="en-US"/>
                    </w:rPr>
                  </w:pPr>
                  <w:ins w:id="2712" w:author="Chanda Nxumalo" w:date="2022-09-28T07:04:00Z">
                    <w:r w:rsidRPr="00DC29B7">
                      <w:rPr>
                        <w:bCs/>
                        <w:lang w:val="en-US"/>
                      </w:rPr>
                      <w:t>32059</w:t>
                    </w:r>
                  </w:ins>
                </w:p>
              </w:tc>
              <w:tc>
                <w:tcPr>
                  <w:tcW w:w="1530" w:type="dxa"/>
                  <w:noWrap/>
                </w:tcPr>
                <w:p w14:paraId="43741565" w14:textId="77777777" w:rsidR="009536CB" w:rsidRPr="00DC29B7" w:rsidRDefault="009536CB">
                  <w:pPr>
                    <w:jc w:val="center"/>
                    <w:rPr>
                      <w:ins w:id="2713" w:author="Chanda Nxumalo" w:date="2022-09-28T07:04:00Z"/>
                      <w:bCs/>
                      <w:lang w:val="en-US"/>
                    </w:rPr>
                  </w:pPr>
                  <w:ins w:id="2714" w:author="Chanda Nxumalo" w:date="2022-09-28T07:04:00Z">
                    <w:r>
                      <w:rPr>
                        <w:bCs/>
                        <w:lang w:val="en-US"/>
                      </w:rPr>
                      <w:t>32100</w:t>
                    </w:r>
                    <w:del w:id="2715" w:author="Mutali Nepfumbada" w:date="2022-09-28T07:52:00Z">
                      <w:r w:rsidDel="00F778A5">
                        <w:rPr>
                          <w:bCs/>
                          <w:lang w:val="en-US"/>
                        </w:rPr>
                        <w:delText>.0</w:delText>
                      </w:r>
                    </w:del>
                  </w:ins>
                </w:p>
              </w:tc>
              <w:tc>
                <w:tcPr>
                  <w:tcW w:w="1542" w:type="dxa"/>
                  <w:noWrap/>
                </w:tcPr>
                <w:p w14:paraId="5765AB18" w14:textId="77777777" w:rsidR="009536CB" w:rsidRPr="00DC29B7" w:rsidRDefault="009536CB">
                  <w:pPr>
                    <w:jc w:val="center"/>
                    <w:rPr>
                      <w:ins w:id="2716" w:author="Chanda Nxumalo" w:date="2022-09-28T07:04:00Z"/>
                      <w:bCs/>
                      <w:lang w:val="en-US"/>
                    </w:rPr>
                  </w:pPr>
                  <w:ins w:id="2717" w:author="Chanda Nxumalo" w:date="2022-09-28T07:04:00Z">
                    <w:r w:rsidRPr="00DC29B7">
                      <w:rPr>
                        <w:bCs/>
                        <w:lang w:val="en-US"/>
                      </w:rPr>
                      <w:t>21623</w:t>
                    </w:r>
                  </w:ins>
                </w:p>
              </w:tc>
              <w:tc>
                <w:tcPr>
                  <w:tcW w:w="1519" w:type="dxa"/>
                </w:tcPr>
                <w:p w14:paraId="72619022" w14:textId="77777777" w:rsidR="009536CB" w:rsidRPr="00F7567B" w:rsidRDefault="009536CB">
                  <w:pPr>
                    <w:jc w:val="center"/>
                    <w:rPr>
                      <w:ins w:id="2718" w:author="Chanda Nxumalo" w:date="2022-09-28T07:04:00Z"/>
                      <w:bCs/>
                      <w:color w:val="FF0000"/>
                      <w:lang w:val="en-US"/>
                    </w:rPr>
                  </w:pPr>
                  <w:ins w:id="2719" w:author="Chanda Nxumalo" w:date="2022-09-28T07:04:00Z">
                    <w:r w:rsidRPr="00F7567B">
                      <w:rPr>
                        <w:bCs/>
                        <w:color w:val="FF0000"/>
                        <w:lang w:val="en-US"/>
                      </w:rPr>
                      <w:t>-32.55</w:t>
                    </w:r>
                  </w:ins>
                </w:p>
              </w:tc>
              <w:tc>
                <w:tcPr>
                  <w:tcW w:w="1877" w:type="dxa"/>
                </w:tcPr>
                <w:p w14:paraId="23E34F15" w14:textId="77777777" w:rsidR="009536CB" w:rsidRPr="00F7567B" w:rsidRDefault="009536CB">
                  <w:pPr>
                    <w:jc w:val="center"/>
                    <w:rPr>
                      <w:ins w:id="2720" w:author="Chanda Nxumalo" w:date="2022-09-28T07:04:00Z"/>
                      <w:bCs/>
                      <w:color w:val="FF0000"/>
                      <w:lang w:val="en-US"/>
                    </w:rPr>
                  </w:pPr>
                  <w:ins w:id="2721" w:author="Chanda Nxumalo" w:date="2022-09-28T07:04:00Z">
                    <w:r w:rsidRPr="00F7567B">
                      <w:rPr>
                        <w:bCs/>
                        <w:color w:val="FF0000"/>
                        <w:lang w:val="en-US"/>
                      </w:rPr>
                      <w:t>-32.64</w:t>
                    </w:r>
                  </w:ins>
                </w:p>
              </w:tc>
            </w:tr>
            <w:tr w:rsidR="009536CB" w:rsidRPr="00DC29B7" w14:paraId="5B53CF64" w14:textId="77777777">
              <w:trPr>
                <w:trHeight w:val="224"/>
                <w:jc w:val="center"/>
                <w:ins w:id="2722" w:author="Chanda Nxumalo" w:date="2022-09-28T07:04:00Z"/>
              </w:trPr>
              <w:tc>
                <w:tcPr>
                  <w:tcW w:w="1302" w:type="dxa"/>
                  <w:noWrap/>
                </w:tcPr>
                <w:p w14:paraId="3A02B769" w14:textId="77777777" w:rsidR="009536CB" w:rsidRPr="00DC29B7" w:rsidRDefault="009536CB">
                  <w:pPr>
                    <w:jc w:val="both"/>
                    <w:rPr>
                      <w:ins w:id="2723" w:author="Chanda Nxumalo" w:date="2022-09-28T07:04:00Z"/>
                      <w:bCs/>
                      <w:lang w:val="en-US"/>
                    </w:rPr>
                  </w:pPr>
                  <w:ins w:id="2724" w:author="Chanda Nxumalo" w:date="2022-09-28T07:04:00Z">
                    <w:r w:rsidRPr="00DC29B7">
                      <w:rPr>
                        <w:bCs/>
                        <w:lang w:val="en-US"/>
                      </w:rPr>
                      <w:t>Aug 22</w:t>
                    </w:r>
                  </w:ins>
                </w:p>
              </w:tc>
              <w:tc>
                <w:tcPr>
                  <w:tcW w:w="1646" w:type="dxa"/>
                  <w:noWrap/>
                </w:tcPr>
                <w:p w14:paraId="15431B54" w14:textId="77777777" w:rsidR="009536CB" w:rsidRPr="00DC29B7" w:rsidRDefault="009536CB">
                  <w:pPr>
                    <w:jc w:val="center"/>
                    <w:rPr>
                      <w:ins w:id="2725" w:author="Chanda Nxumalo" w:date="2022-09-28T07:04:00Z"/>
                      <w:bCs/>
                      <w:lang w:val="en-US"/>
                    </w:rPr>
                  </w:pPr>
                  <w:ins w:id="2726" w:author="Chanda Nxumalo" w:date="2022-09-28T07:04:00Z">
                    <w:r w:rsidRPr="00DC29B7">
                      <w:rPr>
                        <w:bCs/>
                        <w:lang w:val="en-US"/>
                      </w:rPr>
                      <w:t>36696</w:t>
                    </w:r>
                  </w:ins>
                </w:p>
              </w:tc>
              <w:tc>
                <w:tcPr>
                  <w:tcW w:w="1530" w:type="dxa"/>
                  <w:noWrap/>
                </w:tcPr>
                <w:p w14:paraId="4A7C135F" w14:textId="77777777" w:rsidR="009536CB" w:rsidRPr="00DC29B7" w:rsidRDefault="009536CB">
                  <w:pPr>
                    <w:jc w:val="center"/>
                    <w:rPr>
                      <w:ins w:id="2727" w:author="Chanda Nxumalo" w:date="2022-09-28T07:04:00Z"/>
                      <w:bCs/>
                      <w:lang w:val="en-US"/>
                    </w:rPr>
                  </w:pPr>
                  <w:commentRangeStart w:id="2728"/>
                  <w:ins w:id="2729" w:author="Chanda Nxumalo" w:date="2022-09-28T07:04:00Z">
                    <w:r>
                      <w:rPr>
                        <w:bCs/>
                        <w:lang w:val="en-US"/>
                      </w:rPr>
                      <w:t>37300.0</w:t>
                    </w:r>
                    <w:commentRangeEnd w:id="2728"/>
                    <w:r>
                      <w:rPr>
                        <w:rStyle w:val="CommentReference"/>
                        <w:rFonts w:ascii="Verdana" w:hAnsi="Verdana"/>
                      </w:rPr>
                      <w:commentReference w:id="2728"/>
                    </w:r>
                  </w:ins>
                </w:p>
              </w:tc>
              <w:tc>
                <w:tcPr>
                  <w:tcW w:w="1542" w:type="dxa"/>
                  <w:noWrap/>
                </w:tcPr>
                <w:p w14:paraId="150003A6" w14:textId="77777777" w:rsidR="009536CB" w:rsidRPr="00DC29B7" w:rsidRDefault="009536CB">
                  <w:pPr>
                    <w:jc w:val="center"/>
                    <w:rPr>
                      <w:ins w:id="2730" w:author="Chanda Nxumalo" w:date="2022-09-28T07:04:00Z"/>
                      <w:bCs/>
                      <w:lang w:val="en-US"/>
                    </w:rPr>
                  </w:pPr>
                  <w:ins w:id="2731" w:author="Chanda Nxumalo" w:date="2022-09-28T07:04:00Z">
                    <w:r w:rsidRPr="00DC29B7">
                      <w:rPr>
                        <w:bCs/>
                        <w:lang w:val="en-US"/>
                      </w:rPr>
                      <w:t>30455</w:t>
                    </w:r>
                  </w:ins>
                </w:p>
              </w:tc>
              <w:tc>
                <w:tcPr>
                  <w:tcW w:w="1519" w:type="dxa"/>
                </w:tcPr>
                <w:p w14:paraId="3C98AC81" w14:textId="77777777" w:rsidR="009536CB" w:rsidRPr="00F7567B" w:rsidRDefault="009536CB">
                  <w:pPr>
                    <w:jc w:val="center"/>
                    <w:rPr>
                      <w:ins w:id="2732" w:author="Chanda Nxumalo" w:date="2022-09-28T07:04:00Z"/>
                      <w:bCs/>
                      <w:color w:val="FF0000"/>
                      <w:lang w:val="en-US"/>
                    </w:rPr>
                  </w:pPr>
                  <w:ins w:id="2733" w:author="Chanda Nxumalo" w:date="2022-09-28T07:04:00Z">
                    <w:r w:rsidRPr="00F7567B">
                      <w:rPr>
                        <w:bCs/>
                        <w:color w:val="FF0000"/>
                        <w:lang w:val="en-US"/>
                      </w:rPr>
                      <w:t>-17.01</w:t>
                    </w:r>
                  </w:ins>
                </w:p>
              </w:tc>
              <w:tc>
                <w:tcPr>
                  <w:tcW w:w="1877" w:type="dxa"/>
                </w:tcPr>
                <w:p w14:paraId="481EA95A" w14:textId="77777777" w:rsidR="009536CB" w:rsidRPr="00F7567B" w:rsidRDefault="009536CB">
                  <w:pPr>
                    <w:jc w:val="center"/>
                    <w:rPr>
                      <w:ins w:id="2734" w:author="Chanda Nxumalo" w:date="2022-09-28T07:04:00Z"/>
                      <w:bCs/>
                      <w:color w:val="FF0000"/>
                      <w:lang w:val="en-US"/>
                    </w:rPr>
                  </w:pPr>
                  <w:ins w:id="2735" w:author="Chanda Nxumalo" w:date="2022-09-28T07:04:00Z">
                    <w:r w:rsidRPr="00F7567B">
                      <w:rPr>
                        <w:bCs/>
                        <w:color w:val="FF0000"/>
                        <w:lang w:val="en-US"/>
                      </w:rPr>
                      <w:t>-18.35</w:t>
                    </w:r>
                  </w:ins>
                </w:p>
              </w:tc>
            </w:tr>
            <w:tr w:rsidR="009536CB" w:rsidRPr="00DC29B7" w14:paraId="1767D745" w14:textId="77777777">
              <w:trPr>
                <w:trHeight w:val="224"/>
                <w:jc w:val="center"/>
                <w:ins w:id="2736" w:author="Chanda Nxumalo" w:date="2022-09-28T07:04:00Z"/>
              </w:trPr>
              <w:tc>
                <w:tcPr>
                  <w:tcW w:w="1302" w:type="dxa"/>
                  <w:noWrap/>
                </w:tcPr>
                <w:p w14:paraId="3948062C" w14:textId="77777777" w:rsidR="009536CB" w:rsidRPr="00971DE0" w:rsidRDefault="009536CB">
                  <w:pPr>
                    <w:jc w:val="both"/>
                    <w:rPr>
                      <w:ins w:id="2737" w:author="Chanda Nxumalo" w:date="2022-09-28T07:04:00Z"/>
                      <w:b/>
                      <w:lang w:val="en-US"/>
                    </w:rPr>
                  </w:pPr>
                  <w:ins w:id="2738" w:author="Chanda Nxumalo" w:date="2022-09-28T07:04:00Z">
                    <w:r w:rsidRPr="00971DE0">
                      <w:rPr>
                        <w:b/>
                        <w:lang w:val="en-US"/>
                      </w:rPr>
                      <w:t>Total</w:t>
                    </w:r>
                  </w:ins>
                </w:p>
              </w:tc>
              <w:tc>
                <w:tcPr>
                  <w:tcW w:w="1646" w:type="dxa"/>
                  <w:noWrap/>
                </w:tcPr>
                <w:p w14:paraId="1B218D78" w14:textId="77777777" w:rsidR="009536CB" w:rsidRPr="00971DE0" w:rsidRDefault="009536CB">
                  <w:pPr>
                    <w:jc w:val="center"/>
                    <w:rPr>
                      <w:ins w:id="2739" w:author="Chanda Nxumalo" w:date="2022-09-28T07:04:00Z"/>
                      <w:b/>
                      <w:lang w:val="en-US"/>
                    </w:rPr>
                  </w:pPr>
                  <w:ins w:id="2740" w:author="Chanda Nxumalo" w:date="2022-09-28T07:04:00Z">
                    <w:r w:rsidRPr="00977093">
                      <w:rPr>
                        <w:b/>
                        <w:lang w:val="en-US"/>
                      </w:rPr>
                      <w:t>162</w:t>
                    </w:r>
                    <w:r>
                      <w:rPr>
                        <w:b/>
                        <w:lang w:val="en-US"/>
                      </w:rPr>
                      <w:t>,</w:t>
                    </w:r>
                    <w:r w:rsidRPr="00977093">
                      <w:rPr>
                        <w:b/>
                        <w:lang w:val="en-US"/>
                      </w:rPr>
                      <w:t>380</w:t>
                    </w:r>
                  </w:ins>
                </w:p>
              </w:tc>
              <w:tc>
                <w:tcPr>
                  <w:tcW w:w="1530" w:type="dxa"/>
                  <w:noWrap/>
                </w:tcPr>
                <w:p w14:paraId="713CF302" w14:textId="77777777" w:rsidR="009536CB" w:rsidRPr="00971DE0" w:rsidRDefault="009536CB">
                  <w:pPr>
                    <w:jc w:val="center"/>
                    <w:rPr>
                      <w:ins w:id="2741" w:author="Chanda Nxumalo" w:date="2022-09-28T07:04:00Z"/>
                      <w:b/>
                      <w:lang w:val="en-US"/>
                    </w:rPr>
                  </w:pPr>
                  <w:ins w:id="2742" w:author="Chanda Nxumalo" w:date="2022-09-28T07:04:00Z">
                    <w:r>
                      <w:rPr>
                        <w:b/>
                        <w:lang w:val="en-US"/>
                      </w:rPr>
                      <w:t>164,300</w:t>
                    </w:r>
                  </w:ins>
                </w:p>
              </w:tc>
              <w:tc>
                <w:tcPr>
                  <w:tcW w:w="1542" w:type="dxa"/>
                  <w:noWrap/>
                </w:tcPr>
                <w:p w14:paraId="4A437954" w14:textId="77777777" w:rsidR="009536CB" w:rsidRPr="00971DE0" w:rsidRDefault="009536CB">
                  <w:pPr>
                    <w:jc w:val="center"/>
                    <w:rPr>
                      <w:ins w:id="2743" w:author="Chanda Nxumalo" w:date="2022-09-28T07:04:00Z"/>
                      <w:b/>
                      <w:lang w:val="en-US"/>
                    </w:rPr>
                  </w:pPr>
                  <w:ins w:id="2744" w:author="Chanda Nxumalo" w:date="2022-09-28T07:04:00Z">
                    <w:r>
                      <w:rPr>
                        <w:b/>
                        <w:lang w:val="en-US"/>
                      </w:rPr>
                      <w:t>119,827</w:t>
                    </w:r>
                  </w:ins>
                </w:p>
              </w:tc>
              <w:tc>
                <w:tcPr>
                  <w:tcW w:w="1519" w:type="dxa"/>
                </w:tcPr>
                <w:p w14:paraId="1992710C" w14:textId="77777777" w:rsidR="009536CB" w:rsidRPr="00F7567B" w:rsidRDefault="009536CB">
                  <w:pPr>
                    <w:jc w:val="center"/>
                    <w:rPr>
                      <w:ins w:id="2745" w:author="Chanda Nxumalo" w:date="2022-09-28T07:04:00Z"/>
                      <w:b/>
                      <w:color w:val="FF0000"/>
                      <w:lang w:val="en-US"/>
                    </w:rPr>
                  </w:pPr>
                  <w:ins w:id="2746" w:author="Chanda Nxumalo" w:date="2022-09-28T07:04:00Z">
                    <w:r w:rsidRPr="00F7567B">
                      <w:rPr>
                        <w:b/>
                        <w:color w:val="FF0000"/>
                        <w:lang w:val="en-US"/>
                      </w:rPr>
                      <w:t>-26.21</w:t>
                    </w:r>
                  </w:ins>
                </w:p>
              </w:tc>
              <w:tc>
                <w:tcPr>
                  <w:tcW w:w="1877" w:type="dxa"/>
                </w:tcPr>
                <w:p w14:paraId="2207918F" w14:textId="77777777" w:rsidR="009536CB" w:rsidRPr="00F7567B" w:rsidRDefault="009536CB">
                  <w:pPr>
                    <w:jc w:val="center"/>
                    <w:rPr>
                      <w:ins w:id="2747" w:author="Chanda Nxumalo" w:date="2022-09-28T07:04:00Z"/>
                      <w:b/>
                      <w:color w:val="FF0000"/>
                      <w:lang w:val="en-US"/>
                    </w:rPr>
                  </w:pPr>
                  <w:ins w:id="2748" w:author="Chanda Nxumalo" w:date="2022-09-28T07:04:00Z">
                    <w:r w:rsidRPr="00F7567B">
                      <w:rPr>
                        <w:b/>
                        <w:color w:val="FF0000"/>
                        <w:lang w:val="en-US"/>
                      </w:rPr>
                      <w:t>-27.07</w:t>
                    </w:r>
                  </w:ins>
                </w:p>
              </w:tc>
            </w:tr>
          </w:tbl>
          <w:p w14:paraId="05BA2E03" w14:textId="77777777" w:rsidR="009536CB" w:rsidRPr="00953BC7" w:rsidRDefault="009536CB">
            <w:pPr>
              <w:jc w:val="center"/>
              <w:rPr>
                <w:ins w:id="2749" w:author="Chanda Nxumalo" w:date="2022-09-28T07:04:00Z"/>
                <w:b/>
                <w:lang w:eastAsia="en-US"/>
              </w:rPr>
            </w:pPr>
          </w:p>
        </w:tc>
      </w:tr>
      <w:tr w:rsidR="009536CB" w:rsidRPr="00310E6B" w14:paraId="1E46F2E1" w14:textId="77777777">
        <w:trPr>
          <w:trHeight w:val="141"/>
          <w:ins w:id="2750" w:author="Chanda Nxumalo" w:date="2022-09-28T07:04:00Z"/>
        </w:trPr>
        <w:tc>
          <w:tcPr>
            <w:tcW w:w="5000" w:type="pct"/>
            <w:vAlign w:val="center"/>
          </w:tcPr>
          <w:p w14:paraId="297D63A8" w14:textId="77777777" w:rsidR="009536CB" w:rsidRDefault="009536CB">
            <w:pPr>
              <w:pStyle w:val="Caption"/>
              <w:rPr>
                <w:ins w:id="2751" w:author="Chanda Nxumalo" w:date="2022-09-28T07:04:00Z"/>
              </w:rPr>
            </w:pPr>
            <w:ins w:id="2752" w:author="Chanda Nxumalo" w:date="2022-09-28T07:04:00Z">
              <w:r w:rsidRPr="00953BC7">
                <w:t xml:space="preserve">Table </w:t>
              </w:r>
              <w:r>
                <w:fldChar w:fldCharType="begin"/>
              </w:r>
              <w:r>
                <w:instrText xml:space="preserve"> STYLEREF 1 \s </w:instrText>
              </w:r>
              <w:r>
                <w:fldChar w:fldCharType="separate"/>
              </w:r>
              <w:r>
                <w:rPr>
                  <w:noProof/>
                </w:rPr>
                <w:t>4</w:t>
              </w:r>
              <w:r>
                <w:rPr>
                  <w:noProof/>
                </w:rPr>
                <w:fldChar w:fldCharType="end"/>
              </w:r>
              <w:r>
                <w:noBreakHyphen/>
              </w:r>
              <w:r>
                <w:fldChar w:fldCharType="begin"/>
              </w:r>
              <w:r>
                <w:instrText xml:space="preserve"> SEQ Table \* ARABIC \s 1 </w:instrText>
              </w:r>
              <w:r>
                <w:fldChar w:fldCharType="separate"/>
              </w:r>
              <w:r>
                <w:rPr>
                  <w:noProof/>
                </w:rPr>
                <w:t>2</w:t>
              </w:r>
              <w:r>
                <w:rPr>
                  <w:noProof/>
                </w:rPr>
                <w:fldChar w:fldCharType="end"/>
              </w:r>
              <w:r>
                <w:rPr>
                  <w:noProof/>
                </w:rPr>
                <w:t xml:space="preserve">: </w:t>
              </w:r>
              <w:r w:rsidRPr="00977093">
                <w:rPr>
                  <w:noProof/>
                </w:rPr>
                <w:t>Hermanus</w:t>
              </w:r>
              <w:r w:rsidRPr="00953BC7">
                <w:t xml:space="preserve"> Production </w:t>
              </w:r>
              <w:r>
                <w:t>and Forecast</w:t>
              </w:r>
            </w:ins>
          </w:p>
          <w:p w14:paraId="4A64F63A" w14:textId="77777777" w:rsidR="009536CB" w:rsidRPr="00310E6B" w:rsidRDefault="009536CB">
            <w:pPr>
              <w:rPr>
                <w:ins w:id="2753" w:author="Chanda Nxumalo" w:date="2022-09-28T07:04:00Z"/>
              </w:rPr>
            </w:pPr>
          </w:p>
        </w:tc>
      </w:tr>
      <w:tr w:rsidR="009536CB" w:rsidRPr="00953BC7" w14:paraId="6E367B1E" w14:textId="77777777">
        <w:trPr>
          <w:trHeight w:val="738"/>
          <w:ins w:id="2754" w:author="Chanda Nxumalo" w:date="2022-09-28T07:04:00Z"/>
        </w:trPr>
        <w:tc>
          <w:tcPr>
            <w:tcW w:w="5000" w:type="pct"/>
            <w:vAlign w:val="center"/>
          </w:tcPr>
          <w:p w14:paraId="22E0531E" w14:textId="0974D09F" w:rsidR="009536CB" w:rsidRPr="00953BC7" w:rsidRDefault="00D338AD">
            <w:pPr>
              <w:jc w:val="center"/>
              <w:rPr>
                <w:ins w:id="2755" w:author="Chanda Nxumalo" w:date="2022-09-28T07:04:00Z"/>
                <w:lang w:val="en-US"/>
              </w:rPr>
            </w:pPr>
            <w:ins w:id="2756" w:author="Mutali Nepfumbada" w:date="2022-09-28T22:32:00Z">
              <w:r>
                <w:rPr>
                  <w:noProof/>
                </w:rPr>
                <w:drawing>
                  <wp:inline distT="0" distB="0" distL="0" distR="0" wp14:anchorId="61741177" wp14:editId="3CCEFACA">
                    <wp:extent cx="5760000" cy="3168066"/>
                    <wp:effectExtent l="0" t="0" r="0" b="0"/>
                    <wp:docPr id="1006" name="Picture 1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clinic Highveld Production.jpg"/>
                            <pic:cNvPicPr/>
                          </pic:nvPicPr>
                          <pic:blipFill>
                            <a:blip r:embed="rId31"/>
                            <a:stretch>
                              <a:fillRect/>
                            </a:stretch>
                          </pic:blipFill>
                          <pic:spPr>
                            <a:xfrm>
                              <a:off x="0" y="0"/>
                              <a:ext cx="5760000" cy="3168066"/>
                            </a:xfrm>
                            <a:prstGeom prst="rect">
                              <a:avLst/>
                            </a:prstGeom>
                          </pic:spPr>
                        </pic:pic>
                      </a:graphicData>
                    </a:graphic>
                  </wp:inline>
                </w:drawing>
              </w:r>
            </w:ins>
            <w:commentRangeStart w:id="2757"/>
            <w:ins w:id="2758" w:author="Chanda Nxumalo" w:date="2022-09-28T07:04:00Z">
              <w:del w:id="2759" w:author="Mutali Nepfumbada" w:date="2022-09-28T22:32:00Z">
                <w:r w:rsidR="009536CB" w:rsidDel="004D4018">
                  <w:rPr>
                    <w:noProof/>
                  </w:rPr>
                  <w:drawing>
                    <wp:inline distT="0" distB="0" distL="0" distR="0" wp14:anchorId="43FCA1AD" wp14:editId="30C57CA6">
                      <wp:extent cx="5760000" cy="3230968"/>
                      <wp:effectExtent l="0" t="0" r="0" b="0"/>
                      <wp:docPr id="1" name="Picture 1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clinic Highveld Production.jpg"/>
                              <pic:cNvPicPr/>
                            </pic:nvPicPr>
                            <pic:blipFill>
                              <a:blip r:embed="rId27"/>
                              <a:stretch>
                                <a:fillRect/>
                              </a:stretch>
                            </pic:blipFill>
                            <pic:spPr>
                              <a:xfrm>
                                <a:off x="0" y="0"/>
                                <a:ext cx="5760000" cy="3230968"/>
                              </a:xfrm>
                              <a:prstGeom prst="rect">
                                <a:avLst/>
                              </a:prstGeom>
                            </pic:spPr>
                          </pic:pic>
                        </a:graphicData>
                      </a:graphic>
                    </wp:inline>
                  </w:drawing>
                </w:r>
              </w:del>
              <w:commentRangeEnd w:id="2757"/>
              <w:r w:rsidR="009536CB">
                <w:rPr>
                  <w:rStyle w:val="CommentReference"/>
                  <w:rFonts w:ascii="Verdana" w:hAnsi="Verdana"/>
                </w:rPr>
                <w:commentReference w:id="2757"/>
              </w:r>
            </w:ins>
          </w:p>
          <w:p w14:paraId="12E17447" w14:textId="77777777" w:rsidR="009536CB" w:rsidRPr="00953BC7" w:rsidRDefault="009536CB">
            <w:pPr>
              <w:pStyle w:val="Caption"/>
              <w:rPr>
                <w:ins w:id="2760" w:author="Chanda Nxumalo" w:date="2022-09-28T07:04:00Z"/>
                <w:lang w:eastAsia="en-US"/>
              </w:rPr>
            </w:pPr>
            <w:ins w:id="2761" w:author="Chanda Nxumalo" w:date="2022-09-28T07:04:00Z">
              <w:r>
                <w:t xml:space="preserve">Figure </w:t>
              </w:r>
              <w:r>
                <w:fldChar w:fldCharType="begin"/>
              </w:r>
              <w:r>
                <w:instrText xml:space="preserve"> STYLEREF 1 \s </w:instrText>
              </w:r>
              <w:r>
                <w:fldChar w:fldCharType="separate"/>
              </w:r>
              <w:r>
                <w:rPr>
                  <w:noProof/>
                </w:rPr>
                <w:t>4</w:t>
              </w:r>
              <w:r>
                <w:rPr>
                  <w:noProof/>
                </w:rPr>
                <w:fldChar w:fldCharType="end"/>
              </w:r>
              <w:r>
                <w:noBreakHyphen/>
              </w:r>
              <w:r>
                <w:fldChar w:fldCharType="begin"/>
              </w:r>
              <w:r>
                <w:instrText xml:space="preserve"> SEQ Figure \* ARABIC \s 1 </w:instrText>
              </w:r>
              <w:r>
                <w:fldChar w:fldCharType="separate"/>
              </w:r>
              <w:r>
                <w:rPr>
                  <w:noProof/>
                </w:rPr>
                <w:t>1</w:t>
              </w:r>
              <w:r>
                <w:rPr>
                  <w:noProof/>
                </w:rPr>
                <w:fldChar w:fldCharType="end"/>
              </w:r>
              <w:r>
                <w:t xml:space="preserve">: </w:t>
              </w:r>
              <w:r w:rsidRPr="00A45B12">
                <w:t>Hermanus</w:t>
              </w:r>
              <w:r w:rsidRPr="00953BC7">
                <w:rPr>
                  <w:lang w:eastAsia="en-US"/>
                </w:rPr>
                <w:t xml:space="preserve"> Production </w:t>
              </w:r>
              <w:r>
                <w:rPr>
                  <w:lang w:eastAsia="en-US"/>
                </w:rPr>
                <w:t>Vs Forecast</w:t>
              </w:r>
            </w:ins>
          </w:p>
        </w:tc>
      </w:tr>
    </w:tbl>
    <w:p w14:paraId="3B1E17FF" w14:textId="77777777" w:rsidR="009536CB" w:rsidRPr="00953BC7" w:rsidRDefault="009536CB" w:rsidP="009536CB">
      <w:pPr>
        <w:rPr>
          <w:ins w:id="2762" w:author="Chanda Nxumalo" w:date="2022-09-28T07:04:00Z"/>
          <w:lang w:eastAsia="en-US"/>
        </w:rPr>
      </w:pPr>
    </w:p>
    <w:p w14:paraId="0C8B7346" w14:textId="77777777" w:rsidR="009536CB" w:rsidRDefault="009536CB" w:rsidP="009536CB">
      <w:pPr>
        <w:jc w:val="both"/>
        <w:rPr>
          <w:ins w:id="2763" w:author="Chanda Nxumalo" w:date="2022-09-28T07:04:00Z"/>
        </w:rPr>
      </w:pPr>
      <w:commentRangeStart w:id="2764"/>
      <w:ins w:id="2765" w:author="Chanda Nxumalo" w:date="2022-09-28T07:04:00Z">
        <w:r>
          <w:t xml:space="preserve">The weather-adjusted forecast is lower than the P50 forecast, which means that the generation could not meet the P50 forecast due to the bad weather conditions. The higher than P50 deviation from the weather-adjusted forecast also means that curtailment of the power plant during load shedding played a role in the shortfall, as did unplanned maintenance. </w:t>
        </w:r>
        <w:commentRangeEnd w:id="2764"/>
        <w:r>
          <w:rPr>
            <w:rStyle w:val="CommentReference"/>
            <w:rFonts w:ascii="Verdana" w:hAnsi="Verdana"/>
          </w:rPr>
          <w:commentReference w:id="2764"/>
        </w:r>
      </w:ins>
    </w:p>
    <w:p w14:paraId="5CD1EB8A" w14:textId="77777777" w:rsidR="009536CB" w:rsidRDefault="009536CB" w:rsidP="009536CB">
      <w:pPr>
        <w:jc w:val="both"/>
        <w:rPr>
          <w:ins w:id="2767" w:author="Chanda Nxumalo" w:date="2022-09-28T07:04:00Z"/>
        </w:rPr>
      </w:pPr>
    </w:p>
    <w:p w14:paraId="7C46064A" w14:textId="77777777" w:rsidR="009536CB" w:rsidRDefault="009536CB" w:rsidP="009536CB">
      <w:pPr>
        <w:jc w:val="both"/>
        <w:rPr>
          <w:ins w:id="2768" w:author="Chanda Nxumalo" w:date="2022-09-28T07:04:00Z"/>
        </w:rPr>
      </w:pPr>
      <w:commentRangeStart w:id="2769"/>
      <w:ins w:id="2770" w:author="Chanda Nxumalo" w:date="2022-09-28T07:04:00Z">
        <w:r>
          <w:t>Harmattan recommends that the Operator provide unplanned maintenance events to verify losses caused by disturbances.</w:t>
        </w:r>
        <w:commentRangeEnd w:id="2769"/>
        <w:r>
          <w:rPr>
            <w:rStyle w:val="CommentReference"/>
            <w:rFonts w:ascii="Verdana" w:hAnsi="Verdana"/>
          </w:rPr>
          <w:commentReference w:id="2769"/>
        </w:r>
      </w:ins>
    </w:p>
    <w:p w14:paraId="4A0EC0F7" w14:textId="256C3A13" w:rsidR="004323E3" w:rsidRDefault="004323E3" w:rsidP="00C3627C"/>
    <w:p w14:paraId="7F7EBEDA" w14:textId="77777777" w:rsidR="00C3627C" w:rsidRDefault="00C3627C" w:rsidP="00C3627C">
      <w:pPr>
        <w:jc w:val="both"/>
      </w:pPr>
    </w:p>
    <w:p w14:paraId="5200892A" w14:textId="77777777" w:rsidR="00073A34" w:rsidRDefault="00073A34" w:rsidP="00C3627C">
      <w:pPr>
        <w:pStyle w:val="Heading1"/>
        <w:rPr>
          <w:ins w:id="2771" w:author="Chanda Nxumalo" w:date="2022-09-28T07:19:00Z"/>
        </w:rPr>
        <w:sectPr w:rsidR="00073A34" w:rsidSect="006C75D2">
          <w:pgSz w:w="11907" w:h="16840" w:code="9"/>
          <w:pgMar w:top="1985" w:right="1179" w:bottom="1134" w:left="1179" w:header="709" w:footer="425" w:gutter="0"/>
          <w:cols w:space="708"/>
          <w:docGrid w:linePitch="360"/>
        </w:sectPr>
      </w:pPr>
      <w:bookmarkStart w:id="2772" w:name="_Toc111090539"/>
      <w:bookmarkStart w:id="2773" w:name="_Toc115101802"/>
    </w:p>
    <w:p w14:paraId="3C6C9E4B" w14:textId="77777777" w:rsidR="00C3627C" w:rsidRPr="00B003E1" w:rsidRDefault="00C3627C" w:rsidP="00C3627C">
      <w:pPr>
        <w:pStyle w:val="Heading1"/>
        <w:rPr>
          <w:bCs/>
        </w:rPr>
      </w:pPr>
      <w:r w:rsidRPr="00B003E1">
        <w:t>Durbanville Technical Performance</w:t>
      </w:r>
      <w:bookmarkEnd w:id="2772"/>
      <w:bookmarkEnd w:id="2773"/>
    </w:p>
    <w:p w14:paraId="2E0168B5" w14:textId="77777777" w:rsidR="00C3627C" w:rsidRPr="00953BC7" w:rsidRDefault="00C3627C" w:rsidP="00C3627C">
      <w:pPr>
        <w:rPr>
          <w:lang w:eastAsia="en-US"/>
        </w:rPr>
      </w:pPr>
    </w:p>
    <w:p w14:paraId="071AA9D8" w14:textId="77777777" w:rsidR="00C3627C" w:rsidRPr="00DD11CE" w:rsidRDefault="00C3627C" w:rsidP="00C3627C">
      <w:pPr>
        <w:rPr>
          <w:shd w:val="clear" w:color="auto" w:fill="FFFFFF"/>
        </w:rPr>
      </w:pPr>
      <w:r w:rsidRPr="00EB7CE9">
        <w:rPr>
          <w:shd w:val="clear" w:color="auto" w:fill="FFFFFF"/>
        </w:rPr>
        <w:t>The following tables and figures on the technical performance and forecast data provide information on the production, irradiation, availability, and performance ratio of the plant compared to the forecast</w:t>
      </w:r>
      <w:r w:rsidRPr="00DD11CE">
        <w:rPr>
          <w:shd w:val="clear" w:color="auto" w:fill="FFFFFF"/>
        </w:rPr>
        <w:t>.</w:t>
      </w:r>
    </w:p>
    <w:p w14:paraId="24F27EE4" w14:textId="77777777" w:rsidR="00C3627C" w:rsidRPr="00953BC7" w:rsidRDefault="00C3627C" w:rsidP="00C3627C">
      <w:pPr>
        <w:rPr>
          <w:lang w:eastAsia="en-US"/>
        </w:rPr>
      </w:pPr>
    </w:p>
    <w:tbl>
      <w:tblPr>
        <w:tblStyle w:val="TableGridLight"/>
        <w:tblW w:w="5000" w:type="pct"/>
        <w:jc w:val="center"/>
        <w:tblLook w:val="04A0" w:firstRow="1" w:lastRow="0" w:firstColumn="1" w:lastColumn="0" w:noHBand="0" w:noVBand="1"/>
      </w:tblPr>
      <w:tblGrid>
        <w:gridCol w:w="4769"/>
        <w:gridCol w:w="4770"/>
      </w:tblGrid>
      <w:tr w:rsidR="00C3627C" w:rsidRPr="00B003E1" w14:paraId="7BBA734A" w14:textId="77777777">
        <w:trPr>
          <w:trHeight w:val="262"/>
          <w:jc w:val="center"/>
        </w:trPr>
        <w:tc>
          <w:tcPr>
            <w:tcW w:w="5000" w:type="pct"/>
            <w:gridSpan w:val="2"/>
            <w:shd w:val="clear" w:color="auto" w:fill="5F0500"/>
            <w:noWrap/>
          </w:tcPr>
          <w:p w14:paraId="05FAA5E2" w14:textId="77777777" w:rsidR="00C3627C" w:rsidRPr="00A2489C" w:rsidRDefault="00C3627C">
            <w:pPr>
              <w:jc w:val="center"/>
              <w:rPr>
                <w:rFonts w:cs="Calibri"/>
                <w:b/>
                <w:bCs/>
                <w:lang w:eastAsia="en-US"/>
              </w:rPr>
            </w:pPr>
            <w:r w:rsidRPr="00A2489C">
              <w:rPr>
                <w:rFonts w:cs="Calibri"/>
                <w:b/>
                <w:bCs/>
                <w:lang w:eastAsia="en-US"/>
              </w:rPr>
              <w:t>Project Overview</w:t>
            </w:r>
          </w:p>
        </w:tc>
      </w:tr>
      <w:tr w:rsidR="00C3627C" w:rsidRPr="00B003E1" w14:paraId="66073EDE" w14:textId="77777777">
        <w:trPr>
          <w:trHeight w:val="262"/>
          <w:jc w:val="center"/>
        </w:trPr>
        <w:tc>
          <w:tcPr>
            <w:tcW w:w="2500" w:type="pct"/>
            <w:noWrap/>
            <w:hideMark/>
          </w:tcPr>
          <w:p w14:paraId="3AE5D3D2" w14:textId="496E3D3E" w:rsidR="00C3627C" w:rsidRPr="00B003E1" w:rsidRDefault="00D00DC5">
            <w:pPr>
              <w:jc w:val="both"/>
              <w:rPr>
                <w:rFonts w:cs="Calibri"/>
                <w:color w:val="000000"/>
                <w:lang w:val="en-ZA" w:eastAsia="en-ZA"/>
              </w:rPr>
            </w:pPr>
            <w:r>
              <w:rPr>
                <w:rFonts w:cs="Calibri"/>
                <w:lang w:eastAsia="en-US"/>
              </w:rPr>
              <w:t>De</w:t>
            </w:r>
            <w:r w:rsidR="00DD5164">
              <w:rPr>
                <w:rFonts w:cs="Calibri"/>
                <w:lang w:eastAsia="en-US"/>
              </w:rPr>
              <w:t xml:space="preserve">sign </w:t>
            </w:r>
            <w:r w:rsidR="00C3627C" w:rsidRPr="00B003E1">
              <w:rPr>
                <w:rFonts w:cs="Calibri"/>
                <w:lang w:eastAsia="en-US"/>
              </w:rPr>
              <w:t>Capacity DC</w:t>
            </w:r>
            <w:r w:rsidR="00DD5164">
              <w:rPr>
                <w:rFonts w:cs="Calibri"/>
                <w:lang w:eastAsia="en-US"/>
              </w:rPr>
              <w:t>/AC (kW)</w:t>
            </w:r>
          </w:p>
        </w:tc>
        <w:tc>
          <w:tcPr>
            <w:tcW w:w="2500" w:type="pct"/>
            <w:noWrap/>
            <w:hideMark/>
          </w:tcPr>
          <w:p w14:paraId="1DFBF589" w14:textId="12FA6C84" w:rsidR="00C3627C" w:rsidRPr="00B003E1" w:rsidRDefault="00297554">
            <w:pPr>
              <w:jc w:val="both"/>
              <w:rPr>
                <w:rFonts w:cs="Calibri"/>
                <w:color w:val="000000"/>
                <w:lang w:val="en-ZA" w:eastAsia="en-ZA"/>
              </w:rPr>
            </w:pPr>
            <w:r w:rsidRPr="00297554">
              <w:rPr>
                <w:rFonts w:cs="Calibri"/>
                <w:lang w:eastAsia="en-US"/>
              </w:rPr>
              <w:t>704.6 / 650</w:t>
            </w:r>
          </w:p>
        </w:tc>
      </w:tr>
      <w:tr w:rsidR="00DD5164" w:rsidRPr="00B003E1" w14:paraId="22BC241F" w14:textId="77777777">
        <w:trPr>
          <w:trHeight w:val="262"/>
          <w:jc w:val="center"/>
        </w:trPr>
        <w:tc>
          <w:tcPr>
            <w:tcW w:w="2500" w:type="pct"/>
            <w:noWrap/>
          </w:tcPr>
          <w:p w14:paraId="07761426" w14:textId="79C20CC4" w:rsidR="00DD5164" w:rsidRDefault="00DD5164">
            <w:pPr>
              <w:jc w:val="both"/>
              <w:rPr>
                <w:rFonts w:cs="Calibri"/>
                <w:lang w:eastAsia="en-US"/>
              </w:rPr>
            </w:pPr>
            <w:r>
              <w:rPr>
                <w:rFonts w:cs="Calibri"/>
                <w:lang w:eastAsia="en-US"/>
              </w:rPr>
              <w:t>Achieved</w:t>
            </w:r>
            <w:r w:rsidRPr="00DD5164">
              <w:rPr>
                <w:rFonts w:cs="Calibri"/>
                <w:lang w:eastAsia="en-US"/>
              </w:rPr>
              <w:t xml:space="preserve"> Capacity DC/AC (kW)</w:t>
            </w:r>
          </w:p>
        </w:tc>
        <w:tc>
          <w:tcPr>
            <w:tcW w:w="2500" w:type="pct"/>
            <w:noWrap/>
          </w:tcPr>
          <w:p w14:paraId="57EFB9EA" w14:textId="1349D844" w:rsidR="00DD5164" w:rsidRPr="00B003E1" w:rsidRDefault="00297554">
            <w:pPr>
              <w:jc w:val="both"/>
              <w:rPr>
                <w:rFonts w:cs="Calibri"/>
                <w:lang w:eastAsia="en-US"/>
              </w:rPr>
            </w:pPr>
            <w:r w:rsidRPr="00297554">
              <w:rPr>
                <w:rFonts w:cs="Calibri"/>
                <w:lang w:eastAsia="en-US"/>
              </w:rPr>
              <w:t>705.7 / 650</w:t>
            </w:r>
          </w:p>
        </w:tc>
      </w:tr>
      <w:tr w:rsidR="00C3627C" w:rsidRPr="00B003E1" w14:paraId="0ABE97EE" w14:textId="77777777">
        <w:trPr>
          <w:trHeight w:val="262"/>
          <w:jc w:val="center"/>
        </w:trPr>
        <w:tc>
          <w:tcPr>
            <w:tcW w:w="2500" w:type="pct"/>
            <w:noWrap/>
            <w:hideMark/>
          </w:tcPr>
          <w:p w14:paraId="3F03AA08" w14:textId="77777777" w:rsidR="00C3627C" w:rsidRPr="00B003E1" w:rsidRDefault="00C3627C">
            <w:pPr>
              <w:jc w:val="both"/>
              <w:rPr>
                <w:rFonts w:cs="Calibri"/>
                <w:color w:val="000000"/>
                <w:lang w:val="en-ZA" w:eastAsia="en-ZA"/>
              </w:rPr>
            </w:pPr>
            <w:r>
              <w:rPr>
                <w:rFonts w:cs="Calibri"/>
                <w:lang w:eastAsia="en-US"/>
              </w:rPr>
              <w:t>Technology</w:t>
            </w:r>
          </w:p>
        </w:tc>
        <w:tc>
          <w:tcPr>
            <w:tcW w:w="2500" w:type="pct"/>
            <w:noWrap/>
            <w:hideMark/>
          </w:tcPr>
          <w:p w14:paraId="0A9ED784" w14:textId="77777777" w:rsidR="00C3627C" w:rsidRPr="00B003E1" w:rsidRDefault="00C3627C">
            <w:pPr>
              <w:jc w:val="both"/>
              <w:rPr>
                <w:rFonts w:cs="Calibri"/>
                <w:color w:val="000000"/>
                <w:lang w:val="en-ZA" w:eastAsia="en-ZA"/>
              </w:rPr>
            </w:pPr>
            <w:r w:rsidRPr="00B003E1">
              <w:rPr>
                <w:rFonts w:cs="Calibri"/>
                <w:lang w:eastAsia="en-US"/>
              </w:rPr>
              <w:t>Solar</w:t>
            </w:r>
          </w:p>
        </w:tc>
      </w:tr>
      <w:tr w:rsidR="00C3627C" w:rsidRPr="00B003E1" w14:paraId="580C5FCE" w14:textId="77777777">
        <w:trPr>
          <w:trHeight w:val="262"/>
          <w:jc w:val="center"/>
        </w:trPr>
        <w:tc>
          <w:tcPr>
            <w:tcW w:w="2500" w:type="pct"/>
            <w:noWrap/>
            <w:hideMark/>
          </w:tcPr>
          <w:p w14:paraId="4CD7490C" w14:textId="77777777" w:rsidR="00C3627C" w:rsidRPr="00B003E1" w:rsidRDefault="00C3627C">
            <w:pPr>
              <w:jc w:val="both"/>
              <w:rPr>
                <w:rFonts w:cs="Calibri"/>
                <w:color w:val="000000"/>
                <w:lang w:val="en-ZA" w:eastAsia="en-ZA"/>
              </w:rPr>
            </w:pPr>
            <w:r w:rsidRPr="00B003E1">
              <w:rPr>
                <w:rFonts w:cs="Calibri"/>
                <w:lang w:eastAsia="en-US"/>
              </w:rPr>
              <w:t>Project Company:</w:t>
            </w:r>
          </w:p>
        </w:tc>
        <w:tc>
          <w:tcPr>
            <w:tcW w:w="2500" w:type="pct"/>
            <w:noWrap/>
            <w:hideMark/>
          </w:tcPr>
          <w:p w14:paraId="7A1A250D" w14:textId="77777777" w:rsidR="00C3627C" w:rsidRPr="00B003E1" w:rsidRDefault="00C3627C">
            <w:pPr>
              <w:jc w:val="both"/>
              <w:rPr>
                <w:rFonts w:cs="Calibri"/>
                <w:color w:val="000000"/>
                <w:lang w:val="en-ZA" w:eastAsia="en-ZA"/>
              </w:rPr>
            </w:pPr>
            <w:proofErr w:type="spellStart"/>
            <w:r w:rsidRPr="00B003E1">
              <w:rPr>
                <w:rFonts w:cs="Calibri"/>
                <w:color w:val="000000"/>
                <w:lang w:eastAsia="en-ZA"/>
              </w:rPr>
              <w:t>Moshesh</w:t>
            </w:r>
            <w:proofErr w:type="spellEnd"/>
            <w:r w:rsidRPr="00B003E1">
              <w:rPr>
                <w:rFonts w:cs="Calibri"/>
                <w:color w:val="000000"/>
                <w:lang w:eastAsia="en-ZA"/>
              </w:rPr>
              <w:t xml:space="preserve"> Solar PV 1 (Pty) Ltd</w:t>
            </w:r>
          </w:p>
        </w:tc>
      </w:tr>
      <w:tr w:rsidR="00C3627C" w:rsidRPr="00B003E1" w14:paraId="7F6E1C39" w14:textId="77777777">
        <w:trPr>
          <w:trHeight w:val="262"/>
          <w:jc w:val="center"/>
        </w:trPr>
        <w:tc>
          <w:tcPr>
            <w:tcW w:w="2500" w:type="pct"/>
            <w:noWrap/>
            <w:hideMark/>
          </w:tcPr>
          <w:p w14:paraId="6DC433E1" w14:textId="77777777" w:rsidR="00C3627C" w:rsidRPr="00B003E1" w:rsidRDefault="00C3627C">
            <w:pPr>
              <w:jc w:val="both"/>
              <w:rPr>
                <w:rFonts w:cs="Calibri"/>
                <w:color w:val="000000"/>
                <w:lang w:val="en-ZA" w:eastAsia="en-ZA"/>
              </w:rPr>
            </w:pPr>
            <w:r w:rsidRPr="00B003E1">
              <w:rPr>
                <w:rFonts w:cs="Calibri"/>
                <w:spacing w:val="-2"/>
                <w:lang w:eastAsia="en-ZA"/>
              </w:rPr>
              <w:t>Address:</w:t>
            </w:r>
          </w:p>
        </w:tc>
        <w:tc>
          <w:tcPr>
            <w:tcW w:w="2500" w:type="pct"/>
            <w:noWrap/>
            <w:hideMark/>
          </w:tcPr>
          <w:p w14:paraId="1B073AF9" w14:textId="77777777" w:rsidR="00C3627C" w:rsidRPr="00C03081" w:rsidRDefault="00C3627C">
            <w:pPr>
              <w:jc w:val="both"/>
              <w:rPr>
                <w:rFonts w:cs="Calibri"/>
                <w:color w:val="000000"/>
                <w:w w:val="105"/>
                <w:lang w:eastAsia="en-ZA"/>
              </w:rPr>
            </w:pPr>
            <w:r w:rsidRPr="00B003E1">
              <w:rPr>
                <w:rFonts w:cs="Calibri"/>
                <w:color w:val="000000"/>
                <w:w w:val="105"/>
                <w:lang w:eastAsia="en-ZA"/>
              </w:rPr>
              <w:t>Wellington Road Durbanville</w:t>
            </w:r>
            <w:r>
              <w:rPr>
                <w:rFonts w:cs="Calibri"/>
                <w:color w:val="000000"/>
                <w:w w:val="105"/>
                <w:lang w:eastAsia="en-ZA"/>
              </w:rPr>
              <w:t xml:space="preserve"> </w:t>
            </w:r>
            <w:r w:rsidRPr="00B003E1">
              <w:rPr>
                <w:rFonts w:cs="Calibri"/>
                <w:color w:val="000000"/>
                <w:w w:val="105"/>
                <w:lang w:eastAsia="en-ZA"/>
              </w:rPr>
              <w:t>South Africa</w:t>
            </w:r>
          </w:p>
        </w:tc>
      </w:tr>
      <w:tr w:rsidR="00C3627C" w:rsidRPr="00B003E1" w14:paraId="3183720B" w14:textId="77777777">
        <w:trPr>
          <w:trHeight w:val="262"/>
          <w:jc w:val="center"/>
        </w:trPr>
        <w:tc>
          <w:tcPr>
            <w:tcW w:w="2500" w:type="pct"/>
            <w:noWrap/>
          </w:tcPr>
          <w:p w14:paraId="3E3DB8A2" w14:textId="77777777" w:rsidR="00C3627C" w:rsidRPr="00B003E1" w:rsidRDefault="00C3627C">
            <w:pPr>
              <w:jc w:val="both"/>
              <w:rPr>
                <w:rFonts w:cs="Calibri"/>
                <w:spacing w:val="-2"/>
                <w:lang w:eastAsia="en-ZA"/>
              </w:rPr>
            </w:pPr>
            <w:r w:rsidRPr="00F64F0A">
              <w:rPr>
                <w:rFonts w:cs="Calibri"/>
                <w:color w:val="000000"/>
                <w:lang w:val="en-ZA" w:eastAsia="en-ZA"/>
              </w:rPr>
              <w:t>Commercial Operation Date</w:t>
            </w:r>
          </w:p>
        </w:tc>
        <w:tc>
          <w:tcPr>
            <w:tcW w:w="2500" w:type="pct"/>
            <w:noWrap/>
          </w:tcPr>
          <w:p w14:paraId="60E0F77D" w14:textId="084515CF" w:rsidR="00C3627C" w:rsidRPr="00B003E1" w:rsidRDefault="00C3627C">
            <w:pPr>
              <w:jc w:val="both"/>
              <w:rPr>
                <w:rFonts w:cs="Calibri"/>
                <w:color w:val="000000"/>
                <w:w w:val="105"/>
                <w:lang w:eastAsia="en-ZA"/>
              </w:rPr>
            </w:pPr>
            <w:r w:rsidRPr="00F64F0A">
              <w:rPr>
                <w:rFonts w:cs="Calibri"/>
                <w:color w:val="000000"/>
                <w:w w:val="105"/>
                <w:lang w:eastAsia="en-ZA"/>
              </w:rPr>
              <w:t>11 Nov</w:t>
            </w:r>
            <w:r w:rsidR="00901318">
              <w:rPr>
                <w:rFonts w:cs="Calibri"/>
                <w:color w:val="000000"/>
                <w:w w:val="105"/>
                <w:lang w:eastAsia="en-ZA"/>
              </w:rPr>
              <w:t>ember</w:t>
            </w:r>
            <w:r w:rsidRPr="00F64F0A">
              <w:rPr>
                <w:rFonts w:cs="Calibri"/>
                <w:color w:val="000000"/>
                <w:w w:val="105"/>
                <w:lang w:eastAsia="en-ZA"/>
              </w:rPr>
              <w:t xml:space="preserve"> </w:t>
            </w:r>
            <w:r w:rsidR="00CE5D65">
              <w:rPr>
                <w:rFonts w:cs="Calibri"/>
                <w:color w:val="000000"/>
                <w:w w:val="105"/>
                <w:lang w:eastAsia="en-ZA"/>
              </w:rPr>
              <w:t>2022</w:t>
            </w:r>
          </w:p>
        </w:tc>
      </w:tr>
    </w:tbl>
    <w:p w14:paraId="1ABADE99" w14:textId="27E99FE3" w:rsidR="00C3627C" w:rsidRPr="00B003E1" w:rsidRDefault="00C3627C" w:rsidP="00C3627C">
      <w:pPr>
        <w:pStyle w:val="Caption"/>
      </w:pPr>
      <w:bookmarkStart w:id="2774" w:name="_Toc114662529"/>
      <w:bookmarkStart w:id="2775" w:name="_Toc115101839"/>
      <w:r w:rsidRPr="00B003E1">
        <w:t xml:space="preserve">Table </w:t>
      </w:r>
      <w:r w:rsidR="00000000">
        <w:fldChar w:fldCharType="begin"/>
      </w:r>
      <w:r w:rsidR="00000000">
        <w:instrText xml:space="preserve"> STYLEREF 1 \s </w:instrText>
      </w:r>
      <w:r w:rsidR="00000000">
        <w:fldChar w:fldCharType="separate"/>
      </w:r>
      <w:r w:rsidR="00B61424">
        <w:rPr>
          <w:noProof/>
        </w:rPr>
        <w:t>5</w:t>
      </w:r>
      <w:r w:rsidR="00000000">
        <w:rPr>
          <w:noProof/>
        </w:rPr>
        <w:fldChar w:fldCharType="end"/>
      </w:r>
      <w:r w:rsidR="00B61424">
        <w:noBreakHyphen/>
      </w:r>
      <w:r w:rsidR="00000000">
        <w:fldChar w:fldCharType="begin"/>
      </w:r>
      <w:r w:rsidR="00000000">
        <w:instrText xml:space="preserve"> SEQ Table \* ARABIC \s 1 </w:instrText>
      </w:r>
      <w:r w:rsidR="00000000">
        <w:fldChar w:fldCharType="separate"/>
      </w:r>
      <w:r w:rsidR="00B61424">
        <w:rPr>
          <w:noProof/>
        </w:rPr>
        <w:t>1</w:t>
      </w:r>
      <w:r w:rsidR="00000000">
        <w:rPr>
          <w:noProof/>
        </w:rPr>
        <w:fldChar w:fldCharType="end"/>
      </w:r>
      <w:r w:rsidRPr="00B003E1">
        <w:t>:</w:t>
      </w:r>
      <w:ins w:id="2776" w:author="Mutali Nepfumbada" w:date="2022-09-20T16:38:00Z">
        <w:r>
          <w:t xml:space="preserve"> </w:t>
        </w:r>
      </w:ins>
      <w:r>
        <w:t>Durbanville Project Overview</w:t>
      </w:r>
      <w:bookmarkEnd w:id="2774"/>
      <w:bookmarkEnd w:id="2775"/>
    </w:p>
    <w:p w14:paraId="0DFA5BD1" w14:textId="51C2645E" w:rsidR="00C3627C" w:rsidRPr="00953BC7" w:rsidDel="006A14D5" w:rsidRDefault="00C3627C" w:rsidP="00C3627C">
      <w:pPr>
        <w:rPr>
          <w:del w:id="2777" w:author="Mutali Nepfumbada" w:date="2022-09-28T22:57:00Z"/>
        </w:rPr>
      </w:pPr>
    </w:p>
    <w:p w14:paraId="58A1184C" w14:textId="121EFD2D" w:rsidR="00C3627C" w:rsidDel="006A14D5" w:rsidRDefault="00C3627C" w:rsidP="00C3627C">
      <w:pPr>
        <w:pStyle w:val="Heading2"/>
        <w:rPr>
          <w:del w:id="2778" w:author="Mutali Nepfumbada" w:date="2022-09-28T22:57:00Z"/>
        </w:rPr>
      </w:pPr>
      <w:del w:id="2779" w:author="Mutali Nepfumbada" w:date="2022-09-28T22:57:00Z">
        <w:r w:rsidRPr="00953BC7" w:rsidDel="006A14D5">
          <w:delText xml:space="preserve"> </w:delText>
        </w:r>
        <w:bookmarkStart w:id="2780" w:name="_Toc115101803"/>
        <w:r w:rsidRPr="00B003E1" w:rsidDel="006A14D5">
          <w:delText xml:space="preserve">Durbanville Production </w:delText>
        </w:r>
        <w:r w:rsidDel="006A14D5">
          <w:delText>Vs Forecast</w:delText>
        </w:r>
        <w:bookmarkEnd w:id="2780"/>
        <w:r w:rsidRPr="00B003E1" w:rsidDel="006A14D5">
          <w:delText xml:space="preserve"> </w:delText>
        </w:r>
      </w:del>
    </w:p>
    <w:p w14:paraId="372DFE5E" w14:textId="49E35DD2" w:rsidR="00C3627C" w:rsidRPr="00DD11CE" w:rsidDel="006A14D5" w:rsidRDefault="00C3627C" w:rsidP="00C3627C">
      <w:pPr>
        <w:rPr>
          <w:del w:id="2781" w:author="Mutali Nepfumbada" w:date="2022-09-28T22:57:00Z"/>
        </w:rPr>
      </w:pPr>
    </w:p>
    <w:p w14:paraId="39A86428" w14:textId="2A6861D5" w:rsidR="00C3627C" w:rsidDel="006A14D5" w:rsidRDefault="00C3627C" w:rsidP="00C3627C">
      <w:pPr>
        <w:jc w:val="both"/>
        <w:rPr>
          <w:del w:id="2782" w:author="Mutali Nepfumbada" w:date="2022-09-28T22:57:00Z"/>
          <w:lang w:eastAsia="en-US"/>
        </w:rPr>
      </w:pPr>
      <w:del w:id="2783" w:author="Mutali Nepfumbada" w:date="2022-09-28T22:57:00Z">
        <w:r w:rsidRPr="00DD11CE" w:rsidDel="006A14D5">
          <w:rPr>
            <w:lang w:eastAsia="en-US"/>
          </w:rPr>
          <w:delText>The following tables describe the production of the plant since COD. Production is compared to the P50 Helioscope forecast and the weather-adjusted forecast.</w:delText>
        </w:r>
      </w:del>
    </w:p>
    <w:p w14:paraId="0C1726FB" w14:textId="017E00B9" w:rsidR="00C3627C" w:rsidDel="006A14D5" w:rsidRDefault="00C3627C" w:rsidP="00C3627C">
      <w:pPr>
        <w:rPr>
          <w:del w:id="2784" w:author="Mutali Nepfumbada" w:date="2022-09-28T22:57:00Z"/>
        </w:rPr>
      </w:pPr>
    </w:p>
    <w:tbl>
      <w:tblPr>
        <w:tblStyle w:val="TableGridLight"/>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49"/>
      </w:tblGrid>
      <w:tr w:rsidR="00C3627C" w:rsidRPr="00953BC7" w:rsidDel="006A14D5" w14:paraId="44DC9D95" w14:textId="3B816E36">
        <w:trPr>
          <w:trHeight w:val="1174"/>
          <w:del w:id="2785" w:author="Mutali Nepfumbada" w:date="2022-09-28T22:57:00Z"/>
        </w:trPr>
        <w:tc>
          <w:tcPr>
            <w:tcW w:w="5000" w:type="pct"/>
            <w:vAlign w:val="center"/>
          </w:tcPr>
          <w:tbl>
            <w:tblPr>
              <w:tblStyle w:val="TableGridLight"/>
              <w:tblW w:w="0" w:type="auto"/>
              <w:jc w:val="center"/>
              <w:tblLook w:val="04A0" w:firstRow="1" w:lastRow="0" w:firstColumn="1" w:lastColumn="0" w:noHBand="0" w:noVBand="1"/>
            </w:tblPr>
            <w:tblGrid>
              <w:gridCol w:w="1302"/>
              <w:gridCol w:w="1646"/>
              <w:gridCol w:w="1530"/>
              <w:gridCol w:w="1542"/>
              <w:gridCol w:w="1519"/>
              <w:gridCol w:w="1784"/>
            </w:tblGrid>
            <w:tr w:rsidR="00C3627C" w:rsidRPr="00DC29B7" w:rsidDel="006A14D5" w14:paraId="6C7B6594" w14:textId="0F28BDB3">
              <w:trPr>
                <w:trHeight w:val="154"/>
                <w:jc w:val="center"/>
                <w:del w:id="2786" w:author="Mutali Nepfumbada" w:date="2022-09-28T22:57:00Z"/>
              </w:trPr>
              <w:tc>
                <w:tcPr>
                  <w:tcW w:w="1302" w:type="dxa"/>
                  <w:shd w:val="clear" w:color="auto" w:fill="5F0505"/>
                  <w:noWrap/>
                </w:tcPr>
                <w:p w14:paraId="6F3F137E" w14:textId="2BAF5D08" w:rsidR="00C3627C" w:rsidRPr="00FA3295" w:rsidDel="006A14D5" w:rsidRDefault="00C3627C">
                  <w:pPr>
                    <w:jc w:val="center"/>
                    <w:rPr>
                      <w:del w:id="2787" w:author="Mutali Nepfumbada" w:date="2022-09-28T22:57:00Z"/>
                      <w:b/>
                      <w:bCs/>
                    </w:rPr>
                  </w:pPr>
                  <w:del w:id="2788" w:author="Mutali Nepfumbada" w:date="2022-09-28T22:57:00Z">
                    <w:r w:rsidDel="006A14D5">
                      <w:rPr>
                        <w:b/>
                        <w:lang w:val="en-US"/>
                      </w:rPr>
                      <w:delText>Month</w:delText>
                    </w:r>
                  </w:del>
                </w:p>
              </w:tc>
              <w:tc>
                <w:tcPr>
                  <w:tcW w:w="4718" w:type="dxa"/>
                  <w:gridSpan w:val="3"/>
                  <w:shd w:val="clear" w:color="auto" w:fill="5F0505"/>
                </w:tcPr>
                <w:p w14:paraId="61DBBE56" w14:textId="0A96151C" w:rsidR="00C3627C" w:rsidRPr="00FA3295" w:rsidDel="006A14D5" w:rsidRDefault="00C3627C">
                  <w:pPr>
                    <w:jc w:val="center"/>
                    <w:rPr>
                      <w:del w:id="2789" w:author="Mutali Nepfumbada" w:date="2022-09-28T22:57:00Z"/>
                      <w:b/>
                      <w:bCs/>
                    </w:rPr>
                  </w:pPr>
                  <w:del w:id="2790" w:author="Mutali Nepfumbada" w:date="2022-09-28T22:57:00Z">
                    <w:r w:rsidRPr="00FA3295" w:rsidDel="006A14D5">
                      <w:rPr>
                        <w:b/>
                        <w:bCs/>
                      </w:rPr>
                      <w:delText xml:space="preserve">Production </w:delText>
                    </w:r>
                    <w:r w:rsidDel="006A14D5">
                      <w:rPr>
                        <w:b/>
                        <w:bCs/>
                      </w:rPr>
                      <w:delText>(</w:delText>
                    </w:r>
                    <w:r w:rsidRPr="00FA3295" w:rsidDel="006A14D5">
                      <w:rPr>
                        <w:b/>
                        <w:bCs/>
                      </w:rPr>
                      <w:delText>kWh</w:delText>
                    </w:r>
                    <w:r w:rsidDel="006A14D5">
                      <w:rPr>
                        <w:b/>
                        <w:bCs/>
                      </w:rPr>
                      <w:delText>)</w:delText>
                    </w:r>
                  </w:del>
                </w:p>
              </w:tc>
              <w:tc>
                <w:tcPr>
                  <w:tcW w:w="1519" w:type="dxa"/>
                  <w:vMerge w:val="restart"/>
                  <w:shd w:val="clear" w:color="auto" w:fill="5F0505"/>
                </w:tcPr>
                <w:p w14:paraId="4621C2EE" w14:textId="5A9D0219" w:rsidR="00C3627C" w:rsidRPr="00FA3295" w:rsidDel="006A14D5" w:rsidRDefault="00C3627C">
                  <w:pPr>
                    <w:jc w:val="center"/>
                    <w:rPr>
                      <w:del w:id="2791" w:author="Mutali Nepfumbada" w:date="2022-09-28T22:57:00Z"/>
                      <w:b/>
                      <w:bCs/>
                    </w:rPr>
                  </w:pPr>
                  <w:ins w:id="2792" w:author="Adam Terry" w:date="2022-09-23T18:11:00Z">
                    <w:del w:id="2793" w:author="Mutali Nepfumbada" w:date="2022-09-24T04:52:00Z">
                      <w:r w:rsidDel="00CE74EC">
                        <w:rPr>
                          <w:b/>
                          <w:bCs/>
                        </w:rPr>
                        <w:delText>Del</w:delText>
                      </w:r>
                    </w:del>
                  </w:ins>
                  <w:ins w:id="2794" w:author="Adam Terry" w:date="2022-09-23T18:12:00Z">
                    <w:del w:id="2795" w:author="Mutali Nepfumbada" w:date="2022-09-24T04:52:00Z">
                      <w:r w:rsidDel="00CE74EC">
                        <w:rPr>
                          <w:b/>
                          <w:bCs/>
                        </w:rPr>
                        <w:delText>ta</w:delText>
                      </w:r>
                    </w:del>
                    <w:del w:id="2796" w:author="Mutali Nepfumbada" w:date="2022-09-28T22:57:00Z">
                      <w:r w:rsidDel="006A14D5">
                        <w:rPr>
                          <w:b/>
                          <w:bCs/>
                        </w:rPr>
                        <w:delText>vs</w:delText>
                      </w:r>
                    </w:del>
                  </w:ins>
                  <w:commentRangeStart w:id="2797"/>
                  <w:del w:id="2798" w:author="Mutali Nepfumbada" w:date="2022-09-28T22:57:00Z">
                    <w:r w:rsidRPr="00962DBE" w:rsidDel="006A14D5">
                      <w:rPr>
                        <w:b/>
                        <w:bCs/>
                      </w:rPr>
                      <w:delText>Δ</w:delText>
                    </w:r>
                  </w:del>
                  <w:ins w:id="2799" w:author="Adam Terry" w:date="2022-09-23T18:03:00Z">
                    <w:del w:id="2800" w:author="Mutali Nepfumbada" w:date="2022-09-28T22:57:00Z">
                      <w:r w:rsidDel="006A14D5">
                        <w:rPr>
                          <w:b/>
                          <w:bCs/>
                        </w:rPr>
                        <w:delText xml:space="preserve"> Original Forecast</w:delText>
                      </w:r>
                    </w:del>
                  </w:ins>
                  <w:del w:id="2801" w:author="Mutali Nepfumbada" w:date="2022-09-28T22:57:00Z">
                    <w:r w:rsidRPr="00962DBE" w:rsidDel="006A14D5">
                      <w:rPr>
                        <w:b/>
                        <w:bCs/>
                        <w:lang w:val="en-US"/>
                      </w:rPr>
                      <w:delText xml:space="preserve"> (%)</w:delText>
                    </w:r>
                    <w:commentRangeEnd w:id="2797"/>
                    <w:r w:rsidRPr="00962DBE" w:rsidDel="006A14D5">
                      <w:rPr>
                        <w:rStyle w:val="CommentReference"/>
                        <w:rFonts w:ascii="Verdana" w:hAnsi="Verdana"/>
                        <w:b/>
                        <w:bCs/>
                        <w:rPrChange w:id="2802" w:author="Mutali Nepfumbada" w:date="2022-09-21T09:05:00Z">
                          <w:rPr>
                            <w:rStyle w:val="CommentReference"/>
                            <w:rFonts w:ascii="Verdana" w:hAnsi="Verdana"/>
                          </w:rPr>
                        </w:rPrChange>
                      </w:rPr>
                      <w:commentReference w:id="2797"/>
                    </w:r>
                  </w:del>
                </w:p>
              </w:tc>
              <w:tc>
                <w:tcPr>
                  <w:tcW w:w="1784" w:type="dxa"/>
                  <w:vMerge w:val="restart"/>
                  <w:shd w:val="clear" w:color="auto" w:fill="5F0505"/>
                </w:tcPr>
                <w:p w14:paraId="18400E90" w14:textId="77DDB2FE" w:rsidR="00C3627C" w:rsidRPr="00FA3295" w:rsidDel="006A14D5" w:rsidRDefault="00C3627C">
                  <w:pPr>
                    <w:jc w:val="center"/>
                    <w:rPr>
                      <w:del w:id="2804" w:author="Mutali Nepfumbada" w:date="2022-09-28T22:57:00Z"/>
                      <w:b/>
                      <w:bCs/>
                    </w:rPr>
                  </w:pPr>
                  <w:del w:id="2805" w:author="Mutali Nepfumbada" w:date="2022-09-28T22:57:00Z">
                    <w:r w:rsidRPr="0025667A" w:rsidDel="006A14D5">
                      <w:rPr>
                        <w:b/>
                        <w:bCs/>
                      </w:rPr>
                      <w:delText>Actual vs Weather Adjusted Forecast (%)</w:delText>
                    </w:r>
                  </w:del>
                </w:p>
              </w:tc>
            </w:tr>
            <w:tr w:rsidR="00C3627C" w:rsidRPr="00DC29B7" w:rsidDel="006A14D5" w14:paraId="0E74448E" w14:textId="65BB0C8A">
              <w:trPr>
                <w:trHeight w:val="86"/>
                <w:jc w:val="center"/>
                <w:del w:id="2806" w:author="Mutali Nepfumbada" w:date="2022-09-28T22:57:00Z"/>
              </w:trPr>
              <w:tc>
                <w:tcPr>
                  <w:tcW w:w="1302" w:type="dxa"/>
                  <w:shd w:val="clear" w:color="auto" w:fill="5F0505"/>
                  <w:noWrap/>
                </w:tcPr>
                <w:p w14:paraId="54F4D29B" w14:textId="29024695" w:rsidR="00C3627C" w:rsidRPr="00977093" w:rsidDel="006A14D5" w:rsidRDefault="00C3627C">
                  <w:pPr>
                    <w:rPr>
                      <w:del w:id="2807" w:author="Mutali Nepfumbada" w:date="2022-09-28T22:57:00Z"/>
                      <w:b/>
                      <w:lang w:val="en-US"/>
                    </w:rPr>
                  </w:pPr>
                </w:p>
              </w:tc>
              <w:tc>
                <w:tcPr>
                  <w:tcW w:w="1646" w:type="dxa"/>
                  <w:shd w:val="clear" w:color="auto" w:fill="5F0505"/>
                  <w:noWrap/>
                </w:tcPr>
                <w:p w14:paraId="4F405741" w14:textId="48947C7C" w:rsidR="00C3627C" w:rsidRPr="00FA3295" w:rsidDel="006A14D5" w:rsidRDefault="00C3627C">
                  <w:pPr>
                    <w:jc w:val="center"/>
                    <w:rPr>
                      <w:del w:id="2808" w:author="Mutali Nepfumbada" w:date="2022-09-28T22:57:00Z"/>
                      <w:b/>
                      <w:bCs/>
                      <w:lang w:val="en-US"/>
                    </w:rPr>
                  </w:pPr>
                  <w:ins w:id="2809" w:author="Adam Terry" w:date="2022-09-23T18:04:00Z">
                    <w:del w:id="2810" w:author="Mutali Nepfumbada" w:date="2022-09-28T22:57:00Z">
                      <w:r w:rsidDel="006A14D5">
                        <w:rPr>
                          <w:b/>
                          <w:bCs/>
                          <w:lang w:val="en-US"/>
                        </w:rPr>
                        <w:delText>Original Forecast</w:delText>
                      </w:r>
                    </w:del>
                  </w:ins>
                </w:p>
              </w:tc>
              <w:tc>
                <w:tcPr>
                  <w:tcW w:w="1530" w:type="dxa"/>
                  <w:shd w:val="clear" w:color="auto" w:fill="5F0505"/>
                  <w:noWrap/>
                </w:tcPr>
                <w:p w14:paraId="7260355F" w14:textId="029EAB6C" w:rsidR="00C3627C" w:rsidRPr="00FA3295" w:rsidDel="006A14D5" w:rsidRDefault="00C3627C">
                  <w:pPr>
                    <w:jc w:val="center"/>
                    <w:rPr>
                      <w:del w:id="2811" w:author="Mutali Nepfumbada" w:date="2022-09-28T22:57:00Z"/>
                      <w:b/>
                      <w:bCs/>
                      <w:lang w:val="en-US"/>
                    </w:rPr>
                  </w:pPr>
                  <w:commentRangeStart w:id="2812"/>
                  <w:ins w:id="2813" w:author="Adam Terry" w:date="2022-09-23T18:03:00Z">
                    <w:del w:id="2814" w:author="Mutali Nepfumbada" w:date="2022-09-28T22:57:00Z">
                      <w:r w:rsidRPr="00962DBE" w:rsidDel="006A14D5">
                        <w:rPr>
                          <w:b/>
                          <w:bCs/>
                        </w:rPr>
                        <w:delText>W</w:delText>
                      </w:r>
                      <w:commentRangeEnd w:id="2812"/>
                      <w:r w:rsidDel="006A14D5">
                        <w:rPr>
                          <w:rStyle w:val="CommentReference"/>
                          <w:rFonts w:ascii="Verdana" w:hAnsi="Verdana"/>
                        </w:rPr>
                        <w:commentReference w:id="2812"/>
                      </w:r>
                    </w:del>
                  </w:ins>
                  <w:ins w:id="2815" w:author="Adam Terry" w:date="2022-09-23T18:04:00Z">
                    <w:del w:id="2816" w:author="Mutali Nepfumbada" w:date="2022-09-28T22:57:00Z">
                      <w:r w:rsidDel="006A14D5">
                        <w:rPr>
                          <w:b/>
                          <w:bCs/>
                        </w:rPr>
                        <w:delText>eather Adjusted Forecast</w:delText>
                      </w:r>
                    </w:del>
                  </w:ins>
                </w:p>
              </w:tc>
              <w:tc>
                <w:tcPr>
                  <w:tcW w:w="1542" w:type="dxa"/>
                  <w:shd w:val="clear" w:color="auto" w:fill="5F0505"/>
                  <w:noWrap/>
                </w:tcPr>
                <w:p w14:paraId="6FEC78C4" w14:textId="5A71C7F0" w:rsidR="00C3627C" w:rsidRPr="00FA3295" w:rsidDel="006A14D5" w:rsidRDefault="00C3627C">
                  <w:pPr>
                    <w:jc w:val="center"/>
                    <w:rPr>
                      <w:del w:id="2817" w:author="Mutali Nepfumbada" w:date="2022-09-28T22:57:00Z"/>
                      <w:b/>
                      <w:bCs/>
                      <w:lang w:val="en-US"/>
                    </w:rPr>
                  </w:pPr>
                  <w:commentRangeStart w:id="2818"/>
                  <w:del w:id="2819" w:author="Mutali Nepfumbada" w:date="2022-09-28T22:57:00Z">
                    <w:r w:rsidRPr="00962DBE" w:rsidDel="006A14D5">
                      <w:rPr>
                        <w:b/>
                        <w:bCs/>
                        <w:lang w:val="en-US"/>
                      </w:rPr>
                      <w:delText>A</w:delText>
                    </w:r>
                    <w:commentRangeEnd w:id="2818"/>
                    <w:r w:rsidDel="006A14D5">
                      <w:rPr>
                        <w:rStyle w:val="CommentReference"/>
                        <w:rFonts w:ascii="Verdana" w:hAnsi="Verdana"/>
                      </w:rPr>
                      <w:commentReference w:id="2818"/>
                    </w:r>
                  </w:del>
                  <w:ins w:id="2820" w:author="Adam Terry" w:date="2022-09-23T18:04:00Z">
                    <w:del w:id="2821" w:author="Mutali Nepfumbada" w:date="2022-09-28T22:57:00Z">
                      <w:r w:rsidDel="006A14D5">
                        <w:rPr>
                          <w:b/>
                          <w:bCs/>
                          <w:lang w:val="en-US"/>
                        </w:rPr>
                        <w:delText>ctual Production</w:delText>
                      </w:r>
                    </w:del>
                  </w:ins>
                </w:p>
              </w:tc>
              <w:tc>
                <w:tcPr>
                  <w:tcW w:w="1519" w:type="dxa"/>
                  <w:vMerge/>
                  <w:shd w:val="clear" w:color="auto" w:fill="5F0505"/>
                </w:tcPr>
                <w:p w14:paraId="5DE1EFC3" w14:textId="5A101D24" w:rsidR="00C3627C" w:rsidRPr="00FA3295" w:rsidDel="006A14D5" w:rsidRDefault="00C3627C">
                  <w:pPr>
                    <w:jc w:val="center"/>
                    <w:rPr>
                      <w:del w:id="2822" w:author="Mutali Nepfumbada" w:date="2022-09-28T22:57:00Z"/>
                      <w:b/>
                      <w:bCs/>
                    </w:rPr>
                  </w:pPr>
                </w:p>
              </w:tc>
              <w:tc>
                <w:tcPr>
                  <w:tcW w:w="1784" w:type="dxa"/>
                  <w:vMerge/>
                  <w:shd w:val="clear" w:color="auto" w:fill="5F0505"/>
                </w:tcPr>
                <w:p w14:paraId="3FB7EFB8" w14:textId="373ACC44" w:rsidR="00C3627C" w:rsidRPr="00FA3295" w:rsidDel="006A14D5" w:rsidRDefault="00C3627C">
                  <w:pPr>
                    <w:jc w:val="center"/>
                    <w:rPr>
                      <w:del w:id="2823" w:author="Mutali Nepfumbada" w:date="2022-09-28T22:57:00Z"/>
                      <w:b/>
                      <w:bCs/>
                    </w:rPr>
                  </w:pPr>
                </w:p>
              </w:tc>
            </w:tr>
            <w:tr w:rsidR="00C850ED" w:rsidRPr="00DC29B7" w:rsidDel="006A14D5" w14:paraId="234C5A4E" w14:textId="34E5E21D">
              <w:trPr>
                <w:trHeight w:val="224"/>
                <w:jc w:val="center"/>
                <w:del w:id="2824" w:author="Mutali Nepfumbada" w:date="2022-09-28T22:57:00Z"/>
              </w:trPr>
              <w:tc>
                <w:tcPr>
                  <w:tcW w:w="1302" w:type="dxa"/>
                  <w:noWrap/>
                </w:tcPr>
                <w:p w14:paraId="77D08F32" w14:textId="607DE6F3" w:rsidR="00C850ED" w:rsidRPr="00DC29B7" w:rsidDel="006A14D5" w:rsidRDefault="00C850ED" w:rsidP="00C850ED">
                  <w:pPr>
                    <w:jc w:val="both"/>
                    <w:rPr>
                      <w:del w:id="2825" w:author="Mutali Nepfumbada" w:date="2022-09-28T22:57:00Z"/>
                      <w:bCs/>
                      <w:lang w:val="en-US"/>
                    </w:rPr>
                  </w:pPr>
                  <w:del w:id="2826" w:author="Mutali Nepfumbada" w:date="2022-09-28T22:57:00Z">
                    <w:r w:rsidRPr="00DC29B7" w:rsidDel="006A14D5">
                      <w:rPr>
                        <w:bCs/>
                        <w:lang w:val="en-US"/>
                      </w:rPr>
                      <w:delText>Oct 21</w:delText>
                    </w:r>
                  </w:del>
                </w:p>
              </w:tc>
              <w:tc>
                <w:tcPr>
                  <w:tcW w:w="1646" w:type="dxa"/>
                  <w:noWrap/>
                </w:tcPr>
                <w:p w14:paraId="171264A2" w14:textId="1D7CC624" w:rsidR="00C850ED" w:rsidRPr="00DC29B7" w:rsidDel="006A14D5" w:rsidRDefault="00C850ED" w:rsidP="00C850ED">
                  <w:pPr>
                    <w:jc w:val="center"/>
                    <w:rPr>
                      <w:del w:id="2827" w:author="Mutali Nepfumbada" w:date="2022-09-28T22:57:00Z"/>
                      <w:bCs/>
                      <w:lang w:val="en-US"/>
                    </w:rPr>
                  </w:pPr>
                  <w:del w:id="2828" w:author="Mutali Nepfumbada" w:date="2022-09-28T22:57:00Z">
                    <w:r w:rsidRPr="0095483A" w:rsidDel="006A14D5">
                      <w:delText>-</w:delText>
                    </w:r>
                  </w:del>
                </w:p>
              </w:tc>
              <w:tc>
                <w:tcPr>
                  <w:tcW w:w="1530" w:type="dxa"/>
                  <w:noWrap/>
                </w:tcPr>
                <w:p w14:paraId="37AB4AE2" w14:textId="1F81463A" w:rsidR="00C850ED" w:rsidRPr="00DC29B7" w:rsidDel="006A14D5" w:rsidRDefault="00C850ED" w:rsidP="00C850ED">
                  <w:pPr>
                    <w:jc w:val="center"/>
                    <w:rPr>
                      <w:del w:id="2829" w:author="Mutali Nepfumbada" w:date="2022-09-28T22:57:00Z"/>
                      <w:bCs/>
                      <w:lang w:val="en-US"/>
                    </w:rPr>
                  </w:pPr>
                  <w:del w:id="2830" w:author="Mutali Nepfumbada" w:date="2022-09-28T22:57:00Z">
                    <w:r w:rsidRPr="0095483A" w:rsidDel="006A14D5">
                      <w:delText>-</w:delText>
                    </w:r>
                  </w:del>
                </w:p>
              </w:tc>
              <w:tc>
                <w:tcPr>
                  <w:tcW w:w="1542" w:type="dxa"/>
                  <w:noWrap/>
                </w:tcPr>
                <w:p w14:paraId="41648423" w14:textId="06AACE00" w:rsidR="00C850ED" w:rsidRPr="00DC29B7" w:rsidDel="006A14D5" w:rsidRDefault="00C850ED" w:rsidP="00C850ED">
                  <w:pPr>
                    <w:jc w:val="center"/>
                    <w:rPr>
                      <w:del w:id="2831" w:author="Mutali Nepfumbada" w:date="2022-09-28T22:57:00Z"/>
                      <w:bCs/>
                      <w:lang w:val="en-US"/>
                    </w:rPr>
                  </w:pPr>
                  <w:del w:id="2832" w:author="Mutali Nepfumbada" w:date="2022-09-28T22:57:00Z">
                    <w:r w:rsidRPr="0095483A" w:rsidDel="006A14D5">
                      <w:delText>-</w:delText>
                    </w:r>
                  </w:del>
                </w:p>
              </w:tc>
              <w:tc>
                <w:tcPr>
                  <w:tcW w:w="1519" w:type="dxa"/>
                </w:tcPr>
                <w:p w14:paraId="482E09DB" w14:textId="58EA65B7" w:rsidR="00C850ED" w:rsidRPr="00DC29B7" w:rsidDel="006A14D5" w:rsidRDefault="00C850ED" w:rsidP="00C850ED">
                  <w:pPr>
                    <w:jc w:val="center"/>
                    <w:rPr>
                      <w:del w:id="2833" w:author="Mutali Nepfumbada" w:date="2022-09-28T22:57:00Z"/>
                      <w:bCs/>
                      <w:lang w:val="en-US"/>
                    </w:rPr>
                  </w:pPr>
                  <w:del w:id="2834" w:author="Mutali Nepfumbada" w:date="2022-09-28T22:57:00Z">
                    <w:r w:rsidRPr="0095483A" w:rsidDel="006A14D5">
                      <w:delText>-</w:delText>
                    </w:r>
                  </w:del>
                </w:p>
              </w:tc>
              <w:tc>
                <w:tcPr>
                  <w:tcW w:w="1784" w:type="dxa"/>
                </w:tcPr>
                <w:p w14:paraId="293CF9EA" w14:textId="2E05F071" w:rsidR="00C850ED" w:rsidRPr="00DC29B7" w:rsidDel="006A14D5" w:rsidRDefault="00C850ED" w:rsidP="00C850ED">
                  <w:pPr>
                    <w:jc w:val="center"/>
                    <w:rPr>
                      <w:del w:id="2835" w:author="Mutali Nepfumbada" w:date="2022-09-28T22:57:00Z"/>
                      <w:bCs/>
                      <w:lang w:val="en-US"/>
                    </w:rPr>
                  </w:pPr>
                  <w:del w:id="2836" w:author="Mutali Nepfumbada" w:date="2022-09-28T22:57:00Z">
                    <w:r w:rsidRPr="0095483A" w:rsidDel="006A14D5">
                      <w:delText>-</w:delText>
                    </w:r>
                  </w:del>
                </w:p>
              </w:tc>
            </w:tr>
            <w:tr w:rsidR="00C3627C" w:rsidRPr="00DC29B7" w:rsidDel="006A14D5" w14:paraId="6C815279" w14:textId="7DB5F2A3">
              <w:trPr>
                <w:trHeight w:val="224"/>
                <w:jc w:val="center"/>
                <w:del w:id="2837" w:author="Mutali Nepfumbada" w:date="2022-09-28T22:57:00Z"/>
              </w:trPr>
              <w:tc>
                <w:tcPr>
                  <w:tcW w:w="1302" w:type="dxa"/>
                  <w:noWrap/>
                </w:tcPr>
                <w:p w14:paraId="168A4BAD" w14:textId="59A38D20" w:rsidR="00C3627C" w:rsidRPr="00DC29B7" w:rsidDel="006A14D5" w:rsidRDefault="00C3627C">
                  <w:pPr>
                    <w:jc w:val="both"/>
                    <w:rPr>
                      <w:del w:id="2838" w:author="Mutali Nepfumbada" w:date="2022-09-28T22:57:00Z"/>
                      <w:bCs/>
                      <w:lang w:val="en-US"/>
                    </w:rPr>
                  </w:pPr>
                  <w:del w:id="2839" w:author="Mutali Nepfumbada" w:date="2022-09-28T22:57:00Z">
                    <w:r w:rsidRPr="00DC29B7" w:rsidDel="006A14D5">
                      <w:rPr>
                        <w:bCs/>
                        <w:lang w:val="en-US"/>
                      </w:rPr>
                      <w:delText>Nov 21</w:delText>
                    </w:r>
                  </w:del>
                </w:p>
              </w:tc>
              <w:tc>
                <w:tcPr>
                  <w:tcW w:w="1646" w:type="dxa"/>
                  <w:noWrap/>
                </w:tcPr>
                <w:p w14:paraId="5285EADD" w14:textId="66BB5C88" w:rsidR="00C3627C" w:rsidRPr="00DC29B7" w:rsidDel="006A14D5" w:rsidRDefault="006B0498">
                  <w:pPr>
                    <w:jc w:val="center"/>
                    <w:rPr>
                      <w:del w:id="2840" w:author="Mutali Nepfumbada" w:date="2022-09-28T22:57:00Z"/>
                      <w:bCs/>
                      <w:lang w:val="en-US"/>
                    </w:rPr>
                  </w:pPr>
                  <w:del w:id="2841" w:author="Mutali Nepfumbada" w:date="2022-09-28T22:57:00Z">
                    <w:r w:rsidDel="006A14D5">
                      <w:rPr>
                        <w:bCs/>
                        <w:lang w:val="en-US"/>
                      </w:rPr>
                      <w:delText>81,633</w:delText>
                    </w:r>
                  </w:del>
                </w:p>
              </w:tc>
              <w:tc>
                <w:tcPr>
                  <w:tcW w:w="1530" w:type="dxa"/>
                  <w:noWrap/>
                </w:tcPr>
                <w:p w14:paraId="768FF0E8" w14:textId="029F72DC" w:rsidR="00C3627C" w:rsidRPr="00DC29B7" w:rsidDel="006A14D5" w:rsidRDefault="006B0498">
                  <w:pPr>
                    <w:jc w:val="center"/>
                    <w:rPr>
                      <w:del w:id="2842" w:author="Mutali Nepfumbada" w:date="2022-09-28T22:57:00Z"/>
                      <w:bCs/>
                      <w:lang w:val="en-US"/>
                    </w:rPr>
                  </w:pPr>
                  <w:del w:id="2843" w:author="Mutali Nepfumbada" w:date="2022-09-28T22:57:00Z">
                    <w:r w:rsidDel="006A14D5">
                      <w:rPr>
                        <w:bCs/>
                        <w:lang w:val="en-US"/>
                      </w:rPr>
                      <w:delText>81,633</w:delText>
                    </w:r>
                    <w:r w:rsidR="00C3627C" w:rsidDel="006A14D5">
                      <w:rPr>
                        <w:bCs/>
                        <w:lang w:val="en-US"/>
                      </w:rPr>
                      <w:delText>.33</w:delText>
                    </w:r>
                  </w:del>
                </w:p>
              </w:tc>
              <w:tc>
                <w:tcPr>
                  <w:tcW w:w="1542" w:type="dxa"/>
                  <w:noWrap/>
                </w:tcPr>
                <w:p w14:paraId="0B19DF35" w14:textId="150E2BA4" w:rsidR="00C3627C" w:rsidRPr="00DC29B7" w:rsidDel="006A14D5" w:rsidRDefault="006B0498">
                  <w:pPr>
                    <w:jc w:val="center"/>
                    <w:rPr>
                      <w:del w:id="2844" w:author="Mutali Nepfumbada" w:date="2022-09-28T22:57:00Z"/>
                      <w:bCs/>
                      <w:lang w:val="en-US"/>
                    </w:rPr>
                  </w:pPr>
                  <w:del w:id="2845" w:author="Mutali Nepfumbada" w:date="2022-09-28T22:57:00Z">
                    <w:r w:rsidDel="006A14D5">
                      <w:rPr>
                        <w:bCs/>
                        <w:lang w:val="en-US"/>
                      </w:rPr>
                      <w:delText>67,695</w:delText>
                    </w:r>
                  </w:del>
                </w:p>
              </w:tc>
              <w:tc>
                <w:tcPr>
                  <w:tcW w:w="1519" w:type="dxa"/>
                </w:tcPr>
                <w:p w14:paraId="7A94AF85" w14:textId="11DD45F4" w:rsidR="00C3627C" w:rsidRPr="003B00A0" w:rsidDel="006A14D5" w:rsidRDefault="00C3627C">
                  <w:pPr>
                    <w:jc w:val="center"/>
                    <w:rPr>
                      <w:del w:id="2846" w:author="Mutali Nepfumbada" w:date="2022-09-28T22:57:00Z"/>
                      <w:bCs/>
                      <w:color w:val="FF0000"/>
                      <w:lang w:val="en-US"/>
                    </w:rPr>
                  </w:pPr>
                  <w:del w:id="2847" w:author="Mutali Nepfumbada" w:date="2022-09-28T22:57:00Z">
                    <w:r w:rsidRPr="003B00A0" w:rsidDel="006A14D5">
                      <w:rPr>
                        <w:bCs/>
                        <w:color w:val="FF0000"/>
                        <w:lang w:val="en-US"/>
                      </w:rPr>
                      <w:delText>-17.07</w:delText>
                    </w:r>
                  </w:del>
                </w:p>
              </w:tc>
              <w:tc>
                <w:tcPr>
                  <w:tcW w:w="1784" w:type="dxa"/>
                </w:tcPr>
                <w:p w14:paraId="351E7528" w14:textId="296AB531" w:rsidR="00C3627C" w:rsidRPr="003B00A0" w:rsidDel="006A14D5" w:rsidRDefault="00C3627C">
                  <w:pPr>
                    <w:jc w:val="center"/>
                    <w:rPr>
                      <w:del w:id="2848" w:author="Mutali Nepfumbada" w:date="2022-09-28T22:57:00Z"/>
                      <w:bCs/>
                      <w:color w:val="FF0000"/>
                      <w:lang w:val="en-US"/>
                    </w:rPr>
                  </w:pPr>
                  <w:del w:id="2849" w:author="Mutali Nepfumbada" w:date="2022-09-28T22:57:00Z">
                    <w:r w:rsidRPr="003B00A0" w:rsidDel="006A14D5">
                      <w:rPr>
                        <w:bCs/>
                        <w:color w:val="FF0000"/>
                        <w:lang w:val="en-US"/>
                      </w:rPr>
                      <w:delText>-17.07</w:delText>
                    </w:r>
                  </w:del>
                </w:p>
              </w:tc>
            </w:tr>
            <w:tr w:rsidR="00C3627C" w:rsidRPr="00DC29B7" w:rsidDel="006A14D5" w14:paraId="1DAD1E41" w14:textId="7D5B4028">
              <w:trPr>
                <w:trHeight w:val="224"/>
                <w:jc w:val="center"/>
                <w:del w:id="2850" w:author="Mutali Nepfumbada" w:date="2022-09-28T22:57:00Z"/>
              </w:trPr>
              <w:tc>
                <w:tcPr>
                  <w:tcW w:w="1302" w:type="dxa"/>
                  <w:noWrap/>
                </w:tcPr>
                <w:p w14:paraId="3845EF15" w14:textId="1A2F23CB" w:rsidR="00C3627C" w:rsidRPr="00DC29B7" w:rsidDel="006A14D5" w:rsidRDefault="00C3627C">
                  <w:pPr>
                    <w:jc w:val="both"/>
                    <w:rPr>
                      <w:del w:id="2851" w:author="Mutali Nepfumbada" w:date="2022-09-28T22:57:00Z"/>
                      <w:bCs/>
                      <w:lang w:val="en-US"/>
                    </w:rPr>
                  </w:pPr>
                  <w:del w:id="2852" w:author="Mutali Nepfumbada" w:date="2022-09-28T22:57:00Z">
                    <w:r w:rsidRPr="00DC29B7" w:rsidDel="006A14D5">
                      <w:rPr>
                        <w:bCs/>
                        <w:lang w:val="en-US"/>
                      </w:rPr>
                      <w:delText>Dec 21</w:delText>
                    </w:r>
                  </w:del>
                </w:p>
              </w:tc>
              <w:tc>
                <w:tcPr>
                  <w:tcW w:w="1646" w:type="dxa"/>
                  <w:noWrap/>
                </w:tcPr>
                <w:p w14:paraId="6DF1CDAC" w14:textId="598C365E" w:rsidR="00C3627C" w:rsidRPr="00DC29B7" w:rsidDel="006A14D5" w:rsidRDefault="006B0498">
                  <w:pPr>
                    <w:jc w:val="center"/>
                    <w:rPr>
                      <w:del w:id="2853" w:author="Mutali Nepfumbada" w:date="2022-09-28T22:57:00Z"/>
                      <w:bCs/>
                      <w:lang w:val="en-US"/>
                    </w:rPr>
                  </w:pPr>
                  <w:del w:id="2854" w:author="Mutali Nepfumbada" w:date="2022-09-28T22:57:00Z">
                    <w:r w:rsidDel="006A14D5">
                      <w:rPr>
                        <w:bCs/>
                        <w:lang w:val="en-US"/>
                      </w:rPr>
                      <w:delText>130,721</w:delText>
                    </w:r>
                  </w:del>
                </w:p>
              </w:tc>
              <w:tc>
                <w:tcPr>
                  <w:tcW w:w="1530" w:type="dxa"/>
                  <w:noWrap/>
                </w:tcPr>
                <w:p w14:paraId="706C1F8A" w14:textId="768A36BE" w:rsidR="00C3627C" w:rsidRPr="00DC29B7" w:rsidDel="006A14D5" w:rsidRDefault="006B0498">
                  <w:pPr>
                    <w:jc w:val="center"/>
                    <w:rPr>
                      <w:del w:id="2855" w:author="Mutali Nepfumbada" w:date="2022-09-28T22:57:00Z"/>
                      <w:bCs/>
                      <w:lang w:val="en-US"/>
                    </w:rPr>
                  </w:pPr>
                  <w:del w:id="2856" w:author="Mutali Nepfumbada" w:date="2022-09-28T22:57:00Z">
                    <w:r w:rsidDel="006A14D5">
                      <w:rPr>
                        <w:bCs/>
                        <w:lang w:val="en-US"/>
                      </w:rPr>
                      <w:delText>130,700</w:delText>
                    </w:r>
                    <w:r w:rsidR="00C3627C" w:rsidDel="006A14D5">
                      <w:rPr>
                        <w:bCs/>
                        <w:lang w:val="en-US"/>
                      </w:rPr>
                      <w:delText>.0</w:delText>
                    </w:r>
                  </w:del>
                </w:p>
              </w:tc>
              <w:tc>
                <w:tcPr>
                  <w:tcW w:w="1542" w:type="dxa"/>
                  <w:noWrap/>
                </w:tcPr>
                <w:p w14:paraId="7F02EC3D" w14:textId="0878F2A5" w:rsidR="00C3627C" w:rsidRPr="00DC29B7" w:rsidDel="006A14D5" w:rsidRDefault="006B0498">
                  <w:pPr>
                    <w:jc w:val="center"/>
                    <w:rPr>
                      <w:del w:id="2857" w:author="Mutali Nepfumbada" w:date="2022-09-28T22:57:00Z"/>
                      <w:bCs/>
                      <w:lang w:val="en-US"/>
                    </w:rPr>
                  </w:pPr>
                  <w:del w:id="2858" w:author="Mutali Nepfumbada" w:date="2022-09-28T22:57:00Z">
                    <w:r w:rsidDel="006A14D5">
                      <w:rPr>
                        <w:bCs/>
                        <w:lang w:val="en-US"/>
                      </w:rPr>
                      <w:delText>94,633</w:delText>
                    </w:r>
                  </w:del>
                </w:p>
              </w:tc>
              <w:tc>
                <w:tcPr>
                  <w:tcW w:w="1519" w:type="dxa"/>
                </w:tcPr>
                <w:p w14:paraId="2E2DCAC9" w14:textId="058C1529" w:rsidR="00C3627C" w:rsidRPr="003B00A0" w:rsidDel="006A14D5" w:rsidRDefault="00C3627C">
                  <w:pPr>
                    <w:jc w:val="center"/>
                    <w:rPr>
                      <w:del w:id="2859" w:author="Mutali Nepfumbada" w:date="2022-09-28T22:57:00Z"/>
                      <w:bCs/>
                      <w:color w:val="FF0000"/>
                      <w:lang w:val="en-US"/>
                    </w:rPr>
                  </w:pPr>
                  <w:del w:id="2860" w:author="Mutali Nepfumbada" w:date="2022-09-28T22:57:00Z">
                    <w:r w:rsidRPr="003B00A0" w:rsidDel="006A14D5">
                      <w:rPr>
                        <w:bCs/>
                        <w:color w:val="FF0000"/>
                        <w:lang w:val="en-US"/>
                      </w:rPr>
                      <w:delText>-27.61</w:delText>
                    </w:r>
                  </w:del>
                </w:p>
              </w:tc>
              <w:tc>
                <w:tcPr>
                  <w:tcW w:w="1784" w:type="dxa"/>
                </w:tcPr>
                <w:p w14:paraId="2DC946C7" w14:textId="2C95794D" w:rsidR="00C3627C" w:rsidRPr="003B00A0" w:rsidDel="006A14D5" w:rsidRDefault="00C3627C">
                  <w:pPr>
                    <w:jc w:val="center"/>
                    <w:rPr>
                      <w:del w:id="2861" w:author="Mutali Nepfumbada" w:date="2022-09-28T22:57:00Z"/>
                      <w:bCs/>
                      <w:color w:val="FF0000"/>
                      <w:lang w:val="en-US"/>
                    </w:rPr>
                  </w:pPr>
                  <w:del w:id="2862" w:author="Mutali Nepfumbada" w:date="2022-09-28T22:57:00Z">
                    <w:r w:rsidRPr="003B00A0" w:rsidDel="006A14D5">
                      <w:rPr>
                        <w:bCs/>
                        <w:color w:val="FF0000"/>
                        <w:lang w:val="en-US"/>
                      </w:rPr>
                      <w:delText>-27.6</w:delText>
                    </w:r>
                  </w:del>
                </w:p>
              </w:tc>
            </w:tr>
            <w:tr w:rsidR="00C3627C" w:rsidRPr="00DC29B7" w:rsidDel="006A14D5" w14:paraId="3421AA9E" w14:textId="3C6977CF">
              <w:trPr>
                <w:trHeight w:val="224"/>
                <w:jc w:val="center"/>
                <w:del w:id="2863" w:author="Mutali Nepfumbada" w:date="2022-09-28T22:57:00Z"/>
              </w:trPr>
              <w:tc>
                <w:tcPr>
                  <w:tcW w:w="1302" w:type="dxa"/>
                  <w:noWrap/>
                </w:tcPr>
                <w:p w14:paraId="156E74EA" w14:textId="4DD0C23C" w:rsidR="00C3627C" w:rsidRPr="00DC29B7" w:rsidDel="006A14D5" w:rsidRDefault="00C3627C">
                  <w:pPr>
                    <w:jc w:val="both"/>
                    <w:rPr>
                      <w:del w:id="2864" w:author="Mutali Nepfumbada" w:date="2022-09-28T22:57:00Z"/>
                      <w:bCs/>
                      <w:lang w:val="en-US"/>
                    </w:rPr>
                  </w:pPr>
                  <w:del w:id="2865" w:author="Mutali Nepfumbada" w:date="2022-09-28T22:57:00Z">
                    <w:r w:rsidRPr="00DC29B7" w:rsidDel="006A14D5">
                      <w:rPr>
                        <w:bCs/>
                        <w:lang w:val="en-US"/>
                      </w:rPr>
                      <w:delText>Jan 22</w:delText>
                    </w:r>
                  </w:del>
                </w:p>
              </w:tc>
              <w:tc>
                <w:tcPr>
                  <w:tcW w:w="1646" w:type="dxa"/>
                  <w:noWrap/>
                </w:tcPr>
                <w:p w14:paraId="4987EB8E" w14:textId="24352201" w:rsidR="00C3627C" w:rsidRPr="00DC29B7" w:rsidDel="006A14D5" w:rsidRDefault="006B0498">
                  <w:pPr>
                    <w:jc w:val="center"/>
                    <w:rPr>
                      <w:del w:id="2866" w:author="Mutali Nepfumbada" w:date="2022-09-28T22:57:00Z"/>
                      <w:bCs/>
                      <w:lang w:val="en-US"/>
                    </w:rPr>
                  </w:pPr>
                  <w:del w:id="2867" w:author="Mutali Nepfumbada" w:date="2022-09-28T22:57:00Z">
                    <w:r w:rsidDel="006A14D5">
                      <w:rPr>
                        <w:bCs/>
                        <w:lang w:val="en-US"/>
                      </w:rPr>
                      <w:delText>130,944</w:delText>
                    </w:r>
                  </w:del>
                </w:p>
              </w:tc>
              <w:tc>
                <w:tcPr>
                  <w:tcW w:w="1530" w:type="dxa"/>
                  <w:noWrap/>
                </w:tcPr>
                <w:p w14:paraId="7E64896A" w14:textId="5C17ADAC" w:rsidR="00C3627C" w:rsidRPr="00DC29B7" w:rsidDel="006A14D5" w:rsidRDefault="006B0498">
                  <w:pPr>
                    <w:jc w:val="center"/>
                    <w:rPr>
                      <w:del w:id="2868" w:author="Mutali Nepfumbada" w:date="2022-09-28T22:57:00Z"/>
                      <w:bCs/>
                      <w:lang w:val="en-US"/>
                    </w:rPr>
                  </w:pPr>
                  <w:del w:id="2869" w:author="Mutali Nepfumbada" w:date="2022-09-28T22:57:00Z">
                    <w:r w:rsidDel="006A14D5">
                      <w:rPr>
                        <w:bCs/>
                        <w:lang w:val="en-US"/>
                      </w:rPr>
                      <w:delText>140,000</w:delText>
                    </w:r>
                    <w:r w:rsidR="00C3627C" w:rsidDel="006A14D5">
                      <w:rPr>
                        <w:bCs/>
                        <w:lang w:val="en-US"/>
                      </w:rPr>
                      <w:delText>.0</w:delText>
                    </w:r>
                  </w:del>
                </w:p>
              </w:tc>
              <w:tc>
                <w:tcPr>
                  <w:tcW w:w="1542" w:type="dxa"/>
                  <w:noWrap/>
                </w:tcPr>
                <w:p w14:paraId="71F897BF" w14:textId="12FA16C1" w:rsidR="00C3627C" w:rsidRPr="00DC29B7" w:rsidDel="006A14D5" w:rsidRDefault="006B0498">
                  <w:pPr>
                    <w:jc w:val="center"/>
                    <w:rPr>
                      <w:del w:id="2870" w:author="Mutali Nepfumbada" w:date="2022-09-28T22:57:00Z"/>
                      <w:bCs/>
                      <w:lang w:val="en-US"/>
                    </w:rPr>
                  </w:pPr>
                  <w:del w:id="2871" w:author="Mutali Nepfumbada" w:date="2022-09-28T22:57:00Z">
                    <w:r w:rsidDel="006A14D5">
                      <w:rPr>
                        <w:bCs/>
                        <w:lang w:val="en-US"/>
                      </w:rPr>
                      <w:delText>100,806</w:delText>
                    </w:r>
                  </w:del>
                </w:p>
              </w:tc>
              <w:tc>
                <w:tcPr>
                  <w:tcW w:w="1519" w:type="dxa"/>
                </w:tcPr>
                <w:p w14:paraId="68E27E7C" w14:textId="1B752483" w:rsidR="00C3627C" w:rsidRPr="003B00A0" w:rsidDel="006A14D5" w:rsidRDefault="00C3627C">
                  <w:pPr>
                    <w:jc w:val="center"/>
                    <w:rPr>
                      <w:del w:id="2872" w:author="Mutali Nepfumbada" w:date="2022-09-28T22:57:00Z"/>
                      <w:bCs/>
                      <w:color w:val="FF0000"/>
                      <w:lang w:val="en-US"/>
                    </w:rPr>
                  </w:pPr>
                  <w:del w:id="2873" w:author="Mutali Nepfumbada" w:date="2022-09-28T22:57:00Z">
                    <w:r w:rsidRPr="003B00A0" w:rsidDel="006A14D5">
                      <w:rPr>
                        <w:bCs/>
                        <w:color w:val="FF0000"/>
                        <w:lang w:val="en-US"/>
                      </w:rPr>
                      <w:delText>-23.02</w:delText>
                    </w:r>
                  </w:del>
                </w:p>
              </w:tc>
              <w:tc>
                <w:tcPr>
                  <w:tcW w:w="1784" w:type="dxa"/>
                </w:tcPr>
                <w:p w14:paraId="541B3DE0" w14:textId="28360BA5" w:rsidR="00C3627C" w:rsidRPr="003B00A0" w:rsidDel="006A14D5" w:rsidRDefault="00C3627C">
                  <w:pPr>
                    <w:jc w:val="center"/>
                    <w:rPr>
                      <w:del w:id="2874" w:author="Mutali Nepfumbada" w:date="2022-09-28T22:57:00Z"/>
                      <w:bCs/>
                      <w:color w:val="FF0000"/>
                      <w:lang w:val="en-US"/>
                    </w:rPr>
                  </w:pPr>
                  <w:del w:id="2875" w:author="Mutali Nepfumbada" w:date="2022-09-28T22:57:00Z">
                    <w:r w:rsidRPr="003B00A0" w:rsidDel="006A14D5">
                      <w:rPr>
                        <w:bCs/>
                        <w:color w:val="FF0000"/>
                        <w:lang w:val="en-US"/>
                      </w:rPr>
                      <w:delText>-28.0</w:delText>
                    </w:r>
                  </w:del>
                </w:p>
              </w:tc>
            </w:tr>
            <w:tr w:rsidR="00C3627C" w:rsidRPr="00DC29B7" w:rsidDel="006A14D5" w14:paraId="51AE435C" w14:textId="7DC0CEAE">
              <w:trPr>
                <w:trHeight w:val="224"/>
                <w:jc w:val="center"/>
                <w:del w:id="2876" w:author="Mutali Nepfumbada" w:date="2022-09-28T22:57:00Z"/>
              </w:trPr>
              <w:tc>
                <w:tcPr>
                  <w:tcW w:w="1302" w:type="dxa"/>
                  <w:noWrap/>
                </w:tcPr>
                <w:p w14:paraId="0A9B4CFD" w14:textId="0E498B45" w:rsidR="00C3627C" w:rsidRPr="00DC29B7" w:rsidDel="006A14D5" w:rsidRDefault="00C3627C">
                  <w:pPr>
                    <w:jc w:val="both"/>
                    <w:rPr>
                      <w:del w:id="2877" w:author="Mutali Nepfumbada" w:date="2022-09-28T22:57:00Z"/>
                      <w:bCs/>
                      <w:lang w:val="en-US"/>
                    </w:rPr>
                  </w:pPr>
                  <w:del w:id="2878" w:author="Mutali Nepfumbada" w:date="2022-09-28T22:57:00Z">
                    <w:r w:rsidRPr="00DC29B7" w:rsidDel="006A14D5">
                      <w:rPr>
                        <w:bCs/>
                        <w:lang w:val="en-US"/>
                      </w:rPr>
                      <w:delText>Feb 22</w:delText>
                    </w:r>
                  </w:del>
                </w:p>
              </w:tc>
              <w:tc>
                <w:tcPr>
                  <w:tcW w:w="1646" w:type="dxa"/>
                  <w:noWrap/>
                </w:tcPr>
                <w:p w14:paraId="02E5345F" w14:textId="1764BF25" w:rsidR="00C3627C" w:rsidRPr="00DC29B7" w:rsidDel="006A14D5" w:rsidRDefault="006B0498">
                  <w:pPr>
                    <w:jc w:val="center"/>
                    <w:rPr>
                      <w:del w:id="2879" w:author="Mutali Nepfumbada" w:date="2022-09-28T22:57:00Z"/>
                      <w:bCs/>
                      <w:lang w:val="en-US"/>
                    </w:rPr>
                  </w:pPr>
                  <w:del w:id="2880" w:author="Mutali Nepfumbada" w:date="2022-09-28T22:57:00Z">
                    <w:r w:rsidDel="006A14D5">
                      <w:rPr>
                        <w:bCs/>
                        <w:lang w:val="en-US"/>
                      </w:rPr>
                      <w:delText>111,814</w:delText>
                    </w:r>
                  </w:del>
                </w:p>
              </w:tc>
              <w:tc>
                <w:tcPr>
                  <w:tcW w:w="1530" w:type="dxa"/>
                  <w:noWrap/>
                </w:tcPr>
                <w:p w14:paraId="2E16C54E" w14:textId="40D9C37F" w:rsidR="00C3627C" w:rsidRPr="00DC29B7" w:rsidDel="006A14D5" w:rsidRDefault="006B0498">
                  <w:pPr>
                    <w:jc w:val="center"/>
                    <w:rPr>
                      <w:del w:id="2881" w:author="Mutali Nepfumbada" w:date="2022-09-28T22:57:00Z"/>
                      <w:bCs/>
                      <w:lang w:val="en-US"/>
                    </w:rPr>
                  </w:pPr>
                  <w:del w:id="2882" w:author="Mutali Nepfumbada" w:date="2022-09-28T22:57:00Z">
                    <w:r w:rsidDel="006A14D5">
                      <w:rPr>
                        <w:bCs/>
                        <w:lang w:val="en-US"/>
                      </w:rPr>
                      <w:delText>111,800</w:delText>
                    </w:r>
                    <w:r w:rsidR="00C3627C" w:rsidDel="006A14D5">
                      <w:rPr>
                        <w:bCs/>
                        <w:lang w:val="en-US"/>
                      </w:rPr>
                      <w:delText>.0</w:delText>
                    </w:r>
                  </w:del>
                </w:p>
              </w:tc>
              <w:tc>
                <w:tcPr>
                  <w:tcW w:w="1542" w:type="dxa"/>
                  <w:noWrap/>
                </w:tcPr>
                <w:p w14:paraId="3A9BFBEF" w14:textId="5C52352F" w:rsidR="00C3627C" w:rsidRPr="00DC29B7" w:rsidDel="006A14D5" w:rsidRDefault="006B0498">
                  <w:pPr>
                    <w:jc w:val="center"/>
                    <w:rPr>
                      <w:del w:id="2883" w:author="Mutali Nepfumbada" w:date="2022-09-28T22:57:00Z"/>
                      <w:bCs/>
                      <w:lang w:val="en-US"/>
                    </w:rPr>
                  </w:pPr>
                  <w:del w:id="2884" w:author="Mutali Nepfumbada" w:date="2022-09-28T22:57:00Z">
                    <w:r w:rsidDel="006A14D5">
                      <w:rPr>
                        <w:bCs/>
                        <w:lang w:val="en-US"/>
                      </w:rPr>
                      <w:delText>91,370</w:delText>
                    </w:r>
                  </w:del>
                </w:p>
              </w:tc>
              <w:tc>
                <w:tcPr>
                  <w:tcW w:w="1519" w:type="dxa"/>
                </w:tcPr>
                <w:p w14:paraId="0D1CCBF4" w14:textId="1EF6C7C9" w:rsidR="00C3627C" w:rsidRPr="003B00A0" w:rsidDel="006A14D5" w:rsidRDefault="00C3627C">
                  <w:pPr>
                    <w:jc w:val="center"/>
                    <w:rPr>
                      <w:del w:id="2885" w:author="Mutali Nepfumbada" w:date="2022-09-28T22:57:00Z"/>
                      <w:bCs/>
                      <w:color w:val="FF0000"/>
                      <w:lang w:val="en-US"/>
                    </w:rPr>
                  </w:pPr>
                  <w:del w:id="2886" w:author="Mutali Nepfumbada" w:date="2022-09-28T22:57:00Z">
                    <w:r w:rsidRPr="003B00A0" w:rsidDel="006A14D5">
                      <w:rPr>
                        <w:bCs/>
                        <w:color w:val="FF0000"/>
                        <w:lang w:val="en-US"/>
                      </w:rPr>
                      <w:delText>-18.28</w:delText>
                    </w:r>
                  </w:del>
                </w:p>
              </w:tc>
              <w:tc>
                <w:tcPr>
                  <w:tcW w:w="1784" w:type="dxa"/>
                </w:tcPr>
                <w:p w14:paraId="24C91819" w14:textId="4F229BD3" w:rsidR="00C3627C" w:rsidRPr="003B00A0" w:rsidDel="006A14D5" w:rsidRDefault="00C3627C">
                  <w:pPr>
                    <w:jc w:val="center"/>
                    <w:rPr>
                      <w:del w:id="2887" w:author="Mutali Nepfumbada" w:date="2022-09-28T22:57:00Z"/>
                      <w:bCs/>
                      <w:color w:val="FF0000"/>
                      <w:lang w:val="en-US"/>
                    </w:rPr>
                  </w:pPr>
                  <w:del w:id="2888" w:author="Mutali Nepfumbada" w:date="2022-09-28T22:57:00Z">
                    <w:r w:rsidRPr="003B00A0" w:rsidDel="006A14D5">
                      <w:rPr>
                        <w:bCs/>
                        <w:color w:val="FF0000"/>
                        <w:lang w:val="en-US"/>
                      </w:rPr>
                      <w:delText>-18.27</w:delText>
                    </w:r>
                  </w:del>
                </w:p>
              </w:tc>
            </w:tr>
            <w:tr w:rsidR="00C3627C" w:rsidRPr="00DC29B7" w:rsidDel="006A14D5" w14:paraId="0823418F" w14:textId="5A7756F8">
              <w:trPr>
                <w:trHeight w:val="224"/>
                <w:jc w:val="center"/>
                <w:del w:id="2889" w:author="Mutali Nepfumbada" w:date="2022-09-28T22:57:00Z"/>
              </w:trPr>
              <w:tc>
                <w:tcPr>
                  <w:tcW w:w="1302" w:type="dxa"/>
                  <w:noWrap/>
                </w:tcPr>
                <w:p w14:paraId="255AF6D1" w14:textId="0CE2EA76" w:rsidR="00C3627C" w:rsidRPr="00DC29B7" w:rsidDel="006A14D5" w:rsidRDefault="00C3627C">
                  <w:pPr>
                    <w:jc w:val="both"/>
                    <w:rPr>
                      <w:del w:id="2890" w:author="Mutali Nepfumbada" w:date="2022-09-28T22:57:00Z"/>
                      <w:bCs/>
                      <w:lang w:val="en-US"/>
                    </w:rPr>
                  </w:pPr>
                  <w:del w:id="2891" w:author="Mutali Nepfumbada" w:date="2022-09-28T22:57:00Z">
                    <w:r w:rsidRPr="00DC29B7" w:rsidDel="006A14D5">
                      <w:rPr>
                        <w:bCs/>
                        <w:lang w:val="en-US"/>
                      </w:rPr>
                      <w:delText>Mar 22</w:delText>
                    </w:r>
                  </w:del>
                </w:p>
              </w:tc>
              <w:tc>
                <w:tcPr>
                  <w:tcW w:w="1646" w:type="dxa"/>
                  <w:noWrap/>
                </w:tcPr>
                <w:p w14:paraId="2DBB73F6" w14:textId="329875C5" w:rsidR="00C3627C" w:rsidRPr="00DC29B7" w:rsidDel="006A14D5" w:rsidRDefault="006B0498">
                  <w:pPr>
                    <w:jc w:val="center"/>
                    <w:rPr>
                      <w:del w:id="2892" w:author="Mutali Nepfumbada" w:date="2022-09-28T22:57:00Z"/>
                      <w:bCs/>
                      <w:lang w:val="en-US"/>
                    </w:rPr>
                  </w:pPr>
                  <w:del w:id="2893" w:author="Mutali Nepfumbada" w:date="2022-09-28T22:57:00Z">
                    <w:r w:rsidDel="006A14D5">
                      <w:rPr>
                        <w:bCs/>
                        <w:lang w:val="en-US"/>
                      </w:rPr>
                      <w:delText>111,969</w:delText>
                    </w:r>
                  </w:del>
                </w:p>
              </w:tc>
              <w:tc>
                <w:tcPr>
                  <w:tcW w:w="1530" w:type="dxa"/>
                  <w:noWrap/>
                </w:tcPr>
                <w:p w14:paraId="0B5C7B83" w14:textId="3A443510" w:rsidR="00C3627C" w:rsidRPr="00DC29B7" w:rsidDel="006A14D5" w:rsidRDefault="006B0498">
                  <w:pPr>
                    <w:jc w:val="center"/>
                    <w:rPr>
                      <w:del w:id="2894" w:author="Mutali Nepfumbada" w:date="2022-09-28T22:57:00Z"/>
                      <w:bCs/>
                      <w:lang w:val="en-US"/>
                    </w:rPr>
                  </w:pPr>
                  <w:del w:id="2895" w:author="Mutali Nepfumbada" w:date="2022-09-28T22:57:00Z">
                    <w:r w:rsidDel="006A14D5">
                      <w:rPr>
                        <w:bCs/>
                        <w:lang w:val="en-US"/>
                      </w:rPr>
                      <w:delText>112,000</w:delText>
                    </w:r>
                    <w:r w:rsidR="00C3627C" w:rsidDel="006A14D5">
                      <w:rPr>
                        <w:bCs/>
                        <w:lang w:val="en-US"/>
                      </w:rPr>
                      <w:delText>.0</w:delText>
                    </w:r>
                  </w:del>
                </w:p>
              </w:tc>
              <w:tc>
                <w:tcPr>
                  <w:tcW w:w="1542" w:type="dxa"/>
                  <w:noWrap/>
                </w:tcPr>
                <w:p w14:paraId="75FB0D94" w14:textId="59C96C0D" w:rsidR="00C3627C" w:rsidRPr="00DC29B7" w:rsidDel="006A14D5" w:rsidRDefault="006B0498">
                  <w:pPr>
                    <w:jc w:val="center"/>
                    <w:rPr>
                      <w:del w:id="2896" w:author="Mutali Nepfumbada" w:date="2022-09-28T22:57:00Z"/>
                      <w:bCs/>
                      <w:lang w:val="en-US"/>
                    </w:rPr>
                  </w:pPr>
                  <w:del w:id="2897" w:author="Mutali Nepfumbada" w:date="2022-09-28T22:57:00Z">
                    <w:r w:rsidDel="006A14D5">
                      <w:rPr>
                        <w:bCs/>
                        <w:lang w:val="en-US"/>
                      </w:rPr>
                      <w:delText>89,806</w:delText>
                    </w:r>
                  </w:del>
                </w:p>
              </w:tc>
              <w:tc>
                <w:tcPr>
                  <w:tcW w:w="1519" w:type="dxa"/>
                </w:tcPr>
                <w:p w14:paraId="3B44E16D" w14:textId="6E2CFA1F" w:rsidR="00C3627C" w:rsidRPr="003B00A0" w:rsidDel="006A14D5" w:rsidRDefault="00C3627C">
                  <w:pPr>
                    <w:jc w:val="center"/>
                    <w:rPr>
                      <w:del w:id="2898" w:author="Mutali Nepfumbada" w:date="2022-09-28T22:57:00Z"/>
                      <w:bCs/>
                      <w:color w:val="FF0000"/>
                      <w:lang w:val="en-US"/>
                    </w:rPr>
                  </w:pPr>
                  <w:del w:id="2899" w:author="Mutali Nepfumbada" w:date="2022-09-28T22:57:00Z">
                    <w:r w:rsidRPr="003B00A0" w:rsidDel="006A14D5">
                      <w:rPr>
                        <w:bCs/>
                        <w:color w:val="FF0000"/>
                        <w:lang w:val="en-US"/>
                      </w:rPr>
                      <w:delText>-19.79</w:delText>
                    </w:r>
                  </w:del>
                </w:p>
              </w:tc>
              <w:tc>
                <w:tcPr>
                  <w:tcW w:w="1784" w:type="dxa"/>
                </w:tcPr>
                <w:p w14:paraId="5C88D369" w14:textId="4A6687DF" w:rsidR="00C3627C" w:rsidRPr="003B00A0" w:rsidDel="006A14D5" w:rsidRDefault="00C3627C">
                  <w:pPr>
                    <w:jc w:val="center"/>
                    <w:rPr>
                      <w:del w:id="2900" w:author="Mutali Nepfumbada" w:date="2022-09-28T22:57:00Z"/>
                      <w:bCs/>
                      <w:color w:val="FF0000"/>
                      <w:lang w:val="en-US"/>
                    </w:rPr>
                  </w:pPr>
                  <w:del w:id="2901" w:author="Mutali Nepfumbada" w:date="2022-09-28T22:57:00Z">
                    <w:r w:rsidRPr="003B00A0" w:rsidDel="006A14D5">
                      <w:rPr>
                        <w:bCs/>
                        <w:color w:val="FF0000"/>
                        <w:lang w:val="en-US"/>
                      </w:rPr>
                      <w:delText>-19.82</w:delText>
                    </w:r>
                  </w:del>
                </w:p>
              </w:tc>
            </w:tr>
            <w:tr w:rsidR="00C3627C" w:rsidRPr="00DC29B7" w:rsidDel="006A14D5" w14:paraId="24AE76AB" w14:textId="7E688B39">
              <w:trPr>
                <w:trHeight w:val="224"/>
                <w:jc w:val="center"/>
                <w:del w:id="2902" w:author="Mutali Nepfumbada" w:date="2022-09-28T22:57:00Z"/>
              </w:trPr>
              <w:tc>
                <w:tcPr>
                  <w:tcW w:w="1302" w:type="dxa"/>
                  <w:noWrap/>
                </w:tcPr>
                <w:p w14:paraId="4B96B954" w14:textId="353D7CA7" w:rsidR="00C3627C" w:rsidRPr="00DC29B7" w:rsidDel="006A14D5" w:rsidRDefault="00C3627C">
                  <w:pPr>
                    <w:jc w:val="both"/>
                    <w:rPr>
                      <w:del w:id="2903" w:author="Mutali Nepfumbada" w:date="2022-09-28T22:57:00Z"/>
                      <w:bCs/>
                      <w:lang w:val="en-US"/>
                    </w:rPr>
                  </w:pPr>
                  <w:del w:id="2904" w:author="Mutali Nepfumbada" w:date="2022-09-28T22:57:00Z">
                    <w:r w:rsidRPr="00DC29B7" w:rsidDel="006A14D5">
                      <w:rPr>
                        <w:bCs/>
                        <w:lang w:val="en-US"/>
                      </w:rPr>
                      <w:delText>Apr 22</w:delText>
                    </w:r>
                  </w:del>
                </w:p>
              </w:tc>
              <w:tc>
                <w:tcPr>
                  <w:tcW w:w="1646" w:type="dxa"/>
                  <w:noWrap/>
                </w:tcPr>
                <w:p w14:paraId="7050B610" w14:textId="4ACD21BB" w:rsidR="00C3627C" w:rsidRPr="00DC29B7" w:rsidDel="006A14D5" w:rsidRDefault="006B0498">
                  <w:pPr>
                    <w:jc w:val="center"/>
                    <w:rPr>
                      <w:del w:id="2905" w:author="Mutali Nepfumbada" w:date="2022-09-28T22:57:00Z"/>
                      <w:bCs/>
                      <w:lang w:val="en-US"/>
                    </w:rPr>
                  </w:pPr>
                  <w:del w:id="2906" w:author="Mutali Nepfumbada" w:date="2022-09-28T22:57:00Z">
                    <w:r w:rsidDel="006A14D5">
                      <w:rPr>
                        <w:bCs/>
                        <w:lang w:val="en-US"/>
                      </w:rPr>
                      <w:delText>85,868</w:delText>
                    </w:r>
                  </w:del>
                </w:p>
              </w:tc>
              <w:tc>
                <w:tcPr>
                  <w:tcW w:w="1530" w:type="dxa"/>
                  <w:noWrap/>
                </w:tcPr>
                <w:p w14:paraId="636568E4" w14:textId="492F2BFC" w:rsidR="00C3627C" w:rsidRPr="00DC29B7" w:rsidDel="006A14D5" w:rsidRDefault="006B0498">
                  <w:pPr>
                    <w:jc w:val="center"/>
                    <w:rPr>
                      <w:del w:id="2907" w:author="Mutali Nepfumbada" w:date="2022-09-28T22:57:00Z"/>
                      <w:bCs/>
                      <w:lang w:val="en-US"/>
                    </w:rPr>
                  </w:pPr>
                  <w:del w:id="2908" w:author="Mutali Nepfumbada" w:date="2022-09-28T22:57:00Z">
                    <w:r w:rsidDel="006A14D5">
                      <w:rPr>
                        <w:bCs/>
                        <w:lang w:val="en-US"/>
                      </w:rPr>
                      <w:delText>88,500</w:delText>
                    </w:r>
                    <w:r w:rsidR="00C3627C" w:rsidDel="006A14D5">
                      <w:rPr>
                        <w:bCs/>
                        <w:lang w:val="en-US"/>
                      </w:rPr>
                      <w:delText>.0</w:delText>
                    </w:r>
                  </w:del>
                </w:p>
              </w:tc>
              <w:tc>
                <w:tcPr>
                  <w:tcW w:w="1542" w:type="dxa"/>
                  <w:noWrap/>
                </w:tcPr>
                <w:p w14:paraId="4475CE04" w14:textId="5C38A349" w:rsidR="00C3627C" w:rsidRPr="00DC29B7" w:rsidDel="006A14D5" w:rsidRDefault="006B0498">
                  <w:pPr>
                    <w:jc w:val="center"/>
                    <w:rPr>
                      <w:del w:id="2909" w:author="Mutali Nepfumbada" w:date="2022-09-28T22:57:00Z"/>
                      <w:bCs/>
                      <w:lang w:val="en-US"/>
                    </w:rPr>
                  </w:pPr>
                  <w:del w:id="2910" w:author="Mutali Nepfumbada" w:date="2022-09-28T22:57:00Z">
                    <w:r w:rsidDel="006A14D5">
                      <w:rPr>
                        <w:bCs/>
                        <w:lang w:val="en-US"/>
                      </w:rPr>
                      <w:delText>70,141</w:delText>
                    </w:r>
                  </w:del>
                </w:p>
              </w:tc>
              <w:tc>
                <w:tcPr>
                  <w:tcW w:w="1519" w:type="dxa"/>
                </w:tcPr>
                <w:p w14:paraId="766D4B76" w14:textId="5075D900" w:rsidR="00C3627C" w:rsidRPr="003B00A0" w:rsidDel="006A14D5" w:rsidRDefault="00C3627C">
                  <w:pPr>
                    <w:jc w:val="center"/>
                    <w:rPr>
                      <w:del w:id="2911" w:author="Mutali Nepfumbada" w:date="2022-09-28T22:57:00Z"/>
                      <w:bCs/>
                      <w:color w:val="FF0000"/>
                      <w:lang w:val="en-US"/>
                    </w:rPr>
                  </w:pPr>
                  <w:del w:id="2912" w:author="Mutali Nepfumbada" w:date="2022-09-28T22:57:00Z">
                    <w:r w:rsidRPr="003B00A0" w:rsidDel="006A14D5">
                      <w:rPr>
                        <w:bCs/>
                        <w:color w:val="FF0000"/>
                        <w:lang w:val="en-US"/>
                      </w:rPr>
                      <w:delText>-18.31</w:delText>
                    </w:r>
                  </w:del>
                </w:p>
              </w:tc>
              <w:tc>
                <w:tcPr>
                  <w:tcW w:w="1784" w:type="dxa"/>
                </w:tcPr>
                <w:p w14:paraId="59F4F02B" w14:textId="6A4BF0FA" w:rsidR="00C3627C" w:rsidRPr="003B00A0" w:rsidDel="006A14D5" w:rsidRDefault="00C3627C">
                  <w:pPr>
                    <w:jc w:val="center"/>
                    <w:rPr>
                      <w:del w:id="2913" w:author="Mutali Nepfumbada" w:date="2022-09-28T22:57:00Z"/>
                      <w:bCs/>
                      <w:color w:val="FF0000"/>
                      <w:lang w:val="en-US"/>
                    </w:rPr>
                  </w:pPr>
                  <w:del w:id="2914" w:author="Mutali Nepfumbada" w:date="2022-09-28T22:57:00Z">
                    <w:r w:rsidRPr="003B00A0" w:rsidDel="006A14D5">
                      <w:rPr>
                        <w:bCs/>
                        <w:color w:val="FF0000"/>
                        <w:lang w:val="en-US"/>
                      </w:rPr>
                      <w:delText>-20.74</w:delText>
                    </w:r>
                  </w:del>
                </w:p>
              </w:tc>
            </w:tr>
            <w:tr w:rsidR="00C3627C" w:rsidRPr="00DC29B7" w:rsidDel="006A14D5" w14:paraId="116E7D03" w14:textId="77894F0E">
              <w:trPr>
                <w:trHeight w:val="224"/>
                <w:jc w:val="center"/>
                <w:del w:id="2915" w:author="Mutali Nepfumbada" w:date="2022-09-28T22:57:00Z"/>
              </w:trPr>
              <w:tc>
                <w:tcPr>
                  <w:tcW w:w="1302" w:type="dxa"/>
                  <w:noWrap/>
                </w:tcPr>
                <w:p w14:paraId="540B37D1" w14:textId="44BDA939" w:rsidR="00C3627C" w:rsidRPr="00DC29B7" w:rsidDel="006A14D5" w:rsidRDefault="00C3627C">
                  <w:pPr>
                    <w:jc w:val="both"/>
                    <w:rPr>
                      <w:del w:id="2916" w:author="Mutali Nepfumbada" w:date="2022-09-28T22:57:00Z"/>
                      <w:bCs/>
                      <w:lang w:val="en-US"/>
                    </w:rPr>
                  </w:pPr>
                  <w:del w:id="2917" w:author="Mutali Nepfumbada" w:date="2022-09-28T22:57:00Z">
                    <w:r w:rsidRPr="00DC29B7" w:rsidDel="006A14D5">
                      <w:rPr>
                        <w:bCs/>
                        <w:lang w:val="en-US"/>
                      </w:rPr>
                      <w:delText>May 22</w:delText>
                    </w:r>
                  </w:del>
                </w:p>
              </w:tc>
              <w:tc>
                <w:tcPr>
                  <w:tcW w:w="1646" w:type="dxa"/>
                  <w:noWrap/>
                </w:tcPr>
                <w:p w14:paraId="4D692185" w14:textId="35E66097" w:rsidR="00C3627C" w:rsidRPr="00DC29B7" w:rsidDel="006A14D5" w:rsidRDefault="006B0498">
                  <w:pPr>
                    <w:jc w:val="center"/>
                    <w:rPr>
                      <w:del w:id="2918" w:author="Mutali Nepfumbada" w:date="2022-09-28T22:57:00Z"/>
                      <w:bCs/>
                      <w:lang w:val="en-US"/>
                    </w:rPr>
                  </w:pPr>
                  <w:del w:id="2919" w:author="Mutali Nepfumbada" w:date="2022-09-28T22:57:00Z">
                    <w:r w:rsidDel="006A14D5">
                      <w:rPr>
                        <w:bCs/>
                        <w:lang w:val="en-US"/>
                      </w:rPr>
                      <w:delText>68,401</w:delText>
                    </w:r>
                  </w:del>
                </w:p>
              </w:tc>
              <w:tc>
                <w:tcPr>
                  <w:tcW w:w="1530" w:type="dxa"/>
                  <w:noWrap/>
                </w:tcPr>
                <w:p w14:paraId="5537C7ED" w14:textId="7DBF6354" w:rsidR="00C3627C" w:rsidRPr="00DC29B7" w:rsidDel="006A14D5" w:rsidRDefault="006B0498">
                  <w:pPr>
                    <w:jc w:val="center"/>
                    <w:rPr>
                      <w:del w:id="2920" w:author="Mutali Nepfumbada" w:date="2022-09-28T22:57:00Z"/>
                      <w:bCs/>
                      <w:lang w:val="en-US"/>
                    </w:rPr>
                  </w:pPr>
                  <w:del w:id="2921" w:author="Mutali Nepfumbada" w:date="2022-09-28T22:57:00Z">
                    <w:r w:rsidDel="006A14D5">
                      <w:rPr>
                        <w:bCs/>
                        <w:lang w:val="en-US"/>
                      </w:rPr>
                      <w:delText>66,589</w:delText>
                    </w:r>
                    <w:r w:rsidR="00C3627C" w:rsidDel="006A14D5">
                      <w:rPr>
                        <w:bCs/>
                        <w:lang w:val="en-US"/>
                      </w:rPr>
                      <w:delText>.0</w:delText>
                    </w:r>
                  </w:del>
                </w:p>
              </w:tc>
              <w:tc>
                <w:tcPr>
                  <w:tcW w:w="1542" w:type="dxa"/>
                  <w:noWrap/>
                </w:tcPr>
                <w:p w14:paraId="57FDBC6B" w14:textId="25ABCB3A" w:rsidR="00C3627C" w:rsidRPr="00DC29B7" w:rsidDel="006A14D5" w:rsidRDefault="006B0498">
                  <w:pPr>
                    <w:jc w:val="center"/>
                    <w:rPr>
                      <w:del w:id="2922" w:author="Mutali Nepfumbada" w:date="2022-09-28T22:57:00Z"/>
                      <w:bCs/>
                      <w:lang w:val="en-US"/>
                    </w:rPr>
                  </w:pPr>
                  <w:del w:id="2923" w:author="Mutali Nepfumbada" w:date="2022-09-28T22:57:00Z">
                    <w:r w:rsidDel="006A14D5">
                      <w:rPr>
                        <w:bCs/>
                        <w:lang w:val="en-US"/>
                      </w:rPr>
                      <w:delText>60,421</w:delText>
                    </w:r>
                  </w:del>
                </w:p>
              </w:tc>
              <w:tc>
                <w:tcPr>
                  <w:tcW w:w="1519" w:type="dxa"/>
                </w:tcPr>
                <w:p w14:paraId="3C322F3C" w14:textId="01C4A6E2" w:rsidR="00C3627C" w:rsidRPr="003B00A0" w:rsidDel="006A14D5" w:rsidRDefault="00C3627C">
                  <w:pPr>
                    <w:jc w:val="center"/>
                    <w:rPr>
                      <w:del w:id="2924" w:author="Mutali Nepfumbada" w:date="2022-09-28T22:57:00Z"/>
                      <w:bCs/>
                      <w:color w:val="FF0000"/>
                      <w:lang w:val="en-US"/>
                    </w:rPr>
                  </w:pPr>
                  <w:del w:id="2925" w:author="Mutali Nepfumbada" w:date="2022-09-28T22:57:00Z">
                    <w:r w:rsidRPr="003B00A0" w:rsidDel="006A14D5">
                      <w:rPr>
                        <w:bCs/>
                        <w:color w:val="FF0000"/>
                        <w:lang w:val="en-US"/>
                      </w:rPr>
                      <w:delText>-11.67</w:delText>
                    </w:r>
                  </w:del>
                </w:p>
              </w:tc>
              <w:tc>
                <w:tcPr>
                  <w:tcW w:w="1784" w:type="dxa"/>
                </w:tcPr>
                <w:p w14:paraId="6C4AECE2" w14:textId="4E463C6F" w:rsidR="00C3627C" w:rsidRPr="003B00A0" w:rsidDel="006A14D5" w:rsidRDefault="00C3627C">
                  <w:pPr>
                    <w:jc w:val="center"/>
                    <w:rPr>
                      <w:del w:id="2926" w:author="Mutali Nepfumbada" w:date="2022-09-28T22:57:00Z"/>
                      <w:bCs/>
                      <w:color w:val="FF0000"/>
                      <w:lang w:val="en-US"/>
                    </w:rPr>
                  </w:pPr>
                  <w:del w:id="2927" w:author="Mutali Nepfumbada" w:date="2022-09-28T22:57:00Z">
                    <w:r w:rsidRPr="003B00A0" w:rsidDel="006A14D5">
                      <w:rPr>
                        <w:bCs/>
                        <w:color w:val="FF0000"/>
                        <w:lang w:val="en-US"/>
                      </w:rPr>
                      <w:delText>-9.26</w:delText>
                    </w:r>
                  </w:del>
                </w:p>
              </w:tc>
            </w:tr>
            <w:tr w:rsidR="00C3627C" w:rsidRPr="00DC29B7" w:rsidDel="006A14D5" w14:paraId="69B2AABD" w14:textId="07142A04">
              <w:trPr>
                <w:trHeight w:val="224"/>
                <w:jc w:val="center"/>
                <w:del w:id="2928" w:author="Mutali Nepfumbada" w:date="2022-09-28T22:57:00Z"/>
              </w:trPr>
              <w:tc>
                <w:tcPr>
                  <w:tcW w:w="1302" w:type="dxa"/>
                  <w:noWrap/>
                </w:tcPr>
                <w:p w14:paraId="56BE8693" w14:textId="558945F1" w:rsidR="00C3627C" w:rsidRPr="00DC29B7" w:rsidDel="006A14D5" w:rsidRDefault="00C3627C">
                  <w:pPr>
                    <w:jc w:val="both"/>
                    <w:rPr>
                      <w:del w:id="2929" w:author="Mutali Nepfumbada" w:date="2022-09-28T22:57:00Z"/>
                      <w:bCs/>
                      <w:lang w:val="en-US"/>
                    </w:rPr>
                  </w:pPr>
                  <w:del w:id="2930" w:author="Mutali Nepfumbada" w:date="2022-09-28T22:57:00Z">
                    <w:r w:rsidRPr="00DC29B7" w:rsidDel="006A14D5">
                      <w:rPr>
                        <w:bCs/>
                        <w:lang w:val="en-US"/>
                      </w:rPr>
                      <w:delText>Jun 22</w:delText>
                    </w:r>
                  </w:del>
                </w:p>
              </w:tc>
              <w:tc>
                <w:tcPr>
                  <w:tcW w:w="1646" w:type="dxa"/>
                  <w:noWrap/>
                </w:tcPr>
                <w:p w14:paraId="663D8EDD" w14:textId="3C0B58B7" w:rsidR="00C3627C" w:rsidRPr="00DC29B7" w:rsidDel="006A14D5" w:rsidRDefault="006B0498">
                  <w:pPr>
                    <w:jc w:val="center"/>
                    <w:rPr>
                      <w:del w:id="2931" w:author="Mutali Nepfumbada" w:date="2022-09-28T22:57:00Z"/>
                      <w:bCs/>
                      <w:lang w:val="en-US"/>
                    </w:rPr>
                  </w:pPr>
                  <w:del w:id="2932" w:author="Mutali Nepfumbada" w:date="2022-09-28T22:57:00Z">
                    <w:r w:rsidDel="006A14D5">
                      <w:rPr>
                        <w:bCs/>
                        <w:lang w:val="en-US"/>
                      </w:rPr>
                      <w:delText>58,422</w:delText>
                    </w:r>
                  </w:del>
                </w:p>
              </w:tc>
              <w:tc>
                <w:tcPr>
                  <w:tcW w:w="1530" w:type="dxa"/>
                  <w:noWrap/>
                </w:tcPr>
                <w:p w14:paraId="629EAFD7" w14:textId="5EE6B997" w:rsidR="00C3627C" w:rsidRPr="00DC29B7" w:rsidDel="006A14D5" w:rsidRDefault="006B0498">
                  <w:pPr>
                    <w:jc w:val="center"/>
                    <w:rPr>
                      <w:del w:id="2933" w:author="Mutali Nepfumbada" w:date="2022-09-28T22:57:00Z"/>
                      <w:bCs/>
                      <w:lang w:val="en-US"/>
                    </w:rPr>
                  </w:pPr>
                  <w:del w:id="2934" w:author="Mutali Nepfumbada" w:date="2022-09-28T22:57:00Z">
                    <w:r w:rsidDel="006A14D5">
                      <w:rPr>
                        <w:bCs/>
                        <w:lang w:val="en-US"/>
                      </w:rPr>
                      <w:delText>57,700</w:delText>
                    </w:r>
                    <w:r w:rsidR="00C3627C" w:rsidDel="006A14D5">
                      <w:rPr>
                        <w:bCs/>
                        <w:lang w:val="en-US"/>
                      </w:rPr>
                      <w:delText>.0</w:delText>
                    </w:r>
                  </w:del>
                </w:p>
              </w:tc>
              <w:tc>
                <w:tcPr>
                  <w:tcW w:w="1542" w:type="dxa"/>
                  <w:noWrap/>
                </w:tcPr>
                <w:p w14:paraId="7CCCB919" w14:textId="1B6A56C5" w:rsidR="00C3627C" w:rsidRPr="00DC29B7" w:rsidDel="006A14D5" w:rsidRDefault="006B0498">
                  <w:pPr>
                    <w:jc w:val="center"/>
                    <w:rPr>
                      <w:del w:id="2935" w:author="Mutali Nepfumbada" w:date="2022-09-28T22:57:00Z"/>
                      <w:bCs/>
                      <w:lang w:val="en-US"/>
                    </w:rPr>
                  </w:pPr>
                  <w:del w:id="2936" w:author="Mutali Nepfumbada" w:date="2022-09-28T22:57:00Z">
                    <w:r w:rsidDel="006A14D5">
                      <w:rPr>
                        <w:bCs/>
                        <w:lang w:val="en-US"/>
                      </w:rPr>
                      <w:delText>48,240</w:delText>
                    </w:r>
                  </w:del>
                </w:p>
              </w:tc>
              <w:tc>
                <w:tcPr>
                  <w:tcW w:w="1519" w:type="dxa"/>
                </w:tcPr>
                <w:p w14:paraId="54E5E6CC" w14:textId="72B6918F" w:rsidR="00C3627C" w:rsidRPr="003B00A0" w:rsidDel="006A14D5" w:rsidRDefault="00C3627C">
                  <w:pPr>
                    <w:jc w:val="center"/>
                    <w:rPr>
                      <w:del w:id="2937" w:author="Mutali Nepfumbada" w:date="2022-09-28T22:57:00Z"/>
                      <w:bCs/>
                      <w:color w:val="FF0000"/>
                      <w:lang w:val="en-US"/>
                    </w:rPr>
                  </w:pPr>
                  <w:del w:id="2938" w:author="Mutali Nepfumbada" w:date="2022-09-28T22:57:00Z">
                    <w:r w:rsidRPr="003B00A0" w:rsidDel="006A14D5">
                      <w:rPr>
                        <w:bCs/>
                        <w:color w:val="FF0000"/>
                        <w:lang w:val="en-US"/>
                      </w:rPr>
                      <w:delText>-17.43</w:delText>
                    </w:r>
                  </w:del>
                </w:p>
              </w:tc>
              <w:tc>
                <w:tcPr>
                  <w:tcW w:w="1784" w:type="dxa"/>
                </w:tcPr>
                <w:p w14:paraId="12D3FD8C" w14:textId="195C5ACD" w:rsidR="00C3627C" w:rsidRPr="003B00A0" w:rsidDel="006A14D5" w:rsidRDefault="00C3627C">
                  <w:pPr>
                    <w:jc w:val="center"/>
                    <w:rPr>
                      <w:del w:id="2939" w:author="Mutali Nepfumbada" w:date="2022-09-28T22:57:00Z"/>
                      <w:bCs/>
                      <w:color w:val="FF0000"/>
                      <w:lang w:val="en-US"/>
                    </w:rPr>
                  </w:pPr>
                  <w:del w:id="2940" w:author="Mutali Nepfumbada" w:date="2022-09-28T22:57:00Z">
                    <w:r w:rsidRPr="003B00A0" w:rsidDel="006A14D5">
                      <w:rPr>
                        <w:bCs/>
                        <w:color w:val="FF0000"/>
                        <w:lang w:val="en-US"/>
                      </w:rPr>
                      <w:delText>-16.4</w:delText>
                    </w:r>
                  </w:del>
                </w:p>
              </w:tc>
            </w:tr>
            <w:tr w:rsidR="00C3627C" w:rsidRPr="00DC29B7" w:rsidDel="006A14D5" w14:paraId="0426148C" w14:textId="5CA5CDE3">
              <w:trPr>
                <w:trHeight w:val="224"/>
                <w:jc w:val="center"/>
                <w:del w:id="2941" w:author="Mutali Nepfumbada" w:date="2022-09-28T22:57:00Z"/>
              </w:trPr>
              <w:tc>
                <w:tcPr>
                  <w:tcW w:w="1302" w:type="dxa"/>
                  <w:noWrap/>
                </w:tcPr>
                <w:p w14:paraId="064D0E6C" w14:textId="30521011" w:rsidR="00C3627C" w:rsidRPr="00DC29B7" w:rsidDel="006A14D5" w:rsidRDefault="00C3627C">
                  <w:pPr>
                    <w:jc w:val="both"/>
                    <w:rPr>
                      <w:del w:id="2942" w:author="Mutali Nepfumbada" w:date="2022-09-28T22:57:00Z"/>
                      <w:bCs/>
                      <w:lang w:val="en-US"/>
                    </w:rPr>
                  </w:pPr>
                  <w:del w:id="2943" w:author="Mutali Nepfumbada" w:date="2022-09-28T22:57:00Z">
                    <w:r w:rsidRPr="00DC29B7" w:rsidDel="006A14D5">
                      <w:rPr>
                        <w:bCs/>
                        <w:lang w:val="en-US"/>
                      </w:rPr>
                      <w:delText>Jul 22</w:delText>
                    </w:r>
                  </w:del>
                </w:p>
              </w:tc>
              <w:tc>
                <w:tcPr>
                  <w:tcW w:w="1646" w:type="dxa"/>
                  <w:noWrap/>
                </w:tcPr>
                <w:p w14:paraId="552EFF14" w14:textId="2AD4F97F" w:rsidR="00C3627C" w:rsidRPr="00DC29B7" w:rsidDel="006A14D5" w:rsidRDefault="006B0498">
                  <w:pPr>
                    <w:jc w:val="center"/>
                    <w:rPr>
                      <w:del w:id="2944" w:author="Mutali Nepfumbada" w:date="2022-09-28T22:57:00Z"/>
                      <w:bCs/>
                      <w:lang w:val="en-US"/>
                    </w:rPr>
                  </w:pPr>
                  <w:del w:id="2945" w:author="Mutali Nepfumbada" w:date="2022-09-28T22:57:00Z">
                    <w:r w:rsidDel="006A14D5">
                      <w:rPr>
                        <w:bCs/>
                        <w:lang w:val="en-US"/>
                      </w:rPr>
                      <w:delText>64,810</w:delText>
                    </w:r>
                  </w:del>
                </w:p>
              </w:tc>
              <w:tc>
                <w:tcPr>
                  <w:tcW w:w="1530" w:type="dxa"/>
                  <w:noWrap/>
                </w:tcPr>
                <w:p w14:paraId="06FC84CD" w14:textId="3D305FF6" w:rsidR="00C3627C" w:rsidRPr="00DC29B7" w:rsidDel="006A14D5" w:rsidRDefault="006B0498">
                  <w:pPr>
                    <w:jc w:val="center"/>
                    <w:rPr>
                      <w:del w:id="2946" w:author="Mutali Nepfumbada" w:date="2022-09-28T22:57:00Z"/>
                      <w:bCs/>
                      <w:lang w:val="en-US"/>
                    </w:rPr>
                  </w:pPr>
                  <w:del w:id="2947" w:author="Mutali Nepfumbada" w:date="2022-09-28T22:57:00Z">
                    <w:r w:rsidDel="006A14D5">
                      <w:rPr>
                        <w:bCs/>
                        <w:lang w:val="en-US"/>
                      </w:rPr>
                      <w:delText>64,700</w:delText>
                    </w:r>
                    <w:r w:rsidR="00C3627C" w:rsidDel="006A14D5">
                      <w:rPr>
                        <w:bCs/>
                        <w:lang w:val="en-US"/>
                      </w:rPr>
                      <w:delText>.0</w:delText>
                    </w:r>
                  </w:del>
                </w:p>
              </w:tc>
              <w:tc>
                <w:tcPr>
                  <w:tcW w:w="1542" w:type="dxa"/>
                  <w:noWrap/>
                </w:tcPr>
                <w:p w14:paraId="207F5A7B" w14:textId="7CA5D4DE" w:rsidR="00C3627C" w:rsidRPr="00DC29B7" w:rsidDel="006A14D5" w:rsidRDefault="006B0498">
                  <w:pPr>
                    <w:jc w:val="center"/>
                    <w:rPr>
                      <w:del w:id="2948" w:author="Mutali Nepfumbada" w:date="2022-09-28T22:57:00Z"/>
                      <w:bCs/>
                      <w:lang w:val="en-US"/>
                    </w:rPr>
                  </w:pPr>
                  <w:del w:id="2949" w:author="Mutali Nepfumbada" w:date="2022-09-28T22:57:00Z">
                    <w:r w:rsidDel="006A14D5">
                      <w:rPr>
                        <w:bCs/>
                        <w:lang w:val="en-US"/>
                      </w:rPr>
                      <w:delText>44,538</w:delText>
                    </w:r>
                  </w:del>
                </w:p>
              </w:tc>
              <w:tc>
                <w:tcPr>
                  <w:tcW w:w="1519" w:type="dxa"/>
                </w:tcPr>
                <w:p w14:paraId="50BEE864" w14:textId="4E0B64B4" w:rsidR="00C3627C" w:rsidRPr="003B00A0" w:rsidDel="006A14D5" w:rsidRDefault="00C3627C">
                  <w:pPr>
                    <w:jc w:val="center"/>
                    <w:rPr>
                      <w:del w:id="2950" w:author="Mutali Nepfumbada" w:date="2022-09-28T22:57:00Z"/>
                      <w:bCs/>
                      <w:color w:val="FF0000"/>
                      <w:lang w:val="en-US"/>
                    </w:rPr>
                  </w:pPr>
                  <w:del w:id="2951" w:author="Mutali Nepfumbada" w:date="2022-09-28T22:57:00Z">
                    <w:r w:rsidRPr="003B00A0" w:rsidDel="006A14D5">
                      <w:rPr>
                        <w:bCs/>
                        <w:color w:val="FF0000"/>
                        <w:lang w:val="en-US"/>
                      </w:rPr>
                      <w:delText>-31.28</w:delText>
                    </w:r>
                  </w:del>
                </w:p>
              </w:tc>
              <w:tc>
                <w:tcPr>
                  <w:tcW w:w="1784" w:type="dxa"/>
                </w:tcPr>
                <w:p w14:paraId="46E617A6" w14:textId="2BBF156D" w:rsidR="00C3627C" w:rsidRPr="003B00A0" w:rsidDel="006A14D5" w:rsidRDefault="00C3627C">
                  <w:pPr>
                    <w:jc w:val="center"/>
                    <w:rPr>
                      <w:del w:id="2952" w:author="Mutali Nepfumbada" w:date="2022-09-28T22:57:00Z"/>
                      <w:bCs/>
                      <w:color w:val="FF0000"/>
                      <w:lang w:val="en-US"/>
                    </w:rPr>
                  </w:pPr>
                  <w:del w:id="2953" w:author="Mutali Nepfumbada" w:date="2022-09-28T22:57:00Z">
                    <w:r w:rsidRPr="003B00A0" w:rsidDel="006A14D5">
                      <w:rPr>
                        <w:bCs/>
                        <w:color w:val="FF0000"/>
                        <w:lang w:val="en-US"/>
                      </w:rPr>
                      <w:delText>-31.16</w:delText>
                    </w:r>
                  </w:del>
                </w:p>
              </w:tc>
            </w:tr>
            <w:tr w:rsidR="00C3627C" w:rsidRPr="00DC29B7" w:rsidDel="006A14D5" w14:paraId="1898ED0F" w14:textId="07D13859">
              <w:trPr>
                <w:trHeight w:val="224"/>
                <w:jc w:val="center"/>
                <w:del w:id="2954" w:author="Mutali Nepfumbada" w:date="2022-09-28T22:57:00Z"/>
              </w:trPr>
              <w:tc>
                <w:tcPr>
                  <w:tcW w:w="1302" w:type="dxa"/>
                  <w:noWrap/>
                </w:tcPr>
                <w:p w14:paraId="43EEFF26" w14:textId="0D1DD488" w:rsidR="00C3627C" w:rsidRPr="00DC29B7" w:rsidDel="006A14D5" w:rsidRDefault="00C3627C">
                  <w:pPr>
                    <w:jc w:val="both"/>
                    <w:rPr>
                      <w:del w:id="2955" w:author="Mutali Nepfumbada" w:date="2022-09-28T22:57:00Z"/>
                      <w:bCs/>
                      <w:lang w:val="en-US"/>
                    </w:rPr>
                  </w:pPr>
                  <w:del w:id="2956" w:author="Mutali Nepfumbada" w:date="2022-09-28T22:57:00Z">
                    <w:r w:rsidRPr="00DC29B7" w:rsidDel="006A14D5">
                      <w:rPr>
                        <w:bCs/>
                        <w:lang w:val="en-US"/>
                      </w:rPr>
                      <w:delText>Aug 22</w:delText>
                    </w:r>
                  </w:del>
                </w:p>
              </w:tc>
              <w:tc>
                <w:tcPr>
                  <w:tcW w:w="1646" w:type="dxa"/>
                  <w:noWrap/>
                </w:tcPr>
                <w:p w14:paraId="42BF28CD" w14:textId="5F33EF96" w:rsidR="00C3627C" w:rsidRPr="00DC29B7" w:rsidDel="006A14D5" w:rsidRDefault="006B0498">
                  <w:pPr>
                    <w:jc w:val="center"/>
                    <w:rPr>
                      <w:del w:id="2957" w:author="Mutali Nepfumbada" w:date="2022-09-28T22:57:00Z"/>
                      <w:bCs/>
                      <w:lang w:val="en-US"/>
                    </w:rPr>
                  </w:pPr>
                  <w:del w:id="2958" w:author="Mutali Nepfumbada" w:date="2022-09-28T22:57:00Z">
                    <w:r w:rsidDel="006A14D5">
                      <w:rPr>
                        <w:bCs/>
                        <w:lang w:val="en-US"/>
                      </w:rPr>
                      <w:delText>77,139</w:delText>
                    </w:r>
                  </w:del>
                </w:p>
              </w:tc>
              <w:tc>
                <w:tcPr>
                  <w:tcW w:w="1530" w:type="dxa"/>
                  <w:noWrap/>
                </w:tcPr>
                <w:p w14:paraId="3A8D0BB4" w14:textId="4EC7DF35" w:rsidR="00C3627C" w:rsidRPr="00DC29B7" w:rsidDel="006A14D5" w:rsidRDefault="006B0498">
                  <w:pPr>
                    <w:jc w:val="center"/>
                    <w:rPr>
                      <w:del w:id="2959" w:author="Mutali Nepfumbada" w:date="2022-09-28T22:57:00Z"/>
                      <w:bCs/>
                      <w:lang w:val="en-US"/>
                    </w:rPr>
                  </w:pPr>
                  <w:del w:id="2960" w:author="Mutali Nepfumbada" w:date="2022-09-28T22:57:00Z">
                    <w:r w:rsidDel="006A14D5">
                      <w:rPr>
                        <w:bCs/>
                        <w:lang w:val="en-US"/>
                      </w:rPr>
                      <w:delText>71,200</w:delText>
                    </w:r>
                    <w:r w:rsidR="00C3627C" w:rsidDel="006A14D5">
                      <w:rPr>
                        <w:bCs/>
                        <w:lang w:val="en-US"/>
                      </w:rPr>
                      <w:delText>.0</w:delText>
                    </w:r>
                  </w:del>
                </w:p>
              </w:tc>
              <w:tc>
                <w:tcPr>
                  <w:tcW w:w="1542" w:type="dxa"/>
                  <w:noWrap/>
                </w:tcPr>
                <w:p w14:paraId="5006B9F4" w14:textId="54767333" w:rsidR="00C3627C" w:rsidRPr="00DC29B7" w:rsidDel="006A14D5" w:rsidRDefault="006B0498">
                  <w:pPr>
                    <w:jc w:val="center"/>
                    <w:rPr>
                      <w:del w:id="2961" w:author="Mutali Nepfumbada" w:date="2022-09-28T22:57:00Z"/>
                      <w:bCs/>
                      <w:lang w:val="en-US"/>
                    </w:rPr>
                  </w:pPr>
                  <w:del w:id="2962" w:author="Mutali Nepfumbada" w:date="2022-09-28T22:57:00Z">
                    <w:r w:rsidDel="006A14D5">
                      <w:rPr>
                        <w:bCs/>
                        <w:lang w:val="en-US"/>
                      </w:rPr>
                      <w:delText>57,793</w:delText>
                    </w:r>
                  </w:del>
                </w:p>
              </w:tc>
              <w:tc>
                <w:tcPr>
                  <w:tcW w:w="1519" w:type="dxa"/>
                </w:tcPr>
                <w:p w14:paraId="2D189D02" w14:textId="0D55F6C1" w:rsidR="00C3627C" w:rsidRPr="003B00A0" w:rsidDel="006A14D5" w:rsidRDefault="00C3627C">
                  <w:pPr>
                    <w:jc w:val="center"/>
                    <w:rPr>
                      <w:del w:id="2963" w:author="Mutali Nepfumbada" w:date="2022-09-28T22:57:00Z"/>
                      <w:bCs/>
                      <w:color w:val="FF0000"/>
                      <w:lang w:val="en-US"/>
                    </w:rPr>
                  </w:pPr>
                  <w:del w:id="2964" w:author="Mutali Nepfumbada" w:date="2022-09-28T22:57:00Z">
                    <w:r w:rsidRPr="003B00A0" w:rsidDel="006A14D5">
                      <w:rPr>
                        <w:bCs/>
                        <w:color w:val="FF0000"/>
                        <w:lang w:val="en-US"/>
                      </w:rPr>
                      <w:delText>-25.08</w:delText>
                    </w:r>
                  </w:del>
                </w:p>
              </w:tc>
              <w:tc>
                <w:tcPr>
                  <w:tcW w:w="1784" w:type="dxa"/>
                </w:tcPr>
                <w:p w14:paraId="244C27A0" w14:textId="218509AF" w:rsidR="00C3627C" w:rsidRPr="003B00A0" w:rsidDel="006A14D5" w:rsidRDefault="00C3627C">
                  <w:pPr>
                    <w:jc w:val="center"/>
                    <w:rPr>
                      <w:del w:id="2965" w:author="Mutali Nepfumbada" w:date="2022-09-28T22:57:00Z"/>
                      <w:bCs/>
                      <w:color w:val="FF0000"/>
                      <w:lang w:val="en-US"/>
                    </w:rPr>
                  </w:pPr>
                  <w:del w:id="2966" w:author="Mutali Nepfumbada" w:date="2022-09-28T22:57:00Z">
                    <w:r w:rsidRPr="003B00A0" w:rsidDel="006A14D5">
                      <w:rPr>
                        <w:bCs/>
                        <w:color w:val="FF0000"/>
                        <w:lang w:val="en-US"/>
                      </w:rPr>
                      <w:delText>-18.83</w:delText>
                    </w:r>
                  </w:del>
                </w:p>
              </w:tc>
            </w:tr>
            <w:tr w:rsidR="00C3627C" w:rsidRPr="00DC29B7" w:rsidDel="006A14D5" w14:paraId="7C7DFB80" w14:textId="18037362">
              <w:trPr>
                <w:trHeight w:val="224"/>
                <w:jc w:val="center"/>
                <w:del w:id="2967" w:author="Mutali Nepfumbada" w:date="2022-09-28T22:57:00Z"/>
              </w:trPr>
              <w:tc>
                <w:tcPr>
                  <w:tcW w:w="1302" w:type="dxa"/>
                  <w:noWrap/>
                </w:tcPr>
                <w:p w14:paraId="695873D5" w14:textId="32D630E6" w:rsidR="00C3627C" w:rsidRPr="00971DE0" w:rsidDel="006A14D5" w:rsidRDefault="00C3627C">
                  <w:pPr>
                    <w:jc w:val="both"/>
                    <w:rPr>
                      <w:del w:id="2968" w:author="Mutali Nepfumbada" w:date="2022-09-28T22:57:00Z"/>
                      <w:b/>
                      <w:lang w:val="en-US"/>
                    </w:rPr>
                  </w:pPr>
                  <w:del w:id="2969" w:author="Mutali Nepfumbada" w:date="2022-09-28T22:57:00Z">
                    <w:r w:rsidRPr="00971DE0" w:rsidDel="006A14D5">
                      <w:rPr>
                        <w:b/>
                        <w:lang w:val="en-US"/>
                      </w:rPr>
                      <w:delText>Total</w:delText>
                    </w:r>
                  </w:del>
                </w:p>
              </w:tc>
              <w:tc>
                <w:tcPr>
                  <w:tcW w:w="1646" w:type="dxa"/>
                  <w:noWrap/>
                </w:tcPr>
                <w:p w14:paraId="01609C8E" w14:textId="5A281CCF" w:rsidR="00C3627C" w:rsidRPr="00971DE0" w:rsidDel="006A14D5" w:rsidRDefault="006B0498">
                  <w:pPr>
                    <w:jc w:val="center"/>
                    <w:rPr>
                      <w:del w:id="2970" w:author="Mutali Nepfumbada" w:date="2022-09-28T22:57:00Z"/>
                      <w:b/>
                      <w:lang w:val="en-US"/>
                    </w:rPr>
                  </w:pPr>
                  <w:del w:id="2971" w:author="Mutali Nepfumbada" w:date="2022-09-28T22:57:00Z">
                    <w:r w:rsidDel="006A14D5">
                      <w:rPr>
                        <w:b/>
                        <w:lang w:val="en-US"/>
                      </w:rPr>
                      <w:delText>921,721</w:delText>
                    </w:r>
                  </w:del>
                </w:p>
              </w:tc>
              <w:tc>
                <w:tcPr>
                  <w:tcW w:w="1530" w:type="dxa"/>
                  <w:noWrap/>
                </w:tcPr>
                <w:p w14:paraId="7262B5D2" w14:textId="46B576A4" w:rsidR="00C3627C" w:rsidRPr="00971DE0" w:rsidDel="006A14D5" w:rsidRDefault="006B0498">
                  <w:pPr>
                    <w:jc w:val="center"/>
                    <w:rPr>
                      <w:del w:id="2972" w:author="Mutali Nepfumbada" w:date="2022-09-28T22:57:00Z"/>
                      <w:b/>
                      <w:lang w:val="en-US"/>
                    </w:rPr>
                  </w:pPr>
                  <w:del w:id="2973" w:author="Mutali Nepfumbada" w:date="2022-09-28T22:57:00Z">
                    <w:r w:rsidDel="006A14D5">
                      <w:rPr>
                        <w:b/>
                        <w:lang w:val="en-US"/>
                      </w:rPr>
                      <w:delText>924,822</w:delText>
                    </w:r>
                  </w:del>
                </w:p>
              </w:tc>
              <w:tc>
                <w:tcPr>
                  <w:tcW w:w="1542" w:type="dxa"/>
                  <w:noWrap/>
                </w:tcPr>
                <w:p w14:paraId="4FE62902" w14:textId="0DEDE8DD" w:rsidR="00C3627C" w:rsidRPr="00971DE0" w:rsidDel="006A14D5" w:rsidRDefault="006B0498">
                  <w:pPr>
                    <w:jc w:val="center"/>
                    <w:rPr>
                      <w:del w:id="2974" w:author="Mutali Nepfumbada" w:date="2022-09-28T22:57:00Z"/>
                      <w:b/>
                      <w:lang w:val="en-US"/>
                    </w:rPr>
                  </w:pPr>
                  <w:del w:id="2975" w:author="Mutali Nepfumbada" w:date="2022-09-28T22:57:00Z">
                    <w:r w:rsidDel="006A14D5">
                      <w:rPr>
                        <w:b/>
                        <w:lang w:val="en-US"/>
                      </w:rPr>
                      <w:delText>725,443</w:delText>
                    </w:r>
                  </w:del>
                </w:p>
              </w:tc>
              <w:tc>
                <w:tcPr>
                  <w:tcW w:w="1519" w:type="dxa"/>
                </w:tcPr>
                <w:p w14:paraId="4BC01083" w14:textId="74A8B6D8" w:rsidR="00C3627C" w:rsidRPr="003B00A0" w:rsidDel="006A14D5" w:rsidRDefault="00C3627C">
                  <w:pPr>
                    <w:jc w:val="center"/>
                    <w:rPr>
                      <w:del w:id="2976" w:author="Mutali Nepfumbada" w:date="2022-09-28T22:57:00Z"/>
                      <w:b/>
                      <w:color w:val="FF0000"/>
                      <w:lang w:val="en-US"/>
                    </w:rPr>
                  </w:pPr>
                  <w:del w:id="2977" w:author="Mutali Nepfumbada" w:date="2022-09-28T22:57:00Z">
                    <w:r w:rsidRPr="003B00A0" w:rsidDel="006A14D5">
                      <w:rPr>
                        <w:b/>
                        <w:color w:val="FF0000"/>
                        <w:lang w:val="en-US"/>
                      </w:rPr>
                      <w:delText>-21.29</w:delText>
                    </w:r>
                  </w:del>
                </w:p>
              </w:tc>
              <w:tc>
                <w:tcPr>
                  <w:tcW w:w="1784" w:type="dxa"/>
                </w:tcPr>
                <w:p w14:paraId="224642D0" w14:textId="2639F1F1" w:rsidR="00C3627C" w:rsidRPr="003B00A0" w:rsidDel="006A14D5" w:rsidRDefault="00C3627C">
                  <w:pPr>
                    <w:jc w:val="center"/>
                    <w:rPr>
                      <w:del w:id="2978" w:author="Mutali Nepfumbada" w:date="2022-09-28T22:57:00Z"/>
                      <w:b/>
                      <w:color w:val="FF0000"/>
                      <w:lang w:val="en-US"/>
                    </w:rPr>
                  </w:pPr>
                  <w:del w:id="2979" w:author="Mutali Nepfumbada" w:date="2022-09-28T22:57:00Z">
                    <w:r w:rsidRPr="003B00A0" w:rsidDel="006A14D5">
                      <w:rPr>
                        <w:b/>
                        <w:color w:val="FF0000"/>
                        <w:lang w:val="en-US"/>
                      </w:rPr>
                      <w:delText>-21.56</w:delText>
                    </w:r>
                  </w:del>
                </w:p>
              </w:tc>
            </w:tr>
          </w:tbl>
          <w:p w14:paraId="08266AD2" w14:textId="576E3F5B" w:rsidR="00C3627C" w:rsidRPr="00953BC7" w:rsidDel="006A14D5" w:rsidRDefault="00C3627C">
            <w:pPr>
              <w:jc w:val="center"/>
              <w:rPr>
                <w:del w:id="2980" w:author="Mutali Nepfumbada" w:date="2022-09-28T22:57:00Z"/>
                <w:b/>
                <w:lang w:eastAsia="en-US"/>
              </w:rPr>
            </w:pPr>
          </w:p>
        </w:tc>
      </w:tr>
      <w:tr w:rsidR="00C3627C" w:rsidRPr="00953BC7" w:rsidDel="006A14D5" w14:paraId="366614A2" w14:textId="7A4C514A">
        <w:trPr>
          <w:trHeight w:val="141"/>
          <w:del w:id="2981" w:author="Mutali Nepfumbada" w:date="2022-09-28T22:57:00Z"/>
        </w:trPr>
        <w:tc>
          <w:tcPr>
            <w:tcW w:w="5000" w:type="pct"/>
            <w:vAlign w:val="center"/>
          </w:tcPr>
          <w:p w14:paraId="5E9625CF" w14:textId="166F6AA5" w:rsidR="00C3627C" w:rsidDel="006A14D5" w:rsidRDefault="00C3627C">
            <w:pPr>
              <w:pStyle w:val="Caption"/>
              <w:rPr>
                <w:del w:id="2982" w:author="Mutali Nepfumbada" w:date="2022-09-28T22:57:00Z"/>
              </w:rPr>
            </w:pPr>
            <w:bookmarkStart w:id="2983" w:name="_Toc115101840"/>
            <w:del w:id="2984" w:author="Mutali Nepfumbada" w:date="2022-09-28T22:57:00Z">
              <w:r w:rsidRPr="00953BC7" w:rsidDel="006A14D5">
                <w:delText xml:space="preserve">Table </w:delText>
              </w:r>
              <w:r w:rsidR="00000000" w:rsidDel="006A14D5">
                <w:fldChar w:fldCharType="begin"/>
              </w:r>
              <w:r w:rsidR="00000000" w:rsidDel="006A14D5">
                <w:delInstrText xml:space="preserve"> STYLEREF 1 \s </w:delInstrText>
              </w:r>
              <w:r w:rsidR="00000000" w:rsidDel="006A14D5">
                <w:fldChar w:fldCharType="separate"/>
              </w:r>
              <w:r w:rsidR="00B61424" w:rsidDel="006A14D5">
                <w:rPr>
                  <w:noProof/>
                </w:rPr>
                <w:delText>5</w:delText>
              </w:r>
              <w:r w:rsidR="00000000" w:rsidDel="006A14D5">
                <w:rPr>
                  <w:noProof/>
                </w:rPr>
                <w:fldChar w:fldCharType="end"/>
              </w:r>
              <w:r w:rsidR="00B61424" w:rsidDel="006A14D5">
                <w:noBreakHyphen/>
              </w:r>
              <w:r w:rsidR="00000000" w:rsidDel="006A14D5">
                <w:fldChar w:fldCharType="begin"/>
              </w:r>
              <w:r w:rsidR="00000000" w:rsidDel="006A14D5">
                <w:delInstrText xml:space="preserve"> SEQ Table \* ARABIC \s 1 </w:delInstrText>
              </w:r>
              <w:r w:rsidR="00000000" w:rsidDel="006A14D5">
                <w:fldChar w:fldCharType="separate"/>
              </w:r>
              <w:r w:rsidR="00B61424" w:rsidDel="006A14D5">
                <w:rPr>
                  <w:noProof/>
                </w:rPr>
                <w:delText>2</w:delText>
              </w:r>
              <w:r w:rsidR="00000000" w:rsidDel="006A14D5">
                <w:rPr>
                  <w:noProof/>
                </w:rPr>
                <w:fldChar w:fldCharType="end"/>
              </w:r>
              <w:r w:rsidR="009259F6" w:rsidDel="006A14D5">
                <w:rPr>
                  <w:noProof/>
                </w:rPr>
                <w:delText>:</w:delText>
              </w:r>
              <w:r w:rsidDel="006A14D5">
                <w:rPr>
                  <w:noProof/>
                </w:rPr>
                <w:delText xml:space="preserve"> Durbanville</w:delText>
              </w:r>
              <w:r w:rsidRPr="00953BC7" w:rsidDel="006A14D5">
                <w:delText xml:space="preserve"> Production </w:delText>
              </w:r>
              <w:r w:rsidDel="006A14D5">
                <w:delText>and Forecast</w:delText>
              </w:r>
              <w:bookmarkEnd w:id="2983"/>
            </w:del>
          </w:p>
          <w:p w14:paraId="41355762" w14:textId="4B5AED3E" w:rsidR="00C3627C" w:rsidRPr="00310E6B" w:rsidDel="006A14D5" w:rsidRDefault="00C3627C">
            <w:pPr>
              <w:rPr>
                <w:del w:id="2985" w:author="Mutali Nepfumbada" w:date="2022-09-28T22:57:00Z"/>
              </w:rPr>
            </w:pPr>
          </w:p>
        </w:tc>
      </w:tr>
      <w:tr w:rsidR="00C3627C" w:rsidRPr="00953BC7" w:rsidDel="006A14D5" w14:paraId="4FE11F06" w14:textId="6D7F743C">
        <w:trPr>
          <w:trHeight w:val="738"/>
          <w:del w:id="2986" w:author="Mutali Nepfumbada" w:date="2022-09-28T22:57:00Z"/>
        </w:trPr>
        <w:tc>
          <w:tcPr>
            <w:tcW w:w="5000" w:type="pct"/>
            <w:vAlign w:val="center"/>
          </w:tcPr>
          <w:p w14:paraId="05325004" w14:textId="7AEA9694" w:rsidR="00C3627C" w:rsidRPr="00953BC7" w:rsidDel="006A14D5" w:rsidRDefault="00C3627C">
            <w:pPr>
              <w:jc w:val="center"/>
              <w:rPr>
                <w:del w:id="2987" w:author="Mutali Nepfumbada" w:date="2022-09-28T22:57:00Z"/>
                <w:lang w:val="en-US"/>
              </w:rPr>
            </w:pPr>
            <w:del w:id="2988" w:author="Mutali Nepfumbada" w:date="2022-09-28T22:57:00Z">
              <w:r w:rsidDel="006A14D5">
                <w:rPr>
                  <w:noProof/>
                </w:rPr>
                <w:drawing>
                  <wp:inline distT="0" distB="0" distL="0" distR="0" wp14:anchorId="37D2567B" wp14:editId="1B4C7C2F">
                    <wp:extent cx="5760000" cy="3186004"/>
                    <wp:effectExtent l="0" t="0" r="0" b="0"/>
                    <wp:docPr id="1010" name="Picture 1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clinic Durbanville Production.jpg"/>
                            <pic:cNvPicPr/>
                          </pic:nvPicPr>
                          <pic:blipFill>
                            <a:blip r:embed="rId32"/>
                            <a:stretch>
                              <a:fillRect/>
                            </a:stretch>
                          </pic:blipFill>
                          <pic:spPr>
                            <a:xfrm>
                              <a:off x="0" y="0"/>
                              <a:ext cx="5760000" cy="3186004"/>
                            </a:xfrm>
                            <a:prstGeom prst="rect">
                              <a:avLst/>
                            </a:prstGeom>
                          </pic:spPr>
                        </pic:pic>
                      </a:graphicData>
                    </a:graphic>
                  </wp:inline>
                </w:drawing>
              </w:r>
            </w:del>
          </w:p>
          <w:p w14:paraId="76344FAA" w14:textId="14070CB7" w:rsidR="00C3627C" w:rsidRPr="00953BC7" w:rsidDel="006A14D5" w:rsidRDefault="00C3627C">
            <w:pPr>
              <w:pStyle w:val="Caption"/>
              <w:rPr>
                <w:del w:id="2989" w:author="Mutali Nepfumbada" w:date="2022-09-28T22:57:00Z"/>
                <w:lang w:eastAsia="en-US"/>
              </w:rPr>
            </w:pPr>
            <w:bookmarkStart w:id="2990" w:name="_Toc115101867"/>
            <w:del w:id="2991" w:author="Mutali Nepfumbada" w:date="2022-09-28T22:57:00Z">
              <w:r w:rsidDel="006A14D5">
                <w:delText xml:space="preserve">Figure </w:delText>
              </w:r>
              <w:r w:rsidR="00000000" w:rsidDel="006A14D5">
                <w:fldChar w:fldCharType="begin"/>
              </w:r>
              <w:r w:rsidR="00000000" w:rsidDel="006A14D5">
                <w:delInstrText xml:space="preserve"> STYLEREF 1 \s </w:delInstrText>
              </w:r>
              <w:r w:rsidR="00000000" w:rsidDel="006A14D5">
                <w:fldChar w:fldCharType="separate"/>
              </w:r>
              <w:r w:rsidR="009259F6" w:rsidDel="006A14D5">
                <w:rPr>
                  <w:noProof/>
                </w:rPr>
                <w:delText>5</w:delText>
              </w:r>
              <w:r w:rsidR="00000000" w:rsidDel="006A14D5">
                <w:rPr>
                  <w:noProof/>
                </w:rPr>
                <w:fldChar w:fldCharType="end"/>
              </w:r>
              <w:r w:rsidDel="006A14D5">
                <w:noBreakHyphen/>
              </w:r>
              <w:r w:rsidR="00000000" w:rsidDel="006A14D5">
                <w:fldChar w:fldCharType="begin"/>
              </w:r>
              <w:r w:rsidR="00000000" w:rsidDel="006A14D5">
                <w:delInstrText xml:space="preserve"> SEQ Figure \* ARABIC \s 1 </w:delInstrText>
              </w:r>
              <w:r w:rsidR="00000000" w:rsidDel="006A14D5">
                <w:fldChar w:fldCharType="separate"/>
              </w:r>
              <w:r w:rsidR="009259F6" w:rsidDel="006A14D5">
                <w:rPr>
                  <w:noProof/>
                </w:rPr>
                <w:delText>1</w:delText>
              </w:r>
              <w:r w:rsidR="00000000" w:rsidDel="006A14D5">
                <w:rPr>
                  <w:noProof/>
                </w:rPr>
                <w:fldChar w:fldCharType="end"/>
              </w:r>
              <w:r w:rsidDel="006A14D5">
                <w:delText xml:space="preserve">: </w:delText>
              </w:r>
              <w:r w:rsidDel="006A14D5">
                <w:rPr>
                  <w:noProof/>
                </w:rPr>
                <w:delText>Durbanville</w:delText>
              </w:r>
              <w:r w:rsidRPr="00953BC7" w:rsidDel="006A14D5">
                <w:rPr>
                  <w:lang w:eastAsia="en-US"/>
                </w:rPr>
                <w:delText xml:space="preserve"> Production </w:delText>
              </w:r>
              <w:r w:rsidDel="006A14D5">
                <w:rPr>
                  <w:lang w:eastAsia="en-US"/>
                </w:rPr>
                <w:delText>Vs Forecast</w:delText>
              </w:r>
              <w:bookmarkEnd w:id="2990"/>
            </w:del>
          </w:p>
        </w:tc>
      </w:tr>
    </w:tbl>
    <w:p w14:paraId="38A51ACE" w14:textId="4D9B24FF" w:rsidR="00C3627C" w:rsidRPr="00953BC7" w:rsidDel="006A14D5" w:rsidRDefault="00C3627C" w:rsidP="00C3627C">
      <w:pPr>
        <w:rPr>
          <w:del w:id="2992" w:author="Mutali Nepfumbada" w:date="2022-09-28T22:57:00Z"/>
          <w:lang w:eastAsia="en-US"/>
        </w:rPr>
      </w:pPr>
    </w:p>
    <w:p w14:paraId="31021732" w14:textId="2BBE89C1" w:rsidR="00C3627C" w:rsidDel="006A14D5" w:rsidRDefault="00C3627C" w:rsidP="00C3627C">
      <w:pPr>
        <w:jc w:val="both"/>
        <w:rPr>
          <w:del w:id="2993" w:author="Mutali Nepfumbada" w:date="2022-09-28T22:57:00Z"/>
          <w:rFonts w:cs="Arial"/>
          <w:color w:val="000000"/>
          <w:shd w:val="clear" w:color="auto" w:fill="FFFFFF"/>
        </w:rPr>
      </w:pPr>
      <w:del w:id="2994" w:author="Mutali Nepfumbada" w:date="2022-09-28T22:57:00Z">
        <w:r w:rsidRPr="00EB7CE9" w:rsidDel="006A14D5">
          <w:rPr>
            <w:rFonts w:cs="Arial"/>
            <w:color w:val="000000"/>
            <w:shd w:val="clear" w:color="auto" w:fill="FFFFFF"/>
          </w:rPr>
          <w:delText xml:space="preserve">Total production since COD is </w:delText>
        </w:r>
        <w:r w:rsidR="006B0498" w:rsidDel="006A14D5">
          <w:rPr>
            <w:rFonts w:cs="Arial"/>
            <w:color w:val="000000"/>
            <w:shd w:val="clear" w:color="auto" w:fill="FFFFFF"/>
          </w:rPr>
          <w:delText>725,443</w:delText>
        </w:r>
        <w:r w:rsidRPr="00EB7CE9" w:rsidDel="006A14D5">
          <w:rPr>
            <w:rFonts w:cs="Arial"/>
            <w:color w:val="000000"/>
            <w:shd w:val="clear" w:color="auto" w:fill="FFFFFF"/>
          </w:rPr>
          <w:delText>.1 kWh with a variance of</w:delText>
        </w:r>
        <w:r w:rsidR="00EC5BE3" w:rsidDel="006A14D5">
          <w:rPr>
            <w:rFonts w:cs="Arial"/>
            <w:color w:val="000000"/>
            <w:shd w:val="clear" w:color="auto" w:fill="FFFFFF"/>
          </w:rPr>
          <w:delText>-</w:delText>
        </w:r>
        <w:r w:rsidRPr="00EB7CE9" w:rsidDel="006A14D5">
          <w:rPr>
            <w:rFonts w:cs="Arial"/>
            <w:color w:val="000000"/>
            <w:shd w:val="clear" w:color="auto" w:fill="FFFFFF"/>
          </w:rPr>
          <w:delText>21.29</w:delText>
        </w:r>
        <w:r w:rsidR="0029362F" w:rsidDel="006A14D5">
          <w:rPr>
            <w:rFonts w:cs="Arial"/>
            <w:color w:val="000000"/>
            <w:shd w:val="clear" w:color="auto" w:fill="FFFFFF"/>
          </w:rPr>
          <w:delText xml:space="preserve"> </w:delText>
        </w:r>
        <w:r w:rsidRPr="00EB7CE9" w:rsidDel="006A14D5">
          <w:rPr>
            <w:rFonts w:cs="Arial"/>
            <w:color w:val="000000"/>
            <w:shd w:val="clear" w:color="auto" w:fill="FFFFFF"/>
          </w:rPr>
          <w:delText xml:space="preserve">% below the P50 forecast and </w:delText>
        </w:r>
        <w:r w:rsidR="00EC5BE3" w:rsidDel="006A14D5">
          <w:rPr>
            <w:rFonts w:cs="Arial"/>
            <w:color w:val="000000"/>
            <w:shd w:val="clear" w:color="auto" w:fill="FFFFFF"/>
          </w:rPr>
          <w:delText>-</w:delText>
        </w:r>
        <w:r w:rsidRPr="00EB7CE9" w:rsidDel="006A14D5">
          <w:rPr>
            <w:rFonts w:cs="Arial"/>
            <w:color w:val="000000"/>
            <w:shd w:val="clear" w:color="auto" w:fill="FFFFFF"/>
          </w:rPr>
          <w:delText>21.56</w:delText>
        </w:r>
        <w:r w:rsidR="0029362F" w:rsidDel="006A14D5">
          <w:rPr>
            <w:rFonts w:cs="Arial"/>
            <w:color w:val="000000"/>
            <w:shd w:val="clear" w:color="auto" w:fill="FFFFFF"/>
          </w:rPr>
          <w:delText xml:space="preserve"> </w:delText>
        </w:r>
        <w:r w:rsidRPr="00EB7CE9" w:rsidDel="006A14D5">
          <w:rPr>
            <w:rFonts w:cs="Arial"/>
            <w:color w:val="000000"/>
            <w:shd w:val="clear" w:color="auto" w:fill="FFFFFF"/>
          </w:rPr>
          <w:delText xml:space="preserve">% below the weather-adjusted forecast. This shows that weather conditions had </w:delText>
        </w:r>
        <w:r w:rsidR="00921E6D" w:rsidDel="006A14D5">
          <w:rPr>
            <w:rFonts w:cs="Arial"/>
            <w:color w:val="000000"/>
            <w:shd w:val="clear" w:color="auto" w:fill="FFFFFF"/>
          </w:rPr>
          <w:delText xml:space="preserve">a </w:delText>
        </w:r>
        <w:r w:rsidR="000734D7" w:rsidDel="006A14D5">
          <w:rPr>
            <w:rFonts w:cs="Arial"/>
            <w:color w:val="000000"/>
            <w:shd w:val="clear" w:color="auto" w:fill="FFFFFF"/>
          </w:rPr>
          <w:delText>minor impact</w:delText>
        </w:r>
        <w:r w:rsidRPr="00EB7CE9" w:rsidDel="006A14D5">
          <w:rPr>
            <w:rFonts w:cs="Arial"/>
            <w:color w:val="000000"/>
            <w:shd w:val="clear" w:color="auto" w:fill="FFFFFF"/>
          </w:rPr>
          <w:delText xml:space="preserve"> on the failure to meet the P50 forecast</w:delText>
        </w:r>
        <w:r w:rsidR="000734D7" w:rsidDel="006A14D5">
          <w:rPr>
            <w:rFonts w:cs="Arial"/>
            <w:color w:val="000000"/>
            <w:shd w:val="clear" w:color="auto" w:fill="FFFFFF"/>
          </w:rPr>
          <w:delText xml:space="preserve"> since the</w:delText>
        </w:r>
        <w:r w:rsidR="000D1335" w:rsidDel="006A14D5">
          <w:rPr>
            <w:rFonts w:cs="Arial"/>
            <w:color w:val="000000"/>
            <w:shd w:val="clear" w:color="auto" w:fill="FFFFFF"/>
          </w:rPr>
          <w:delText xml:space="preserve"> weather adjusted forecast shows a</w:delText>
        </w:r>
        <w:r w:rsidR="00F84727" w:rsidDel="006A14D5">
          <w:rPr>
            <w:rFonts w:cs="Arial"/>
            <w:color w:val="000000"/>
            <w:shd w:val="clear" w:color="auto" w:fill="FFFFFF"/>
          </w:rPr>
          <w:delText xml:space="preserve"> slightly</w:delText>
        </w:r>
        <w:r w:rsidR="000D1335" w:rsidDel="006A14D5">
          <w:rPr>
            <w:rFonts w:cs="Arial"/>
            <w:color w:val="000000"/>
            <w:shd w:val="clear" w:color="auto" w:fill="FFFFFF"/>
          </w:rPr>
          <w:delText xml:space="preserve"> higher production than the P50 forecast.</w:delText>
        </w:r>
        <w:r w:rsidR="00F84727" w:rsidDel="006A14D5">
          <w:rPr>
            <w:rFonts w:cs="Arial"/>
            <w:color w:val="000000"/>
            <w:shd w:val="clear" w:color="auto" w:fill="FFFFFF"/>
          </w:rPr>
          <w:delText xml:space="preserve"> This means that the </w:delText>
        </w:r>
        <w:r w:rsidR="003D4F7C" w:rsidDel="006A14D5">
          <w:rPr>
            <w:rFonts w:cs="Arial"/>
            <w:color w:val="000000"/>
            <w:shd w:val="clear" w:color="auto" w:fill="FFFFFF"/>
          </w:rPr>
          <w:delText xml:space="preserve">weather was favourable for the </w:delText>
        </w:r>
        <w:r w:rsidR="00EC5BE3" w:rsidDel="006A14D5">
          <w:rPr>
            <w:rFonts w:cs="Arial"/>
            <w:color w:val="000000"/>
            <w:shd w:val="clear" w:color="auto" w:fill="FFFFFF"/>
          </w:rPr>
          <w:delText>plant to</w:delText>
        </w:r>
        <w:r w:rsidR="003D4F7C" w:rsidDel="006A14D5">
          <w:rPr>
            <w:rFonts w:cs="Arial"/>
            <w:color w:val="000000"/>
            <w:shd w:val="clear" w:color="auto" w:fill="FFFFFF"/>
          </w:rPr>
          <w:delText xml:space="preserve"> meet the expected forecast, </w:delText>
        </w:r>
        <w:r w:rsidR="00862FBE" w:rsidDel="006A14D5">
          <w:rPr>
            <w:rFonts w:cs="Arial"/>
            <w:color w:val="000000"/>
            <w:shd w:val="clear" w:color="auto" w:fill="FFFFFF"/>
          </w:rPr>
          <w:delText>but due</w:delText>
        </w:r>
        <w:r w:rsidR="00084FBB" w:rsidDel="006A14D5">
          <w:rPr>
            <w:rFonts w:cs="Arial"/>
            <w:color w:val="000000"/>
            <w:shd w:val="clear" w:color="auto" w:fill="FFFFFF"/>
          </w:rPr>
          <w:delText xml:space="preserve"> </w:delText>
        </w:r>
        <w:r w:rsidR="002361AB" w:rsidDel="006A14D5">
          <w:rPr>
            <w:rFonts w:cs="Arial"/>
            <w:color w:val="000000"/>
            <w:shd w:val="clear" w:color="auto" w:fill="FFFFFF"/>
          </w:rPr>
          <w:delText xml:space="preserve">to </w:delText>
        </w:r>
        <w:r w:rsidR="00E91A2C" w:rsidDel="006A14D5">
          <w:rPr>
            <w:rFonts w:cs="Arial"/>
            <w:color w:val="000000"/>
            <w:shd w:val="clear" w:color="auto" w:fill="FFFFFF"/>
          </w:rPr>
          <w:delText>plant curtailment</w:delText>
        </w:r>
        <w:r w:rsidR="002361AB" w:rsidDel="006A14D5">
          <w:rPr>
            <w:rFonts w:cs="Arial"/>
            <w:color w:val="000000"/>
            <w:shd w:val="clear" w:color="auto" w:fill="FFFFFF"/>
          </w:rPr>
          <w:delText xml:space="preserve"> during load shedding the plant was not able to meet the expected generation.</w:delText>
        </w:r>
      </w:del>
    </w:p>
    <w:p w14:paraId="6BA4C442" w14:textId="47B76ABC" w:rsidR="00C3627C" w:rsidDel="006A14D5" w:rsidRDefault="00C3627C" w:rsidP="00C3627C">
      <w:pPr>
        <w:jc w:val="both"/>
        <w:rPr>
          <w:ins w:id="2995" w:author="Thulani Ndaba" w:date="2022-09-20T16:57:00Z"/>
          <w:del w:id="2996" w:author="Mutali Nepfumbada" w:date="2022-09-28T22:57:00Z"/>
          <w:rFonts w:cs="Arial"/>
          <w:color w:val="000000"/>
          <w:shd w:val="clear" w:color="auto" w:fill="FFFFFF"/>
        </w:rPr>
      </w:pPr>
    </w:p>
    <w:p w14:paraId="2B0A0500" w14:textId="0E3EDB2E" w:rsidR="00C3627C" w:rsidDel="006A14D5" w:rsidRDefault="00C3627C" w:rsidP="00C3627C">
      <w:pPr>
        <w:jc w:val="both"/>
        <w:rPr>
          <w:ins w:id="2997" w:author="Thulani Ndaba" w:date="2022-09-20T16:57:00Z"/>
          <w:del w:id="2998" w:author="Mutali Nepfumbada" w:date="2022-09-28T22:57:00Z"/>
          <w:rFonts w:cs="Arial"/>
          <w:color w:val="000000"/>
          <w:shd w:val="clear" w:color="auto" w:fill="FFFFFF"/>
        </w:rPr>
      </w:pPr>
      <w:del w:id="2999" w:author="Mutali Nepfumbada" w:date="2022-09-28T22:57:00Z">
        <w:r w:rsidRPr="00EB7CE9" w:rsidDel="006A14D5">
          <w:rPr>
            <w:rFonts w:cs="Arial"/>
            <w:color w:val="000000"/>
            <w:shd w:val="clear" w:color="auto" w:fill="FFFFFF"/>
          </w:rPr>
          <w:delText xml:space="preserve">The loss of production cannot be attributed solely to low irradiance and curtailment, as the variance is high. We note that tree shade and inverter faults may have influenced the high underproduction of the system. </w:delText>
        </w:r>
      </w:del>
    </w:p>
    <w:p w14:paraId="3A6E8F91" w14:textId="1C6B2B3C" w:rsidR="00C3627C" w:rsidDel="006A14D5" w:rsidRDefault="00C3627C" w:rsidP="00C3627C">
      <w:pPr>
        <w:jc w:val="both"/>
        <w:rPr>
          <w:ins w:id="3000" w:author="Thulani Ndaba" w:date="2022-09-20T16:57:00Z"/>
          <w:del w:id="3001" w:author="Mutali Nepfumbada" w:date="2022-09-28T22:57:00Z"/>
          <w:rFonts w:cs="Arial"/>
          <w:color w:val="000000"/>
          <w:shd w:val="clear" w:color="auto" w:fill="FFFFFF"/>
        </w:rPr>
      </w:pPr>
    </w:p>
    <w:p w14:paraId="3E867ADA" w14:textId="14716447" w:rsidR="00C3627C" w:rsidDel="006A14D5" w:rsidRDefault="00C3627C" w:rsidP="00C3627C">
      <w:pPr>
        <w:jc w:val="both"/>
        <w:rPr>
          <w:del w:id="3002" w:author="Mutali Nepfumbada" w:date="2022-09-28T22:57:00Z"/>
          <w:rFonts w:cs="Arial"/>
          <w:color w:val="000000"/>
          <w:shd w:val="clear" w:color="auto" w:fill="FFFFFF"/>
        </w:rPr>
      </w:pPr>
      <w:del w:id="3003" w:author="Mutali Nepfumbada" w:date="2022-09-28T22:57:00Z">
        <w:r w:rsidRPr="00EB7CE9" w:rsidDel="006A14D5">
          <w:rPr>
            <w:rFonts w:cs="Arial"/>
            <w:color w:val="000000"/>
            <w:shd w:val="clear" w:color="auto" w:fill="FFFFFF"/>
          </w:rPr>
          <w:delText xml:space="preserve">The following image shows the tree shade in Durbanville, which was detected </w:delText>
        </w:r>
      </w:del>
      <w:del w:id="3004" w:author="Mutali Nepfumbada" w:date="2022-09-20T16:48:00Z">
        <w:r w:rsidRPr="00EB7CE9" w:rsidDel="008A0812">
          <w:rPr>
            <w:rFonts w:cs="Arial"/>
            <w:color w:val="000000"/>
            <w:shd w:val="clear" w:color="auto" w:fill="FFFFFF"/>
          </w:rPr>
          <w:delText>on</w:delText>
        </w:r>
      </w:del>
      <w:del w:id="3005" w:author="Mutali Nepfumbada" w:date="2022-09-28T22:57:00Z">
        <w:r w:rsidRPr="00EB7CE9" w:rsidDel="006A14D5">
          <w:rPr>
            <w:rFonts w:cs="Arial"/>
            <w:color w:val="000000"/>
            <w:shd w:val="clear" w:color="auto" w:fill="FFFFFF"/>
          </w:rPr>
          <w:delText xml:space="preserve"> March </w:delText>
        </w:r>
        <w:r w:rsidR="00CE5D65" w:rsidDel="006A14D5">
          <w:rPr>
            <w:rFonts w:cs="Arial"/>
            <w:color w:val="000000"/>
            <w:shd w:val="clear" w:color="auto" w:fill="FFFFFF"/>
          </w:rPr>
          <w:delText>2022</w:delText>
        </w:r>
        <w:r w:rsidRPr="00EB7CE9" w:rsidDel="006A14D5">
          <w:rPr>
            <w:rFonts w:cs="Arial"/>
            <w:color w:val="000000"/>
            <w:shd w:val="clear" w:color="auto" w:fill="FFFFFF"/>
          </w:rPr>
          <w:delText xml:space="preserve"> during </w:delText>
        </w:r>
      </w:del>
    </w:p>
    <w:p w14:paraId="4823DA7B" w14:textId="49CA4291" w:rsidR="00C3627C" w:rsidDel="006A14D5" w:rsidRDefault="00C3627C" w:rsidP="00C3627C">
      <w:pPr>
        <w:jc w:val="both"/>
        <w:rPr>
          <w:del w:id="3006" w:author="Mutali Nepfumbada" w:date="2022-09-28T22:57:00Z"/>
          <w:rFonts w:cs="Arial"/>
          <w:color w:val="000000"/>
          <w:shd w:val="clear" w:color="auto" w:fill="FFFFFF"/>
        </w:rPr>
      </w:pPr>
      <w:del w:id="3007" w:author="Mutali Nepfumbada" w:date="2022-09-28T22:57:00Z">
        <w:r w:rsidRPr="00EB7CE9" w:rsidDel="006A14D5">
          <w:rPr>
            <w:rFonts w:cs="Arial"/>
            <w:color w:val="000000"/>
            <w:shd w:val="clear" w:color="auto" w:fill="FFFFFF"/>
          </w:rPr>
          <w:delText>the on-site inspection.</w:delText>
        </w:r>
      </w:del>
    </w:p>
    <w:p w14:paraId="22817FFF" w14:textId="6F6882AC" w:rsidR="00C3627C" w:rsidDel="006A14D5" w:rsidRDefault="00C3627C" w:rsidP="00C3627C">
      <w:pPr>
        <w:jc w:val="both"/>
        <w:rPr>
          <w:del w:id="3008" w:author="Mutali Nepfumbada" w:date="2022-09-28T22:57:00Z"/>
          <w:rFonts w:cs="Arial"/>
          <w:noProof/>
          <w:color w:val="000000"/>
          <w:shd w:val="clear" w:color="auto" w:fill="FFFFFF"/>
        </w:rPr>
      </w:pPr>
    </w:p>
    <w:p w14:paraId="5D180EE9" w14:textId="53D1EBFF" w:rsidR="00C3627C" w:rsidDel="006A14D5" w:rsidRDefault="00C3627C" w:rsidP="00C3627C">
      <w:pPr>
        <w:jc w:val="center"/>
        <w:rPr>
          <w:del w:id="3009" w:author="Mutali Nepfumbada" w:date="2022-09-28T22:57:00Z"/>
          <w:rFonts w:cs="Arial"/>
          <w:color w:val="000000"/>
          <w:shd w:val="clear" w:color="auto" w:fill="FFFFFF"/>
        </w:rPr>
      </w:pPr>
      <w:del w:id="3010" w:author="Mutali Nepfumbada" w:date="2022-09-28T22:57:00Z">
        <w:r w:rsidRPr="00A2234E" w:rsidDel="006A14D5">
          <w:rPr>
            <w:rFonts w:cs="Arial"/>
            <w:noProof/>
            <w:color w:val="000000"/>
            <w:shd w:val="clear" w:color="auto" w:fill="FFFFFF"/>
          </w:rPr>
          <w:drawing>
            <wp:inline distT="0" distB="0" distL="0" distR="0" wp14:anchorId="758116FE" wp14:editId="745C13DE">
              <wp:extent cx="3746445" cy="2731700"/>
              <wp:effectExtent l="0" t="0" r="6985" b="0"/>
              <wp:docPr id="10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783754" cy="2758904"/>
                      </a:xfrm>
                      <a:prstGeom prst="rect">
                        <a:avLst/>
                      </a:prstGeom>
                      <a:noFill/>
                    </pic:spPr>
                  </pic:pic>
                </a:graphicData>
              </a:graphic>
            </wp:inline>
          </w:drawing>
        </w:r>
      </w:del>
    </w:p>
    <w:p w14:paraId="5FA22F05" w14:textId="7FD61AD6" w:rsidR="00C3627C" w:rsidDel="006A14D5" w:rsidRDefault="00C3627C" w:rsidP="00C3627C">
      <w:pPr>
        <w:jc w:val="both"/>
        <w:rPr>
          <w:del w:id="3011" w:author="Mutali Nepfumbada" w:date="2022-09-28T22:57:00Z"/>
          <w:lang w:eastAsia="en-US"/>
        </w:rPr>
      </w:pPr>
      <w:bookmarkStart w:id="3012" w:name="_Toc114662472"/>
      <w:bookmarkStart w:id="3013" w:name="_Toc115101868"/>
      <w:del w:id="3014" w:author="Mutali Nepfumbada" w:date="2022-09-28T22:57:00Z">
        <w:r w:rsidDel="006A14D5">
          <w:delText xml:space="preserve">Figure </w:delText>
        </w:r>
      </w:del>
      <w:del w:id="3015" w:author="Mutali Nepfumbada" w:date="2022-09-21T08:58:00Z">
        <w:r w:rsidDel="00E64544">
          <w:rPr>
            <w:color w:val="5F0505"/>
            <w:sz w:val="18"/>
            <w:szCs w:val="18"/>
          </w:rPr>
          <w:fldChar w:fldCharType="begin"/>
        </w:r>
        <w:r w:rsidDel="00E64544">
          <w:delInstrText xml:space="preserve"> STYLEREF 1 \s </w:delInstrText>
        </w:r>
        <w:r w:rsidDel="00E64544">
          <w:rPr>
            <w:color w:val="5F0505"/>
            <w:sz w:val="18"/>
            <w:szCs w:val="18"/>
          </w:rPr>
          <w:fldChar w:fldCharType="separate"/>
        </w:r>
        <w:r w:rsidDel="00E64544">
          <w:rPr>
            <w:noProof/>
          </w:rPr>
          <w:delText>5</w:delText>
        </w:r>
        <w:r w:rsidDel="00E64544">
          <w:rPr>
            <w:noProof/>
            <w:color w:val="5F0505"/>
            <w:sz w:val="18"/>
            <w:szCs w:val="18"/>
          </w:rPr>
          <w:fldChar w:fldCharType="end"/>
        </w:r>
        <w:r w:rsidDel="00E64544">
          <w:noBreakHyphen/>
        </w:r>
        <w:r w:rsidDel="00E64544">
          <w:rPr>
            <w:color w:val="5F0505"/>
            <w:sz w:val="18"/>
            <w:szCs w:val="18"/>
          </w:rPr>
          <w:fldChar w:fldCharType="begin"/>
        </w:r>
        <w:r w:rsidDel="00E64544">
          <w:delInstrText xml:space="preserve"> SEQ Figure \* ARABIC \s 1 </w:delInstrText>
        </w:r>
        <w:r w:rsidDel="00E64544">
          <w:rPr>
            <w:color w:val="5F0505"/>
            <w:sz w:val="18"/>
            <w:szCs w:val="18"/>
          </w:rPr>
          <w:fldChar w:fldCharType="separate"/>
        </w:r>
        <w:r w:rsidDel="00E64544">
          <w:rPr>
            <w:noProof/>
          </w:rPr>
          <w:delText>2</w:delText>
        </w:r>
        <w:r w:rsidDel="00E64544">
          <w:rPr>
            <w:noProof/>
            <w:color w:val="5F0505"/>
            <w:sz w:val="18"/>
            <w:szCs w:val="18"/>
          </w:rPr>
          <w:fldChar w:fldCharType="end"/>
        </w:r>
      </w:del>
      <w:del w:id="3016" w:author="Mutali Nepfumbada" w:date="2022-09-28T22:57:00Z">
        <w:r w:rsidDel="006A14D5">
          <w:delText>: Durbanville</w:delText>
        </w:r>
        <w:r w:rsidRPr="00953BC7" w:rsidDel="006A14D5">
          <w:rPr>
            <w:lang w:eastAsia="en-US"/>
          </w:rPr>
          <w:delText xml:space="preserve"> Production </w:delText>
        </w:r>
        <w:r w:rsidDel="006A14D5">
          <w:rPr>
            <w:lang w:eastAsia="en-US"/>
          </w:rPr>
          <w:delText>Vs Forecast</w:delText>
        </w:r>
        <w:bookmarkEnd w:id="3012"/>
        <w:bookmarkEnd w:id="3013"/>
      </w:del>
    </w:p>
    <w:p w14:paraId="472333FD" w14:textId="09B8A717" w:rsidR="00C3627C" w:rsidDel="006A14D5" w:rsidRDefault="00CE5D65" w:rsidP="00C3627C">
      <w:pPr>
        <w:pStyle w:val="Caption"/>
        <w:rPr>
          <w:del w:id="3017" w:author="Mutali Nepfumbada" w:date="2022-09-28T22:57:00Z"/>
          <w:rFonts w:cs="Arial"/>
          <w:color w:val="000000"/>
          <w:shd w:val="clear" w:color="auto" w:fill="FFFFFF"/>
        </w:rPr>
      </w:pPr>
      <w:del w:id="3018" w:author="Mutali Nepfumbada" w:date="2022-09-28T22:57:00Z">
        <w:r w:rsidDel="006A14D5">
          <w:delText>2022</w:delText>
        </w:r>
      </w:del>
    </w:p>
    <w:p w14:paraId="5C0B37CD" w14:textId="77777777" w:rsidR="00C3627C" w:rsidRDefault="00C3627C">
      <w:pPr>
        <w:jc w:val="both"/>
        <w:rPr>
          <w:shd w:val="clear" w:color="auto" w:fill="FFFFFF"/>
        </w:rPr>
        <w:pPrChange w:id="3019" w:author="Mutali Nepfumbada" w:date="2022-09-23T05:53:00Z">
          <w:pPr/>
        </w:pPrChange>
      </w:pPr>
    </w:p>
    <w:p w14:paraId="356894F5" w14:textId="1ABB3B56" w:rsidR="00C3627C" w:rsidRDefault="00C3627C" w:rsidP="00C3627C">
      <w:pPr>
        <w:pStyle w:val="Heading2"/>
      </w:pPr>
      <w:bookmarkStart w:id="3020" w:name="_Toc115101804"/>
      <w:del w:id="3021" w:author="Chanda Nxumalo" w:date="2022-09-28T07:27:00Z">
        <w:r>
          <w:delText>Durbanville</w:delText>
        </w:r>
        <w:r w:rsidRPr="00953BC7">
          <w:delText xml:space="preserve"> </w:delText>
        </w:r>
      </w:del>
      <w:r w:rsidRPr="00953BC7">
        <w:t xml:space="preserve">Irradiation </w:t>
      </w:r>
      <w:ins w:id="3022" w:author="Chanda Nxumalo" w:date="2022-09-28T07:27:00Z">
        <w:r w:rsidR="003C4887">
          <w:t>v</w:t>
        </w:r>
      </w:ins>
      <w:del w:id="3023" w:author="Chanda Nxumalo" w:date="2022-09-28T07:27:00Z">
        <w:r>
          <w:delText>V</w:delText>
        </w:r>
      </w:del>
      <w:r>
        <w:t>s Forecast</w:t>
      </w:r>
      <w:bookmarkEnd w:id="3020"/>
      <w:r w:rsidRPr="00953BC7">
        <w:t xml:space="preserve"> </w:t>
      </w:r>
    </w:p>
    <w:p w14:paraId="08273A8C" w14:textId="77777777" w:rsidR="00C3627C" w:rsidRPr="00DD11CE" w:rsidRDefault="00C3627C" w:rsidP="00C3627C"/>
    <w:p w14:paraId="63FDC188" w14:textId="5EDC5F74" w:rsidR="00C3627C" w:rsidRDefault="00C3627C" w:rsidP="00C3627C">
      <w:pPr>
        <w:rPr>
          <w:ins w:id="3024" w:author="Mutali Nepfumbada" w:date="2022-09-28T22:51:00Z"/>
          <w:lang w:eastAsia="en-US"/>
        </w:rPr>
      </w:pPr>
      <w:r w:rsidRPr="009D6A31">
        <w:rPr>
          <w:lang w:eastAsia="en-US"/>
        </w:rPr>
        <w:t xml:space="preserve">The following table and graph describe the irradiance of the site compared to the Helioscope P50 prediction. Harmattan notes that the irradiance measurement is satellite-based. The site has been measuring irradiance since </w:t>
      </w:r>
      <w:commentRangeStart w:id="3025"/>
      <w:r w:rsidRPr="009D6A31">
        <w:rPr>
          <w:lang w:eastAsia="en-US"/>
        </w:rPr>
        <w:t>April to the present, and no irradiance data is available prior to that tim</w:t>
      </w:r>
      <w:commentRangeEnd w:id="3025"/>
      <w:r>
        <w:rPr>
          <w:rStyle w:val="CommentReference"/>
          <w:rFonts w:ascii="Verdana" w:hAnsi="Verdana"/>
        </w:rPr>
        <w:commentReference w:id="3025"/>
      </w:r>
      <w:r w:rsidRPr="009D6A31">
        <w:rPr>
          <w:lang w:eastAsia="en-US"/>
        </w:rPr>
        <w:t>e.</w:t>
      </w:r>
    </w:p>
    <w:p w14:paraId="4746BFA7" w14:textId="75FC0194" w:rsidR="00F5760E" w:rsidRDefault="00F5760E" w:rsidP="00C3627C">
      <w:pPr>
        <w:rPr>
          <w:ins w:id="3026" w:author="Mutali Nepfumbada" w:date="2022-09-28T22:51:00Z"/>
          <w:lang w:eastAsia="en-US"/>
        </w:rPr>
      </w:pPr>
    </w:p>
    <w:tbl>
      <w:tblPr>
        <w:tblStyle w:val="TableGridLight"/>
        <w:tblW w:w="5000" w:type="pct"/>
        <w:tblLook w:val="04A0" w:firstRow="1" w:lastRow="0" w:firstColumn="1" w:lastColumn="0" w:noHBand="0" w:noVBand="1"/>
      </w:tblPr>
      <w:tblGrid>
        <w:gridCol w:w="2426"/>
        <w:gridCol w:w="2371"/>
        <w:gridCol w:w="2371"/>
        <w:gridCol w:w="2371"/>
      </w:tblGrid>
      <w:tr w:rsidR="00F5760E" w:rsidRPr="00A2489C" w14:paraId="6270559F" w14:textId="77777777" w:rsidTr="00201D25">
        <w:trPr>
          <w:trHeight w:val="207"/>
          <w:ins w:id="3027" w:author="Mutali Nepfumbada" w:date="2022-09-28T22:51:00Z"/>
        </w:trPr>
        <w:tc>
          <w:tcPr>
            <w:tcW w:w="5000" w:type="pct"/>
            <w:gridSpan w:val="4"/>
            <w:shd w:val="clear" w:color="auto" w:fill="5F0500"/>
          </w:tcPr>
          <w:p w14:paraId="729893F0" w14:textId="77777777" w:rsidR="00F5760E" w:rsidRPr="00A2489C" w:rsidRDefault="00F5760E" w:rsidP="00201D25">
            <w:pPr>
              <w:jc w:val="center"/>
              <w:rPr>
                <w:ins w:id="3028" w:author="Mutali Nepfumbada" w:date="2022-09-28T22:51:00Z"/>
                <w:b/>
              </w:rPr>
            </w:pPr>
            <w:ins w:id="3029" w:author="Mutali Nepfumbada" w:date="2022-09-28T22:51:00Z">
              <w:r>
                <w:rPr>
                  <w:b/>
                </w:rPr>
                <w:t>Irradiation kWh/m</w:t>
              </w:r>
              <w:r w:rsidRPr="00F47F2E">
                <w:rPr>
                  <w:b/>
                  <w:vertAlign w:val="superscript"/>
                </w:rPr>
                <w:t>2</w:t>
              </w:r>
            </w:ins>
          </w:p>
        </w:tc>
      </w:tr>
      <w:tr w:rsidR="00F5760E" w:rsidRPr="00A2489C" w14:paraId="0731E245" w14:textId="77777777" w:rsidTr="00201D25">
        <w:trPr>
          <w:trHeight w:val="239"/>
          <w:ins w:id="3030" w:author="Mutali Nepfumbada" w:date="2022-09-28T22:51:00Z"/>
        </w:trPr>
        <w:tc>
          <w:tcPr>
            <w:tcW w:w="1271" w:type="pct"/>
            <w:shd w:val="clear" w:color="auto" w:fill="5F0500"/>
          </w:tcPr>
          <w:p w14:paraId="0A91A349" w14:textId="77777777" w:rsidR="00F5760E" w:rsidRPr="00A2489C" w:rsidRDefault="00F5760E" w:rsidP="00201D25">
            <w:pPr>
              <w:rPr>
                <w:ins w:id="3031" w:author="Mutali Nepfumbada" w:date="2022-09-28T22:51:00Z"/>
                <w:b/>
                <w:lang w:eastAsia="en-US"/>
              </w:rPr>
            </w:pPr>
            <w:ins w:id="3032" w:author="Mutali Nepfumbada" w:date="2022-09-28T22:51:00Z">
              <w:r>
                <w:rPr>
                  <w:b/>
                  <w:lang w:eastAsia="en-US"/>
                </w:rPr>
                <w:t>Month</w:t>
              </w:r>
            </w:ins>
          </w:p>
        </w:tc>
        <w:tc>
          <w:tcPr>
            <w:tcW w:w="1243" w:type="pct"/>
            <w:shd w:val="clear" w:color="auto" w:fill="5F0500"/>
          </w:tcPr>
          <w:p w14:paraId="1031D7ED" w14:textId="77777777" w:rsidR="00F5760E" w:rsidRPr="00F47F2E" w:rsidRDefault="00F5760E" w:rsidP="00201D25">
            <w:pPr>
              <w:jc w:val="center"/>
              <w:rPr>
                <w:ins w:id="3033" w:author="Mutali Nepfumbada" w:date="2022-09-28T22:51:00Z"/>
                <w:b/>
                <w:lang w:val="en-US"/>
              </w:rPr>
            </w:pPr>
            <w:ins w:id="3034" w:author="Mutali Nepfumbada" w:date="2022-09-28T22:51:00Z">
              <w:r>
                <w:rPr>
                  <w:b/>
                  <w:lang w:val="en-US"/>
                </w:rPr>
                <w:t>Actual</w:t>
              </w:r>
            </w:ins>
          </w:p>
        </w:tc>
        <w:tc>
          <w:tcPr>
            <w:tcW w:w="1243" w:type="pct"/>
            <w:shd w:val="clear" w:color="auto" w:fill="5F0500"/>
          </w:tcPr>
          <w:p w14:paraId="63355F9C" w14:textId="77777777" w:rsidR="00F5760E" w:rsidRPr="00F47F2E" w:rsidRDefault="00F5760E" w:rsidP="00201D25">
            <w:pPr>
              <w:jc w:val="center"/>
              <w:rPr>
                <w:ins w:id="3035" w:author="Mutali Nepfumbada" w:date="2022-09-28T22:51:00Z"/>
                <w:b/>
                <w:lang w:val="en-US"/>
              </w:rPr>
            </w:pPr>
            <w:ins w:id="3036" w:author="Mutali Nepfumbada" w:date="2022-09-28T22:51:00Z">
              <w:r>
                <w:rPr>
                  <w:b/>
                  <w:lang w:val="en-US"/>
                </w:rPr>
                <w:t>Forecast</w:t>
              </w:r>
            </w:ins>
          </w:p>
        </w:tc>
        <w:tc>
          <w:tcPr>
            <w:tcW w:w="1242" w:type="pct"/>
            <w:shd w:val="clear" w:color="auto" w:fill="5F0500"/>
          </w:tcPr>
          <w:p w14:paraId="11A1CC93" w14:textId="77777777" w:rsidR="00F5760E" w:rsidRPr="00A2489C" w:rsidRDefault="00F5760E" w:rsidP="00201D25">
            <w:pPr>
              <w:jc w:val="center"/>
              <w:rPr>
                <w:ins w:id="3037" w:author="Mutali Nepfumbada" w:date="2022-09-28T22:51:00Z"/>
                <w:b/>
                <w:lang w:eastAsia="en-US"/>
              </w:rPr>
            </w:pPr>
            <w:ins w:id="3038" w:author="Mutali Nepfumbada" w:date="2022-09-28T22:51:00Z">
              <w:r>
                <w:rPr>
                  <w:b/>
                </w:rPr>
                <w:t>Delta (%)</w:t>
              </w:r>
            </w:ins>
          </w:p>
        </w:tc>
      </w:tr>
      <w:tr w:rsidR="00F5760E" w14:paraId="78483FE9" w14:textId="77777777" w:rsidTr="00201D25">
        <w:trPr>
          <w:trHeight w:val="177"/>
          <w:ins w:id="3039" w:author="Mutali Nepfumbada" w:date="2022-09-28T22:51:00Z"/>
        </w:trPr>
        <w:tc>
          <w:tcPr>
            <w:tcW w:w="5000" w:type="pct"/>
            <w:gridSpan w:val="4"/>
          </w:tcPr>
          <w:p w14:paraId="1FC233C1" w14:textId="77777777" w:rsidR="00F5760E" w:rsidRDefault="00F5760E" w:rsidP="00201D25">
            <w:pPr>
              <w:jc w:val="center"/>
              <w:rPr>
                <w:ins w:id="3040" w:author="Mutali Nepfumbada" w:date="2022-09-28T22:51:00Z"/>
                <w:lang w:eastAsia="en-US"/>
              </w:rPr>
            </w:pPr>
            <w:ins w:id="3041" w:author="Mutali Nepfumbada" w:date="2022-09-28T22:51:00Z">
              <w:r w:rsidRPr="00DC29B7">
                <w:rPr>
                  <w:bCs/>
                  <w:lang w:val="en-US"/>
                </w:rPr>
                <w:t xml:space="preserve">{%tr for item in </w:t>
              </w:r>
              <w:proofErr w:type="spellStart"/>
              <w:r>
                <w:rPr>
                  <w:bCs/>
                  <w:lang w:val="en-US"/>
                </w:rPr>
                <w:t>DURI</w:t>
              </w:r>
              <w:r w:rsidRPr="00DF6ABC">
                <w:rPr>
                  <w:bCs/>
                  <w:lang w:val="en-US"/>
                </w:rPr>
                <w:t>table_contents</w:t>
              </w:r>
              <w:proofErr w:type="spellEnd"/>
              <w:r w:rsidRPr="00DC29B7">
                <w:rPr>
                  <w:bCs/>
                  <w:lang w:val="en-US"/>
                </w:rPr>
                <w:t>%}</w:t>
              </w:r>
            </w:ins>
          </w:p>
        </w:tc>
      </w:tr>
      <w:tr w:rsidR="00F5760E" w14:paraId="5D24E92C" w14:textId="77777777" w:rsidTr="00201D25">
        <w:trPr>
          <w:trHeight w:val="169"/>
          <w:ins w:id="3042" w:author="Mutali Nepfumbada" w:date="2022-09-28T22:51:00Z"/>
        </w:trPr>
        <w:tc>
          <w:tcPr>
            <w:tcW w:w="1271" w:type="pct"/>
          </w:tcPr>
          <w:p w14:paraId="06C8D4D2" w14:textId="77777777" w:rsidR="00F5760E" w:rsidRDefault="00F5760E" w:rsidP="00201D25">
            <w:pPr>
              <w:rPr>
                <w:ins w:id="3043" w:author="Mutali Nepfumbada" w:date="2022-09-28T22:51:00Z"/>
                <w:lang w:eastAsia="en-US"/>
              </w:rPr>
            </w:pPr>
            <w:ins w:id="3044" w:author="Mutali Nepfumbada" w:date="2022-09-28T22:51:00Z">
              <w:r w:rsidRPr="00DC29B7">
                <w:rPr>
                  <w:bCs/>
                  <w:lang w:val="en-US"/>
                </w:rPr>
                <w:t>{{</w:t>
              </w:r>
              <w:proofErr w:type="spellStart"/>
              <w:proofErr w:type="gramStart"/>
              <w:r w:rsidRPr="00DC29B7">
                <w:rPr>
                  <w:bCs/>
                  <w:lang w:val="en-US"/>
                </w:rPr>
                <w:t>item.</w:t>
              </w:r>
              <w:r>
                <w:rPr>
                  <w:bCs/>
                  <w:lang w:val="en-US"/>
                </w:rPr>
                <w:t>Date</w:t>
              </w:r>
              <w:proofErr w:type="spellEnd"/>
              <w:proofErr w:type="gramEnd"/>
              <w:r w:rsidRPr="00DC29B7">
                <w:rPr>
                  <w:bCs/>
                  <w:lang w:val="en-US"/>
                </w:rPr>
                <w:t>}}</w:t>
              </w:r>
            </w:ins>
          </w:p>
        </w:tc>
        <w:tc>
          <w:tcPr>
            <w:tcW w:w="1243" w:type="pct"/>
          </w:tcPr>
          <w:p w14:paraId="6199237A" w14:textId="77777777" w:rsidR="00F5760E" w:rsidRDefault="00F5760E" w:rsidP="00201D25">
            <w:pPr>
              <w:jc w:val="center"/>
              <w:rPr>
                <w:ins w:id="3045" w:author="Mutali Nepfumbada" w:date="2022-09-28T22:51:00Z"/>
                <w:lang w:eastAsia="en-US"/>
              </w:rPr>
            </w:pPr>
            <w:proofErr w:type="gramStart"/>
            <w:ins w:id="3046" w:author="Mutali Nepfumbada" w:date="2022-09-28T22:51:00Z">
              <w:r w:rsidRPr="00DC29B7">
                <w:rPr>
                  <w:bCs/>
                  <w:lang w:val="en-US"/>
                </w:rPr>
                <w:t>{{ item</w:t>
              </w:r>
              <w:proofErr w:type="gramEnd"/>
              <w:r>
                <w:rPr>
                  <w:bCs/>
                  <w:lang w:val="en-US"/>
                </w:rPr>
                <w:t>. DURIA</w:t>
              </w:r>
              <w:r w:rsidRPr="00DC29B7">
                <w:rPr>
                  <w:bCs/>
                  <w:lang w:val="en-US"/>
                </w:rPr>
                <w:t>}}</w:t>
              </w:r>
            </w:ins>
          </w:p>
        </w:tc>
        <w:tc>
          <w:tcPr>
            <w:tcW w:w="1243" w:type="pct"/>
          </w:tcPr>
          <w:p w14:paraId="4AF2D916" w14:textId="77777777" w:rsidR="00F5760E" w:rsidRDefault="00F5760E" w:rsidP="00201D25">
            <w:pPr>
              <w:jc w:val="center"/>
              <w:rPr>
                <w:ins w:id="3047" w:author="Mutali Nepfumbada" w:date="2022-09-28T22:51:00Z"/>
                <w:lang w:eastAsia="en-US"/>
              </w:rPr>
            </w:pPr>
            <w:proofErr w:type="gramStart"/>
            <w:ins w:id="3048" w:author="Mutali Nepfumbada" w:date="2022-09-28T22:51:00Z">
              <w:r w:rsidRPr="00DC29B7">
                <w:rPr>
                  <w:bCs/>
                  <w:lang w:val="en-US"/>
                </w:rPr>
                <w:t>{{ item</w:t>
              </w:r>
              <w:proofErr w:type="gramEnd"/>
              <w:r>
                <w:rPr>
                  <w:bCs/>
                  <w:lang w:val="en-US"/>
                </w:rPr>
                <w:t>. DURIF }}</w:t>
              </w:r>
            </w:ins>
          </w:p>
        </w:tc>
        <w:tc>
          <w:tcPr>
            <w:tcW w:w="1242" w:type="pct"/>
          </w:tcPr>
          <w:p w14:paraId="617EEBB2" w14:textId="77777777" w:rsidR="00F5760E" w:rsidRDefault="00F5760E" w:rsidP="00201D25">
            <w:pPr>
              <w:jc w:val="center"/>
              <w:rPr>
                <w:ins w:id="3049" w:author="Mutali Nepfumbada" w:date="2022-09-28T22:51:00Z"/>
                <w:lang w:eastAsia="en-US"/>
              </w:rPr>
            </w:pPr>
            <w:ins w:id="3050" w:author="Mutali Nepfumbada" w:date="2022-09-28T22:51:00Z">
              <w:r w:rsidRPr="00DC29B7">
                <w:rPr>
                  <w:bCs/>
                  <w:lang w:val="en-US"/>
                </w:rPr>
                <w:t>{{item</w:t>
              </w:r>
              <w:r>
                <w:rPr>
                  <w:bCs/>
                  <w:lang w:val="en-US"/>
                </w:rPr>
                <w:t>. DURIV}}</w:t>
              </w:r>
            </w:ins>
          </w:p>
        </w:tc>
      </w:tr>
      <w:tr w:rsidR="00F5760E" w14:paraId="10F640CE" w14:textId="77777777" w:rsidTr="00201D25">
        <w:trPr>
          <w:trHeight w:val="177"/>
          <w:ins w:id="3051" w:author="Mutali Nepfumbada" w:date="2022-09-28T22:51:00Z"/>
        </w:trPr>
        <w:tc>
          <w:tcPr>
            <w:tcW w:w="5000" w:type="pct"/>
            <w:gridSpan w:val="4"/>
          </w:tcPr>
          <w:p w14:paraId="6C123132" w14:textId="77777777" w:rsidR="00F5760E" w:rsidRDefault="00F5760E" w:rsidP="00201D25">
            <w:pPr>
              <w:jc w:val="center"/>
              <w:rPr>
                <w:ins w:id="3052" w:author="Mutali Nepfumbada" w:date="2022-09-28T22:51:00Z"/>
                <w:lang w:eastAsia="en-US"/>
              </w:rPr>
            </w:pPr>
            <w:ins w:id="3053" w:author="Mutali Nepfumbada" w:date="2022-09-28T22:51:00Z">
              <w:r w:rsidRPr="00DC29B7">
                <w:rPr>
                  <w:bCs/>
                  <w:lang w:val="en-US"/>
                </w:rPr>
                <w:t xml:space="preserve">{%tr </w:t>
              </w:r>
              <w:proofErr w:type="spellStart"/>
              <w:r w:rsidRPr="00DC29B7">
                <w:rPr>
                  <w:bCs/>
                  <w:lang w:val="en-US"/>
                </w:rPr>
                <w:t>endfor</w:t>
              </w:r>
              <w:proofErr w:type="spellEnd"/>
              <w:r w:rsidRPr="00DC29B7">
                <w:rPr>
                  <w:bCs/>
                  <w:lang w:val="en-US"/>
                </w:rPr>
                <w:t xml:space="preserve"> %}</w:t>
              </w:r>
            </w:ins>
          </w:p>
        </w:tc>
      </w:tr>
    </w:tbl>
    <w:p w14:paraId="5FD58F16" w14:textId="5C8C0E51" w:rsidR="00F5760E" w:rsidDel="00F5760E" w:rsidRDefault="00F5760E" w:rsidP="00C3627C">
      <w:pPr>
        <w:rPr>
          <w:del w:id="3054" w:author="Mutali Nepfumbada" w:date="2022-09-28T22:52:00Z"/>
          <w:lang w:eastAsia="en-US"/>
        </w:rPr>
      </w:pPr>
    </w:p>
    <w:p w14:paraId="0BE7D493" w14:textId="230A5100" w:rsidR="00F5760E" w:rsidRDefault="00F5760E" w:rsidP="00F5760E">
      <w:pPr>
        <w:pStyle w:val="Caption"/>
        <w:rPr>
          <w:ins w:id="3055" w:author="Mutali Nepfumbada" w:date="2022-09-28T22:51:00Z"/>
        </w:rPr>
      </w:pPr>
      <w:ins w:id="3056" w:author="Mutali Nepfumbada" w:date="2022-09-28T22:50:00Z">
        <w:r w:rsidRPr="00953BC7">
          <w:t xml:space="preserve">Table </w:t>
        </w:r>
        <w:r>
          <w:fldChar w:fldCharType="begin"/>
        </w:r>
        <w:r>
          <w:instrText xml:space="preserve"> STYLEREF 1 \s </w:instrText>
        </w:r>
        <w:r>
          <w:fldChar w:fldCharType="separate"/>
        </w:r>
        <w:r>
          <w:rPr>
            <w:noProof/>
          </w:rPr>
          <w:t>5</w:t>
        </w:r>
        <w:r>
          <w:rPr>
            <w:noProof/>
          </w:rPr>
          <w:fldChar w:fldCharType="end"/>
        </w:r>
        <w:r>
          <w:noBreakHyphen/>
        </w:r>
        <w:r>
          <w:fldChar w:fldCharType="begin"/>
        </w:r>
        <w:r>
          <w:instrText xml:space="preserve"> SEQ Table \* ARABIC \s 1 </w:instrText>
        </w:r>
        <w:r>
          <w:fldChar w:fldCharType="separate"/>
        </w:r>
        <w:r>
          <w:rPr>
            <w:noProof/>
          </w:rPr>
          <w:t>3</w:t>
        </w:r>
        <w:r>
          <w:rPr>
            <w:noProof/>
          </w:rPr>
          <w:fldChar w:fldCharType="end"/>
        </w:r>
        <w:r w:rsidRPr="00953BC7">
          <w:t xml:space="preserve">: </w:t>
        </w:r>
        <w:r>
          <w:t>Durbanville</w:t>
        </w:r>
        <w:r w:rsidRPr="00953BC7">
          <w:t xml:space="preserve"> irradiation </w:t>
        </w:r>
        <w:r>
          <w:t>and Forecast</w:t>
        </w:r>
      </w:ins>
    </w:p>
    <w:p w14:paraId="5DD22D49" w14:textId="4F31ED2C" w:rsidR="00F5760E" w:rsidRPr="00F5760E" w:rsidRDefault="00F5760E" w:rsidP="00F5760E">
      <w:pPr>
        <w:jc w:val="center"/>
        <w:rPr>
          <w:ins w:id="3057" w:author="Mutali Nepfumbada" w:date="2022-09-28T22:51:00Z"/>
        </w:rPr>
        <w:pPrChange w:id="3058" w:author="Mutali Nepfumbada" w:date="2022-09-28T22:52:00Z">
          <w:pPr/>
        </w:pPrChange>
      </w:pPr>
      <w:ins w:id="3059" w:author="Mutali Nepfumbada" w:date="2022-09-28T22:51:00Z">
        <w:r w:rsidRPr="009A25A7">
          <w:rPr>
            <w:lang w:eastAsia="en-US"/>
          </w:rPr>
          <w:t>{{</w:t>
        </w:r>
        <w:proofErr w:type="spellStart"/>
        <w:r>
          <w:rPr>
            <w:lang w:eastAsia="en-US"/>
          </w:rPr>
          <w:t>DURIImage</w:t>
        </w:r>
        <w:proofErr w:type="spellEnd"/>
        <w:r w:rsidRPr="009A25A7">
          <w:rPr>
            <w:lang w:eastAsia="en-US"/>
          </w:rPr>
          <w:t>}}</w:t>
        </w:r>
      </w:ins>
    </w:p>
    <w:p w14:paraId="4CD390C1" w14:textId="09689664" w:rsidR="00F5760E" w:rsidRDefault="00F5760E" w:rsidP="00F5760E">
      <w:pPr>
        <w:pStyle w:val="Caption"/>
        <w:rPr>
          <w:ins w:id="3060" w:author="Mutali Nepfumbada" w:date="2022-09-28T22:50:00Z"/>
        </w:rPr>
        <w:pPrChange w:id="3061" w:author="Mutali Nepfumbada" w:date="2022-09-28T22:51:00Z">
          <w:pPr/>
        </w:pPrChange>
      </w:pPr>
      <w:ins w:id="3062" w:author="Mutali Nepfumbada" w:date="2022-09-28T22:51:00Z">
        <w:r w:rsidRPr="00953BC7">
          <w:t xml:space="preserve">Figure </w:t>
        </w:r>
        <w:r>
          <w:fldChar w:fldCharType="begin"/>
        </w:r>
        <w:r>
          <w:instrText xml:space="preserve"> STYLEREF 1 \s </w:instrText>
        </w:r>
        <w:r>
          <w:fldChar w:fldCharType="separate"/>
        </w:r>
        <w:r>
          <w:rPr>
            <w:noProof/>
          </w:rPr>
          <w:t>5</w:t>
        </w:r>
        <w:r>
          <w:rPr>
            <w:noProof/>
          </w:rPr>
          <w:fldChar w:fldCharType="end"/>
        </w:r>
        <w:r>
          <w:noBreakHyphen/>
        </w:r>
        <w:r>
          <w:fldChar w:fldCharType="begin"/>
        </w:r>
        <w:r>
          <w:instrText xml:space="preserve"> SEQ Figure \* ARABIC \s 1 </w:instrText>
        </w:r>
        <w:r>
          <w:fldChar w:fldCharType="separate"/>
        </w:r>
        <w:r>
          <w:rPr>
            <w:noProof/>
          </w:rPr>
          <w:t>4</w:t>
        </w:r>
        <w:r>
          <w:rPr>
            <w:noProof/>
          </w:rPr>
          <w:fldChar w:fldCharType="end"/>
        </w:r>
        <w:r>
          <w:t>:</w:t>
        </w:r>
        <w:r w:rsidRPr="00953BC7">
          <w:t xml:space="preserve"> </w:t>
        </w:r>
        <w:r>
          <w:t>Durbanville</w:t>
        </w:r>
        <w:r w:rsidRPr="00953BC7">
          <w:t xml:space="preserve"> Irradiation </w:t>
        </w:r>
        <w:r>
          <w:t>Vs Forecast</w:t>
        </w:r>
      </w:ins>
    </w:p>
    <w:p w14:paraId="2722E602" w14:textId="418325E4" w:rsidR="00F5760E" w:rsidDel="00F5760E" w:rsidRDefault="00F5760E" w:rsidP="00C3627C">
      <w:pPr>
        <w:rPr>
          <w:del w:id="3063" w:author="Mutali Nepfumbada" w:date="2022-09-28T22:52:00Z"/>
          <w:lang w:eastAsia="en-US"/>
        </w:rPr>
      </w:pPr>
    </w:p>
    <w:tbl>
      <w:tblPr>
        <w:tblStyle w:val="TableGridLight"/>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58"/>
        <w:gridCol w:w="5791"/>
      </w:tblGrid>
      <w:tr w:rsidR="00C3627C" w:rsidRPr="00953BC7" w:rsidDel="00F5760E" w14:paraId="7483E5C8" w14:textId="039A6DEE">
        <w:trPr>
          <w:trHeight w:val="1581"/>
          <w:del w:id="3064" w:author="Mutali Nepfumbada" w:date="2022-09-28T22:52:00Z"/>
        </w:trPr>
        <w:tc>
          <w:tcPr>
            <w:tcW w:w="2500" w:type="pct"/>
            <w:vAlign w:val="center"/>
          </w:tcPr>
          <w:tbl>
            <w:tblPr>
              <w:tblStyle w:val="TableGridLight"/>
              <w:tblW w:w="3577" w:type="dxa"/>
              <w:tblLook w:val="04A0" w:firstRow="1" w:lastRow="0" w:firstColumn="1" w:lastColumn="0" w:noHBand="0" w:noVBand="1"/>
            </w:tblPr>
            <w:tblGrid>
              <w:gridCol w:w="858"/>
              <w:gridCol w:w="840"/>
              <w:gridCol w:w="900"/>
              <w:gridCol w:w="979"/>
            </w:tblGrid>
            <w:tr w:rsidR="00C3627C" w:rsidDel="00F5760E" w14:paraId="41A0ACA6" w14:textId="0337A1A9" w:rsidTr="00AE470C">
              <w:trPr>
                <w:trHeight w:val="207"/>
                <w:del w:id="3065" w:author="Mutali Nepfumbada" w:date="2022-09-28T22:52:00Z"/>
              </w:trPr>
              <w:tc>
                <w:tcPr>
                  <w:tcW w:w="5000" w:type="pct"/>
                  <w:gridSpan w:val="4"/>
                  <w:shd w:val="clear" w:color="auto" w:fill="5F0500"/>
                </w:tcPr>
                <w:p w14:paraId="18F672D9" w14:textId="585D028C" w:rsidR="00C3627C" w:rsidRPr="00A2489C" w:rsidDel="00F5760E" w:rsidRDefault="00C3627C">
                  <w:pPr>
                    <w:jc w:val="center"/>
                    <w:rPr>
                      <w:del w:id="3066" w:author="Mutali Nepfumbada" w:date="2022-09-28T22:52:00Z"/>
                      <w:b/>
                    </w:rPr>
                  </w:pPr>
                  <w:del w:id="3067" w:author="Mutali Nepfumbada" w:date="2022-09-28T22:52:00Z">
                    <w:r w:rsidDel="00F5760E">
                      <w:rPr>
                        <w:b/>
                      </w:rPr>
                      <w:delText>Irradiation kWh/m</w:delText>
                    </w:r>
                    <w:r w:rsidRPr="00F47F2E" w:rsidDel="00F5760E">
                      <w:rPr>
                        <w:b/>
                        <w:vertAlign w:val="superscript"/>
                      </w:rPr>
                      <w:delText>2</w:delText>
                    </w:r>
                  </w:del>
                </w:p>
              </w:tc>
            </w:tr>
            <w:tr w:rsidR="00C3627C" w:rsidDel="00F5760E" w14:paraId="7E164D3A" w14:textId="7F7CDCAA" w:rsidTr="00AE470C">
              <w:trPr>
                <w:trHeight w:val="239"/>
                <w:del w:id="3068" w:author="Mutali Nepfumbada" w:date="2022-09-28T22:52:00Z"/>
              </w:trPr>
              <w:tc>
                <w:tcPr>
                  <w:tcW w:w="1199" w:type="pct"/>
                  <w:shd w:val="clear" w:color="auto" w:fill="5F0500"/>
                </w:tcPr>
                <w:p w14:paraId="4C0C3086" w14:textId="52F164C2" w:rsidR="00C3627C" w:rsidRPr="00A2489C" w:rsidDel="00F5760E" w:rsidRDefault="00C3627C">
                  <w:pPr>
                    <w:rPr>
                      <w:del w:id="3069" w:author="Mutali Nepfumbada" w:date="2022-09-28T22:52:00Z"/>
                      <w:b/>
                      <w:lang w:eastAsia="en-US"/>
                    </w:rPr>
                  </w:pPr>
                  <w:del w:id="3070" w:author="Mutali Nepfumbada" w:date="2022-09-28T22:52:00Z">
                    <w:r w:rsidDel="00F5760E">
                      <w:rPr>
                        <w:b/>
                        <w:lang w:eastAsia="en-US"/>
                      </w:rPr>
                      <w:delText>Month</w:delText>
                    </w:r>
                  </w:del>
                </w:p>
              </w:tc>
              <w:tc>
                <w:tcPr>
                  <w:tcW w:w="1174" w:type="pct"/>
                  <w:shd w:val="clear" w:color="auto" w:fill="5F0500"/>
                </w:tcPr>
                <w:p w14:paraId="0AAE64D1" w14:textId="2360C87A" w:rsidR="00C3627C" w:rsidRPr="00F47F2E" w:rsidDel="00F5760E" w:rsidRDefault="00C3627C">
                  <w:pPr>
                    <w:jc w:val="center"/>
                    <w:rPr>
                      <w:del w:id="3071" w:author="Mutali Nepfumbada" w:date="2022-09-28T22:52:00Z"/>
                      <w:b/>
                      <w:lang w:val="en-US"/>
                    </w:rPr>
                  </w:pPr>
                  <w:del w:id="3072" w:author="Mutali Nepfumbada" w:date="2022-09-28T22:52:00Z">
                    <w:r w:rsidDel="00F5760E">
                      <w:rPr>
                        <w:b/>
                        <w:lang w:val="en-US"/>
                      </w:rPr>
                      <w:delText>Actual</w:delText>
                    </w:r>
                  </w:del>
                </w:p>
              </w:tc>
              <w:tc>
                <w:tcPr>
                  <w:tcW w:w="1258" w:type="pct"/>
                  <w:shd w:val="clear" w:color="auto" w:fill="5F0500"/>
                </w:tcPr>
                <w:p w14:paraId="5F5E5B20" w14:textId="05728B53" w:rsidR="00C3627C" w:rsidRPr="00F47F2E" w:rsidDel="00F5760E" w:rsidRDefault="00C3627C">
                  <w:pPr>
                    <w:jc w:val="center"/>
                    <w:rPr>
                      <w:del w:id="3073" w:author="Mutali Nepfumbada" w:date="2022-09-28T22:52:00Z"/>
                      <w:b/>
                      <w:lang w:val="en-US"/>
                    </w:rPr>
                  </w:pPr>
                  <w:del w:id="3074" w:author="Mutali Nepfumbada" w:date="2022-09-28T22:52:00Z">
                    <w:r w:rsidDel="00F5760E">
                      <w:rPr>
                        <w:b/>
                        <w:lang w:val="en-US"/>
                      </w:rPr>
                      <w:delText>Forecast</w:delText>
                    </w:r>
                  </w:del>
                </w:p>
              </w:tc>
              <w:tc>
                <w:tcPr>
                  <w:tcW w:w="1368" w:type="pct"/>
                  <w:shd w:val="clear" w:color="auto" w:fill="5F0500"/>
                </w:tcPr>
                <w:p w14:paraId="41DAB31E" w14:textId="3885C900" w:rsidR="00C3627C" w:rsidRPr="00A2489C" w:rsidDel="00F5760E" w:rsidRDefault="00C3627C">
                  <w:pPr>
                    <w:jc w:val="center"/>
                    <w:rPr>
                      <w:del w:id="3075" w:author="Mutali Nepfumbada" w:date="2022-09-28T22:52:00Z"/>
                      <w:b/>
                      <w:lang w:eastAsia="en-US"/>
                    </w:rPr>
                  </w:pPr>
                  <w:del w:id="3076" w:author="Mutali Nepfumbada" w:date="2022-09-28T22:52:00Z">
                    <w:r w:rsidDel="00F5760E">
                      <w:rPr>
                        <w:b/>
                      </w:rPr>
                      <w:delText>Delta (%)</w:delText>
                    </w:r>
                  </w:del>
                </w:p>
              </w:tc>
            </w:tr>
            <w:tr w:rsidR="00AE470C" w:rsidDel="00F5760E" w14:paraId="1917C5D0" w14:textId="5C220EF2" w:rsidTr="00AE470C">
              <w:trPr>
                <w:trHeight w:val="169"/>
                <w:del w:id="3077" w:author="Mutali Nepfumbada" w:date="2022-09-28T22:52:00Z"/>
              </w:trPr>
              <w:tc>
                <w:tcPr>
                  <w:tcW w:w="1199" w:type="pct"/>
                </w:tcPr>
                <w:p w14:paraId="5D914014" w14:textId="16D33FEE" w:rsidR="00AE470C" w:rsidDel="00F5760E" w:rsidRDefault="00AE470C" w:rsidP="00AE470C">
                  <w:pPr>
                    <w:rPr>
                      <w:del w:id="3078" w:author="Mutali Nepfumbada" w:date="2022-09-28T22:52:00Z"/>
                      <w:lang w:eastAsia="en-US"/>
                    </w:rPr>
                  </w:pPr>
                  <w:del w:id="3079" w:author="Mutali Nepfumbada" w:date="2022-09-28T22:52:00Z">
                    <w:r w:rsidRPr="00DC29B7" w:rsidDel="00F5760E">
                      <w:rPr>
                        <w:bCs/>
                        <w:lang w:val="en-US"/>
                      </w:rPr>
                      <w:delText>Oct 21</w:delText>
                    </w:r>
                  </w:del>
                </w:p>
              </w:tc>
              <w:tc>
                <w:tcPr>
                  <w:tcW w:w="1174" w:type="pct"/>
                </w:tcPr>
                <w:p w14:paraId="285420C0" w14:textId="0F5FA14A" w:rsidR="00AE470C" w:rsidDel="00F5760E" w:rsidRDefault="00AE470C" w:rsidP="00AE470C">
                  <w:pPr>
                    <w:jc w:val="center"/>
                    <w:rPr>
                      <w:del w:id="3080" w:author="Mutali Nepfumbada" w:date="2022-09-28T22:52:00Z"/>
                      <w:lang w:eastAsia="en-US"/>
                    </w:rPr>
                  </w:pPr>
                  <w:del w:id="3081" w:author="Mutali Nepfumbada" w:date="2022-09-28T22:52:00Z">
                    <w:r w:rsidDel="00F5760E">
                      <w:rPr>
                        <w:lang w:eastAsia="en-US"/>
                      </w:rPr>
                      <w:delText>-</w:delText>
                    </w:r>
                  </w:del>
                </w:p>
              </w:tc>
              <w:tc>
                <w:tcPr>
                  <w:tcW w:w="1258" w:type="pct"/>
                </w:tcPr>
                <w:p w14:paraId="3E79254A" w14:textId="4659DE56" w:rsidR="00AE470C" w:rsidDel="00F5760E" w:rsidRDefault="00AE470C" w:rsidP="00AE470C">
                  <w:pPr>
                    <w:jc w:val="center"/>
                    <w:rPr>
                      <w:del w:id="3082" w:author="Mutali Nepfumbada" w:date="2022-09-28T22:52:00Z"/>
                      <w:lang w:eastAsia="en-US"/>
                    </w:rPr>
                  </w:pPr>
                  <w:del w:id="3083" w:author="Mutali Nepfumbada" w:date="2022-09-28T22:52:00Z">
                    <w:r w:rsidRPr="00095040" w:rsidDel="00F5760E">
                      <w:delText>-</w:delText>
                    </w:r>
                  </w:del>
                </w:p>
              </w:tc>
              <w:tc>
                <w:tcPr>
                  <w:tcW w:w="1368" w:type="pct"/>
                </w:tcPr>
                <w:p w14:paraId="489862EC" w14:textId="7A4C4C8F" w:rsidR="00AE470C" w:rsidDel="00F5760E" w:rsidRDefault="00AE470C" w:rsidP="00AE470C">
                  <w:pPr>
                    <w:jc w:val="center"/>
                    <w:rPr>
                      <w:del w:id="3084" w:author="Mutali Nepfumbada" w:date="2022-09-28T22:52:00Z"/>
                      <w:lang w:eastAsia="en-US"/>
                    </w:rPr>
                  </w:pPr>
                  <w:del w:id="3085" w:author="Mutali Nepfumbada" w:date="2022-09-28T22:52:00Z">
                    <w:r w:rsidRPr="00095040" w:rsidDel="00F5760E">
                      <w:delText>-</w:delText>
                    </w:r>
                  </w:del>
                </w:p>
              </w:tc>
            </w:tr>
            <w:tr w:rsidR="00AE470C" w:rsidDel="00F5760E" w14:paraId="43E03974" w14:textId="53E3B2CF" w:rsidTr="00AE470C">
              <w:trPr>
                <w:trHeight w:val="169"/>
                <w:del w:id="3086" w:author="Mutali Nepfumbada" w:date="2022-09-28T22:52:00Z"/>
              </w:trPr>
              <w:tc>
                <w:tcPr>
                  <w:tcW w:w="1199" w:type="pct"/>
                </w:tcPr>
                <w:p w14:paraId="33BD3BF1" w14:textId="377E5574" w:rsidR="00AE470C" w:rsidDel="00F5760E" w:rsidRDefault="00AE470C" w:rsidP="00AE470C">
                  <w:pPr>
                    <w:rPr>
                      <w:del w:id="3087" w:author="Mutali Nepfumbada" w:date="2022-09-28T22:52:00Z"/>
                      <w:lang w:eastAsia="en-US"/>
                    </w:rPr>
                  </w:pPr>
                  <w:del w:id="3088" w:author="Mutali Nepfumbada" w:date="2022-09-28T22:52:00Z">
                    <w:r w:rsidRPr="00DC29B7" w:rsidDel="00F5760E">
                      <w:rPr>
                        <w:bCs/>
                        <w:lang w:val="en-US"/>
                      </w:rPr>
                      <w:delText>Nov 21</w:delText>
                    </w:r>
                  </w:del>
                </w:p>
              </w:tc>
              <w:tc>
                <w:tcPr>
                  <w:tcW w:w="1174" w:type="pct"/>
                </w:tcPr>
                <w:p w14:paraId="7DB14DF6" w14:textId="31FEB095" w:rsidR="00AE470C" w:rsidDel="00F5760E" w:rsidRDefault="00AE470C" w:rsidP="00AE470C">
                  <w:pPr>
                    <w:jc w:val="center"/>
                    <w:rPr>
                      <w:del w:id="3089" w:author="Mutali Nepfumbada" w:date="2022-09-28T22:52:00Z"/>
                      <w:lang w:eastAsia="en-US"/>
                    </w:rPr>
                  </w:pPr>
                  <w:del w:id="3090" w:author="Mutali Nepfumbada" w:date="2022-09-28T22:52:00Z">
                    <w:r w:rsidDel="00F5760E">
                      <w:rPr>
                        <w:lang w:eastAsia="en-US"/>
                      </w:rPr>
                      <w:delText>-</w:delText>
                    </w:r>
                  </w:del>
                </w:p>
              </w:tc>
              <w:tc>
                <w:tcPr>
                  <w:tcW w:w="1258" w:type="pct"/>
                </w:tcPr>
                <w:p w14:paraId="1608C62A" w14:textId="48C34270" w:rsidR="00AE470C" w:rsidDel="00F5760E" w:rsidRDefault="00AE470C" w:rsidP="00AE470C">
                  <w:pPr>
                    <w:jc w:val="center"/>
                    <w:rPr>
                      <w:del w:id="3091" w:author="Mutali Nepfumbada" w:date="2022-09-28T22:52:00Z"/>
                      <w:lang w:eastAsia="en-US"/>
                    </w:rPr>
                  </w:pPr>
                  <w:del w:id="3092" w:author="Mutali Nepfumbada" w:date="2022-09-28T22:52:00Z">
                    <w:r w:rsidRPr="00095040" w:rsidDel="00F5760E">
                      <w:delText>-</w:delText>
                    </w:r>
                  </w:del>
                </w:p>
              </w:tc>
              <w:tc>
                <w:tcPr>
                  <w:tcW w:w="1368" w:type="pct"/>
                </w:tcPr>
                <w:p w14:paraId="69A6ED08" w14:textId="624A3518" w:rsidR="00AE470C" w:rsidDel="00F5760E" w:rsidRDefault="00AE470C" w:rsidP="00AE470C">
                  <w:pPr>
                    <w:jc w:val="center"/>
                    <w:rPr>
                      <w:del w:id="3093" w:author="Mutali Nepfumbada" w:date="2022-09-28T22:52:00Z"/>
                      <w:lang w:eastAsia="en-US"/>
                    </w:rPr>
                  </w:pPr>
                  <w:del w:id="3094" w:author="Mutali Nepfumbada" w:date="2022-09-28T22:52:00Z">
                    <w:r w:rsidRPr="00095040" w:rsidDel="00F5760E">
                      <w:delText>-</w:delText>
                    </w:r>
                  </w:del>
                </w:p>
              </w:tc>
            </w:tr>
            <w:tr w:rsidR="00AE470C" w:rsidDel="00F5760E" w14:paraId="5777E739" w14:textId="3059C41E" w:rsidTr="00AE470C">
              <w:trPr>
                <w:trHeight w:val="169"/>
                <w:del w:id="3095" w:author="Mutali Nepfumbada" w:date="2022-09-28T22:52:00Z"/>
              </w:trPr>
              <w:tc>
                <w:tcPr>
                  <w:tcW w:w="1199" w:type="pct"/>
                </w:tcPr>
                <w:p w14:paraId="0C08E00D" w14:textId="431DF83F" w:rsidR="00AE470C" w:rsidDel="00F5760E" w:rsidRDefault="00AE470C" w:rsidP="00AE470C">
                  <w:pPr>
                    <w:rPr>
                      <w:del w:id="3096" w:author="Mutali Nepfumbada" w:date="2022-09-28T22:52:00Z"/>
                      <w:lang w:eastAsia="en-US"/>
                    </w:rPr>
                  </w:pPr>
                  <w:del w:id="3097" w:author="Mutali Nepfumbada" w:date="2022-09-28T22:52:00Z">
                    <w:r w:rsidRPr="00DC29B7" w:rsidDel="00F5760E">
                      <w:rPr>
                        <w:bCs/>
                        <w:lang w:val="en-US"/>
                      </w:rPr>
                      <w:delText>Dec 21</w:delText>
                    </w:r>
                  </w:del>
                </w:p>
              </w:tc>
              <w:tc>
                <w:tcPr>
                  <w:tcW w:w="1174" w:type="pct"/>
                </w:tcPr>
                <w:p w14:paraId="4B87FC15" w14:textId="199005C2" w:rsidR="00AE470C" w:rsidDel="00F5760E" w:rsidRDefault="00AE470C" w:rsidP="00AE470C">
                  <w:pPr>
                    <w:jc w:val="center"/>
                    <w:rPr>
                      <w:del w:id="3098" w:author="Mutali Nepfumbada" w:date="2022-09-28T22:52:00Z"/>
                      <w:lang w:eastAsia="en-US"/>
                    </w:rPr>
                  </w:pPr>
                  <w:del w:id="3099" w:author="Mutali Nepfumbada" w:date="2022-09-28T22:52:00Z">
                    <w:r w:rsidDel="00F5760E">
                      <w:rPr>
                        <w:lang w:eastAsia="en-US"/>
                      </w:rPr>
                      <w:delText>-</w:delText>
                    </w:r>
                  </w:del>
                </w:p>
              </w:tc>
              <w:tc>
                <w:tcPr>
                  <w:tcW w:w="1258" w:type="pct"/>
                </w:tcPr>
                <w:p w14:paraId="3ADE95A9" w14:textId="4D721F89" w:rsidR="00AE470C" w:rsidDel="00F5760E" w:rsidRDefault="00AE470C" w:rsidP="00AE470C">
                  <w:pPr>
                    <w:jc w:val="center"/>
                    <w:rPr>
                      <w:del w:id="3100" w:author="Mutali Nepfumbada" w:date="2022-09-28T22:52:00Z"/>
                      <w:lang w:eastAsia="en-US"/>
                    </w:rPr>
                  </w:pPr>
                  <w:del w:id="3101" w:author="Mutali Nepfumbada" w:date="2022-09-28T22:52:00Z">
                    <w:r w:rsidRPr="00095040" w:rsidDel="00F5760E">
                      <w:delText>-</w:delText>
                    </w:r>
                  </w:del>
                </w:p>
              </w:tc>
              <w:tc>
                <w:tcPr>
                  <w:tcW w:w="1368" w:type="pct"/>
                </w:tcPr>
                <w:p w14:paraId="08203AAE" w14:textId="1D21AF96" w:rsidR="00AE470C" w:rsidDel="00F5760E" w:rsidRDefault="00AE470C" w:rsidP="00AE470C">
                  <w:pPr>
                    <w:jc w:val="center"/>
                    <w:rPr>
                      <w:del w:id="3102" w:author="Mutali Nepfumbada" w:date="2022-09-28T22:52:00Z"/>
                      <w:lang w:eastAsia="en-US"/>
                    </w:rPr>
                  </w:pPr>
                  <w:del w:id="3103" w:author="Mutali Nepfumbada" w:date="2022-09-28T22:52:00Z">
                    <w:r w:rsidRPr="00095040" w:rsidDel="00F5760E">
                      <w:delText>-</w:delText>
                    </w:r>
                  </w:del>
                </w:p>
              </w:tc>
            </w:tr>
            <w:tr w:rsidR="00AE470C" w:rsidDel="00F5760E" w14:paraId="2F8F83CB" w14:textId="64FDC6B0" w:rsidTr="00AE470C">
              <w:trPr>
                <w:trHeight w:val="169"/>
                <w:del w:id="3104" w:author="Mutali Nepfumbada" w:date="2022-09-28T22:52:00Z"/>
              </w:trPr>
              <w:tc>
                <w:tcPr>
                  <w:tcW w:w="1199" w:type="pct"/>
                </w:tcPr>
                <w:p w14:paraId="2DEE5086" w14:textId="785986FF" w:rsidR="00AE470C" w:rsidDel="00F5760E" w:rsidRDefault="00AE470C" w:rsidP="00AE470C">
                  <w:pPr>
                    <w:rPr>
                      <w:del w:id="3105" w:author="Mutali Nepfumbada" w:date="2022-09-28T22:52:00Z"/>
                      <w:lang w:eastAsia="en-US"/>
                    </w:rPr>
                  </w:pPr>
                  <w:del w:id="3106" w:author="Mutali Nepfumbada" w:date="2022-09-28T22:52:00Z">
                    <w:r w:rsidRPr="00DC29B7" w:rsidDel="00F5760E">
                      <w:rPr>
                        <w:bCs/>
                        <w:lang w:val="en-US"/>
                      </w:rPr>
                      <w:delText>Jan 22</w:delText>
                    </w:r>
                  </w:del>
                </w:p>
              </w:tc>
              <w:tc>
                <w:tcPr>
                  <w:tcW w:w="1174" w:type="pct"/>
                </w:tcPr>
                <w:p w14:paraId="2A93DDDA" w14:textId="27A4D69D" w:rsidR="00AE470C" w:rsidDel="00F5760E" w:rsidRDefault="00AE470C" w:rsidP="00AE470C">
                  <w:pPr>
                    <w:jc w:val="center"/>
                    <w:rPr>
                      <w:del w:id="3107" w:author="Mutali Nepfumbada" w:date="2022-09-28T22:52:00Z"/>
                      <w:lang w:eastAsia="en-US"/>
                    </w:rPr>
                  </w:pPr>
                  <w:del w:id="3108" w:author="Mutali Nepfumbada" w:date="2022-09-28T22:52:00Z">
                    <w:r w:rsidDel="00F5760E">
                      <w:rPr>
                        <w:lang w:eastAsia="en-US"/>
                      </w:rPr>
                      <w:delText>-</w:delText>
                    </w:r>
                  </w:del>
                </w:p>
              </w:tc>
              <w:tc>
                <w:tcPr>
                  <w:tcW w:w="1258" w:type="pct"/>
                </w:tcPr>
                <w:p w14:paraId="05B2BE61" w14:textId="5532A10B" w:rsidR="00AE470C" w:rsidDel="00F5760E" w:rsidRDefault="00AE470C" w:rsidP="00AE470C">
                  <w:pPr>
                    <w:jc w:val="center"/>
                    <w:rPr>
                      <w:del w:id="3109" w:author="Mutali Nepfumbada" w:date="2022-09-28T22:52:00Z"/>
                      <w:lang w:eastAsia="en-US"/>
                    </w:rPr>
                  </w:pPr>
                  <w:del w:id="3110" w:author="Mutali Nepfumbada" w:date="2022-09-28T22:52:00Z">
                    <w:r w:rsidRPr="00095040" w:rsidDel="00F5760E">
                      <w:delText>-</w:delText>
                    </w:r>
                  </w:del>
                </w:p>
              </w:tc>
              <w:tc>
                <w:tcPr>
                  <w:tcW w:w="1368" w:type="pct"/>
                </w:tcPr>
                <w:p w14:paraId="353E3BF9" w14:textId="7DCE0E0B" w:rsidR="00AE470C" w:rsidDel="00F5760E" w:rsidRDefault="00AE470C" w:rsidP="00AE470C">
                  <w:pPr>
                    <w:jc w:val="center"/>
                    <w:rPr>
                      <w:del w:id="3111" w:author="Mutali Nepfumbada" w:date="2022-09-28T22:52:00Z"/>
                      <w:lang w:eastAsia="en-US"/>
                    </w:rPr>
                  </w:pPr>
                  <w:del w:id="3112" w:author="Mutali Nepfumbada" w:date="2022-09-28T22:52:00Z">
                    <w:r w:rsidRPr="00095040" w:rsidDel="00F5760E">
                      <w:delText>-</w:delText>
                    </w:r>
                  </w:del>
                </w:p>
              </w:tc>
            </w:tr>
            <w:tr w:rsidR="00AE470C" w:rsidDel="00F5760E" w14:paraId="2CE68E16" w14:textId="67ECBA3E" w:rsidTr="00AE470C">
              <w:trPr>
                <w:trHeight w:val="169"/>
                <w:del w:id="3113" w:author="Mutali Nepfumbada" w:date="2022-09-28T22:52:00Z"/>
              </w:trPr>
              <w:tc>
                <w:tcPr>
                  <w:tcW w:w="1199" w:type="pct"/>
                </w:tcPr>
                <w:p w14:paraId="2FBFCF66" w14:textId="2C90C07B" w:rsidR="00AE470C" w:rsidDel="00F5760E" w:rsidRDefault="00AE470C" w:rsidP="00AE470C">
                  <w:pPr>
                    <w:rPr>
                      <w:del w:id="3114" w:author="Mutali Nepfumbada" w:date="2022-09-28T22:52:00Z"/>
                      <w:lang w:eastAsia="en-US"/>
                    </w:rPr>
                  </w:pPr>
                  <w:del w:id="3115" w:author="Mutali Nepfumbada" w:date="2022-09-28T22:52:00Z">
                    <w:r w:rsidRPr="00DC29B7" w:rsidDel="00F5760E">
                      <w:rPr>
                        <w:bCs/>
                        <w:lang w:val="en-US"/>
                      </w:rPr>
                      <w:delText>Feb 22</w:delText>
                    </w:r>
                  </w:del>
                </w:p>
              </w:tc>
              <w:tc>
                <w:tcPr>
                  <w:tcW w:w="1174" w:type="pct"/>
                </w:tcPr>
                <w:p w14:paraId="6C844EEC" w14:textId="355B50F0" w:rsidR="00AE470C" w:rsidDel="00F5760E" w:rsidRDefault="00AE470C" w:rsidP="00AE470C">
                  <w:pPr>
                    <w:jc w:val="center"/>
                    <w:rPr>
                      <w:del w:id="3116" w:author="Mutali Nepfumbada" w:date="2022-09-28T22:52:00Z"/>
                      <w:lang w:eastAsia="en-US"/>
                    </w:rPr>
                  </w:pPr>
                  <w:del w:id="3117" w:author="Mutali Nepfumbada" w:date="2022-09-28T22:52:00Z">
                    <w:r w:rsidDel="00F5760E">
                      <w:rPr>
                        <w:lang w:eastAsia="en-US"/>
                      </w:rPr>
                      <w:delText>-</w:delText>
                    </w:r>
                  </w:del>
                </w:p>
              </w:tc>
              <w:tc>
                <w:tcPr>
                  <w:tcW w:w="1258" w:type="pct"/>
                </w:tcPr>
                <w:p w14:paraId="2AD4AFE4" w14:textId="3A5AD22A" w:rsidR="00AE470C" w:rsidDel="00F5760E" w:rsidRDefault="00AE470C" w:rsidP="00AE470C">
                  <w:pPr>
                    <w:jc w:val="center"/>
                    <w:rPr>
                      <w:del w:id="3118" w:author="Mutali Nepfumbada" w:date="2022-09-28T22:52:00Z"/>
                      <w:lang w:eastAsia="en-US"/>
                    </w:rPr>
                  </w:pPr>
                  <w:del w:id="3119" w:author="Mutali Nepfumbada" w:date="2022-09-28T22:52:00Z">
                    <w:r w:rsidRPr="00095040" w:rsidDel="00F5760E">
                      <w:delText>-</w:delText>
                    </w:r>
                  </w:del>
                </w:p>
              </w:tc>
              <w:tc>
                <w:tcPr>
                  <w:tcW w:w="1368" w:type="pct"/>
                </w:tcPr>
                <w:p w14:paraId="3C6C96EB" w14:textId="51CE06EE" w:rsidR="00AE470C" w:rsidDel="00F5760E" w:rsidRDefault="00AE470C" w:rsidP="00AE470C">
                  <w:pPr>
                    <w:jc w:val="center"/>
                    <w:rPr>
                      <w:del w:id="3120" w:author="Mutali Nepfumbada" w:date="2022-09-28T22:52:00Z"/>
                      <w:lang w:eastAsia="en-US"/>
                    </w:rPr>
                  </w:pPr>
                  <w:del w:id="3121" w:author="Mutali Nepfumbada" w:date="2022-09-28T22:52:00Z">
                    <w:r w:rsidRPr="00095040" w:rsidDel="00F5760E">
                      <w:delText>-</w:delText>
                    </w:r>
                  </w:del>
                </w:p>
              </w:tc>
            </w:tr>
            <w:tr w:rsidR="00AE470C" w:rsidDel="00F5760E" w14:paraId="0EB04667" w14:textId="52B586D3" w:rsidTr="00AE470C">
              <w:trPr>
                <w:trHeight w:val="169"/>
                <w:del w:id="3122" w:author="Mutali Nepfumbada" w:date="2022-09-28T22:52:00Z"/>
              </w:trPr>
              <w:tc>
                <w:tcPr>
                  <w:tcW w:w="1199" w:type="pct"/>
                </w:tcPr>
                <w:p w14:paraId="23E5BE3B" w14:textId="5FEA3CBD" w:rsidR="00AE470C" w:rsidDel="00F5760E" w:rsidRDefault="00AE470C" w:rsidP="00AE470C">
                  <w:pPr>
                    <w:rPr>
                      <w:del w:id="3123" w:author="Mutali Nepfumbada" w:date="2022-09-28T22:52:00Z"/>
                      <w:lang w:eastAsia="en-US"/>
                    </w:rPr>
                  </w:pPr>
                  <w:del w:id="3124" w:author="Mutali Nepfumbada" w:date="2022-09-28T22:52:00Z">
                    <w:r w:rsidRPr="00DC29B7" w:rsidDel="00F5760E">
                      <w:rPr>
                        <w:bCs/>
                        <w:lang w:val="en-US"/>
                      </w:rPr>
                      <w:delText>Mar 22</w:delText>
                    </w:r>
                  </w:del>
                </w:p>
              </w:tc>
              <w:tc>
                <w:tcPr>
                  <w:tcW w:w="1174" w:type="pct"/>
                </w:tcPr>
                <w:p w14:paraId="3FBFA7EA" w14:textId="1B0AE78C" w:rsidR="00AE470C" w:rsidDel="00F5760E" w:rsidRDefault="00AE470C" w:rsidP="00AE470C">
                  <w:pPr>
                    <w:jc w:val="center"/>
                    <w:rPr>
                      <w:del w:id="3125" w:author="Mutali Nepfumbada" w:date="2022-09-28T22:52:00Z"/>
                      <w:lang w:eastAsia="en-US"/>
                    </w:rPr>
                  </w:pPr>
                  <w:del w:id="3126" w:author="Mutali Nepfumbada" w:date="2022-09-28T22:52:00Z">
                    <w:r w:rsidDel="00F5760E">
                      <w:rPr>
                        <w:lang w:eastAsia="en-US"/>
                      </w:rPr>
                      <w:delText>-</w:delText>
                    </w:r>
                  </w:del>
                </w:p>
              </w:tc>
              <w:tc>
                <w:tcPr>
                  <w:tcW w:w="1258" w:type="pct"/>
                </w:tcPr>
                <w:p w14:paraId="3699849D" w14:textId="1AB3E258" w:rsidR="00AE470C" w:rsidDel="00F5760E" w:rsidRDefault="00AE470C" w:rsidP="00AE470C">
                  <w:pPr>
                    <w:jc w:val="center"/>
                    <w:rPr>
                      <w:del w:id="3127" w:author="Mutali Nepfumbada" w:date="2022-09-28T22:52:00Z"/>
                      <w:lang w:eastAsia="en-US"/>
                    </w:rPr>
                  </w:pPr>
                  <w:del w:id="3128" w:author="Mutali Nepfumbada" w:date="2022-09-28T22:52:00Z">
                    <w:r w:rsidRPr="00095040" w:rsidDel="00F5760E">
                      <w:delText>-</w:delText>
                    </w:r>
                  </w:del>
                </w:p>
              </w:tc>
              <w:tc>
                <w:tcPr>
                  <w:tcW w:w="1368" w:type="pct"/>
                </w:tcPr>
                <w:p w14:paraId="3A815540" w14:textId="2EFA4854" w:rsidR="00AE470C" w:rsidDel="00F5760E" w:rsidRDefault="00AE470C" w:rsidP="00AE470C">
                  <w:pPr>
                    <w:jc w:val="center"/>
                    <w:rPr>
                      <w:del w:id="3129" w:author="Mutali Nepfumbada" w:date="2022-09-28T22:52:00Z"/>
                      <w:lang w:eastAsia="en-US"/>
                    </w:rPr>
                  </w:pPr>
                  <w:del w:id="3130" w:author="Mutali Nepfumbada" w:date="2022-09-28T22:52:00Z">
                    <w:r w:rsidRPr="00095040" w:rsidDel="00F5760E">
                      <w:delText>-</w:delText>
                    </w:r>
                  </w:del>
                </w:p>
              </w:tc>
            </w:tr>
            <w:tr w:rsidR="00C3627C" w:rsidDel="00F5760E" w14:paraId="773212E4" w14:textId="59C9B414" w:rsidTr="00AE470C">
              <w:trPr>
                <w:trHeight w:val="169"/>
                <w:del w:id="3131" w:author="Mutali Nepfumbada" w:date="2022-09-28T22:52:00Z"/>
              </w:trPr>
              <w:tc>
                <w:tcPr>
                  <w:tcW w:w="1199" w:type="pct"/>
                </w:tcPr>
                <w:p w14:paraId="1B89A234" w14:textId="01DF0935" w:rsidR="00C3627C" w:rsidDel="00F5760E" w:rsidRDefault="00C3627C">
                  <w:pPr>
                    <w:rPr>
                      <w:del w:id="3132" w:author="Mutali Nepfumbada" w:date="2022-09-28T22:52:00Z"/>
                      <w:lang w:eastAsia="en-US"/>
                    </w:rPr>
                  </w:pPr>
                  <w:del w:id="3133" w:author="Mutali Nepfumbada" w:date="2022-09-28T22:52:00Z">
                    <w:r w:rsidRPr="00DC29B7" w:rsidDel="00F5760E">
                      <w:rPr>
                        <w:bCs/>
                        <w:lang w:val="en-US"/>
                      </w:rPr>
                      <w:delText>Apr 22</w:delText>
                    </w:r>
                  </w:del>
                </w:p>
              </w:tc>
              <w:tc>
                <w:tcPr>
                  <w:tcW w:w="1174" w:type="pct"/>
                </w:tcPr>
                <w:p w14:paraId="0A2074FE" w14:textId="5D419FE5" w:rsidR="00C3627C" w:rsidDel="00F5760E" w:rsidRDefault="00C3627C">
                  <w:pPr>
                    <w:jc w:val="center"/>
                    <w:rPr>
                      <w:del w:id="3134" w:author="Mutali Nepfumbada" w:date="2022-09-28T22:52:00Z"/>
                      <w:lang w:eastAsia="en-US"/>
                    </w:rPr>
                  </w:pPr>
                  <w:del w:id="3135" w:author="Mutali Nepfumbada" w:date="2022-09-28T22:52:00Z">
                    <w:r w:rsidRPr="00DC29B7" w:rsidDel="00F5760E">
                      <w:rPr>
                        <w:bCs/>
                        <w:lang w:val="en-US"/>
                      </w:rPr>
                      <w:delText>126</w:delText>
                    </w:r>
                  </w:del>
                </w:p>
              </w:tc>
              <w:tc>
                <w:tcPr>
                  <w:tcW w:w="1258" w:type="pct"/>
                </w:tcPr>
                <w:p w14:paraId="1A34EE6C" w14:textId="4BBCE990" w:rsidR="00C3627C" w:rsidDel="00F5760E" w:rsidRDefault="00C3627C">
                  <w:pPr>
                    <w:jc w:val="center"/>
                    <w:rPr>
                      <w:del w:id="3136" w:author="Mutali Nepfumbada" w:date="2022-09-28T22:52:00Z"/>
                      <w:lang w:eastAsia="en-US"/>
                    </w:rPr>
                  </w:pPr>
                  <w:del w:id="3137" w:author="Mutali Nepfumbada" w:date="2022-09-28T22:52:00Z">
                    <w:r w:rsidRPr="00DC29B7" w:rsidDel="00F5760E">
                      <w:rPr>
                        <w:bCs/>
                        <w:lang w:val="en-US"/>
                      </w:rPr>
                      <w:delText>157</w:delText>
                    </w:r>
                  </w:del>
                </w:p>
              </w:tc>
              <w:tc>
                <w:tcPr>
                  <w:tcW w:w="1368" w:type="pct"/>
                </w:tcPr>
                <w:p w14:paraId="7BAB56E9" w14:textId="5AD5DE9B" w:rsidR="00C3627C" w:rsidRPr="00597B9A" w:rsidDel="00F5760E" w:rsidRDefault="00C3627C">
                  <w:pPr>
                    <w:jc w:val="center"/>
                    <w:rPr>
                      <w:del w:id="3138" w:author="Mutali Nepfumbada" w:date="2022-09-28T22:52:00Z"/>
                      <w:color w:val="FF0000"/>
                      <w:lang w:eastAsia="en-US"/>
                    </w:rPr>
                  </w:pPr>
                  <w:del w:id="3139" w:author="Mutali Nepfumbada" w:date="2022-09-28T22:52:00Z">
                    <w:r w:rsidRPr="00597B9A" w:rsidDel="00F5760E">
                      <w:rPr>
                        <w:bCs/>
                        <w:color w:val="FF0000"/>
                        <w:lang w:val="en-US"/>
                      </w:rPr>
                      <w:delText>-19.62</w:delText>
                    </w:r>
                  </w:del>
                </w:p>
              </w:tc>
            </w:tr>
            <w:tr w:rsidR="00C3627C" w:rsidDel="00F5760E" w14:paraId="1CD24CFF" w14:textId="4E2159A1" w:rsidTr="00AE470C">
              <w:trPr>
                <w:trHeight w:val="169"/>
                <w:del w:id="3140" w:author="Mutali Nepfumbada" w:date="2022-09-28T22:52:00Z"/>
              </w:trPr>
              <w:tc>
                <w:tcPr>
                  <w:tcW w:w="1199" w:type="pct"/>
                </w:tcPr>
                <w:p w14:paraId="570BA48C" w14:textId="7FB84190" w:rsidR="00C3627C" w:rsidDel="00F5760E" w:rsidRDefault="00C3627C">
                  <w:pPr>
                    <w:rPr>
                      <w:del w:id="3141" w:author="Mutali Nepfumbada" w:date="2022-09-28T22:52:00Z"/>
                      <w:lang w:eastAsia="en-US"/>
                    </w:rPr>
                  </w:pPr>
                  <w:del w:id="3142" w:author="Mutali Nepfumbada" w:date="2022-09-28T22:52:00Z">
                    <w:r w:rsidRPr="00DC29B7" w:rsidDel="00F5760E">
                      <w:rPr>
                        <w:bCs/>
                        <w:lang w:val="en-US"/>
                      </w:rPr>
                      <w:delText>May 22</w:delText>
                    </w:r>
                  </w:del>
                </w:p>
              </w:tc>
              <w:tc>
                <w:tcPr>
                  <w:tcW w:w="1174" w:type="pct"/>
                </w:tcPr>
                <w:p w14:paraId="74B4621A" w14:textId="66C66CE8" w:rsidR="00C3627C" w:rsidDel="00F5760E" w:rsidRDefault="00C3627C">
                  <w:pPr>
                    <w:jc w:val="center"/>
                    <w:rPr>
                      <w:del w:id="3143" w:author="Mutali Nepfumbada" w:date="2022-09-28T22:52:00Z"/>
                      <w:lang w:eastAsia="en-US"/>
                    </w:rPr>
                  </w:pPr>
                  <w:del w:id="3144" w:author="Mutali Nepfumbada" w:date="2022-09-28T22:52:00Z">
                    <w:r w:rsidRPr="00DC29B7" w:rsidDel="00F5760E">
                      <w:rPr>
                        <w:bCs/>
                        <w:lang w:val="en-US"/>
                      </w:rPr>
                      <w:delText>119</w:delText>
                    </w:r>
                  </w:del>
                </w:p>
              </w:tc>
              <w:tc>
                <w:tcPr>
                  <w:tcW w:w="1258" w:type="pct"/>
                </w:tcPr>
                <w:p w14:paraId="47247814" w14:textId="5238B356" w:rsidR="00C3627C" w:rsidDel="00F5760E" w:rsidRDefault="00C3627C">
                  <w:pPr>
                    <w:jc w:val="center"/>
                    <w:rPr>
                      <w:del w:id="3145" w:author="Mutali Nepfumbada" w:date="2022-09-28T22:52:00Z"/>
                      <w:lang w:eastAsia="en-US"/>
                    </w:rPr>
                  </w:pPr>
                  <w:del w:id="3146" w:author="Mutali Nepfumbada" w:date="2022-09-28T22:52:00Z">
                    <w:r w:rsidRPr="00DC29B7" w:rsidDel="00F5760E">
                      <w:rPr>
                        <w:bCs/>
                        <w:lang w:val="en-US"/>
                      </w:rPr>
                      <w:delText>122</w:delText>
                    </w:r>
                  </w:del>
                </w:p>
              </w:tc>
              <w:tc>
                <w:tcPr>
                  <w:tcW w:w="1368" w:type="pct"/>
                </w:tcPr>
                <w:p w14:paraId="5D1F8230" w14:textId="3D6B0811" w:rsidR="00C3627C" w:rsidRPr="00597B9A" w:rsidDel="00F5760E" w:rsidRDefault="00C3627C">
                  <w:pPr>
                    <w:jc w:val="center"/>
                    <w:rPr>
                      <w:del w:id="3147" w:author="Mutali Nepfumbada" w:date="2022-09-28T22:52:00Z"/>
                      <w:color w:val="FF0000"/>
                      <w:lang w:eastAsia="en-US"/>
                    </w:rPr>
                  </w:pPr>
                  <w:del w:id="3148" w:author="Mutali Nepfumbada" w:date="2022-09-28T22:52:00Z">
                    <w:r w:rsidRPr="00597B9A" w:rsidDel="00F5760E">
                      <w:rPr>
                        <w:bCs/>
                        <w:color w:val="FF0000"/>
                        <w:lang w:val="en-US"/>
                      </w:rPr>
                      <w:delText>-2.65</w:delText>
                    </w:r>
                  </w:del>
                </w:p>
              </w:tc>
            </w:tr>
            <w:tr w:rsidR="00C3627C" w:rsidDel="00F5760E" w14:paraId="354D2740" w14:textId="1540EA86" w:rsidTr="00AE470C">
              <w:trPr>
                <w:trHeight w:val="169"/>
                <w:del w:id="3149" w:author="Mutali Nepfumbada" w:date="2022-09-28T22:52:00Z"/>
              </w:trPr>
              <w:tc>
                <w:tcPr>
                  <w:tcW w:w="1199" w:type="pct"/>
                </w:tcPr>
                <w:p w14:paraId="4AE09925" w14:textId="5231DF11" w:rsidR="00C3627C" w:rsidDel="00F5760E" w:rsidRDefault="00C3627C">
                  <w:pPr>
                    <w:rPr>
                      <w:del w:id="3150" w:author="Mutali Nepfumbada" w:date="2022-09-28T22:52:00Z"/>
                      <w:lang w:eastAsia="en-US"/>
                    </w:rPr>
                  </w:pPr>
                  <w:del w:id="3151" w:author="Mutali Nepfumbada" w:date="2022-09-28T22:52:00Z">
                    <w:r w:rsidRPr="00DC29B7" w:rsidDel="00F5760E">
                      <w:rPr>
                        <w:bCs/>
                        <w:lang w:val="en-US"/>
                      </w:rPr>
                      <w:delText>Jun 22</w:delText>
                    </w:r>
                  </w:del>
                </w:p>
              </w:tc>
              <w:tc>
                <w:tcPr>
                  <w:tcW w:w="1174" w:type="pct"/>
                </w:tcPr>
                <w:p w14:paraId="255FF75C" w14:textId="75CB0228" w:rsidR="00C3627C" w:rsidDel="00F5760E" w:rsidRDefault="00C3627C">
                  <w:pPr>
                    <w:jc w:val="center"/>
                    <w:rPr>
                      <w:del w:id="3152" w:author="Mutali Nepfumbada" w:date="2022-09-28T22:52:00Z"/>
                      <w:lang w:eastAsia="en-US"/>
                    </w:rPr>
                  </w:pPr>
                  <w:del w:id="3153" w:author="Mutali Nepfumbada" w:date="2022-09-28T22:52:00Z">
                    <w:r w:rsidRPr="00DC29B7" w:rsidDel="00F5760E">
                      <w:rPr>
                        <w:bCs/>
                        <w:lang w:val="en-US"/>
                      </w:rPr>
                      <w:delText>103</w:delText>
                    </w:r>
                  </w:del>
                </w:p>
              </w:tc>
              <w:tc>
                <w:tcPr>
                  <w:tcW w:w="1258" w:type="pct"/>
                </w:tcPr>
                <w:p w14:paraId="6DA152DF" w14:textId="1A1B3EA8" w:rsidR="00C3627C" w:rsidDel="00F5760E" w:rsidRDefault="00C3627C">
                  <w:pPr>
                    <w:jc w:val="center"/>
                    <w:rPr>
                      <w:del w:id="3154" w:author="Mutali Nepfumbada" w:date="2022-09-28T22:52:00Z"/>
                      <w:lang w:eastAsia="en-US"/>
                    </w:rPr>
                  </w:pPr>
                  <w:del w:id="3155" w:author="Mutali Nepfumbada" w:date="2022-09-28T22:52:00Z">
                    <w:r w:rsidRPr="00DC29B7" w:rsidDel="00F5760E">
                      <w:rPr>
                        <w:bCs/>
                        <w:lang w:val="en-US"/>
                      </w:rPr>
                      <w:delText>103</w:delText>
                    </w:r>
                  </w:del>
                </w:p>
              </w:tc>
              <w:tc>
                <w:tcPr>
                  <w:tcW w:w="1368" w:type="pct"/>
                </w:tcPr>
                <w:p w14:paraId="60F515AB" w14:textId="74B9C17E" w:rsidR="00C3627C" w:rsidDel="00F5760E" w:rsidRDefault="00C3627C">
                  <w:pPr>
                    <w:jc w:val="center"/>
                    <w:rPr>
                      <w:del w:id="3156" w:author="Mutali Nepfumbada" w:date="2022-09-28T22:52:00Z"/>
                      <w:lang w:eastAsia="en-US"/>
                    </w:rPr>
                  </w:pPr>
                  <w:del w:id="3157" w:author="Mutali Nepfumbada" w:date="2022-09-28T22:52:00Z">
                    <w:r w:rsidRPr="00597B9A" w:rsidDel="00F5760E">
                      <w:rPr>
                        <w:bCs/>
                        <w:color w:val="00B050"/>
                        <w:lang w:val="en-US"/>
                      </w:rPr>
                      <w:delText>0.36</w:delText>
                    </w:r>
                  </w:del>
                </w:p>
              </w:tc>
            </w:tr>
            <w:tr w:rsidR="00C3627C" w:rsidDel="00F5760E" w14:paraId="6E87D94B" w14:textId="69FB82DD" w:rsidTr="00AE470C">
              <w:trPr>
                <w:trHeight w:val="169"/>
                <w:del w:id="3158" w:author="Mutali Nepfumbada" w:date="2022-09-28T22:52:00Z"/>
              </w:trPr>
              <w:tc>
                <w:tcPr>
                  <w:tcW w:w="1199" w:type="pct"/>
                </w:tcPr>
                <w:p w14:paraId="6BE78BD4" w14:textId="079024C2" w:rsidR="00C3627C" w:rsidDel="00F5760E" w:rsidRDefault="00C3627C">
                  <w:pPr>
                    <w:rPr>
                      <w:del w:id="3159" w:author="Mutali Nepfumbada" w:date="2022-09-28T22:52:00Z"/>
                      <w:lang w:eastAsia="en-US"/>
                    </w:rPr>
                  </w:pPr>
                  <w:del w:id="3160" w:author="Mutali Nepfumbada" w:date="2022-09-28T22:52:00Z">
                    <w:r w:rsidRPr="00DC29B7" w:rsidDel="00F5760E">
                      <w:rPr>
                        <w:bCs/>
                        <w:lang w:val="en-US"/>
                      </w:rPr>
                      <w:delText>Jul 22</w:delText>
                    </w:r>
                  </w:del>
                </w:p>
              </w:tc>
              <w:tc>
                <w:tcPr>
                  <w:tcW w:w="1174" w:type="pct"/>
                </w:tcPr>
                <w:p w14:paraId="2CEC2C18" w14:textId="6253C335" w:rsidR="00C3627C" w:rsidDel="00F5760E" w:rsidRDefault="00C3627C">
                  <w:pPr>
                    <w:jc w:val="center"/>
                    <w:rPr>
                      <w:del w:id="3161" w:author="Mutali Nepfumbada" w:date="2022-09-28T22:52:00Z"/>
                      <w:lang w:eastAsia="en-US"/>
                    </w:rPr>
                  </w:pPr>
                  <w:del w:id="3162" w:author="Mutali Nepfumbada" w:date="2022-09-28T22:52:00Z">
                    <w:r w:rsidRPr="00DC29B7" w:rsidDel="00F5760E">
                      <w:rPr>
                        <w:bCs/>
                        <w:lang w:val="en-US"/>
                      </w:rPr>
                      <w:delText>106</w:delText>
                    </w:r>
                  </w:del>
                </w:p>
              </w:tc>
              <w:tc>
                <w:tcPr>
                  <w:tcW w:w="1258" w:type="pct"/>
                </w:tcPr>
                <w:p w14:paraId="7B6453BB" w14:textId="147D4AB7" w:rsidR="00C3627C" w:rsidDel="00F5760E" w:rsidRDefault="00C3627C">
                  <w:pPr>
                    <w:jc w:val="center"/>
                    <w:rPr>
                      <w:del w:id="3163" w:author="Mutali Nepfumbada" w:date="2022-09-28T22:52:00Z"/>
                      <w:lang w:eastAsia="en-US"/>
                    </w:rPr>
                  </w:pPr>
                  <w:del w:id="3164" w:author="Mutali Nepfumbada" w:date="2022-09-28T22:52:00Z">
                    <w:r w:rsidRPr="00DC29B7" w:rsidDel="00F5760E">
                      <w:rPr>
                        <w:bCs/>
                        <w:lang w:val="en-US"/>
                      </w:rPr>
                      <w:delText>114</w:delText>
                    </w:r>
                  </w:del>
                </w:p>
              </w:tc>
              <w:tc>
                <w:tcPr>
                  <w:tcW w:w="1368" w:type="pct"/>
                </w:tcPr>
                <w:p w14:paraId="52ED23EB" w14:textId="39D2E081" w:rsidR="00C3627C" w:rsidRPr="00597B9A" w:rsidDel="00F5760E" w:rsidRDefault="00C3627C">
                  <w:pPr>
                    <w:jc w:val="center"/>
                    <w:rPr>
                      <w:del w:id="3165" w:author="Mutali Nepfumbada" w:date="2022-09-28T22:52:00Z"/>
                      <w:color w:val="FF0000"/>
                      <w:lang w:eastAsia="en-US"/>
                    </w:rPr>
                  </w:pPr>
                  <w:del w:id="3166" w:author="Mutali Nepfumbada" w:date="2022-09-28T22:52:00Z">
                    <w:r w:rsidRPr="00597B9A" w:rsidDel="00F5760E">
                      <w:rPr>
                        <w:bCs/>
                        <w:color w:val="FF0000"/>
                        <w:lang w:val="en-US"/>
                      </w:rPr>
                      <w:delText>-7.52</w:delText>
                    </w:r>
                  </w:del>
                </w:p>
              </w:tc>
            </w:tr>
            <w:tr w:rsidR="00C3627C" w:rsidDel="00F5760E" w14:paraId="22BEAEF7" w14:textId="6E181E57" w:rsidTr="00AE470C">
              <w:trPr>
                <w:trHeight w:val="169"/>
                <w:del w:id="3167" w:author="Mutali Nepfumbada" w:date="2022-09-28T22:52:00Z"/>
              </w:trPr>
              <w:tc>
                <w:tcPr>
                  <w:tcW w:w="1199" w:type="pct"/>
                </w:tcPr>
                <w:p w14:paraId="6CA7F3CD" w14:textId="3189217A" w:rsidR="00C3627C" w:rsidDel="00F5760E" w:rsidRDefault="00C3627C">
                  <w:pPr>
                    <w:rPr>
                      <w:del w:id="3168" w:author="Mutali Nepfumbada" w:date="2022-09-28T22:52:00Z"/>
                      <w:lang w:eastAsia="en-US"/>
                    </w:rPr>
                  </w:pPr>
                  <w:del w:id="3169" w:author="Mutali Nepfumbada" w:date="2022-09-28T22:52:00Z">
                    <w:r w:rsidRPr="00DC29B7" w:rsidDel="00F5760E">
                      <w:rPr>
                        <w:bCs/>
                        <w:lang w:val="en-US"/>
                      </w:rPr>
                      <w:delText>Aug 22</w:delText>
                    </w:r>
                  </w:del>
                </w:p>
              </w:tc>
              <w:tc>
                <w:tcPr>
                  <w:tcW w:w="1174" w:type="pct"/>
                </w:tcPr>
                <w:p w14:paraId="0240EC7F" w14:textId="565C2F38" w:rsidR="00C3627C" w:rsidDel="00F5760E" w:rsidRDefault="00C3627C">
                  <w:pPr>
                    <w:jc w:val="center"/>
                    <w:rPr>
                      <w:del w:id="3170" w:author="Mutali Nepfumbada" w:date="2022-09-28T22:52:00Z"/>
                      <w:lang w:eastAsia="en-US"/>
                    </w:rPr>
                  </w:pPr>
                  <w:del w:id="3171" w:author="Mutali Nepfumbada" w:date="2022-09-28T22:52:00Z">
                    <w:r w:rsidRPr="00DC29B7" w:rsidDel="00F5760E">
                      <w:rPr>
                        <w:bCs/>
                        <w:lang w:val="en-US"/>
                      </w:rPr>
                      <w:delText>131</w:delText>
                    </w:r>
                  </w:del>
                </w:p>
              </w:tc>
              <w:tc>
                <w:tcPr>
                  <w:tcW w:w="1258" w:type="pct"/>
                </w:tcPr>
                <w:p w14:paraId="0FBD82B5" w14:textId="095DAF5E" w:rsidR="00C3627C" w:rsidDel="00F5760E" w:rsidRDefault="00C3627C">
                  <w:pPr>
                    <w:jc w:val="center"/>
                    <w:rPr>
                      <w:del w:id="3172" w:author="Mutali Nepfumbada" w:date="2022-09-28T22:52:00Z"/>
                      <w:lang w:eastAsia="en-US"/>
                    </w:rPr>
                  </w:pPr>
                  <w:del w:id="3173" w:author="Mutali Nepfumbada" w:date="2022-09-28T22:52:00Z">
                    <w:r w:rsidRPr="00DC29B7" w:rsidDel="00F5760E">
                      <w:rPr>
                        <w:bCs/>
                        <w:lang w:val="en-US"/>
                      </w:rPr>
                      <w:delText>137</w:delText>
                    </w:r>
                  </w:del>
                </w:p>
              </w:tc>
              <w:tc>
                <w:tcPr>
                  <w:tcW w:w="1368" w:type="pct"/>
                </w:tcPr>
                <w:p w14:paraId="744C0091" w14:textId="03E472E3" w:rsidR="00C3627C" w:rsidRPr="00597B9A" w:rsidDel="00F5760E" w:rsidRDefault="00C3627C">
                  <w:pPr>
                    <w:jc w:val="center"/>
                    <w:rPr>
                      <w:del w:id="3174" w:author="Mutali Nepfumbada" w:date="2022-09-28T22:52:00Z"/>
                      <w:color w:val="FF0000"/>
                      <w:lang w:eastAsia="en-US"/>
                    </w:rPr>
                  </w:pPr>
                  <w:del w:id="3175" w:author="Mutali Nepfumbada" w:date="2022-09-28T22:52:00Z">
                    <w:r w:rsidRPr="00597B9A" w:rsidDel="00F5760E">
                      <w:rPr>
                        <w:bCs/>
                        <w:color w:val="FF0000"/>
                        <w:lang w:val="en-US"/>
                      </w:rPr>
                      <w:delText>-4.22</w:delText>
                    </w:r>
                  </w:del>
                </w:p>
              </w:tc>
            </w:tr>
          </w:tbl>
          <w:p w14:paraId="09BAFBA4" w14:textId="5F518434" w:rsidR="00C3627C" w:rsidRPr="00953BC7" w:rsidDel="00F5760E" w:rsidRDefault="00C3627C">
            <w:pPr>
              <w:rPr>
                <w:del w:id="3176" w:author="Mutali Nepfumbada" w:date="2022-09-28T22:52:00Z"/>
                <w:lang w:eastAsia="en-US"/>
              </w:rPr>
            </w:pPr>
          </w:p>
        </w:tc>
        <w:tc>
          <w:tcPr>
            <w:tcW w:w="2500" w:type="pct"/>
            <w:vAlign w:val="center"/>
          </w:tcPr>
          <w:p w14:paraId="655477C6" w14:textId="554999B4" w:rsidR="00C3627C" w:rsidRPr="00953BC7" w:rsidDel="00F5760E" w:rsidRDefault="00C3627C">
            <w:pPr>
              <w:jc w:val="center"/>
              <w:rPr>
                <w:del w:id="3177" w:author="Mutali Nepfumbada" w:date="2022-09-28T22:52:00Z"/>
                <w:lang w:eastAsia="en-US"/>
              </w:rPr>
            </w:pPr>
            <w:del w:id="3178" w:author="Mutali Nepfumbada" w:date="2022-09-28T22:52:00Z">
              <w:r w:rsidDel="00F5760E">
                <w:rPr>
                  <w:noProof/>
                </w:rPr>
                <w:drawing>
                  <wp:inline distT="0" distB="0" distL="0" distR="0" wp14:anchorId="6044E632" wp14:editId="4E40052C">
                    <wp:extent cx="3600000" cy="1931298"/>
                    <wp:effectExtent l="0" t="0" r="0" b="0"/>
                    <wp:docPr id="1013" name="Picture 1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clinic Durbanville Irradiation.jpg"/>
                            <pic:cNvPicPr/>
                          </pic:nvPicPr>
                          <pic:blipFill>
                            <a:blip r:embed="rId34"/>
                            <a:stretch>
                              <a:fillRect/>
                            </a:stretch>
                          </pic:blipFill>
                          <pic:spPr>
                            <a:xfrm>
                              <a:off x="0" y="0"/>
                              <a:ext cx="3600000" cy="1931298"/>
                            </a:xfrm>
                            <a:prstGeom prst="rect">
                              <a:avLst/>
                            </a:prstGeom>
                          </pic:spPr>
                        </pic:pic>
                      </a:graphicData>
                    </a:graphic>
                  </wp:inline>
                </w:drawing>
              </w:r>
            </w:del>
          </w:p>
        </w:tc>
      </w:tr>
      <w:tr w:rsidR="00C3627C" w:rsidRPr="00953BC7" w:rsidDel="00F5760E" w14:paraId="06FBAB9F" w14:textId="60D1B8FD">
        <w:trPr>
          <w:trHeight w:val="118"/>
          <w:del w:id="3179" w:author="Mutali Nepfumbada" w:date="2022-09-28T22:52:00Z"/>
        </w:trPr>
        <w:tc>
          <w:tcPr>
            <w:tcW w:w="2500" w:type="pct"/>
            <w:vAlign w:val="center"/>
          </w:tcPr>
          <w:p w14:paraId="0313175B" w14:textId="694FA483" w:rsidR="00C3627C" w:rsidRPr="00953BC7" w:rsidDel="00F5760E" w:rsidRDefault="00C3627C">
            <w:pPr>
              <w:pStyle w:val="Caption"/>
              <w:rPr>
                <w:del w:id="3180" w:author="Mutali Nepfumbada" w:date="2022-09-28T22:52:00Z"/>
              </w:rPr>
            </w:pPr>
            <w:bookmarkStart w:id="3181" w:name="_Toc113817685"/>
            <w:bookmarkStart w:id="3182" w:name="_Toc115101841"/>
            <w:del w:id="3183" w:author="Mutali Nepfumbada" w:date="2022-09-28T22:52:00Z">
              <w:r w:rsidRPr="00953BC7" w:rsidDel="00F5760E">
                <w:delText xml:space="preserve">Table </w:delText>
              </w:r>
              <w:r w:rsidR="00000000" w:rsidDel="00F5760E">
                <w:fldChar w:fldCharType="begin"/>
              </w:r>
              <w:r w:rsidR="00000000" w:rsidDel="00F5760E">
                <w:delInstrText xml:space="preserve"> STYLEREF 1 \s </w:delInstrText>
              </w:r>
              <w:r w:rsidR="00000000" w:rsidDel="00F5760E">
                <w:fldChar w:fldCharType="separate"/>
              </w:r>
              <w:r w:rsidR="00B61424" w:rsidDel="00F5760E">
                <w:rPr>
                  <w:noProof/>
                </w:rPr>
                <w:delText>5</w:delText>
              </w:r>
              <w:r w:rsidR="00000000" w:rsidDel="00F5760E">
                <w:rPr>
                  <w:noProof/>
                </w:rPr>
                <w:fldChar w:fldCharType="end"/>
              </w:r>
              <w:r w:rsidR="00B61424" w:rsidDel="00F5760E">
                <w:noBreakHyphen/>
              </w:r>
              <w:r w:rsidR="00000000" w:rsidDel="00F5760E">
                <w:fldChar w:fldCharType="begin"/>
              </w:r>
              <w:r w:rsidR="00000000" w:rsidDel="00F5760E">
                <w:delInstrText xml:space="preserve"> SEQ Table \* ARABIC \s 1 </w:delInstrText>
              </w:r>
              <w:r w:rsidR="00000000" w:rsidDel="00F5760E">
                <w:fldChar w:fldCharType="separate"/>
              </w:r>
              <w:r w:rsidR="00B61424" w:rsidDel="00F5760E">
                <w:rPr>
                  <w:noProof/>
                </w:rPr>
                <w:delText>3</w:delText>
              </w:r>
              <w:r w:rsidR="00000000" w:rsidDel="00F5760E">
                <w:rPr>
                  <w:noProof/>
                </w:rPr>
                <w:fldChar w:fldCharType="end"/>
              </w:r>
              <w:r w:rsidRPr="00953BC7" w:rsidDel="00F5760E">
                <w:delText xml:space="preserve">: </w:delText>
              </w:r>
              <w:r w:rsidDel="00F5760E">
                <w:delText>Durbanville</w:delText>
              </w:r>
              <w:r w:rsidRPr="00953BC7" w:rsidDel="00F5760E">
                <w:delText xml:space="preserve"> irradiation </w:delText>
              </w:r>
              <w:r w:rsidDel="00F5760E">
                <w:delText>and Forecast</w:delText>
              </w:r>
              <w:bookmarkEnd w:id="3181"/>
              <w:bookmarkEnd w:id="3182"/>
            </w:del>
          </w:p>
        </w:tc>
        <w:tc>
          <w:tcPr>
            <w:tcW w:w="2500" w:type="pct"/>
            <w:vAlign w:val="center"/>
          </w:tcPr>
          <w:p w14:paraId="0E73AE8A" w14:textId="1B2E7881" w:rsidR="00C3627C" w:rsidRPr="00953BC7" w:rsidDel="00F5760E" w:rsidRDefault="00C3627C">
            <w:pPr>
              <w:pStyle w:val="Caption"/>
              <w:rPr>
                <w:del w:id="3184" w:author="Mutali Nepfumbada" w:date="2022-09-28T22:52:00Z"/>
                <w:lang w:eastAsia="en-US"/>
              </w:rPr>
            </w:pPr>
            <w:bookmarkStart w:id="3185" w:name="_Toc113817660"/>
            <w:bookmarkStart w:id="3186" w:name="_Toc115101870"/>
            <w:del w:id="3187" w:author="Mutali Nepfumbada" w:date="2022-09-28T22:52:00Z">
              <w:r w:rsidRPr="00953BC7" w:rsidDel="00F5760E">
                <w:delText xml:space="preserve">Figure </w:delText>
              </w:r>
              <w:r w:rsidR="00000000" w:rsidDel="00F5760E">
                <w:fldChar w:fldCharType="begin"/>
              </w:r>
              <w:r w:rsidR="00000000" w:rsidDel="00F5760E">
                <w:delInstrText xml:space="preserve"> STYLEREF 1 \s </w:delInstrText>
              </w:r>
              <w:r w:rsidR="00000000" w:rsidDel="00F5760E">
                <w:fldChar w:fldCharType="separate"/>
              </w:r>
              <w:r w:rsidR="009259F6" w:rsidDel="00F5760E">
                <w:rPr>
                  <w:noProof/>
                </w:rPr>
                <w:delText>5</w:delText>
              </w:r>
              <w:r w:rsidR="00000000" w:rsidDel="00F5760E">
                <w:rPr>
                  <w:noProof/>
                </w:rPr>
                <w:fldChar w:fldCharType="end"/>
              </w:r>
              <w:r w:rsidDel="00F5760E">
                <w:noBreakHyphen/>
              </w:r>
              <w:r w:rsidR="00000000" w:rsidDel="00F5760E">
                <w:fldChar w:fldCharType="begin"/>
              </w:r>
              <w:r w:rsidR="00000000" w:rsidDel="00F5760E">
                <w:delInstrText xml:space="preserve"> SEQ Figure \* ARABIC \s 1 </w:delInstrText>
              </w:r>
              <w:r w:rsidR="00000000" w:rsidDel="00F5760E">
                <w:fldChar w:fldCharType="separate"/>
              </w:r>
              <w:r w:rsidR="009259F6" w:rsidDel="00F5760E">
                <w:rPr>
                  <w:noProof/>
                </w:rPr>
                <w:delText>4</w:delText>
              </w:r>
              <w:r w:rsidR="00000000" w:rsidDel="00F5760E">
                <w:rPr>
                  <w:noProof/>
                </w:rPr>
                <w:fldChar w:fldCharType="end"/>
              </w:r>
              <w:r w:rsidDel="00F5760E">
                <w:delText>:</w:delText>
              </w:r>
              <w:r w:rsidRPr="00953BC7" w:rsidDel="00F5760E">
                <w:delText xml:space="preserve"> </w:delText>
              </w:r>
              <w:r w:rsidDel="00F5760E">
                <w:delText>Durbanville</w:delText>
              </w:r>
              <w:r w:rsidRPr="00953BC7" w:rsidDel="00F5760E">
                <w:delText xml:space="preserve"> Irradiation </w:delText>
              </w:r>
              <w:r w:rsidDel="00F5760E">
                <w:delText>Vs Forecast</w:delText>
              </w:r>
              <w:bookmarkEnd w:id="3185"/>
              <w:bookmarkEnd w:id="3186"/>
            </w:del>
          </w:p>
        </w:tc>
      </w:tr>
    </w:tbl>
    <w:p w14:paraId="7FF3A1D0" w14:textId="77777777" w:rsidR="00C3627C" w:rsidRDefault="00C3627C" w:rsidP="00C3627C">
      <w:pPr>
        <w:rPr>
          <w:lang w:eastAsia="en-US"/>
        </w:rPr>
      </w:pPr>
    </w:p>
    <w:p w14:paraId="4093AB76" w14:textId="658D9B06" w:rsidR="00C3627C" w:rsidRDefault="00C3627C" w:rsidP="00C3627C">
      <w:pPr>
        <w:rPr>
          <w:del w:id="3188" w:author="Thulani Ndaba" w:date="2022-09-20T16:59:00Z"/>
          <w:lang w:eastAsia="en-US"/>
        </w:rPr>
      </w:pPr>
      <w:r w:rsidRPr="00EB7CE9">
        <w:rPr>
          <w:lang w:eastAsia="en-US"/>
        </w:rPr>
        <w:t xml:space="preserve">The above table and figure show that the solar irradiance from April </w:t>
      </w:r>
      <w:r w:rsidR="00CE5D65">
        <w:rPr>
          <w:lang w:eastAsia="en-US"/>
        </w:rPr>
        <w:t>2022</w:t>
      </w:r>
      <w:r w:rsidRPr="00EB7CE9">
        <w:rPr>
          <w:lang w:eastAsia="en-US"/>
        </w:rPr>
        <w:t xml:space="preserve"> to </w:t>
      </w:r>
      <w:r>
        <w:rPr>
          <w:lang w:eastAsia="en-US"/>
        </w:rPr>
        <w:t>August</w:t>
      </w:r>
      <w:r w:rsidRPr="00EB7CE9">
        <w:rPr>
          <w:lang w:eastAsia="en-US"/>
        </w:rPr>
        <w:t xml:space="preserve"> </w:t>
      </w:r>
      <w:r w:rsidR="00CE5D65">
        <w:rPr>
          <w:lang w:eastAsia="en-US"/>
        </w:rPr>
        <w:t>2022</w:t>
      </w:r>
      <w:r w:rsidRPr="00EB7CE9">
        <w:rPr>
          <w:lang w:eastAsia="en-US"/>
        </w:rPr>
        <w:t xml:space="preserve"> is below the forecast except for the month of </w:t>
      </w:r>
      <w:r>
        <w:rPr>
          <w:lang w:eastAsia="en-US"/>
        </w:rPr>
        <w:t>June</w:t>
      </w:r>
      <w:r w:rsidRPr="00EB7CE9">
        <w:rPr>
          <w:lang w:eastAsia="en-US"/>
        </w:rPr>
        <w:t xml:space="preserve"> </w:t>
      </w:r>
      <w:r w:rsidR="00CE5D65">
        <w:rPr>
          <w:lang w:eastAsia="en-US"/>
        </w:rPr>
        <w:t>2022</w:t>
      </w:r>
      <w:r w:rsidRPr="00EB7CE9">
        <w:rPr>
          <w:lang w:eastAsia="en-US"/>
        </w:rPr>
        <w:t>. In the absence of data from previous months, Harmattan cannot confirm whether the site has experienced good or poor solar radiation since COD</w:t>
      </w:r>
      <w:r>
        <w:rPr>
          <w:lang w:eastAsia="en-US"/>
        </w:rPr>
        <w:t>.</w:t>
      </w:r>
    </w:p>
    <w:p w14:paraId="7C25B44A" w14:textId="77777777" w:rsidR="00C3627C" w:rsidRDefault="00C3627C" w:rsidP="00C3627C">
      <w:pPr>
        <w:rPr>
          <w:lang w:eastAsia="en-US"/>
        </w:rPr>
      </w:pPr>
      <w:del w:id="3189" w:author="Thulani Ndaba" w:date="2022-09-20T16:59:00Z">
        <w:r>
          <w:rPr>
            <w:lang w:eastAsia="en-US"/>
          </w:rPr>
          <w:br w:type="page"/>
        </w:r>
      </w:del>
    </w:p>
    <w:p w14:paraId="4D8286B3" w14:textId="0AE6F7DE" w:rsidR="00EC58BC" w:rsidRDefault="00EC58BC">
      <w:pPr>
        <w:rPr>
          <w:lang w:eastAsia="en-US"/>
        </w:rPr>
      </w:pPr>
      <w:r>
        <w:rPr>
          <w:lang w:eastAsia="en-US"/>
        </w:rPr>
        <w:br w:type="page"/>
      </w:r>
    </w:p>
    <w:p w14:paraId="59BFBD8A" w14:textId="77777777" w:rsidR="00C3627C" w:rsidRDefault="00C3627C" w:rsidP="00C3627C">
      <w:pPr>
        <w:rPr>
          <w:del w:id="3190" w:author="Thulani Ndaba" w:date="2022-09-20T17:00:00Z"/>
          <w:lang w:eastAsia="en-US"/>
        </w:rPr>
      </w:pPr>
    </w:p>
    <w:p w14:paraId="237658C5" w14:textId="77777777" w:rsidR="00C3627C" w:rsidRDefault="00C3627C" w:rsidP="00C3627C">
      <w:pPr>
        <w:rPr>
          <w:lang w:eastAsia="en-US"/>
        </w:rPr>
      </w:pPr>
    </w:p>
    <w:p w14:paraId="0E384BF2" w14:textId="201DC66E" w:rsidR="00C3627C" w:rsidRDefault="00C3627C" w:rsidP="00C3627C">
      <w:pPr>
        <w:pStyle w:val="Heading2"/>
      </w:pPr>
      <w:bookmarkStart w:id="3191" w:name="_Toc115101805"/>
      <w:r>
        <w:t>Durbanville</w:t>
      </w:r>
      <w:r w:rsidRPr="00953BC7">
        <w:t xml:space="preserve"> Availability </w:t>
      </w:r>
      <w:ins w:id="3192" w:author="Chanda Nxumalo" w:date="2022-09-28T07:19:00Z">
        <w:r w:rsidR="00073A34">
          <w:t>v</w:t>
        </w:r>
      </w:ins>
      <w:del w:id="3193" w:author="Chanda Nxumalo" w:date="2022-09-28T07:19:00Z">
        <w:r>
          <w:delText>V</w:delText>
        </w:r>
      </w:del>
      <w:r>
        <w:t>s Forecast</w:t>
      </w:r>
      <w:bookmarkEnd w:id="3191"/>
    </w:p>
    <w:p w14:paraId="20C6363E" w14:textId="77777777" w:rsidR="00C3627C" w:rsidRPr="00DD11CE" w:rsidRDefault="00C3627C" w:rsidP="00C3627C"/>
    <w:p w14:paraId="6F1BAC42" w14:textId="1CEA8368" w:rsidR="00C3627C" w:rsidRDefault="00C3627C" w:rsidP="00C3627C">
      <w:pPr>
        <w:rPr>
          <w:ins w:id="3194" w:author="Mutali Nepfumbada" w:date="2022-09-28T22:54:00Z"/>
          <w:lang w:eastAsia="en-US"/>
        </w:rPr>
      </w:pPr>
      <w:r w:rsidRPr="00EB7CE9">
        <w:rPr>
          <w:lang w:eastAsia="en-US"/>
        </w:rPr>
        <w:t>The following tables and figures on the technical performance and forecast data provide information on the production, irradiation, availability, and performance ratio of the plant compared to the forecast.</w:t>
      </w:r>
    </w:p>
    <w:p w14:paraId="6BBFEBA5" w14:textId="77777777" w:rsidR="006A14D5" w:rsidRDefault="006A14D5" w:rsidP="00C3627C">
      <w:pPr>
        <w:rPr>
          <w:ins w:id="3195" w:author="Mutali Nepfumbada" w:date="2022-09-28T22:53:00Z"/>
          <w:lang w:eastAsia="en-US"/>
        </w:rPr>
      </w:pPr>
    </w:p>
    <w:tbl>
      <w:tblPr>
        <w:tblStyle w:val="TableGridLight"/>
        <w:tblW w:w="5000" w:type="pct"/>
        <w:tblLook w:val="04A0" w:firstRow="1" w:lastRow="0" w:firstColumn="1" w:lastColumn="0" w:noHBand="0" w:noVBand="1"/>
      </w:tblPr>
      <w:tblGrid>
        <w:gridCol w:w="2456"/>
        <w:gridCol w:w="2354"/>
        <w:gridCol w:w="2371"/>
        <w:gridCol w:w="2358"/>
      </w:tblGrid>
      <w:tr w:rsidR="006A14D5" w:rsidRPr="00A2489C" w14:paraId="2BF614A1" w14:textId="77777777" w:rsidTr="00201D25">
        <w:trPr>
          <w:trHeight w:val="250"/>
          <w:ins w:id="3196" w:author="Mutali Nepfumbada" w:date="2022-09-28T22:53:00Z"/>
        </w:trPr>
        <w:tc>
          <w:tcPr>
            <w:tcW w:w="5000" w:type="pct"/>
            <w:gridSpan w:val="4"/>
            <w:shd w:val="clear" w:color="auto" w:fill="5F0500"/>
          </w:tcPr>
          <w:p w14:paraId="3D27690E" w14:textId="77777777" w:rsidR="006A14D5" w:rsidRPr="00A2489C" w:rsidRDefault="006A14D5" w:rsidP="00201D25">
            <w:pPr>
              <w:jc w:val="center"/>
              <w:rPr>
                <w:ins w:id="3197" w:author="Mutali Nepfumbada" w:date="2022-09-28T22:53:00Z"/>
                <w:b/>
              </w:rPr>
            </w:pPr>
            <w:ins w:id="3198" w:author="Mutali Nepfumbada" w:date="2022-09-28T22:53:00Z">
              <w:r>
                <w:rPr>
                  <w:b/>
                </w:rPr>
                <w:t>Availability (%)</w:t>
              </w:r>
            </w:ins>
          </w:p>
        </w:tc>
      </w:tr>
      <w:tr w:rsidR="006A14D5" w:rsidRPr="00A2489C" w14:paraId="4844A788" w14:textId="77777777" w:rsidTr="00201D25">
        <w:trPr>
          <w:trHeight w:val="250"/>
          <w:ins w:id="3199" w:author="Mutali Nepfumbada" w:date="2022-09-28T22:53:00Z"/>
        </w:trPr>
        <w:tc>
          <w:tcPr>
            <w:tcW w:w="1287" w:type="pct"/>
            <w:shd w:val="clear" w:color="auto" w:fill="5F0500"/>
          </w:tcPr>
          <w:p w14:paraId="1A823676" w14:textId="77777777" w:rsidR="006A14D5" w:rsidRPr="00A2489C" w:rsidRDefault="006A14D5" w:rsidP="00201D25">
            <w:pPr>
              <w:rPr>
                <w:ins w:id="3200" w:author="Mutali Nepfumbada" w:date="2022-09-28T22:53:00Z"/>
                <w:b/>
                <w:lang w:eastAsia="en-US"/>
              </w:rPr>
            </w:pPr>
            <w:ins w:id="3201" w:author="Mutali Nepfumbada" w:date="2022-09-28T22:53:00Z">
              <w:r>
                <w:rPr>
                  <w:b/>
                  <w:lang w:eastAsia="en-US"/>
                </w:rPr>
                <w:t>Month</w:t>
              </w:r>
            </w:ins>
          </w:p>
        </w:tc>
        <w:tc>
          <w:tcPr>
            <w:tcW w:w="1234" w:type="pct"/>
            <w:shd w:val="clear" w:color="auto" w:fill="5F0500"/>
          </w:tcPr>
          <w:p w14:paraId="10701BC5" w14:textId="77777777" w:rsidR="006A14D5" w:rsidRPr="00F47F2E" w:rsidRDefault="006A14D5" w:rsidP="00201D25">
            <w:pPr>
              <w:jc w:val="center"/>
              <w:rPr>
                <w:ins w:id="3202" w:author="Mutali Nepfumbada" w:date="2022-09-28T22:53:00Z"/>
                <w:b/>
                <w:lang w:val="en-US"/>
              </w:rPr>
            </w:pPr>
            <w:ins w:id="3203" w:author="Mutali Nepfumbada" w:date="2022-09-28T22:53:00Z">
              <w:r>
                <w:rPr>
                  <w:b/>
                  <w:lang w:val="en-US"/>
                </w:rPr>
                <w:t>Actual</w:t>
              </w:r>
            </w:ins>
          </w:p>
        </w:tc>
        <w:tc>
          <w:tcPr>
            <w:tcW w:w="1243" w:type="pct"/>
            <w:shd w:val="clear" w:color="auto" w:fill="5F0500"/>
          </w:tcPr>
          <w:p w14:paraId="37E6124F" w14:textId="77777777" w:rsidR="006A14D5" w:rsidRPr="00F47F2E" w:rsidRDefault="006A14D5" w:rsidP="00201D25">
            <w:pPr>
              <w:jc w:val="center"/>
              <w:rPr>
                <w:ins w:id="3204" w:author="Mutali Nepfumbada" w:date="2022-09-28T22:53:00Z"/>
                <w:b/>
                <w:lang w:val="en-US"/>
              </w:rPr>
            </w:pPr>
            <w:ins w:id="3205" w:author="Mutali Nepfumbada" w:date="2022-09-28T22:53:00Z">
              <w:r>
                <w:rPr>
                  <w:b/>
                  <w:lang w:val="en-US"/>
                </w:rPr>
                <w:t>Forecast</w:t>
              </w:r>
            </w:ins>
          </w:p>
        </w:tc>
        <w:tc>
          <w:tcPr>
            <w:tcW w:w="1236" w:type="pct"/>
            <w:shd w:val="clear" w:color="auto" w:fill="5F0500"/>
          </w:tcPr>
          <w:p w14:paraId="10592DF4" w14:textId="77777777" w:rsidR="006A14D5" w:rsidRPr="00A2489C" w:rsidRDefault="006A14D5" w:rsidP="00201D25">
            <w:pPr>
              <w:jc w:val="center"/>
              <w:rPr>
                <w:ins w:id="3206" w:author="Mutali Nepfumbada" w:date="2022-09-28T22:53:00Z"/>
                <w:b/>
                <w:lang w:eastAsia="en-US"/>
              </w:rPr>
            </w:pPr>
            <w:ins w:id="3207" w:author="Mutali Nepfumbada" w:date="2022-09-28T22:53:00Z">
              <w:r>
                <w:rPr>
                  <w:b/>
                </w:rPr>
                <w:t>Delta (%)</w:t>
              </w:r>
            </w:ins>
          </w:p>
        </w:tc>
      </w:tr>
      <w:tr w:rsidR="006A14D5" w14:paraId="6B508E3A" w14:textId="77777777" w:rsidTr="00201D25">
        <w:trPr>
          <w:trHeight w:val="126"/>
          <w:ins w:id="3208" w:author="Mutali Nepfumbada" w:date="2022-09-28T22:53:00Z"/>
        </w:trPr>
        <w:tc>
          <w:tcPr>
            <w:tcW w:w="5000" w:type="pct"/>
            <w:gridSpan w:val="4"/>
          </w:tcPr>
          <w:p w14:paraId="0CDBE799" w14:textId="77777777" w:rsidR="006A14D5" w:rsidRDefault="006A14D5" w:rsidP="00201D25">
            <w:pPr>
              <w:jc w:val="center"/>
              <w:rPr>
                <w:ins w:id="3209" w:author="Mutali Nepfumbada" w:date="2022-09-28T22:53:00Z"/>
                <w:lang w:eastAsia="en-US"/>
              </w:rPr>
            </w:pPr>
            <w:ins w:id="3210" w:author="Mutali Nepfumbada" w:date="2022-09-28T22:53:00Z">
              <w:r w:rsidRPr="00DC29B7">
                <w:rPr>
                  <w:bCs/>
                  <w:lang w:val="en-US"/>
                </w:rPr>
                <w:t xml:space="preserve">{%tr for item in </w:t>
              </w:r>
              <w:proofErr w:type="spellStart"/>
              <w:r>
                <w:rPr>
                  <w:bCs/>
                  <w:lang w:val="en-US"/>
                </w:rPr>
                <w:t>DURA</w:t>
              </w:r>
              <w:r w:rsidRPr="00DF6ABC">
                <w:rPr>
                  <w:bCs/>
                  <w:lang w:val="en-US"/>
                </w:rPr>
                <w:t>table_contents</w:t>
              </w:r>
              <w:proofErr w:type="spellEnd"/>
              <w:r w:rsidRPr="00DC29B7">
                <w:rPr>
                  <w:bCs/>
                  <w:lang w:val="en-US"/>
                </w:rPr>
                <w:t>%}</w:t>
              </w:r>
            </w:ins>
          </w:p>
        </w:tc>
      </w:tr>
      <w:tr w:rsidR="006A14D5" w14:paraId="15DC8762" w14:textId="77777777" w:rsidTr="00201D25">
        <w:trPr>
          <w:trHeight w:val="122"/>
          <w:ins w:id="3211" w:author="Mutali Nepfumbada" w:date="2022-09-28T22:53:00Z"/>
        </w:trPr>
        <w:tc>
          <w:tcPr>
            <w:tcW w:w="1287" w:type="pct"/>
          </w:tcPr>
          <w:p w14:paraId="0C6D4960" w14:textId="77777777" w:rsidR="006A14D5" w:rsidRDefault="006A14D5" w:rsidP="00201D25">
            <w:pPr>
              <w:rPr>
                <w:ins w:id="3212" w:author="Mutali Nepfumbada" w:date="2022-09-28T22:53:00Z"/>
                <w:lang w:eastAsia="en-US"/>
              </w:rPr>
            </w:pPr>
            <w:ins w:id="3213" w:author="Mutali Nepfumbada" w:date="2022-09-28T22:53:00Z">
              <w:r w:rsidRPr="00DC29B7">
                <w:rPr>
                  <w:bCs/>
                  <w:lang w:val="en-US"/>
                </w:rPr>
                <w:t>{{</w:t>
              </w:r>
              <w:proofErr w:type="spellStart"/>
              <w:proofErr w:type="gramStart"/>
              <w:r w:rsidRPr="00DC29B7">
                <w:rPr>
                  <w:bCs/>
                  <w:lang w:val="en-US"/>
                </w:rPr>
                <w:t>item.</w:t>
              </w:r>
              <w:r>
                <w:rPr>
                  <w:bCs/>
                  <w:lang w:val="en-US"/>
                </w:rPr>
                <w:t>Date</w:t>
              </w:r>
              <w:proofErr w:type="spellEnd"/>
              <w:proofErr w:type="gramEnd"/>
              <w:r w:rsidRPr="00DC29B7">
                <w:rPr>
                  <w:bCs/>
                  <w:lang w:val="en-US"/>
                </w:rPr>
                <w:t>}}</w:t>
              </w:r>
            </w:ins>
          </w:p>
        </w:tc>
        <w:tc>
          <w:tcPr>
            <w:tcW w:w="1234" w:type="pct"/>
          </w:tcPr>
          <w:p w14:paraId="57A4968E" w14:textId="77777777" w:rsidR="006A14D5" w:rsidRDefault="006A14D5" w:rsidP="00201D25">
            <w:pPr>
              <w:jc w:val="center"/>
              <w:rPr>
                <w:ins w:id="3214" w:author="Mutali Nepfumbada" w:date="2022-09-28T22:53:00Z"/>
                <w:lang w:eastAsia="en-US"/>
              </w:rPr>
            </w:pPr>
            <w:proofErr w:type="gramStart"/>
            <w:ins w:id="3215" w:author="Mutali Nepfumbada" w:date="2022-09-28T22:53:00Z">
              <w:r w:rsidRPr="00DC29B7">
                <w:rPr>
                  <w:bCs/>
                  <w:lang w:val="en-US"/>
                </w:rPr>
                <w:t>{{ item</w:t>
              </w:r>
              <w:proofErr w:type="gramEnd"/>
              <w:r>
                <w:rPr>
                  <w:bCs/>
                  <w:lang w:val="en-US"/>
                </w:rPr>
                <w:t>. DURAA</w:t>
              </w:r>
              <w:r w:rsidRPr="00DC29B7">
                <w:rPr>
                  <w:bCs/>
                  <w:lang w:val="en-US"/>
                </w:rPr>
                <w:t>}}</w:t>
              </w:r>
            </w:ins>
          </w:p>
        </w:tc>
        <w:tc>
          <w:tcPr>
            <w:tcW w:w="1243" w:type="pct"/>
          </w:tcPr>
          <w:p w14:paraId="6030A5A4" w14:textId="77777777" w:rsidR="006A14D5" w:rsidRDefault="006A14D5" w:rsidP="00201D25">
            <w:pPr>
              <w:jc w:val="center"/>
              <w:rPr>
                <w:ins w:id="3216" w:author="Mutali Nepfumbada" w:date="2022-09-28T22:53:00Z"/>
                <w:lang w:eastAsia="en-US"/>
              </w:rPr>
            </w:pPr>
            <w:proofErr w:type="gramStart"/>
            <w:ins w:id="3217" w:author="Mutali Nepfumbada" w:date="2022-09-28T22:53:00Z">
              <w:r w:rsidRPr="00DC29B7">
                <w:rPr>
                  <w:bCs/>
                  <w:lang w:val="en-US"/>
                </w:rPr>
                <w:t>{{ item</w:t>
              </w:r>
              <w:proofErr w:type="gramEnd"/>
              <w:r>
                <w:rPr>
                  <w:bCs/>
                  <w:lang w:val="en-US"/>
                </w:rPr>
                <w:t>. DURAF }}</w:t>
              </w:r>
            </w:ins>
          </w:p>
        </w:tc>
        <w:tc>
          <w:tcPr>
            <w:tcW w:w="1236" w:type="pct"/>
          </w:tcPr>
          <w:p w14:paraId="454F7F89" w14:textId="77777777" w:rsidR="006A14D5" w:rsidRDefault="006A14D5" w:rsidP="00201D25">
            <w:pPr>
              <w:jc w:val="center"/>
              <w:rPr>
                <w:ins w:id="3218" w:author="Mutali Nepfumbada" w:date="2022-09-28T22:53:00Z"/>
                <w:lang w:eastAsia="en-US"/>
              </w:rPr>
            </w:pPr>
            <w:ins w:id="3219" w:author="Mutali Nepfumbada" w:date="2022-09-28T22:53:00Z">
              <w:r w:rsidRPr="00DC29B7">
                <w:rPr>
                  <w:bCs/>
                  <w:lang w:val="en-US"/>
                </w:rPr>
                <w:t>{{item</w:t>
              </w:r>
              <w:r>
                <w:rPr>
                  <w:bCs/>
                  <w:lang w:val="en-US"/>
                </w:rPr>
                <w:t>. DURAV}}</w:t>
              </w:r>
            </w:ins>
          </w:p>
        </w:tc>
      </w:tr>
      <w:tr w:rsidR="006A14D5" w14:paraId="3A712550" w14:textId="77777777" w:rsidTr="00201D25">
        <w:trPr>
          <w:trHeight w:val="126"/>
          <w:ins w:id="3220" w:author="Mutali Nepfumbada" w:date="2022-09-28T22:53:00Z"/>
        </w:trPr>
        <w:tc>
          <w:tcPr>
            <w:tcW w:w="5000" w:type="pct"/>
            <w:gridSpan w:val="4"/>
          </w:tcPr>
          <w:p w14:paraId="4842818F" w14:textId="77777777" w:rsidR="006A14D5" w:rsidRDefault="006A14D5" w:rsidP="00201D25">
            <w:pPr>
              <w:jc w:val="center"/>
              <w:rPr>
                <w:ins w:id="3221" w:author="Mutali Nepfumbada" w:date="2022-09-28T22:53:00Z"/>
                <w:lang w:eastAsia="en-US"/>
              </w:rPr>
            </w:pPr>
            <w:ins w:id="3222" w:author="Mutali Nepfumbada" w:date="2022-09-28T22:53:00Z">
              <w:r w:rsidRPr="00DC29B7">
                <w:rPr>
                  <w:bCs/>
                  <w:lang w:val="en-US"/>
                </w:rPr>
                <w:t xml:space="preserve">{%tr </w:t>
              </w:r>
              <w:proofErr w:type="spellStart"/>
              <w:r w:rsidRPr="00DC29B7">
                <w:rPr>
                  <w:bCs/>
                  <w:lang w:val="en-US"/>
                </w:rPr>
                <w:t>endfor</w:t>
              </w:r>
              <w:proofErr w:type="spellEnd"/>
              <w:r w:rsidRPr="00DC29B7">
                <w:rPr>
                  <w:bCs/>
                  <w:lang w:val="en-US"/>
                </w:rPr>
                <w:t xml:space="preserve"> %}</w:t>
              </w:r>
            </w:ins>
          </w:p>
        </w:tc>
      </w:tr>
    </w:tbl>
    <w:p w14:paraId="3928AC17" w14:textId="11510FB3" w:rsidR="006A14D5" w:rsidRDefault="006A14D5" w:rsidP="006A14D5">
      <w:pPr>
        <w:pStyle w:val="Caption"/>
        <w:rPr>
          <w:ins w:id="3223" w:author="Mutali Nepfumbada" w:date="2022-09-28T22:53:00Z"/>
        </w:rPr>
        <w:pPrChange w:id="3224" w:author="Mutali Nepfumbada" w:date="2022-09-28T22:54:00Z">
          <w:pPr/>
        </w:pPrChange>
      </w:pPr>
      <w:ins w:id="3225" w:author="Mutali Nepfumbada" w:date="2022-09-28T22:53:00Z">
        <w:r w:rsidRPr="00953BC7">
          <w:t xml:space="preserve">Table </w:t>
        </w:r>
        <w:r>
          <w:fldChar w:fldCharType="begin"/>
        </w:r>
        <w:r>
          <w:instrText xml:space="preserve"> STYLEREF 1 \s </w:instrText>
        </w:r>
        <w:r>
          <w:fldChar w:fldCharType="separate"/>
        </w:r>
        <w:r>
          <w:rPr>
            <w:noProof/>
          </w:rPr>
          <w:t>5</w:t>
        </w:r>
        <w:r>
          <w:rPr>
            <w:noProof/>
          </w:rPr>
          <w:fldChar w:fldCharType="end"/>
        </w:r>
        <w:r>
          <w:noBreakHyphen/>
        </w:r>
        <w:r>
          <w:fldChar w:fldCharType="begin"/>
        </w:r>
        <w:r>
          <w:instrText xml:space="preserve"> SEQ Table \* ARABIC \s 1 </w:instrText>
        </w:r>
        <w:r>
          <w:fldChar w:fldCharType="separate"/>
        </w:r>
        <w:r>
          <w:rPr>
            <w:noProof/>
          </w:rPr>
          <w:t>4</w:t>
        </w:r>
        <w:r>
          <w:rPr>
            <w:noProof/>
          </w:rPr>
          <w:fldChar w:fldCharType="end"/>
        </w:r>
        <w:r w:rsidRPr="00953BC7">
          <w:t xml:space="preserve">: </w:t>
        </w:r>
        <w:r>
          <w:t>Durbanville</w:t>
        </w:r>
        <w:r w:rsidRPr="00953BC7">
          <w:t xml:space="preserve"> Availability and </w:t>
        </w:r>
        <w:r>
          <w:t>Guaranteed</w:t>
        </w:r>
      </w:ins>
    </w:p>
    <w:p w14:paraId="6DD3EDBD" w14:textId="3FEEA47B" w:rsidR="006A14D5" w:rsidRDefault="006A14D5" w:rsidP="006A14D5">
      <w:pPr>
        <w:jc w:val="center"/>
        <w:rPr>
          <w:ins w:id="3226" w:author="Mutali Nepfumbada" w:date="2022-09-28T22:54:00Z"/>
          <w:lang w:eastAsia="en-US"/>
        </w:rPr>
      </w:pPr>
      <w:ins w:id="3227" w:author="Mutali Nepfumbada" w:date="2022-09-28T22:53:00Z">
        <w:r w:rsidRPr="009A25A7">
          <w:rPr>
            <w:lang w:eastAsia="en-US"/>
          </w:rPr>
          <w:t>{{</w:t>
        </w:r>
        <w:proofErr w:type="spellStart"/>
        <w:r>
          <w:rPr>
            <w:lang w:eastAsia="en-US"/>
          </w:rPr>
          <w:t>DURAImage</w:t>
        </w:r>
        <w:proofErr w:type="spellEnd"/>
        <w:r w:rsidRPr="009A25A7">
          <w:rPr>
            <w:lang w:eastAsia="en-US"/>
          </w:rPr>
          <w:t>}}</w:t>
        </w:r>
      </w:ins>
    </w:p>
    <w:p w14:paraId="4128D422" w14:textId="77777777" w:rsidR="006A14D5" w:rsidRDefault="006A14D5" w:rsidP="006A14D5">
      <w:pPr>
        <w:jc w:val="center"/>
        <w:rPr>
          <w:ins w:id="3228" w:author="Mutali Nepfumbada" w:date="2022-09-28T22:53:00Z"/>
        </w:rPr>
        <w:pPrChange w:id="3229" w:author="Mutali Nepfumbada" w:date="2022-09-28T22:53:00Z">
          <w:pPr/>
        </w:pPrChange>
      </w:pPr>
    </w:p>
    <w:p w14:paraId="2692E087" w14:textId="168FD95A" w:rsidR="006A14D5" w:rsidRDefault="006A14D5" w:rsidP="006A14D5">
      <w:pPr>
        <w:pStyle w:val="Caption"/>
        <w:rPr>
          <w:lang w:eastAsia="en-US"/>
        </w:rPr>
        <w:pPrChange w:id="3230" w:author="Mutali Nepfumbada" w:date="2022-09-28T22:54:00Z">
          <w:pPr/>
        </w:pPrChange>
      </w:pPr>
      <w:ins w:id="3231" w:author="Mutali Nepfumbada" w:date="2022-09-28T22:53:00Z">
        <w:r w:rsidRPr="00953BC7">
          <w:t xml:space="preserve">Figure </w:t>
        </w:r>
        <w:r>
          <w:fldChar w:fldCharType="begin"/>
        </w:r>
        <w:r>
          <w:instrText xml:space="preserve"> STYLEREF 1 \s </w:instrText>
        </w:r>
        <w:r>
          <w:fldChar w:fldCharType="separate"/>
        </w:r>
        <w:r>
          <w:rPr>
            <w:noProof/>
          </w:rPr>
          <w:t>5</w:t>
        </w:r>
        <w:r>
          <w:rPr>
            <w:noProof/>
          </w:rPr>
          <w:fldChar w:fldCharType="end"/>
        </w:r>
        <w:r>
          <w:noBreakHyphen/>
        </w:r>
        <w:r>
          <w:fldChar w:fldCharType="begin"/>
        </w:r>
        <w:r>
          <w:instrText xml:space="preserve"> SEQ Figure \* ARABIC \s 1 </w:instrText>
        </w:r>
        <w:r>
          <w:fldChar w:fldCharType="separate"/>
        </w:r>
        <w:r>
          <w:rPr>
            <w:noProof/>
          </w:rPr>
          <w:t>5</w:t>
        </w:r>
        <w:r>
          <w:rPr>
            <w:noProof/>
          </w:rPr>
          <w:fldChar w:fldCharType="end"/>
        </w:r>
        <w:r w:rsidRPr="00953BC7">
          <w:t>:</w:t>
        </w:r>
        <w:r>
          <w:t xml:space="preserve"> Durbanville</w:t>
        </w:r>
        <w:r w:rsidRPr="00953BC7">
          <w:t xml:space="preserve"> Availability </w:t>
        </w:r>
        <w:r>
          <w:t>Vs Forecast</w:t>
        </w:r>
      </w:ins>
    </w:p>
    <w:p w14:paraId="13AC419C" w14:textId="0A05F37E" w:rsidR="00C3627C" w:rsidDel="006A14D5" w:rsidRDefault="00C3627C" w:rsidP="00C3627C">
      <w:pPr>
        <w:rPr>
          <w:del w:id="3232" w:author="Mutali Nepfumbada" w:date="2022-09-28T22:54:00Z"/>
          <w:lang w:eastAsia="en-US"/>
        </w:rPr>
      </w:pPr>
    </w:p>
    <w:tbl>
      <w:tblPr>
        <w:tblStyle w:val="TableGridLight"/>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3233" w:author="Mutali Nepfumbada" w:date="2022-09-28T22:54:00Z">
          <w:tblPr>
            <w:tblStyle w:val="TableGridLight"/>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PrChange>
      </w:tblPr>
      <w:tblGrid>
        <w:gridCol w:w="3758"/>
        <w:gridCol w:w="5791"/>
        <w:tblGridChange w:id="3234">
          <w:tblGrid>
            <w:gridCol w:w="3758"/>
            <w:gridCol w:w="5791"/>
          </w:tblGrid>
        </w:tblGridChange>
      </w:tblGrid>
      <w:tr w:rsidR="00C3627C" w:rsidRPr="00953BC7" w:rsidDel="006A14D5" w14:paraId="696CD089" w14:textId="14F0F949" w:rsidTr="006A14D5">
        <w:trPr>
          <w:trHeight w:val="1479"/>
          <w:del w:id="3235" w:author="Mutali Nepfumbada" w:date="2022-09-28T22:54:00Z"/>
          <w:trPrChange w:id="3236" w:author="Mutali Nepfumbada" w:date="2022-09-28T22:54:00Z">
            <w:trPr>
              <w:trHeight w:val="1479"/>
            </w:trPr>
          </w:trPrChange>
        </w:trPr>
        <w:tc>
          <w:tcPr>
            <w:tcW w:w="1968" w:type="pct"/>
            <w:vAlign w:val="center"/>
            <w:tcPrChange w:id="3237" w:author="Mutali Nepfumbada" w:date="2022-09-28T22:54:00Z">
              <w:tcPr>
                <w:tcW w:w="2500" w:type="pct"/>
                <w:vAlign w:val="center"/>
              </w:tcPr>
            </w:tcPrChange>
          </w:tcPr>
          <w:tbl>
            <w:tblPr>
              <w:tblStyle w:val="TableGridLight"/>
              <w:tblW w:w="3577" w:type="dxa"/>
              <w:tblLook w:val="04A0" w:firstRow="1" w:lastRow="0" w:firstColumn="1" w:lastColumn="0" w:noHBand="0" w:noVBand="1"/>
            </w:tblPr>
            <w:tblGrid>
              <w:gridCol w:w="870"/>
              <w:gridCol w:w="833"/>
              <w:gridCol w:w="900"/>
              <w:gridCol w:w="974"/>
            </w:tblGrid>
            <w:tr w:rsidR="00C3627C" w:rsidDel="006A14D5" w14:paraId="734A2378" w14:textId="43B0C20A" w:rsidTr="00AE470C">
              <w:trPr>
                <w:trHeight w:val="250"/>
                <w:del w:id="3238" w:author="Mutali Nepfumbada" w:date="2022-09-28T22:54:00Z"/>
              </w:trPr>
              <w:tc>
                <w:tcPr>
                  <w:tcW w:w="5000" w:type="pct"/>
                  <w:gridSpan w:val="4"/>
                  <w:shd w:val="clear" w:color="auto" w:fill="5F0500"/>
                </w:tcPr>
                <w:p w14:paraId="525DCB39" w14:textId="38BCF286" w:rsidR="00C3627C" w:rsidRPr="00A2489C" w:rsidDel="006A14D5" w:rsidRDefault="00C3627C">
                  <w:pPr>
                    <w:jc w:val="center"/>
                    <w:rPr>
                      <w:del w:id="3239" w:author="Mutali Nepfumbada" w:date="2022-09-28T22:54:00Z"/>
                      <w:b/>
                    </w:rPr>
                  </w:pPr>
                  <w:del w:id="3240" w:author="Mutali Nepfumbada" w:date="2022-09-28T22:54:00Z">
                    <w:r w:rsidDel="006A14D5">
                      <w:rPr>
                        <w:b/>
                      </w:rPr>
                      <w:delText>Availability (%)</w:delText>
                    </w:r>
                  </w:del>
                </w:p>
              </w:tc>
            </w:tr>
            <w:tr w:rsidR="00C3627C" w:rsidDel="006A14D5" w14:paraId="696E24CC" w14:textId="36ABD3F2" w:rsidTr="00AE470C">
              <w:trPr>
                <w:trHeight w:val="250"/>
                <w:del w:id="3241" w:author="Mutali Nepfumbada" w:date="2022-09-28T22:54:00Z"/>
              </w:trPr>
              <w:tc>
                <w:tcPr>
                  <w:tcW w:w="1216" w:type="pct"/>
                  <w:shd w:val="clear" w:color="auto" w:fill="5F0500"/>
                </w:tcPr>
                <w:p w14:paraId="7E3FA3A8" w14:textId="753FA719" w:rsidR="00C3627C" w:rsidRPr="00A2489C" w:rsidDel="006A14D5" w:rsidRDefault="00C3627C">
                  <w:pPr>
                    <w:rPr>
                      <w:del w:id="3242" w:author="Mutali Nepfumbada" w:date="2022-09-28T22:54:00Z"/>
                      <w:b/>
                      <w:lang w:eastAsia="en-US"/>
                    </w:rPr>
                  </w:pPr>
                  <w:del w:id="3243" w:author="Mutali Nepfumbada" w:date="2022-09-28T22:54:00Z">
                    <w:r w:rsidDel="006A14D5">
                      <w:rPr>
                        <w:b/>
                        <w:lang w:eastAsia="en-US"/>
                      </w:rPr>
                      <w:delText>Month</w:delText>
                    </w:r>
                  </w:del>
                </w:p>
              </w:tc>
              <w:tc>
                <w:tcPr>
                  <w:tcW w:w="1164" w:type="pct"/>
                  <w:shd w:val="clear" w:color="auto" w:fill="5F0500"/>
                </w:tcPr>
                <w:p w14:paraId="6A7667FA" w14:textId="11791388" w:rsidR="00C3627C" w:rsidRPr="00F47F2E" w:rsidDel="006A14D5" w:rsidRDefault="00C3627C">
                  <w:pPr>
                    <w:jc w:val="center"/>
                    <w:rPr>
                      <w:del w:id="3244" w:author="Mutali Nepfumbada" w:date="2022-09-28T22:54:00Z"/>
                      <w:b/>
                      <w:lang w:val="en-US"/>
                    </w:rPr>
                  </w:pPr>
                  <w:del w:id="3245" w:author="Mutali Nepfumbada" w:date="2022-09-28T22:54:00Z">
                    <w:r w:rsidDel="006A14D5">
                      <w:rPr>
                        <w:b/>
                        <w:lang w:val="en-US"/>
                      </w:rPr>
                      <w:delText>Actual</w:delText>
                    </w:r>
                  </w:del>
                </w:p>
              </w:tc>
              <w:tc>
                <w:tcPr>
                  <w:tcW w:w="1258" w:type="pct"/>
                  <w:shd w:val="clear" w:color="auto" w:fill="5F0500"/>
                </w:tcPr>
                <w:p w14:paraId="5B7FDD13" w14:textId="265EC8FE" w:rsidR="00C3627C" w:rsidRPr="00F47F2E" w:rsidDel="006A14D5" w:rsidRDefault="00C3627C">
                  <w:pPr>
                    <w:jc w:val="center"/>
                    <w:rPr>
                      <w:del w:id="3246" w:author="Mutali Nepfumbada" w:date="2022-09-28T22:54:00Z"/>
                      <w:b/>
                      <w:lang w:val="en-US"/>
                    </w:rPr>
                  </w:pPr>
                  <w:del w:id="3247" w:author="Mutali Nepfumbada" w:date="2022-09-28T22:54:00Z">
                    <w:r w:rsidDel="006A14D5">
                      <w:rPr>
                        <w:b/>
                        <w:lang w:val="en-US"/>
                      </w:rPr>
                      <w:delText>Forecast</w:delText>
                    </w:r>
                  </w:del>
                </w:p>
              </w:tc>
              <w:tc>
                <w:tcPr>
                  <w:tcW w:w="1361" w:type="pct"/>
                  <w:shd w:val="clear" w:color="auto" w:fill="5F0500"/>
                </w:tcPr>
                <w:p w14:paraId="53511A63" w14:textId="5A5CD6DD" w:rsidR="00C3627C" w:rsidRPr="00A2489C" w:rsidDel="006A14D5" w:rsidRDefault="00C3627C">
                  <w:pPr>
                    <w:jc w:val="center"/>
                    <w:rPr>
                      <w:del w:id="3248" w:author="Mutali Nepfumbada" w:date="2022-09-28T22:54:00Z"/>
                      <w:b/>
                      <w:lang w:eastAsia="en-US"/>
                    </w:rPr>
                  </w:pPr>
                  <w:del w:id="3249" w:author="Mutali Nepfumbada" w:date="2022-09-28T22:54:00Z">
                    <w:r w:rsidDel="006A14D5">
                      <w:rPr>
                        <w:b/>
                      </w:rPr>
                      <w:delText>Delta (%)</w:delText>
                    </w:r>
                  </w:del>
                </w:p>
              </w:tc>
            </w:tr>
            <w:tr w:rsidR="00AE470C" w:rsidDel="006A14D5" w14:paraId="0A23D411" w14:textId="578E14BE" w:rsidTr="00AE470C">
              <w:trPr>
                <w:trHeight w:val="122"/>
                <w:del w:id="3250" w:author="Mutali Nepfumbada" w:date="2022-09-28T22:54:00Z"/>
              </w:trPr>
              <w:tc>
                <w:tcPr>
                  <w:tcW w:w="1216" w:type="pct"/>
                </w:tcPr>
                <w:p w14:paraId="78735CBB" w14:textId="7B74CC7B" w:rsidR="00AE470C" w:rsidDel="006A14D5" w:rsidRDefault="00AE470C" w:rsidP="00AE470C">
                  <w:pPr>
                    <w:rPr>
                      <w:del w:id="3251" w:author="Mutali Nepfumbada" w:date="2022-09-28T22:54:00Z"/>
                      <w:lang w:eastAsia="en-US"/>
                    </w:rPr>
                  </w:pPr>
                  <w:del w:id="3252" w:author="Mutali Nepfumbada" w:date="2022-09-28T22:54:00Z">
                    <w:r w:rsidRPr="00DC29B7" w:rsidDel="006A14D5">
                      <w:rPr>
                        <w:bCs/>
                        <w:lang w:val="en-US"/>
                      </w:rPr>
                      <w:delText>Oct 21</w:delText>
                    </w:r>
                  </w:del>
                </w:p>
              </w:tc>
              <w:tc>
                <w:tcPr>
                  <w:tcW w:w="1164" w:type="pct"/>
                </w:tcPr>
                <w:p w14:paraId="7CB970A2" w14:textId="7ADC93A0" w:rsidR="00AE470C" w:rsidDel="006A14D5" w:rsidRDefault="00AE470C" w:rsidP="00AE470C">
                  <w:pPr>
                    <w:jc w:val="center"/>
                    <w:rPr>
                      <w:del w:id="3253" w:author="Mutali Nepfumbada" w:date="2022-09-28T22:54:00Z"/>
                      <w:lang w:eastAsia="en-US"/>
                    </w:rPr>
                  </w:pPr>
                  <w:del w:id="3254" w:author="Mutali Nepfumbada" w:date="2022-09-28T22:54:00Z">
                    <w:r w:rsidRPr="00581E6F" w:rsidDel="006A14D5">
                      <w:delText>-</w:delText>
                    </w:r>
                  </w:del>
                </w:p>
              </w:tc>
              <w:tc>
                <w:tcPr>
                  <w:tcW w:w="1258" w:type="pct"/>
                </w:tcPr>
                <w:p w14:paraId="7122FD0C" w14:textId="71074916" w:rsidR="00AE470C" w:rsidDel="006A14D5" w:rsidRDefault="00AE470C" w:rsidP="00AE470C">
                  <w:pPr>
                    <w:jc w:val="center"/>
                    <w:rPr>
                      <w:del w:id="3255" w:author="Mutali Nepfumbada" w:date="2022-09-28T22:54:00Z"/>
                      <w:lang w:eastAsia="en-US"/>
                    </w:rPr>
                  </w:pPr>
                  <w:del w:id="3256" w:author="Mutali Nepfumbada" w:date="2022-09-28T22:54:00Z">
                    <w:r w:rsidRPr="00581E6F" w:rsidDel="006A14D5">
                      <w:delText>-</w:delText>
                    </w:r>
                  </w:del>
                </w:p>
              </w:tc>
              <w:tc>
                <w:tcPr>
                  <w:tcW w:w="1361" w:type="pct"/>
                </w:tcPr>
                <w:p w14:paraId="66529B7C" w14:textId="6ED76016" w:rsidR="00AE470C" w:rsidDel="006A14D5" w:rsidRDefault="00AE470C" w:rsidP="00AE470C">
                  <w:pPr>
                    <w:jc w:val="center"/>
                    <w:rPr>
                      <w:del w:id="3257" w:author="Mutali Nepfumbada" w:date="2022-09-28T22:54:00Z"/>
                      <w:lang w:eastAsia="en-US"/>
                    </w:rPr>
                  </w:pPr>
                  <w:del w:id="3258" w:author="Mutali Nepfumbada" w:date="2022-09-28T22:54:00Z">
                    <w:r w:rsidRPr="00581E6F" w:rsidDel="006A14D5">
                      <w:delText>-</w:delText>
                    </w:r>
                  </w:del>
                </w:p>
              </w:tc>
            </w:tr>
            <w:tr w:rsidR="00C3627C" w:rsidDel="006A14D5" w14:paraId="4796A52E" w14:textId="456B1656" w:rsidTr="00AE470C">
              <w:trPr>
                <w:trHeight w:val="122"/>
                <w:del w:id="3259" w:author="Mutali Nepfumbada" w:date="2022-09-28T22:54:00Z"/>
              </w:trPr>
              <w:tc>
                <w:tcPr>
                  <w:tcW w:w="1216" w:type="pct"/>
                </w:tcPr>
                <w:p w14:paraId="084B0FFA" w14:textId="2A527219" w:rsidR="00C3627C" w:rsidDel="006A14D5" w:rsidRDefault="00C3627C">
                  <w:pPr>
                    <w:rPr>
                      <w:del w:id="3260" w:author="Mutali Nepfumbada" w:date="2022-09-28T22:54:00Z"/>
                      <w:lang w:eastAsia="en-US"/>
                    </w:rPr>
                  </w:pPr>
                  <w:del w:id="3261" w:author="Mutali Nepfumbada" w:date="2022-09-28T22:54:00Z">
                    <w:r w:rsidRPr="00DC29B7" w:rsidDel="006A14D5">
                      <w:rPr>
                        <w:bCs/>
                        <w:lang w:val="en-US"/>
                      </w:rPr>
                      <w:delText>Nov 21</w:delText>
                    </w:r>
                  </w:del>
                </w:p>
              </w:tc>
              <w:tc>
                <w:tcPr>
                  <w:tcW w:w="1164" w:type="pct"/>
                </w:tcPr>
                <w:p w14:paraId="42B09FEB" w14:textId="0A5FDAEF" w:rsidR="00C3627C" w:rsidDel="006A14D5" w:rsidRDefault="00C3627C">
                  <w:pPr>
                    <w:jc w:val="center"/>
                    <w:rPr>
                      <w:del w:id="3262" w:author="Mutali Nepfumbada" w:date="2022-09-28T22:54:00Z"/>
                      <w:lang w:eastAsia="en-US"/>
                    </w:rPr>
                  </w:pPr>
                  <w:del w:id="3263" w:author="Mutali Nepfumbada" w:date="2022-09-28T22:54:00Z">
                    <w:r w:rsidRPr="00DC29B7" w:rsidDel="006A14D5">
                      <w:rPr>
                        <w:bCs/>
                        <w:lang w:val="en-US"/>
                      </w:rPr>
                      <w:delText>69</w:delText>
                    </w:r>
                  </w:del>
                </w:p>
              </w:tc>
              <w:tc>
                <w:tcPr>
                  <w:tcW w:w="1258" w:type="pct"/>
                </w:tcPr>
                <w:p w14:paraId="0CF3D9C2" w14:textId="3E3C9CE1" w:rsidR="00C3627C" w:rsidDel="006A14D5" w:rsidRDefault="00C3627C">
                  <w:pPr>
                    <w:jc w:val="center"/>
                    <w:rPr>
                      <w:del w:id="3264" w:author="Mutali Nepfumbada" w:date="2022-09-28T22:54:00Z"/>
                      <w:lang w:eastAsia="en-US"/>
                    </w:rPr>
                  </w:pPr>
                  <w:del w:id="3265" w:author="Mutali Nepfumbada" w:date="2022-09-28T22:54:00Z">
                    <w:r w:rsidRPr="00DC29B7" w:rsidDel="006A14D5">
                      <w:rPr>
                        <w:bCs/>
                        <w:lang w:val="en-US"/>
                      </w:rPr>
                      <w:delText>95</w:delText>
                    </w:r>
                  </w:del>
                </w:p>
              </w:tc>
              <w:tc>
                <w:tcPr>
                  <w:tcW w:w="1361" w:type="pct"/>
                </w:tcPr>
                <w:p w14:paraId="01F5A3B9" w14:textId="63761E08" w:rsidR="00C3627C" w:rsidDel="006A14D5" w:rsidRDefault="00C3627C">
                  <w:pPr>
                    <w:jc w:val="center"/>
                    <w:rPr>
                      <w:del w:id="3266" w:author="Mutali Nepfumbada" w:date="2022-09-28T22:54:00Z"/>
                      <w:lang w:eastAsia="en-US"/>
                    </w:rPr>
                  </w:pPr>
                  <w:del w:id="3267" w:author="Mutali Nepfumbada" w:date="2022-09-28T22:54:00Z">
                    <w:r w:rsidRPr="00FA2428" w:rsidDel="006A14D5">
                      <w:rPr>
                        <w:bCs/>
                        <w:color w:val="FF0000"/>
                        <w:lang w:val="en-US"/>
                      </w:rPr>
                      <w:delText>-27.57</w:delText>
                    </w:r>
                  </w:del>
                </w:p>
              </w:tc>
            </w:tr>
            <w:tr w:rsidR="00C3627C" w:rsidDel="006A14D5" w14:paraId="10796A66" w14:textId="20C1A9C2" w:rsidTr="00AE470C">
              <w:trPr>
                <w:trHeight w:val="122"/>
                <w:del w:id="3268" w:author="Mutali Nepfumbada" w:date="2022-09-28T22:54:00Z"/>
              </w:trPr>
              <w:tc>
                <w:tcPr>
                  <w:tcW w:w="1216" w:type="pct"/>
                </w:tcPr>
                <w:p w14:paraId="794BBFA9" w14:textId="402BA1E7" w:rsidR="00C3627C" w:rsidDel="006A14D5" w:rsidRDefault="00C3627C">
                  <w:pPr>
                    <w:rPr>
                      <w:del w:id="3269" w:author="Mutali Nepfumbada" w:date="2022-09-28T22:54:00Z"/>
                      <w:lang w:eastAsia="en-US"/>
                    </w:rPr>
                  </w:pPr>
                  <w:del w:id="3270" w:author="Mutali Nepfumbada" w:date="2022-09-28T22:54:00Z">
                    <w:r w:rsidRPr="00DC29B7" w:rsidDel="006A14D5">
                      <w:rPr>
                        <w:bCs/>
                        <w:lang w:val="en-US"/>
                      </w:rPr>
                      <w:delText>Dec 21</w:delText>
                    </w:r>
                  </w:del>
                </w:p>
              </w:tc>
              <w:tc>
                <w:tcPr>
                  <w:tcW w:w="1164" w:type="pct"/>
                </w:tcPr>
                <w:p w14:paraId="6A04A117" w14:textId="401EF1E8" w:rsidR="00C3627C" w:rsidDel="006A14D5" w:rsidRDefault="00C3627C">
                  <w:pPr>
                    <w:jc w:val="center"/>
                    <w:rPr>
                      <w:del w:id="3271" w:author="Mutali Nepfumbada" w:date="2022-09-28T22:54:00Z"/>
                      <w:lang w:eastAsia="en-US"/>
                    </w:rPr>
                  </w:pPr>
                  <w:del w:id="3272" w:author="Mutali Nepfumbada" w:date="2022-09-28T22:54:00Z">
                    <w:r w:rsidRPr="00DC29B7" w:rsidDel="006A14D5">
                      <w:rPr>
                        <w:bCs/>
                        <w:lang w:val="en-US"/>
                      </w:rPr>
                      <w:delText>100</w:delText>
                    </w:r>
                  </w:del>
                </w:p>
              </w:tc>
              <w:tc>
                <w:tcPr>
                  <w:tcW w:w="1258" w:type="pct"/>
                </w:tcPr>
                <w:p w14:paraId="4EA4E25F" w14:textId="093B7645" w:rsidR="00C3627C" w:rsidDel="006A14D5" w:rsidRDefault="00C3627C">
                  <w:pPr>
                    <w:jc w:val="center"/>
                    <w:rPr>
                      <w:del w:id="3273" w:author="Mutali Nepfumbada" w:date="2022-09-28T22:54:00Z"/>
                      <w:lang w:eastAsia="en-US"/>
                    </w:rPr>
                  </w:pPr>
                  <w:del w:id="3274" w:author="Mutali Nepfumbada" w:date="2022-09-28T22:54:00Z">
                    <w:r w:rsidRPr="00DC29B7" w:rsidDel="006A14D5">
                      <w:rPr>
                        <w:bCs/>
                        <w:lang w:val="en-US"/>
                      </w:rPr>
                      <w:delText>95</w:delText>
                    </w:r>
                  </w:del>
                </w:p>
              </w:tc>
              <w:tc>
                <w:tcPr>
                  <w:tcW w:w="1361" w:type="pct"/>
                </w:tcPr>
                <w:p w14:paraId="268D2962" w14:textId="0CE3F884" w:rsidR="00C3627C" w:rsidDel="006A14D5" w:rsidRDefault="00C3627C">
                  <w:pPr>
                    <w:jc w:val="center"/>
                    <w:rPr>
                      <w:del w:id="3275" w:author="Mutali Nepfumbada" w:date="2022-09-28T22:54:00Z"/>
                      <w:lang w:eastAsia="en-US"/>
                    </w:rPr>
                  </w:pPr>
                  <w:del w:id="3276" w:author="Mutali Nepfumbada" w:date="2022-09-28T22:54:00Z">
                    <w:r w:rsidRPr="00597B9A" w:rsidDel="006A14D5">
                      <w:rPr>
                        <w:bCs/>
                        <w:color w:val="00B050"/>
                        <w:lang w:val="en-US"/>
                      </w:rPr>
                      <w:delText>5.26</w:delText>
                    </w:r>
                  </w:del>
                </w:p>
              </w:tc>
            </w:tr>
            <w:tr w:rsidR="00C3627C" w:rsidDel="006A14D5" w14:paraId="471E12AC" w14:textId="57A7CD47" w:rsidTr="00AE470C">
              <w:trPr>
                <w:trHeight w:val="122"/>
                <w:del w:id="3277" w:author="Mutali Nepfumbada" w:date="2022-09-28T22:54:00Z"/>
              </w:trPr>
              <w:tc>
                <w:tcPr>
                  <w:tcW w:w="1216" w:type="pct"/>
                </w:tcPr>
                <w:p w14:paraId="1CF37DB5" w14:textId="7AB2C7A8" w:rsidR="00C3627C" w:rsidDel="006A14D5" w:rsidRDefault="00C3627C">
                  <w:pPr>
                    <w:rPr>
                      <w:del w:id="3278" w:author="Mutali Nepfumbada" w:date="2022-09-28T22:54:00Z"/>
                      <w:lang w:eastAsia="en-US"/>
                    </w:rPr>
                  </w:pPr>
                  <w:del w:id="3279" w:author="Mutali Nepfumbada" w:date="2022-09-28T22:54:00Z">
                    <w:r w:rsidRPr="00DC29B7" w:rsidDel="006A14D5">
                      <w:rPr>
                        <w:bCs/>
                        <w:lang w:val="en-US"/>
                      </w:rPr>
                      <w:delText>Jan 22</w:delText>
                    </w:r>
                  </w:del>
                </w:p>
              </w:tc>
              <w:tc>
                <w:tcPr>
                  <w:tcW w:w="1164" w:type="pct"/>
                </w:tcPr>
                <w:p w14:paraId="442A5A80" w14:textId="6CA9A19C" w:rsidR="00C3627C" w:rsidDel="006A14D5" w:rsidRDefault="00C3627C">
                  <w:pPr>
                    <w:jc w:val="center"/>
                    <w:rPr>
                      <w:del w:id="3280" w:author="Mutali Nepfumbada" w:date="2022-09-28T22:54:00Z"/>
                      <w:lang w:eastAsia="en-US"/>
                    </w:rPr>
                  </w:pPr>
                  <w:del w:id="3281" w:author="Mutali Nepfumbada" w:date="2022-09-28T22:54:00Z">
                    <w:r w:rsidRPr="00DC29B7" w:rsidDel="006A14D5">
                      <w:rPr>
                        <w:bCs/>
                        <w:lang w:val="en-US"/>
                      </w:rPr>
                      <w:delText>89</w:delText>
                    </w:r>
                  </w:del>
                </w:p>
              </w:tc>
              <w:tc>
                <w:tcPr>
                  <w:tcW w:w="1258" w:type="pct"/>
                </w:tcPr>
                <w:p w14:paraId="27DEC0DC" w14:textId="095E4FF3" w:rsidR="00C3627C" w:rsidDel="006A14D5" w:rsidRDefault="00C3627C">
                  <w:pPr>
                    <w:jc w:val="center"/>
                    <w:rPr>
                      <w:del w:id="3282" w:author="Mutali Nepfumbada" w:date="2022-09-28T22:54:00Z"/>
                      <w:lang w:eastAsia="en-US"/>
                    </w:rPr>
                  </w:pPr>
                  <w:del w:id="3283" w:author="Mutali Nepfumbada" w:date="2022-09-28T22:54:00Z">
                    <w:r w:rsidRPr="00DC29B7" w:rsidDel="006A14D5">
                      <w:rPr>
                        <w:bCs/>
                        <w:lang w:val="en-US"/>
                      </w:rPr>
                      <w:delText>95</w:delText>
                    </w:r>
                  </w:del>
                </w:p>
              </w:tc>
              <w:tc>
                <w:tcPr>
                  <w:tcW w:w="1361" w:type="pct"/>
                </w:tcPr>
                <w:p w14:paraId="27998207" w14:textId="355D4EE1" w:rsidR="00C3627C" w:rsidDel="006A14D5" w:rsidRDefault="00C3627C">
                  <w:pPr>
                    <w:jc w:val="center"/>
                    <w:rPr>
                      <w:del w:id="3284" w:author="Mutali Nepfumbada" w:date="2022-09-28T22:54:00Z"/>
                      <w:lang w:eastAsia="en-US"/>
                    </w:rPr>
                  </w:pPr>
                  <w:del w:id="3285" w:author="Mutali Nepfumbada" w:date="2022-09-28T22:54:00Z">
                    <w:r w:rsidRPr="00597B9A" w:rsidDel="006A14D5">
                      <w:rPr>
                        <w:bCs/>
                        <w:color w:val="FF0000"/>
                        <w:lang w:val="en-US"/>
                      </w:rPr>
                      <w:delText>-6.74</w:delText>
                    </w:r>
                  </w:del>
                </w:p>
              </w:tc>
            </w:tr>
            <w:tr w:rsidR="00C3627C" w:rsidDel="006A14D5" w14:paraId="778A13D9" w14:textId="3E49CAC4" w:rsidTr="00597B9A">
              <w:trPr>
                <w:trHeight w:val="70"/>
                <w:del w:id="3286" w:author="Mutali Nepfumbada" w:date="2022-09-28T22:54:00Z"/>
              </w:trPr>
              <w:tc>
                <w:tcPr>
                  <w:tcW w:w="1216" w:type="pct"/>
                </w:tcPr>
                <w:p w14:paraId="67BF18F0" w14:textId="1AF4ECC1" w:rsidR="00C3627C" w:rsidDel="006A14D5" w:rsidRDefault="00C3627C">
                  <w:pPr>
                    <w:rPr>
                      <w:del w:id="3287" w:author="Mutali Nepfumbada" w:date="2022-09-28T22:54:00Z"/>
                      <w:lang w:eastAsia="en-US"/>
                    </w:rPr>
                  </w:pPr>
                  <w:del w:id="3288" w:author="Mutali Nepfumbada" w:date="2022-09-28T22:54:00Z">
                    <w:r w:rsidRPr="00DC29B7" w:rsidDel="006A14D5">
                      <w:rPr>
                        <w:bCs/>
                        <w:lang w:val="en-US"/>
                      </w:rPr>
                      <w:delText>Feb 22</w:delText>
                    </w:r>
                  </w:del>
                </w:p>
              </w:tc>
              <w:tc>
                <w:tcPr>
                  <w:tcW w:w="1164" w:type="pct"/>
                </w:tcPr>
                <w:p w14:paraId="292CA1D4" w14:textId="3911CE42" w:rsidR="00C3627C" w:rsidDel="006A14D5" w:rsidRDefault="00C3627C">
                  <w:pPr>
                    <w:jc w:val="center"/>
                    <w:rPr>
                      <w:del w:id="3289" w:author="Mutali Nepfumbada" w:date="2022-09-28T22:54:00Z"/>
                      <w:lang w:eastAsia="en-US"/>
                    </w:rPr>
                  </w:pPr>
                  <w:del w:id="3290" w:author="Mutali Nepfumbada" w:date="2022-09-28T22:54:00Z">
                    <w:r w:rsidRPr="00DC29B7" w:rsidDel="006A14D5">
                      <w:rPr>
                        <w:bCs/>
                        <w:lang w:val="en-US"/>
                      </w:rPr>
                      <w:delText>99</w:delText>
                    </w:r>
                  </w:del>
                </w:p>
              </w:tc>
              <w:tc>
                <w:tcPr>
                  <w:tcW w:w="1258" w:type="pct"/>
                </w:tcPr>
                <w:p w14:paraId="30491869" w14:textId="7873ABC2" w:rsidR="00C3627C" w:rsidDel="006A14D5" w:rsidRDefault="00C3627C">
                  <w:pPr>
                    <w:jc w:val="center"/>
                    <w:rPr>
                      <w:del w:id="3291" w:author="Mutali Nepfumbada" w:date="2022-09-28T22:54:00Z"/>
                      <w:lang w:eastAsia="en-US"/>
                    </w:rPr>
                  </w:pPr>
                  <w:del w:id="3292" w:author="Mutali Nepfumbada" w:date="2022-09-28T22:54:00Z">
                    <w:r w:rsidRPr="00DC29B7" w:rsidDel="006A14D5">
                      <w:rPr>
                        <w:bCs/>
                        <w:lang w:val="en-US"/>
                      </w:rPr>
                      <w:delText>95</w:delText>
                    </w:r>
                  </w:del>
                </w:p>
              </w:tc>
              <w:tc>
                <w:tcPr>
                  <w:tcW w:w="1361" w:type="pct"/>
                </w:tcPr>
                <w:p w14:paraId="7F3A382D" w14:textId="44EC74CE" w:rsidR="00C3627C" w:rsidRPr="00597B9A" w:rsidDel="006A14D5" w:rsidRDefault="00C3627C">
                  <w:pPr>
                    <w:jc w:val="center"/>
                    <w:rPr>
                      <w:del w:id="3293" w:author="Mutali Nepfumbada" w:date="2022-09-28T22:54:00Z"/>
                      <w:color w:val="00B050"/>
                      <w:lang w:eastAsia="en-US"/>
                    </w:rPr>
                  </w:pPr>
                  <w:del w:id="3294" w:author="Mutali Nepfumbada" w:date="2022-09-28T22:54:00Z">
                    <w:r w:rsidRPr="00597B9A" w:rsidDel="006A14D5">
                      <w:rPr>
                        <w:bCs/>
                        <w:color w:val="00B050"/>
                        <w:lang w:val="en-US"/>
                      </w:rPr>
                      <w:delText>4.26</w:delText>
                    </w:r>
                  </w:del>
                </w:p>
              </w:tc>
            </w:tr>
            <w:tr w:rsidR="00C3627C" w:rsidDel="006A14D5" w14:paraId="6D24207A" w14:textId="7B30E786" w:rsidTr="00AE470C">
              <w:trPr>
                <w:trHeight w:val="122"/>
                <w:del w:id="3295" w:author="Mutali Nepfumbada" w:date="2022-09-28T22:54:00Z"/>
              </w:trPr>
              <w:tc>
                <w:tcPr>
                  <w:tcW w:w="1216" w:type="pct"/>
                </w:tcPr>
                <w:p w14:paraId="072875A1" w14:textId="5814ADD6" w:rsidR="00C3627C" w:rsidDel="006A14D5" w:rsidRDefault="00C3627C">
                  <w:pPr>
                    <w:rPr>
                      <w:del w:id="3296" w:author="Mutali Nepfumbada" w:date="2022-09-28T22:54:00Z"/>
                      <w:lang w:eastAsia="en-US"/>
                    </w:rPr>
                  </w:pPr>
                  <w:del w:id="3297" w:author="Mutali Nepfumbada" w:date="2022-09-28T22:54:00Z">
                    <w:r w:rsidRPr="00DC29B7" w:rsidDel="006A14D5">
                      <w:rPr>
                        <w:bCs/>
                        <w:lang w:val="en-US"/>
                      </w:rPr>
                      <w:delText>Mar 22</w:delText>
                    </w:r>
                  </w:del>
                </w:p>
              </w:tc>
              <w:tc>
                <w:tcPr>
                  <w:tcW w:w="1164" w:type="pct"/>
                </w:tcPr>
                <w:p w14:paraId="36355677" w14:textId="266201BF" w:rsidR="00C3627C" w:rsidDel="006A14D5" w:rsidRDefault="00C3627C">
                  <w:pPr>
                    <w:jc w:val="center"/>
                    <w:rPr>
                      <w:del w:id="3298" w:author="Mutali Nepfumbada" w:date="2022-09-28T22:54:00Z"/>
                      <w:lang w:eastAsia="en-US"/>
                    </w:rPr>
                  </w:pPr>
                  <w:del w:id="3299" w:author="Mutali Nepfumbada" w:date="2022-09-28T22:54:00Z">
                    <w:r w:rsidRPr="00DC29B7" w:rsidDel="006A14D5">
                      <w:rPr>
                        <w:bCs/>
                        <w:lang w:val="en-US"/>
                      </w:rPr>
                      <w:delText>100</w:delText>
                    </w:r>
                  </w:del>
                </w:p>
              </w:tc>
              <w:tc>
                <w:tcPr>
                  <w:tcW w:w="1258" w:type="pct"/>
                </w:tcPr>
                <w:p w14:paraId="3742D6D1" w14:textId="5DD7C039" w:rsidR="00C3627C" w:rsidDel="006A14D5" w:rsidRDefault="00C3627C">
                  <w:pPr>
                    <w:jc w:val="center"/>
                    <w:rPr>
                      <w:del w:id="3300" w:author="Mutali Nepfumbada" w:date="2022-09-28T22:54:00Z"/>
                      <w:lang w:eastAsia="en-US"/>
                    </w:rPr>
                  </w:pPr>
                  <w:del w:id="3301" w:author="Mutali Nepfumbada" w:date="2022-09-28T22:54:00Z">
                    <w:r w:rsidRPr="00DC29B7" w:rsidDel="006A14D5">
                      <w:rPr>
                        <w:bCs/>
                        <w:lang w:val="en-US"/>
                      </w:rPr>
                      <w:delText>95</w:delText>
                    </w:r>
                  </w:del>
                </w:p>
              </w:tc>
              <w:tc>
                <w:tcPr>
                  <w:tcW w:w="1361" w:type="pct"/>
                </w:tcPr>
                <w:p w14:paraId="1A37E3A0" w14:textId="591AFB8B" w:rsidR="00C3627C" w:rsidRPr="00597B9A" w:rsidDel="006A14D5" w:rsidRDefault="00C3627C">
                  <w:pPr>
                    <w:jc w:val="center"/>
                    <w:rPr>
                      <w:del w:id="3302" w:author="Mutali Nepfumbada" w:date="2022-09-28T22:54:00Z"/>
                      <w:color w:val="00B050"/>
                      <w:lang w:eastAsia="en-US"/>
                    </w:rPr>
                  </w:pPr>
                  <w:del w:id="3303" w:author="Mutali Nepfumbada" w:date="2022-09-28T22:54:00Z">
                    <w:r w:rsidRPr="00597B9A" w:rsidDel="006A14D5">
                      <w:rPr>
                        <w:bCs/>
                        <w:color w:val="00B050"/>
                        <w:lang w:val="en-US"/>
                      </w:rPr>
                      <w:delText>5.26</w:delText>
                    </w:r>
                  </w:del>
                </w:p>
              </w:tc>
            </w:tr>
            <w:tr w:rsidR="00C3627C" w:rsidDel="006A14D5" w14:paraId="62B2DFEC" w14:textId="247B723F" w:rsidTr="00AE470C">
              <w:trPr>
                <w:trHeight w:val="122"/>
                <w:del w:id="3304" w:author="Mutali Nepfumbada" w:date="2022-09-28T22:54:00Z"/>
              </w:trPr>
              <w:tc>
                <w:tcPr>
                  <w:tcW w:w="1216" w:type="pct"/>
                </w:tcPr>
                <w:p w14:paraId="1DFEE0BC" w14:textId="092D14AE" w:rsidR="00C3627C" w:rsidDel="006A14D5" w:rsidRDefault="00C3627C">
                  <w:pPr>
                    <w:rPr>
                      <w:del w:id="3305" w:author="Mutali Nepfumbada" w:date="2022-09-28T22:54:00Z"/>
                      <w:lang w:eastAsia="en-US"/>
                    </w:rPr>
                  </w:pPr>
                  <w:del w:id="3306" w:author="Mutali Nepfumbada" w:date="2022-09-28T22:54:00Z">
                    <w:r w:rsidRPr="00DC29B7" w:rsidDel="006A14D5">
                      <w:rPr>
                        <w:bCs/>
                        <w:lang w:val="en-US"/>
                      </w:rPr>
                      <w:delText>Apr 22</w:delText>
                    </w:r>
                  </w:del>
                </w:p>
              </w:tc>
              <w:tc>
                <w:tcPr>
                  <w:tcW w:w="1164" w:type="pct"/>
                </w:tcPr>
                <w:p w14:paraId="56003BE0" w14:textId="2405D9E0" w:rsidR="00C3627C" w:rsidDel="006A14D5" w:rsidRDefault="00C3627C">
                  <w:pPr>
                    <w:jc w:val="center"/>
                    <w:rPr>
                      <w:del w:id="3307" w:author="Mutali Nepfumbada" w:date="2022-09-28T22:54:00Z"/>
                      <w:lang w:eastAsia="en-US"/>
                    </w:rPr>
                  </w:pPr>
                  <w:del w:id="3308" w:author="Mutali Nepfumbada" w:date="2022-09-28T22:54:00Z">
                    <w:r w:rsidRPr="00DC29B7" w:rsidDel="006A14D5">
                      <w:rPr>
                        <w:bCs/>
                        <w:lang w:val="en-US"/>
                      </w:rPr>
                      <w:delText>97</w:delText>
                    </w:r>
                  </w:del>
                </w:p>
              </w:tc>
              <w:tc>
                <w:tcPr>
                  <w:tcW w:w="1258" w:type="pct"/>
                </w:tcPr>
                <w:p w14:paraId="6205E753" w14:textId="5D644963" w:rsidR="00C3627C" w:rsidDel="006A14D5" w:rsidRDefault="00C3627C">
                  <w:pPr>
                    <w:jc w:val="center"/>
                    <w:rPr>
                      <w:del w:id="3309" w:author="Mutali Nepfumbada" w:date="2022-09-28T22:54:00Z"/>
                      <w:lang w:eastAsia="en-US"/>
                    </w:rPr>
                  </w:pPr>
                  <w:del w:id="3310" w:author="Mutali Nepfumbada" w:date="2022-09-28T22:54:00Z">
                    <w:r w:rsidRPr="00DC29B7" w:rsidDel="006A14D5">
                      <w:rPr>
                        <w:bCs/>
                        <w:lang w:val="en-US"/>
                      </w:rPr>
                      <w:delText>95</w:delText>
                    </w:r>
                  </w:del>
                </w:p>
              </w:tc>
              <w:tc>
                <w:tcPr>
                  <w:tcW w:w="1361" w:type="pct"/>
                </w:tcPr>
                <w:p w14:paraId="17884B06" w14:textId="66F01C52" w:rsidR="00C3627C" w:rsidRPr="00597B9A" w:rsidDel="006A14D5" w:rsidRDefault="00C3627C">
                  <w:pPr>
                    <w:jc w:val="center"/>
                    <w:rPr>
                      <w:del w:id="3311" w:author="Mutali Nepfumbada" w:date="2022-09-28T22:54:00Z"/>
                      <w:color w:val="00B050"/>
                      <w:lang w:eastAsia="en-US"/>
                    </w:rPr>
                  </w:pPr>
                  <w:del w:id="3312" w:author="Mutali Nepfumbada" w:date="2022-09-28T22:54:00Z">
                    <w:r w:rsidRPr="00597B9A" w:rsidDel="006A14D5">
                      <w:rPr>
                        <w:bCs/>
                        <w:color w:val="00B050"/>
                        <w:lang w:val="en-US"/>
                      </w:rPr>
                      <w:delText>1.86</w:delText>
                    </w:r>
                  </w:del>
                </w:p>
              </w:tc>
            </w:tr>
            <w:tr w:rsidR="00C3627C" w:rsidDel="006A14D5" w14:paraId="706BBAC1" w14:textId="69F1D200" w:rsidTr="00AE470C">
              <w:trPr>
                <w:trHeight w:val="122"/>
                <w:del w:id="3313" w:author="Mutali Nepfumbada" w:date="2022-09-28T22:54:00Z"/>
              </w:trPr>
              <w:tc>
                <w:tcPr>
                  <w:tcW w:w="1216" w:type="pct"/>
                </w:tcPr>
                <w:p w14:paraId="03454A2A" w14:textId="15A208C6" w:rsidR="00C3627C" w:rsidDel="006A14D5" w:rsidRDefault="00C3627C">
                  <w:pPr>
                    <w:rPr>
                      <w:del w:id="3314" w:author="Mutali Nepfumbada" w:date="2022-09-28T22:54:00Z"/>
                      <w:lang w:eastAsia="en-US"/>
                    </w:rPr>
                  </w:pPr>
                  <w:del w:id="3315" w:author="Mutali Nepfumbada" w:date="2022-09-28T22:54:00Z">
                    <w:r w:rsidRPr="00DC29B7" w:rsidDel="006A14D5">
                      <w:rPr>
                        <w:bCs/>
                        <w:lang w:val="en-US"/>
                      </w:rPr>
                      <w:delText>May 22</w:delText>
                    </w:r>
                  </w:del>
                </w:p>
              </w:tc>
              <w:tc>
                <w:tcPr>
                  <w:tcW w:w="1164" w:type="pct"/>
                </w:tcPr>
                <w:p w14:paraId="143AD02D" w14:textId="58EEC49D" w:rsidR="00C3627C" w:rsidDel="006A14D5" w:rsidRDefault="00C3627C">
                  <w:pPr>
                    <w:jc w:val="center"/>
                    <w:rPr>
                      <w:del w:id="3316" w:author="Mutali Nepfumbada" w:date="2022-09-28T22:54:00Z"/>
                      <w:lang w:eastAsia="en-US"/>
                    </w:rPr>
                  </w:pPr>
                  <w:del w:id="3317" w:author="Mutali Nepfumbada" w:date="2022-09-28T22:54:00Z">
                    <w:r w:rsidRPr="00DC29B7" w:rsidDel="006A14D5">
                      <w:rPr>
                        <w:bCs/>
                        <w:lang w:val="en-US"/>
                      </w:rPr>
                      <w:delText>91</w:delText>
                    </w:r>
                  </w:del>
                </w:p>
              </w:tc>
              <w:tc>
                <w:tcPr>
                  <w:tcW w:w="1258" w:type="pct"/>
                </w:tcPr>
                <w:p w14:paraId="2F511A8E" w14:textId="36A86654" w:rsidR="00C3627C" w:rsidDel="006A14D5" w:rsidRDefault="00C3627C">
                  <w:pPr>
                    <w:jc w:val="center"/>
                    <w:rPr>
                      <w:del w:id="3318" w:author="Mutali Nepfumbada" w:date="2022-09-28T22:54:00Z"/>
                      <w:lang w:eastAsia="en-US"/>
                    </w:rPr>
                  </w:pPr>
                  <w:del w:id="3319" w:author="Mutali Nepfumbada" w:date="2022-09-28T22:54:00Z">
                    <w:r w:rsidRPr="00DC29B7" w:rsidDel="006A14D5">
                      <w:rPr>
                        <w:bCs/>
                        <w:lang w:val="en-US"/>
                      </w:rPr>
                      <w:delText>95</w:delText>
                    </w:r>
                  </w:del>
                </w:p>
              </w:tc>
              <w:tc>
                <w:tcPr>
                  <w:tcW w:w="1361" w:type="pct"/>
                </w:tcPr>
                <w:p w14:paraId="557479A6" w14:textId="10676747" w:rsidR="00C3627C" w:rsidDel="006A14D5" w:rsidRDefault="00C3627C">
                  <w:pPr>
                    <w:jc w:val="center"/>
                    <w:rPr>
                      <w:del w:id="3320" w:author="Mutali Nepfumbada" w:date="2022-09-28T22:54:00Z"/>
                      <w:lang w:eastAsia="en-US"/>
                    </w:rPr>
                  </w:pPr>
                  <w:del w:id="3321" w:author="Mutali Nepfumbada" w:date="2022-09-28T22:54:00Z">
                    <w:r w:rsidRPr="00597B9A" w:rsidDel="006A14D5">
                      <w:rPr>
                        <w:bCs/>
                        <w:color w:val="FF0000"/>
                        <w:lang w:val="en-US"/>
                      </w:rPr>
                      <w:delText>-4.67</w:delText>
                    </w:r>
                  </w:del>
                </w:p>
              </w:tc>
            </w:tr>
            <w:tr w:rsidR="00C3627C" w:rsidDel="006A14D5" w14:paraId="3D4F82DA" w14:textId="439CA482" w:rsidTr="00AE470C">
              <w:trPr>
                <w:trHeight w:val="122"/>
                <w:del w:id="3322" w:author="Mutali Nepfumbada" w:date="2022-09-28T22:54:00Z"/>
              </w:trPr>
              <w:tc>
                <w:tcPr>
                  <w:tcW w:w="1216" w:type="pct"/>
                </w:tcPr>
                <w:p w14:paraId="6FE87C11" w14:textId="4150E317" w:rsidR="00C3627C" w:rsidDel="006A14D5" w:rsidRDefault="00C3627C">
                  <w:pPr>
                    <w:rPr>
                      <w:del w:id="3323" w:author="Mutali Nepfumbada" w:date="2022-09-28T22:54:00Z"/>
                      <w:lang w:eastAsia="en-US"/>
                    </w:rPr>
                  </w:pPr>
                  <w:del w:id="3324" w:author="Mutali Nepfumbada" w:date="2022-09-28T22:54:00Z">
                    <w:r w:rsidRPr="00DC29B7" w:rsidDel="006A14D5">
                      <w:rPr>
                        <w:bCs/>
                        <w:lang w:val="en-US"/>
                      </w:rPr>
                      <w:delText>Jun 22</w:delText>
                    </w:r>
                  </w:del>
                </w:p>
              </w:tc>
              <w:tc>
                <w:tcPr>
                  <w:tcW w:w="1164" w:type="pct"/>
                </w:tcPr>
                <w:p w14:paraId="44EC7F0D" w14:textId="36F13764" w:rsidR="00C3627C" w:rsidDel="006A14D5" w:rsidRDefault="00C3627C">
                  <w:pPr>
                    <w:jc w:val="center"/>
                    <w:rPr>
                      <w:del w:id="3325" w:author="Mutali Nepfumbada" w:date="2022-09-28T22:54:00Z"/>
                      <w:lang w:eastAsia="en-US"/>
                    </w:rPr>
                  </w:pPr>
                  <w:del w:id="3326" w:author="Mutali Nepfumbada" w:date="2022-09-28T22:54:00Z">
                    <w:r w:rsidRPr="00DC29B7" w:rsidDel="006A14D5">
                      <w:rPr>
                        <w:bCs/>
                        <w:lang w:val="en-US"/>
                      </w:rPr>
                      <w:delText>95</w:delText>
                    </w:r>
                  </w:del>
                </w:p>
              </w:tc>
              <w:tc>
                <w:tcPr>
                  <w:tcW w:w="1258" w:type="pct"/>
                </w:tcPr>
                <w:p w14:paraId="3FD2FEB3" w14:textId="5672019F" w:rsidR="00C3627C" w:rsidDel="006A14D5" w:rsidRDefault="00C3627C">
                  <w:pPr>
                    <w:jc w:val="center"/>
                    <w:rPr>
                      <w:del w:id="3327" w:author="Mutali Nepfumbada" w:date="2022-09-28T22:54:00Z"/>
                      <w:lang w:eastAsia="en-US"/>
                    </w:rPr>
                  </w:pPr>
                  <w:del w:id="3328" w:author="Mutali Nepfumbada" w:date="2022-09-28T22:54:00Z">
                    <w:r w:rsidRPr="00DC29B7" w:rsidDel="006A14D5">
                      <w:rPr>
                        <w:bCs/>
                        <w:lang w:val="en-US"/>
                      </w:rPr>
                      <w:delText>95</w:delText>
                    </w:r>
                  </w:del>
                </w:p>
              </w:tc>
              <w:tc>
                <w:tcPr>
                  <w:tcW w:w="1361" w:type="pct"/>
                </w:tcPr>
                <w:p w14:paraId="1C81DEDD" w14:textId="3497EE45" w:rsidR="00C3627C" w:rsidRPr="00597B9A" w:rsidDel="006A14D5" w:rsidRDefault="00C3627C">
                  <w:pPr>
                    <w:jc w:val="center"/>
                    <w:rPr>
                      <w:del w:id="3329" w:author="Mutali Nepfumbada" w:date="2022-09-28T22:54:00Z"/>
                      <w:color w:val="00B050"/>
                      <w:lang w:eastAsia="en-US"/>
                    </w:rPr>
                  </w:pPr>
                  <w:del w:id="3330" w:author="Mutali Nepfumbada" w:date="2022-09-28T22:54:00Z">
                    <w:r w:rsidRPr="00597B9A" w:rsidDel="006A14D5">
                      <w:rPr>
                        <w:bCs/>
                        <w:color w:val="00B050"/>
                        <w:lang w:val="en-US"/>
                      </w:rPr>
                      <w:delText>0.27</w:delText>
                    </w:r>
                  </w:del>
                </w:p>
              </w:tc>
            </w:tr>
            <w:tr w:rsidR="00C3627C" w:rsidDel="006A14D5" w14:paraId="4089B6AF" w14:textId="3648C4E6" w:rsidTr="00AE470C">
              <w:trPr>
                <w:trHeight w:val="122"/>
                <w:del w:id="3331" w:author="Mutali Nepfumbada" w:date="2022-09-28T22:54:00Z"/>
              </w:trPr>
              <w:tc>
                <w:tcPr>
                  <w:tcW w:w="1216" w:type="pct"/>
                </w:tcPr>
                <w:p w14:paraId="2E5BB25F" w14:textId="5957A487" w:rsidR="00C3627C" w:rsidDel="006A14D5" w:rsidRDefault="00C3627C">
                  <w:pPr>
                    <w:rPr>
                      <w:del w:id="3332" w:author="Mutali Nepfumbada" w:date="2022-09-28T22:54:00Z"/>
                      <w:lang w:eastAsia="en-US"/>
                    </w:rPr>
                  </w:pPr>
                  <w:del w:id="3333" w:author="Mutali Nepfumbada" w:date="2022-09-28T22:54:00Z">
                    <w:r w:rsidRPr="00DC29B7" w:rsidDel="006A14D5">
                      <w:rPr>
                        <w:bCs/>
                        <w:lang w:val="en-US"/>
                      </w:rPr>
                      <w:delText>Jul 22</w:delText>
                    </w:r>
                  </w:del>
                </w:p>
              </w:tc>
              <w:tc>
                <w:tcPr>
                  <w:tcW w:w="1164" w:type="pct"/>
                </w:tcPr>
                <w:p w14:paraId="0ED6C3CD" w14:textId="1747DE2B" w:rsidR="00C3627C" w:rsidDel="006A14D5" w:rsidRDefault="00C3627C">
                  <w:pPr>
                    <w:jc w:val="center"/>
                    <w:rPr>
                      <w:del w:id="3334" w:author="Mutali Nepfumbada" w:date="2022-09-28T22:54:00Z"/>
                      <w:lang w:eastAsia="en-US"/>
                    </w:rPr>
                  </w:pPr>
                  <w:del w:id="3335" w:author="Mutali Nepfumbada" w:date="2022-09-28T22:54:00Z">
                    <w:r w:rsidRPr="00DC29B7" w:rsidDel="006A14D5">
                      <w:rPr>
                        <w:bCs/>
                        <w:lang w:val="en-US"/>
                      </w:rPr>
                      <w:delText>89</w:delText>
                    </w:r>
                  </w:del>
                </w:p>
              </w:tc>
              <w:tc>
                <w:tcPr>
                  <w:tcW w:w="1258" w:type="pct"/>
                </w:tcPr>
                <w:p w14:paraId="6022486B" w14:textId="44F82029" w:rsidR="00C3627C" w:rsidDel="006A14D5" w:rsidRDefault="00C3627C">
                  <w:pPr>
                    <w:jc w:val="center"/>
                    <w:rPr>
                      <w:del w:id="3336" w:author="Mutali Nepfumbada" w:date="2022-09-28T22:54:00Z"/>
                      <w:lang w:eastAsia="en-US"/>
                    </w:rPr>
                  </w:pPr>
                  <w:del w:id="3337" w:author="Mutali Nepfumbada" w:date="2022-09-28T22:54:00Z">
                    <w:r w:rsidRPr="00DC29B7" w:rsidDel="006A14D5">
                      <w:rPr>
                        <w:bCs/>
                        <w:lang w:val="en-US"/>
                      </w:rPr>
                      <w:delText>95</w:delText>
                    </w:r>
                  </w:del>
                </w:p>
              </w:tc>
              <w:tc>
                <w:tcPr>
                  <w:tcW w:w="1361" w:type="pct"/>
                </w:tcPr>
                <w:p w14:paraId="1E410C83" w14:textId="7BD505B4" w:rsidR="00C3627C" w:rsidDel="006A14D5" w:rsidRDefault="00C3627C">
                  <w:pPr>
                    <w:jc w:val="center"/>
                    <w:rPr>
                      <w:del w:id="3338" w:author="Mutali Nepfumbada" w:date="2022-09-28T22:54:00Z"/>
                      <w:lang w:eastAsia="en-US"/>
                    </w:rPr>
                  </w:pPr>
                  <w:del w:id="3339" w:author="Mutali Nepfumbada" w:date="2022-09-28T22:54:00Z">
                    <w:r w:rsidRPr="00597B9A" w:rsidDel="006A14D5">
                      <w:rPr>
                        <w:bCs/>
                        <w:color w:val="FF0000"/>
                        <w:lang w:val="en-US"/>
                      </w:rPr>
                      <w:delText>-5.99</w:delText>
                    </w:r>
                  </w:del>
                </w:p>
              </w:tc>
            </w:tr>
            <w:tr w:rsidR="00C3627C" w:rsidDel="006A14D5" w14:paraId="1B60F7BB" w14:textId="5997B28F" w:rsidTr="00AE470C">
              <w:trPr>
                <w:trHeight w:val="122"/>
                <w:del w:id="3340" w:author="Mutali Nepfumbada" w:date="2022-09-28T22:54:00Z"/>
              </w:trPr>
              <w:tc>
                <w:tcPr>
                  <w:tcW w:w="1216" w:type="pct"/>
                </w:tcPr>
                <w:p w14:paraId="7E324125" w14:textId="15114667" w:rsidR="00C3627C" w:rsidDel="006A14D5" w:rsidRDefault="00C3627C">
                  <w:pPr>
                    <w:rPr>
                      <w:del w:id="3341" w:author="Mutali Nepfumbada" w:date="2022-09-28T22:54:00Z"/>
                      <w:lang w:eastAsia="en-US"/>
                    </w:rPr>
                  </w:pPr>
                  <w:del w:id="3342" w:author="Mutali Nepfumbada" w:date="2022-09-28T22:54:00Z">
                    <w:r w:rsidRPr="00DC29B7" w:rsidDel="006A14D5">
                      <w:rPr>
                        <w:bCs/>
                        <w:lang w:val="en-US"/>
                      </w:rPr>
                      <w:delText>Aug 22</w:delText>
                    </w:r>
                  </w:del>
                </w:p>
              </w:tc>
              <w:tc>
                <w:tcPr>
                  <w:tcW w:w="1164" w:type="pct"/>
                </w:tcPr>
                <w:p w14:paraId="68FA2605" w14:textId="25D13CF4" w:rsidR="00C3627C" w:rsidDel="006A14D5" w:rsidRDefault="00C3627C">
                  <w:pPr>
                    <w:jc w:val="center"/>
                    <w:rPr>
                      <w:del w:id="3343" w:author="Mutali Nepfumbada" w:date="2022-09-28T22:54:00Z"/>
                      <w:lang w:eastAsia="en-US"/>
                    </w:rPr>
                  </w:pPr>
                  <w:del w:id="3344" w:author="Mutali Nepfumbada" w:date="2022-09-28T22:54:00Z">
                    <w:r w:rsidRPr="00DC29B7" w:rsidDel="006A14D5">
                      <w:rPr>
                        <w:bCs/>
                        <w:lang w:val="en-US"/>
                      </w:rPr>
                      <w:delText>100</w:delText>
                    </w:r>
                  </w:del>
                </w:p>
              </w:tc>
              <w:tc>
                <w:tcPr>
                  <w:tcW w:w="1258" w:type="pct"/>
                </w:tcPr>
                <w:p w14:paraId="5F917823" w14:textId="3CBF8842" w:rsidR="00C3627C" w:rsidDel="006A14D5" w:rsidRDefault="00C3627C">
                  <w:pPr>
                    <w:jc w:val="center"/>
                    <w:rPr>
                      <w:del w:id="3345" w:author="Mutali Nepfumbada" w:date="2022-09-28T22:54:00Z"/>
                      <w:lang w:eastAsia="en-US"/>
                    </w:rPr>
                  </w:pPr>
                  <w:del w:id="3346" w:author="Mutali Nepfumbada" w:date="2022-09-28T22:54:00Z">
                    <w:r w:rsidRPr="00DC29B7" w:rsidDel="006A14D5">
                      <w:rPr>
                        <w:bCs/>
                        <w:lang w:val="en-US"/>
                      </w:rPr>
                      <w:delText>95</w:delText>
                    </w:r>
                  </w:del>
                </w:p>
              </w:tc>
              <w:tc>
                <w:tcPr>
                  <w:tcW w:w="1361" w:type="pct"/>
                </w:tcPr>
                <w:p w14:paraId="6ABACD40" w14:textId="6315E24E" w:rsidR="00C3627C" w:rsidDel="006A14D5" w:rsidRDefault="00C3627C">
                  <w:pPr>
                    <w:jc w:val="center"/>
                    <w:rPr>
                      <w:del w:id="3347" w:author="Mutali Nepfumbada" w:date="2022-09-28T22:54:00Z"/>
                      <w:lang w:eastAsia="en-US"/>
                    </w:rPr>
                  </w:pPr>
                  <w:del w:id="3348" w:author="Mutali Nepfumbada" w:date="2022-09-28T22:54:00Z">
                    <w:r w:rsidRPr="00597B9A" w:rsidDel="006A14D5">
                      <w:rPr>
                        <w:bCs/>
                        <w:color w:val="00B050"/>
                        <w:lang w:val="en-US"/>
                      </w:rPr>
                      <w:delText>5.0</w:delText>
                    </w:r>
                  </w:del>
                </w:p>
              </w:tc>
            </w:tr>
          </w:tbl>
          <w:p w14:paraId="6B8F050D" w14:textId="2BAA0B31" w:rsidR="00C3627C" w:rsidRPr="00953BC7" w:rsidDel="006A14D5" w:rsidRDefault="00C3627C">
            <w:pPr>
              <w:rPr>
                <w:del w:id="3349" w:author="Mutali Nepfumbada" w:date="2022-09-28T22:54:00Z"/>
                <w:lang w:eastAsia="en-US"/>
              </w:rPr>
            </w:pPr>
          </w:p>
        </w:tc>
        <w:tc>
          <w:tcPr>
            <w:tcW w:w="3032" w:type="pct"/>
            <w:vAlign w:val="center"/>
            <w:tcPrChange w:id="3350" w:author="Mutali Nepfumbada" w:date="2022-09-28T22:54:00Z">
              <w:tcPr>
                <w:tcW w:w="2500" w:type="pct"/>
                <w:vAlign w:val="center"/>
              </w:tcPr>
            </w:tcPrChange>
          </w:tcPr>
          <w:p w14:paraId="68C1AF3E" w14:textId="74B9BF68" w:rsidR="00C3627C" w:rsidRPr="00953BC7" w:rsidDel="006A14D5" w:rsidRDefault="00C3627C">
            <w:pPr>
              <w:jc w:val="center"/>
              <w:rPr>
                <w:del w:id="3351" w:author="Mutali Nepfumbada" w:date="2022-09-28T22:54:00Z"/>
                <w:lang w:eastAsia="en-US"/>
              </w:rPr>
            </w:pPr>
            <w:del w:id="3352" w:author="Mutali Nepfumbada" w:date="2022-09-28T22:54:00Z">
              <w:r w:rsidDel="006A14D5">
                <w:rPr>
                  <w:noProof/>
                </w:rPr>
                <w:drawing>
                  <wp:inline distT="0" distB="0" distL="0" distR="0" wp14:anchorId="0913503D" wp14:editId="44F9F32D">
                    <wp:extent cx="3600000" cy="1965598"/>
                    <wp:effectExtent l="0" t="0" r="0" b="0"/>
                    <wp:docPr id="1014" name="Picture 1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clinic Durbanville Availability.jpg"/>
                            <pic:cNvPicPr/>
                          </pic:nvPicPr>
                          <pic:blipFill>
                            <a:blip r:embed="rId35"/>
                            <a:stretch>
                              <a:fillRect/>
                            </a:stretch>
                          </pic:blipFill>
                          <pic:spPr>
                            <a:xfrm>
                              <a:off x="0" y="0"/>
                              <a:ext cx="3600000" cy="1965598"/>
                            </a:xfrm>
                            <a:prstGeom prst="rect">
                              <a:avLst/>
                            </a:prstGeom>
                          </pic:spPr>
                        </pic:pic>
                      </a:graphicData>
                    </a:graphic>
                  </wp:inline>
                </w:drawing>
              </w:r>
            </w:del>
          </w:p>
        </w:tc>
      </w:tr>
      <w:tr w:rsidR="00C3627C" w:rsidRPr="00953BC7" w:rsidDel="006A14D5" w14:paraId="265DBC8C" w14:textId="100E1B9C" w:rsidTr="006A14D5">
        <w:trPr>
          <w:trHeight w:val="101"/>
          <w:del w:id="3353" w:author="Mutali Nepfumbada" w:date="2022-09-28T22:54:00Z"/>
          <w:trPrChange w:id="3354" w:author="Mutali Nepfumbada" w:date="2022-09-28T22:54:00Z">
            <w:trPr>
              <w:trHeight w:val="101"/>
            </w:trPr>
          </w:trPrChange>
        </w:trPr>
        <w:tc>
          <w:tcPr>
            <w:tcW w:w="1968" w:type="pct"/>
            <w:vAlign w:val="center"/>
            <w:tcPrChange w:id="3355" w:author="Mutali Nepfumbada" w:date="2022-09-28T22:54:00Z">
              <w:tcPr>
                <w:tcW w:w="2500" w:type="pct"/>
                <w:vAlign w:val="center"/>
              </w:tcPr>
            </w:tcPrChange>
          </w:tcPr>
          <w:p w14:paraId="0E891102" w14:textId="68204A34" w:rsidR="00C3627C" w:rsidRPr="00953BC7" w:rsidDel="006A14D5" w:rsidRDefault="00C3627C">
            <w:pPr>
              <w:pStyle w:val="Caption"/>
              <w:rPr>
                <w:del w:id="3356" w:author="Mutali Nepfumbada" w:date="2022-09-28T22:54:00Z"/>
              </w:rPr>
            </w:pPr>
            <w:bookmarkStart w:id="3357" w:name="_Toc113817686"/>
            <w:bookmarkStart w:id="3358" w:name="_Toc115101842"/>
            <w:del w:id="3359" w:author="Mutali Nepfumbada" w:date="2022-09-28T22:54:00Z">
              <w:r w:rsidRPr="00953BC7" w:rsidDel="006A14D5">
                <w:delText xml:space="preserve">Table </w:delText>
              </w:r>
              <w:r w:rsidR="00000000" w:rsidDel="006A14D5">
                <w:fldChar w:fldCharType="begin"/>
              </w:r>
              <w:r w:rsidR="00000000" w:rsidDel="006A14D5">
                <w:delInstrText xml:space="preserve"> STYLEREF 1 \s </w:delInstrText>
              </w:r>
              <w:r w:rsidR="00000000" w:rsidDel="006A14D5">
                <w:fldChar w:fldCharType="separate"/>
              </w:r>
              <w:r w:rsidR="00B61424" w:rsidDel="006A14D5">
                <w:rPr>
                  <w:noProof/>
                </w:rPr>
                <w:delText>5</w:delText>
              </w:r>
              <w:r w:rsidR="00000000" w:rsidDel="006A14D5">
                <w:rPr>
                  <w:noProof/>
                </w:rPr>
                <w:fldChar w:fldCharType="end"/>
              </w:r>
              <w:r w:rsidR="00B61424" w:rsidDel="006A14D5">
                <w:noBreakHyphen/>
              </w:r>
              <w:r w:rsidR="00000000" w:rsidDel="006A14D5">
                <w:fldChar w:fldCharType="begin"/>
              </w:r>
              <w:r w:rsidR="00000000" w:rsidDel="006A14D5">
                <w:delInstrText xml:space="preserve"> SEQ Table \* ARABIC \s 1 </w:delInstrText>
              </w:r>
              <w:r w:rsidR="00000000" w:rsidDel="006A14D5">
                <w:fldChar w:fldCharType="separate"/>
              </w:r>
              <w:r w:rsidR="00B61424" w:rsidDel="006A14D5">
                <w:rPr>
                  <w:noProof/>
                </w:rPr>
                <w:delText>4</w:delText>
              </w:r>
              <w:r w:rsidR="00000000" w:rsidDel="006A14D5">
                <w:rPr>
                  <w:noProof/>
                </w:rPr>
                <w:fldChar w:fldCharType="end"/>
              </w:r>
              <w:r w:rsidRPr="00953BC7" w:rsidDel="006A14D5">
                <w:delText xml:space="preserve">: </w:delText>
              </w:r>
              <w:r w:rsidDel="006A14D5">
                <w:delText>Durbanville</w:delText>
              </w:r>
              <w:r w:rsidRPr="00953BC7" w:rsidDel="006A14D5">
                <w:delText xml:space="preserve"> Availability and </w:delText>
              </w:r>
              <w:r w:rsidDel="006A14D5">
                <w:delText>Guaranteed</w:delText>
              </w:r>
              <w:bookmarkEnd w:id="3357"/>
              <w:bookmarkEnd w:id="3358"/>
            </w:del>
          </w:p>
        </w:tc>
        <w:tc>
          <w:tcPr>
            <w:tcW w:w="3032" w:type="pct"/>
            <w:vAlign w:val="center"/>
            <w:tcPrChange w:id="3360" w:author="Mutali Nepfumbada" w:date="2022-09-28T22:54:00Z">
              <w:tcPr>
                <w:tcW w:w="2500" w:type="pct"/>
                <w:vAlign w:val="center"/>
              </w:tcPr>
            </w:tcPrChange>
          </w:tcPr>
          <w:p w14:paraId="3B5E2928" w14:textId="132F138F" w:rsidR="00C3627C" w:rsidRPr="00953BC7" w:rsidDel="006A14D5" w:rsidRDefault="00C3627C">
            <w:pPr>
              <w:pStyle w:val="Caption"/>
              <w:rPr>
                <w:del w:id="3361" w:author="Mutali Nepfumbada" w:date="2022-09-28T22:54:00Z"/>
                <w:color w:val="666666"/>
                <w:sz w:val="24"/>
              </w:rPr>
            </w:pPr>
            <w:bookmarkStart w:id="3362" w:name="_Toc113817661"/>
            <w:bookmarkStart w:id="3363" w:name="_Toc115101871"/>
            <w:del w:id="3364" w:author="Mutali Nepfumbada" w:date="2022-09-28T22:54:00Z">
              <w:r w:rsidRPr="00953BC7" w:rsidDel="006A14D5">
                <w:delText xml:space="preserve">Figure </w:delText>
              </w:r>
              <w:r w:rsidR="00000000" w:rsidDel="006A14D5">
                <w:fldChar w:fldCharType="begin"/>
              </w:r>
              <w:r w:rsidR="00000000" w:rsidDel="006A14D5">
                <w:delInstrText xml:space="preserve"> STYLEREF 1 \s </w:delInstrText>
              </w:r>
              <w:r w:rsidR="00000000" w:rsidDel="006A14D5">
                <w:fldChar w:fldCharType="separate"/>
              </w:r>
              <w:r w:rsidR="009259F6" w:rsidDel="006A14D5">
                <w:rPr>
                  <w:noProof/>
                </w:rPr>
                <w:delText>5</w:delText>
              </w:r>
              <w:r w:rsidR="00000000" w:rsidDel="006A14D5">
                <w:rPr>
                  <w:noProof/>
                </w:rPr>
                <w:fldChar w:fldCharType="end"/>
              </w:r>
              <w:r w:rsidDel="006A14D5">
                <w:noBreakHyphen/>
              </w:r>
              <w:r w:rsidR="00000000" w:rsidDel="006A14D5">
                <w:fldChar w:fldCharType="begin"/>
              </w:r>
              <w:r w:rsidR="00000000" w:rsidDel="006A14D5">
                <w:delInstrText xml:space="preserve"> SEQ Figure \* ARABIC \s 1 </w:delInstrText>
              </w:r>
              <w:r w:rsidR="00000000" w:rsidDel="006A14D5">
                <w:fldChar w:fldCharType="separate"/>
              </w:r>
              <w:r w:rsidR="009259F6" w:rsidDel="006A14D5">
                <w:rPr>
                  <w:noProof/>
                </w:rPr>
                <w:delText>5</w:delText>
              </w:r>
              <w:r w:rsidR="00000000" w:rsidDel="006A14D5">
                <w:rPr>
                  <w:noProof/>
                </w:rPr>
                <w:fldChar w:fldCharType="end"/>
              </w:r>
              <w:r w:rsidRPr="00953BC7" w:rsidDel="006A14D5">
                <w:delText>:</w:delText>
              </w:r>
              <w:r w:rsidDel="006A14D5">
                <w:delText xml:space="preserve"> Durbanville</w:delText>
              </w:r>
              <w:r w:rsidRPr="00953BC7" w:rsidDel="006A14D5">
                <w:delText xml:space="preserve"> Availability </w:delText>
              </w:r>
              <w:r w:rsidDel="006A14D5">
                <w:delText>Vs Forecast</w:delText>
              </w:r>
              <w:bookmarkEnd w:id="3362"/>
              <w:bookmarkEnd w:id="3363"/>
            </w:del>
          </w:p>
        </w:tc>
      </w:tr>
    </w:tbl>
    <w:p w14:paraId="7517189A" w14:textId="0845EE2A" w:rsidR="00C3627C" w:rsidDel="006A14D5" w:rsidRDefault="00C3627C" w:rsidP="00C3627C">
      <w:pPr>
        <w:jc w:val="both"/>
        <w:rPr>
          <w:del w:id="3365" w:author="Mutali Nepfumbada" w:date="2022-09-28T22:54:00Z"/>
        </w:rPr>
      </w:pPr>
    </w:p>
    <w:p w14:paraId="1217D2AB" w14:textId="05B15233" w:rsidR="00C3627C" w:rsidRDefault="00C3627C" w:rsidP="00C3627C">
      <w:pPr>
        <w:jc w:val="both"/>
        <w:rPr>
          <w:ins w:id="3366" w:author="Thulani Ndaba" w:date="2022-09-20T17:01:00Z"/>
        </w:rPr>
      </w:pPr>
      <w:del w:id="3367" w:author="Mutali Nepfumbada" w:date="2022-09-28T22:54:00Z">
        <w:r w:rsidDel="006A14D5">
          <w:delText>F</w:delText>
        </w:r>
      </w:del>
      <w:r>
        <w:t>rom the above table and diagram, we can see that the plant has reached the minimum availability of 95</w:t>
      </w:r>
      <w:r w:rsidR="00862FBE">
        <w:t xml:space="preserve"> </w:t>
      </w:r>
      <w:r>
        <w:t xml:space="preserve">% for several months since COD. We note that the plant did not reach the minimum availability in January </w:t>
      </w:r>
      <w:r w:rsidR="006B0498">
        <w:t>2022</w:t>
      </w:r>
      <w:r>
        <w:t xml:space="preserve">, May </w:t>
      </w:r>
      <w:proofErr w:type="gramStart"/>
      <w:r w:rsidR="006B0498">
        <w:t>2022</w:t>
      </w:r>
      <w:proofErr w:type="gramEnd"/>
      <w:r>
        <w:t xml:space="preserve"> and July </w:t>
      </w:r>
      <w:r w:rsidR="006B0498">
        <w:t>2022</w:t>
      </w:r>
      <w:r>
        <w:t xml:space="preserve"> with a deviation of 4</w:t>
      </w:r>
      <w:r w:rsidR="00862FBE">
        <w:t xml:space="preserve"> </w:t>
      </w:r>
      <w:r>
        <w:t>% to 7</w:t>
      </w:r>
      <w:r w:rsidR="00862FBE">
        <w:t xml:space="preserve"> </w:t>
      </w:r>
      <w:r>
        <w:t xml:space="preserve">% from the guaranteed availability. </w:t>
      </w:r>
    </w:p>
    <w:p w14:paraId="36F9B460" w14:textId="77777777" w:rsidR="00C3627C" w:rsidRDefault="00C3627C" w:rsidP="00C3627C">
      <w:pPr>
        <w:jc w:val="both"/>
        <w:rPr>
          <w:ins w:id="3368" w:author="Thulani Ndaba" w:date="2022-09-20T17:01:00Z"/>
        </w:rPr>
      </w:pPr>
    </w:p>
    <w:p w14:paraId="2489A0F1" w14:textId="340A4FE2" w:rsidR="00C3627C" w:rsidRDefault="00C3627C" w:rsidP="00C3627C">
      <w:pPr>
        <w:jc w:val="both"/>
        <w:rPr>
          <w:ins w:id="3369" w:author="Thulani Ndaba" w:date="2022-09-20T17:01:00Z"/>
        </w:rPr>
      </w:pPr>
      <w:r>
        <w:t xml:space="preserve">We also note that the plant did not meet the guaranteed availability in November </w:t>
      </w:r>
      <w:r w:rsidR="006B0498">
        <w:t>2021</w:t>
      </w:r>
      <w:r>
        <w:t xml:space="preserve">, but this is </w:t>
      </w:r>
      <w:proofErr w:type="gramStart"/>
      <w:r>
        <w:t>due to the fact that</w:t>
      </w:r>
      <w:proofErr w:type="gramEnd"/>
      <w:r>
        <w:t xml:space="preserve"> the plant was only in operation for 19 days, resulting in a misstatement of 68.81% availability. </w:t>
      </w:r>
    </w:p>
    <w:p w14:paraId="4EEFFDC4" w14:textId="77777777" w:rsidR="00C3627C" w:rsidRDefault="00C3627C" w:rsidP="00C3627C">
      <w:pPr>
        <w:jc w:val="both"/>
        <w:rPr>
          <w:ins w:id="3370" w:author="Thulani Ndaba" w:date="2022-09-20T17:01:00Z"/>
        </w:rPr>
      </w:pPr>
    </w:p>
    <w:p w14:paraId="67E7153A" w14:textId="77777777" w:rsidR="00C3627C" w:rsidRDefault="00C3627C" w:rsidP="00C3627C">
      <w:pPr>
        <w:jc w:val="both"/>
      </w:pPr>
      <w:r>
        <w:t>Harmattan cannot confirm whether the power plant's unavailability was due to unscheduled maintenance, as only 3 unscheduled events were reported. The Operator has indicated that the availability of the power plant was mainly affected by load shedding. Harmattan recommends that the Operator submit the unscheduled maintenance reports for the site to confirm that the unavailability was due solely to load shedding.</w:t>
      </w:r>
    </w:p>
    <w:p w14:paraId="272647C9" w14:textId="77777777" w:rsidR="00C3627C" w:rsidRDefault="00C3627C" w:rsidP="00C3627C">
      <w:pPr>
        <w:jc w:val="both"/>
      </w:pPr>
    </w:p>
    <w:p w14:paraId="029CAB36" w14:textId="5BC6754E" w:rsidR="00C3627C" w:rsidRPr="00873D69" w:rsidRDefault="00C3627C" w:rsidP="00C3627C">
      <w:pPr>
        <w:pStyle w:val="Heading2"/>
      </w:pPr>
      <w:bookmarkStart w:id="3371" w:name="_Toc115101806"/>
      <w:r w:rsidRPr="00873D69">
        <w:t xml:space="preserve">Durbanville Performance Ratio </w:t>
      </w:r>
      <w:ins w:id="3372" w:author="Chanda Nxumalo" w:date="2022-09-28T07:19:00Z">
        <w:r w:rsidR="00073A34">
          <w:t>v</w:t>
        </w:r>
      </w:ins>
      <w:del w:id="3373" w:author="Chanda Nxumalo" w:date="2022-09-28T07:19:00Z">
        <w:r w:rsidRPr="00873D69">
          <w:delText>V</w:delText>
        </w:r>
      </w:del>
      <w:r w:rsidRPr="00873D69">
        <w:t>s Forecast</w:t>
      </w:r>
      <w:bookmarkEnd w:id="3371"/>
    </w:p>
    <w:p w14:paraId="4F60EB24" w14:textId="77777777" w:rsidR="00C3627C" w:rsidRDefault="00C3627C" w:rsidP="00C3627C">
      <w:pPr>
        <w:rPr>
          <w:lang w:eastAsia="en-US"/>
        </w:rPr>
      </w:pPr>
    </w:p>
    <w:p w14:paraId="5429AA95" w14:textId="7EB50F71" w:rsidR="00C3627C" w:rsidRDefault="00C3627C" w:rsidP="00C3627C">
      <w:pPr>
        <w:rPr>
          <w:ins w:id="3374" w:author="Mutali Nepfumbada" w:date="2022-09-28T22:55:00Z"/>
          <w:lang w:eastAsia="en-US"/>
        </w:rPr>
      </w:pPr>
      <w:r w:rsidRPr="00DD11CE">
        <w:rPr>
          <w:lang w:eastAsia="en-US"/>
        </w:rPr>
        <w:t>The following table and chart compare the Scada Performance Ratio with the monthly forecast P50 PR of the Helioscope Forecast report.</w:t>
      </w:r>
    </w:p>
    <w:tbl>
      <w:tblPr>
        <w:tblStyle w:val="TableGridLight"/>
        <w:tblW w:w="5000" w:type="pct"/>
        <w:tblLook w:val="04A0" w:firstRow="1" w:lastRow="0" w:firstColumn="1" w:lastColumn="0" w:noHBand="0" w:noVBand="1"/>
      </w:tblPr>
      <w:tblGrid>
        <w:gridCol w:w="2570"/>
        <w:gridCol w:w="2259"/>
        <w:gridCol w:w="2444"/>
        <w:gridCol w:w="2266"/>
      </w:tblGrid>
      <w:tr w:rsidR="006A14D5" w:rsidRPr="001D1FA1" w14:paraId="4444DD34" w14:textId="77777777" w:rsidTr="00201D25">
        <w:trPr>
          <w:trHeight w:val="146"/>
          <w:ins w:id="3375" w:author="Mutali Nepfumbada" w:date="2022-09-28T22:56:00Z"/>
        </w:trPr>
        <w:tc>
          <w:tcPr>
            <w:tcW w:w="5000" w:type="pct"/>
            <w:gridSpan w:val="4"/>
            <w:shd w:val="clear" w:color="auto" w:fill="5F0500"/>
          </w:tcPr>
          <w:p w14:paraId="6091610B" w14:textId="77777777" w:rsidR="006A14D5" w:rsidRPr="001D1FA1" w:rsidRDefault="006A14D5" w:rsidP="00201D25">
            <w:pPr>
              <w:jc w:val="center"/>
              <w:rPr>
                <w:ins w:id="3376" w:author="Mutali Nepfumbada" w:date="2022-09-28T22:56:00Z"/>
                <w:b/>
              </w:rPr>
            </w:pPr>
            <w:ins w:id="3377" w:author="Mutali Nepfumbada" w:date="2022-09-28T22:56:00Z">
              <w:r>
                <w:rPr>
                  <w:b/>
                </w:rPr>
                <w:t>Performance Ratio (%)</w:t>
              </w:r>
            </w:ins>
          </w:p>
        </w:tc>
      </w:tr>
      <w:tr w:rsidR="006A14D5" w:rsidRPr="001D1FA1" w14:paraId="67B0D6B4" w14:textId="77777777" w:rsidTr="00201D25">
        <w:trPr>
          <w:trHeight w:val="150"/>
          <w:ins w:id="3378" w:author="Mutali Nepfumbada" w:date="2022-09-28T22:56:00Z"/>
        </w:trPr>
        <w:tc>
          <w:tcPr>
            <w:tcW w:w="1347" w:type="pct"/>
            <w:shd w:val="clear" w:color="auto" w:fill="5F0500"/>
          </w:tcPr>
          <w:p w14:paraId="20E6F78C" w14:textId="77777777" w:rsidR="006A14D5" w:rsidRPr="001D1FA1" w:rsidRDefault="006A14D5" w:rsidP="00201D25">
            <w:pPr>
              <w:rPr>
                <w:ins w:id="3379" w:author="Mutali Nepfumbada" w:date="2022-09-28T22:56:00Z"/>
                <w:b/>
                <w:lang w:eastAsia="en-US"/>
              </w:rPr>
            </w:pPr>
            <w:ins w:id="3380" w:author="Mutali Nepfumbada" w:date="2022-09-28T22:56:00Z">
              <w:r>
                <w:rPr>
                  <w:b/>
                  <w:lang w:eastAsia="en-US"/>
                </w:rPr>
                <w:t>Month</w:t>
              </w:r>
            </w:ins>
          </w:p>
        </w:tc>
        <w:tc>
          <w:tcPr>
            <w:tcW w:w="1184" w:type="pct"/>
            <w:shd w:val="clear" w:color="auto" w:fill="5F0500"/>
          </w:tcPr>
          <w:p w14:paraId="57B37FAA" w14:textId="77777777" w:rsidR="006A14D5" w:rsidRPr="00F47F2E" w:rsidRDefault="006A14D5" w:rsidP="00201D25">
            <w:pPr>
              <w:jc w:val="center"/>
              <w:rPr>
                <w:ins w:id="3381" w:author="Mutali Nepfumbada" w:date="2022-09-28T22:56:00Z"/>
                <w:b/>
                <w:lang w:val="en-US"/>
              </w:rPr>
            </w:pPr>
            <w:ins w:id="3382" w:author="Mutali Nepfumbada" w:date="2022-09-28T22:56:00Z">
              <w:r>
                <w:rPr>
                  <w:b/>
                  <w:lang w:val="en-US"/>
                </w:rPr>
                <w:t>Actual</w:t>
              </w:r>
            </w:ins>
          </w:p>
        </w:tc>
        <w:tc>
          <w:tcPr>
            <w:tcW w:w="1281" w:type="pct"/>
            <w:shd w:val="clear" w:color="auto" w:fill="5F0500"/>
          </w:tcPr>
          <w:p w14:paraId="1C357361" w14:textId="77777777" w:rsidR="006A14D5" w:rsidRPr="00F47F2E" w:rsidRDefault="006A14D5" w:rsidP="00201D25">
            <w:pPr>
              <w:jc w:val="center"/>
              <w:rPr>
                <w:ins w:id="3383" w:author="Mutali Nepfumbada" w:date="2022-09-28T22:56:00Z"/>
                <w:b/>
                <w:lang w:val="en-US"/>
              </w:rPr>
            </w:pPr>
            <w:ins w:id="3384" w:author="Mutali Nepfumbada" w:date="2022-09-28T22:56:00Z">
              <w:r>
                <w:rPr>
                  <w:b/>
                  <w:lang w:val="en-US"/>
                </w:rPr>
                <w:t>Forecast</w:t>
              </w:r>
            </w:ins>
          </w:p>
        </w:tc>
        <w:tc>
          <w:tcPr>
            <w:tcW w:w="1187" w:type="pct"/>
            <w:shd w:val="clear" w:color="auto" w:fill="5F0500"/>
          </w:tcPr>
          <w:p w14:paraId="499802D1" w14:textId="77777777" w:rsidR="006A14D5" w:rsidRPr="001D1FA1" w:rsidRDefault="006A14D5" w:rsidP="00201D25">
            <w:pPr>
              <w:jc w:val="center"/>
              <w:rPr>
                <w:ins w:id="3385" w:author="Mutali Nepfumbada" w:date="2022-09-28T22:56:00Z"/>
                <w:b/>
                <w:lang w:eastAsia="en-US"/>
              </w:rPr>
            </w:pPr>
            <w:ins w:id="3386" w:author="Mutali Nepfumbada" w:date="2022-09-28T22:56:00Z">
              <w:r>
                <w:rPr>
                  <w:b/>
                </w:rPr>
                <w:t>Delta (%)</w:t>
              </w:r>
            </w:ins>
          </w:p>
        </w:tc>
      </w:tr>
      <w:tr w:rsidR="006A14D5" w14:paraId="054D83BF" w14:textId="77777777" w:rsidTr="00201D25">
        <w:trPr>
          <w:trHeight w:val="138"/>
          <w:ins w:id="3387" w:author="Mutali Nepfumbada" w:date="2022-09-28T22:56:00Z"/>
        </w:trPr>
        <w:tc>
          <w:tcPr>
            <w:tcW w:w="5000" w:type="pct"/>
            <w:gridSpan w:val="4"/>
          </w:tcPr>
          <w:p w14:paraId="06299BE0" w14:textId="77777777" w:rsidR="006A14D5" w:rsidRDefault="006A14D5" w:rsidP="00201D25">
            <w:pPr>
              <w:jc w:val="center"/>
              <w:rPr>
                <w:ins w:id="3388" w:author="Mutali Nepfumbada" w:date="2022-09-28T22:56:00Z"/>
                <w:lang w:eastAsia="en-US"/>
              </w:rPr>
            </w:pPr>
            <w:ins w:id="3389" w:author="Mutali Nepfumbada" w:date="2022-09-28T22:56:00Z">
              <w:r w:rsidRPr="00DC29B7">
                <w:rPr>
                  <w:bCs/>
                  <w:lang w:val="en-US"/>
                </w:rPr>
                <w:t xml:space="preserve">{%tr for item in </w:t>
              </w:r>
              <w:proofErr w:type="spellStart"/>
              <w:r>
                <w:rPr>
                  <w:bCs/>
                  <w:lang w:val="en-US"/>
                </w:rPr>
                <w:t>DURPR</w:t>
              </w:r>
              <w:r w:rsidRPr="00DF6ABC">
                <w:rPr>
                  <w:bCs/>
                  <w:lang w:val="en-US"/>
                </w:rPr>
                <w:t>table_contents</w:t>
              </w:r>
              <w:proofErr w:type="spellEnd"/>
              <w:r w:rsidRPr="00DC29B7">
                <w:rPr>
                  <w:bCs/>
                  <w:lang w:val="en-US"/>
                </w:rPr>
                <w:t>%}</w:t>
              </w:r>
            </w:ins>
          </w:p>
        </w:tc>
      </w:tr>
      <w:tr w:rsidR="006A14D5" w14:paraId="490BBCF1" w14:textId="77777777" w:rsidTr="00201D25">
        <w:trPr>
          <w:trHeight w:val="132"/>
          <w:ins w:id="3390" w:author="Mutali Nepfumbada" w:date="2022-09-28T22:56:00Z"/>
        </w:trPr>
        <w:tc>
          <w:tcPr>
            <w:tcW w:w="1347" w:type="pct"/>
          </w:tcPr>
          <w:p w14:paraId="09C3DFAD" w14:textId="77777777" w:rsidR="006A14D5" w:rsidRDefault="006A14D5" w:rsidP="00201D25">
            <w:pPr>
              <w:rPr>
                <w:ins w:id="3391" w:author="Mutali Nepfumbada" w:date="2022-09-28T22:56:00Z"/>
                <w:lang w:eastAsia="en-US"/>
              </w:rPr>
            </w:pPr>
            <w:ins w:id="3392" w:author="Mutali Nepfumbada" w:date="2022-09-28T22:56:00Z">
              <w:r w:rsidRPr="00DC29B7">
                <w:rPr>
                  <w:bCs/>
                  <w:lang w:val="en-US"/>
                </w:rPr>
                <w:t>{{</w:t>
              </w:r>
              <w:proofErr w:type="spellStart"/>
              <w:proofErr w:type="gramStart"/>
              <w:r w:rsidRPr="00DC29B7">
                <w:rPr>
                  <w:bCs/>
                  <w:lang w:val="en-US"/>
                </w:rPr>
                <w:t>item.</w:t>
              </w:r>
              <w:r>
                <w:rPr>
                  <w:bCs/>
                  <w:lang w:val="en-US"/>
                </w:rPr>
                <w:t>Date</w:t>
              </w:r>
              <w:proofErr w:type="spellEnd"/>
              <w:proofErr w:type="gramEnd"/>
              <w:r w:rsidRPr="00DC29B7">
                <w:rPr>
                  <w:bCs/>
                  <w:lang w:val="en-US"/>
                </w:rPr>
                <w:t>}}</w:t>
              </w:r>
            </w:ins>
          </w:p>
        </w:tc>
        <w:tc>
          <w:tcPr>
            <w:tcW w:w="1184" w:type="pct"/>
          </w:tcPr>
          <w:p w14:paraId="3A68A68C" w14:textId="77777777" w:rsidR="006A14D5" w:rsidRDefault="006A14D5" w:rsidP="00201D25">
            <w:pPr>
              <w:jc w:val="center"/>
              <w:rPr>
                <w:ins w:id="3393" w:author="Mutali Nepfumbada" w:date="2022-09-28T22:56:00Z"/>
                <w:lang w:eastAsia="en-US"/>
              </w:rPr>
            </w:pPr>
            <w:proofErr w:type="gramStart"/>
            <w:ins w:id="3394" w:author="Mutali Nepfumbada" w:date="2022-09-28T22:56:00Z">
              <w:r w:rsidRPr="00DC29B7">
                <w:rPr>
                  <w:bCs/>
                  <w:lang w:val="en-US"/>
                </w:rPr>
                <w:t>{{ item</w:t>
              </w:r>
              <w:proofErr w:type="gramEnd"/>
              <w:r>
                <w:rPr>
                  <w:bCs/>
                  <w:lang w:val="en-US"/>
                </w:rPr>
                <w:t>. DURPRA</w:t>
              </w:r>
              <w:r w:rsidRPr="00DC29B7">
                <w:rPr>
                  <w:bCs/>
                  <w:lang w:val="en-US"/>
                </w:rPr>
                <w:t>}}</w:t>
              </w:r>
            </w:ins>
          </w:p>
        </w:tc>
        <w:tc>
          <w:tcPr>
            <w:tcW w:w="1281" w:type="pct"/>
          </w:tcPr>
          <w:p w14:paraId="5BCA1343" w14:textId="77777777" w:rsidR="006A14D5" w:rsidRDefault="006A14D5" w:rsidP="00201D25">
            <w:pPr>
              <w:jc w:val="center"/>
              <w:rPr>
                <w:ins w:id="3395" w:author="Mutali Nepfumbada" w:date="2022-09-28T22:56:00Z"/>
                <w:lang w:eastAsia="en-US"/>
              </w:rPr>
            </w:pPr>
            <w:ins w:id="3396" w:author="Mutali Nepfumbada" w:date="2022-09-28T22:56:00Z">
              <w:r w:rsidRPr="00DC29B7">
                <w:rPr>
                  <w:bCs/>
                  <w:lang w:val="en-US"/>
                </w:rPr>
                <w:t>{{item</w:t>
              </w:r>
              <w:r>
                <w:rPr>
                  <w:bCs/>
                  <w:lang w:val="en-US"/>
                </w:rPr>
                <w:t>. DURPRF }}</w:t>
              </w:r>
            </w:ins>
          </w:p>
        </w:tc>
        <w:tc>
          <w:tcPr>
            <w:tcW w:w="1187" w:type="pct"/>
          </w:tcPr>
          <w:p w14:paraId="7251D956" w14:textId="77777777" w:rsidR="006A14D5" w:rsidRDefault="006A14D5" w:rsidP="00201D25">
            <w:pPr>
              <w:jc w:val="center"/>
              <w:rPr>
                <w:ins w:id="3397" w:author="Mutali Nepfumbada" w:date="2022-09-28T22:56:00Z"/>
                <w:lang w:eastAsia="en-US"/>
              </w:rPr>
            </w:pPr>
            <w:ins w:id="3398" w:author="Mutali Nepfumbada" w:date="2022-09-28T22:56:00Z">
              <w:r w:rsidRPr="00DC29B7">
                <w:rPr>
                  <w:bCs/>
                  <w:lang w:val="en-US"/>
                </w:rPr>
                <w:t>{{item</w:t>
              </w:r>
              <w:r>
                <w:rPr>
                  <w:bCs/>
                  <w:lang w:val="en-US"/>
                </w:rPr>
                <w:t>. DURPRV}}</w:t>
              </w:r>
            </w:ins>
          </w:p>
        </w:tc>
      </w:tr>
      <w:tr w:rsidR="006A14D5" w14:paraId="06C639B2" w14:textId="77777777" w:rsidTr="00201D25">
        <w:trPr>
          <w:trHeight w:val="138"/>
          <w:ins w:id="3399" w:author="Mutali Nepfumbada" w:date="2022-09-28T22:56:00Z"/>
        </w:trPr>
        <w:tc>
          <w:tcPr>
            <w:tcW w:w="5000" w:type="pct"/>
            <w:gridSpan w:val="4"/>
          </w:tcPr>
          <w:p w14:paraId="625C3766" w14:textId="77777777" w:rsidR="006A14D5" w:rsidRDefault="006A14D5" w:rsidP="00201D25">
            <w:pPr>
              <w:jc w:val="center"/>
              <w:rPr>
                <w:ins w:id="3400" w:author="Mutali Nepfumbada" w:date="2022-09-28T22:56:00Z"/>
                <w:lang w:eastAsia="en-US"/>
              </w:rPr>
            </w:pPr>
            <w:ins w:id="3401" w:author="Mutali Nepfumbada" w:date="2022-09-28T22:56:00Z">
              <w:r w:rsidRPr="00DC29B7">
                <w:rPr>
                  <w:bCs/>
                  <w:lang w:val="en-US"/>
                </w:rPr>
                <w:t xml:space="preserve">{%tr </w:t>
              </w:r>
              <w:proofErr w:type="spellStart"/>
              <w:r w:rsidRPr="00DC29B7">
                <w:rPr>
                  <w:bCs/>
                  <w:lang w:val="en-US"/>
                </w:rPr>
                <w:t>endfor</w:t>
              </w:r>
              <w:proofErr w:type="spellEnd"/>
              <w:r w:rsidRPr="00DC29B7">
                <w:rPr>
                  <w:bCs/>
                  <w:lang w:val="en-US"/>
                </w:rPr>
                <w:t xml:space="preserve"> %}</w:t>
              </w:r>
            </w:ins>
          </w:p>
        </w:tc>
      </w:tr>
    </w:tbl>
    <w:p w14:paraId="0D5FA2F6" w14:textId="4085C8AC" w:rsidR="006A14D5" w:rsidRDefault="006A14D5" w:rsidP="006A14D5">
      <w:pPr>
        <w:pStyle w:val="Caption"/>
        <w:rPr>
          <w:ins w:id="3402" w:author="Mutali Nepfumbada" w:date="2022-09-28T22:56:00Z"/>
        </w:rPr>
      </w:pPr>
      <w:ins w:id="3403" w:author="Mutali Nepfumbada" w:date="2022-09-28T22:55:00Z">
        <w:r w:rsidRPr="00953BC7">
          <w:t xml:space="preserve">Table </w:t>
        </w:r>
        <w:r>
          <w:fldChar w:fldCharType="begin"/>
        </w:r>
        <w:r>
          <w:instrText xml:space="preserve"> STYLEREF 1 \s </w:instrText>
        </w:r>
        <w:r>
          <w:fldChar w:fldCharType="separate"/>
        </w:r>
        <w:r>
          <w:rPr>
            <w:noProof/>
          </w:rPr>
          <w:t>5</w:t>
        </w:r>
        <w:r>
          <w:rPr>
            <w:noProof/>
          </w:rPr>
          <w:fldChar w:fldCharType="end"/>
        </w:r>
        <w:r>
          <w:noBreakHyphen/>
        </w:r>
        <w:r>
          <w:fldChar w:fldCharType="begin"/>
        </w:r>
        <w:r>
          <w:instrText xml:space="preserve"> SEQ Table \* ARABIC \s 1 </w:instrText>
        </w:r>
        <w:r>
          <w:fldChar w:fldCharType="separate"/>
        </w:r>
        <w:r>
          <w:rPr>
            <w:noProof/>
          </w:rPr>
          <w:t>5</w:t>
        </w:r>
        <w:r>
          <w:rPr>
            <w:noProof/>
          </w:rPr>
          <w:fldChar w:fldCharType="end"/>
        </w:r>
        <w:r w:rsidRPr="00953BC7">
          <w:t xml:space="preserve">: </w:t>
        </w:r>
        <w:r>
          <w:t>Durbanville</w:t>
        </w:r>
        <w:r w:rsidRPr="00953BC7">
          <w:t xml:space="preserve"> PR </w:t>
        </w:r>
        <w:r>
          <w:t>and Forecast</w:t>
        </w:r>
      </w:ins>
    </w:p>
    <w:p w14:paraId="6770361D" w14:textId="344756AA" w:rsidR="006A14D5" w:rsidRPr="006A14D5" w:rsidRDefault="006A14D5" w:rsidP="006A14D5">
      <w:pPr>
        <w:jc w:val="center"/>
        <w:rPr>
          <w:ins w:id="3404" w:author="Mutali Nepfumbada" w:date="2022-09-28T22:55:00Z"/>
        </w:rPr>
        <w:pPrChange w:id="3405" w:author="Mutali Nepfumbada" w:date="2022-09-28T22:56:00Z">
          <w:pPr/>
        </w:pPrChange>
      </w:pPr>
      <w:ins w:id="3406" w:author="Mutali Nepfumbada" w:date="2022-09-28T22:56:00Z">
        <w:r w:rsidRPr="009A25A7">
          <w:rPr>
            <w:lang w:eastAsia="en-US"/>
          </w:rPr>
          <w:t>{{</w:t>
        </w:r>
        <w:r>
          <w:rPr>
            <w:lang w:eastAsia="en-US"/>
          </w:rPr>
          <w:t>DUR</w:t>
        </w:r>
        <w:r>
          <w:rPr>
            <w:bCs/>
            <w:lang w:val="en-US"/>
          </w:rPr>
          <w:t>PR</w:t>
        </w:r>
        <w:r>
          <w:rPr>
            <w:lang w:eastAsia="en-US"/>
          </w:rPr>
          <w:t>Image</w:t>
        </w:r>
        <w:r w:rsidRPr="009A25A7">
          <w:rPr>
            <w:lang w:eastAsia="en-US"/>
          </w:rPr>
          <w:t>}}</w:t>
        </w:r>
      </w:ins>
    </w:p>
    <w:p w14:paraId="5DBACB1A" w14:textId="2961D772" w:rsidR="006A14D5" w:rsidRDefault="006A14D5" w:rsidP="006A14D5">
      <w:pPr>
        <w:pStyle w:val="Caption"/>
        <w:rPr>
          <w:ins w:id="3407" w:author="Mutali Nepfumbada" w:date="2022-09-28T22:55:00Z"/>
        </w:rPr>
        <w:pPrChange w:id="3408" w:author="Mutali Nepfumbada" w:date="2022-09-28T22:55:00Z">
          <w:pPr/>
        </w:pPrChange>
      </w:pPr>
      <w:ins w:id="3409" w:author="Mutali Nepfumbada" w:date="2022-09-28T22:55:00Z">
        <w:r w:rsidRPr="00953BC7">
          <w:t xml:space="preserve">Figure </w:t>
        </w:r>
        <w:r>
          <w:fldChar w:fldCharType="begin"/>
        </w:r>
        <w:r>
          <w:instrText xml:space="preserve"> STYLEREF 1 \s </w:instrText>
        </w:r>
        <w:r>
          <w:fldChar w:fldCharType="separate"/>
        </w:r>
        <w:r>
          <w:rPr>
            <w:noProof/>
          </w:rPr>
          <w:t>5</w:t>
        </w:r>
        <w:r>
          <w:rPr>
            <w:noProof/>
          </w:rPr>
          <w:fldChar w:fldCharType="end"/>
        </w:r>
        <w:r>
          <w:noBreakHyphen/>
        </w:r>
        <w:r>
          <w:fldChar w:fldCharType="begin"/>
        </w:r>
        <w:r>
          <w:instrText xml:space="preserve"> SEQ Figure \* ARABIC \s 1 </w:instrText>
        </w:r>
        <w:r>
          <w:fldChar w:fldCharType="separate"/>
        </w:r>
        <w:r>
          <w:rPr>
            <w:noProof/>
          </w:rPr>
          <w:t>6</w:t>
        </w:r>
        <w:r>
          <w:rPr>
            <w:noProof/>
          </w:rPr>
          <w:fldChar w:fldCharType="end"/>
        </w:r>
        <w:r w:rsidRPr="00953BC7">
          <w:t xml:space="preserve">: </w:t>
        </w:r>
        <w:r>
          <w:t>Durbanville</w:t>
        </w:r>
        <w:r w:rsidRPr="00953BC7">
          <w:t xml:space="preserve"> PR </w:t>
        </w:r>
        <w:r>
          <w:t>Vs Forecast</w:t>
        </w:r>
      </w:ins>
    </w:p>
    <w:p w14:paraId="299300F7" w14:textId="77777777" w:rsidR="006A14D5" w:rsidRDefault="006A14D5" w:rsidP="006A14D5">
      <w:pPr>
        <w:pStyle w:val="Caption"/>
        <w:jc w:val="left"/>
        <w:rPr>
          <w:ins w:id="3410" w:author="Mutali Nepfumbada" w:date="2022-09-28T22:55:00Z"/>
          <w:lang w:eastAsia="en-US"/>
        </w:rPr>
        <w:pPrChange w:id="3411" w:author="Mutali Nepfumbada" w:date="2022-09-28T22:56:00Z">
          <w:pPr/>
        </w:pPrChange>
      </w:pPr>
    </w:p>
    <w:p w14:paraId="2A38D12D" w14:textId="73CD57FC" w:rsidR="006A14D5" w:rsidRPr="00DD11CE" w:rsidDel="006A14D5" w:rsidRDefault="006A14D5" w:rsidP="00C3627C">
      <w:pPr>
        <w:rPr>
          <w:del w:id="3412" w:author="Mutali Nepfumbada" w:date="2022-09-28T22:55:00Z"/>
          <w:lang w:eastAsia="en-US"/>
        </w:rPr>
      </w:pPr>
    </w:p>
    <w:p w14:paraId="5D81F330" w14:textId="367790F5" w:rsidR="00C3627C" w:rsidRPr="00953BC7" w:rsidDel="006A14D5" w:rsidRDefault="00C3627C" w:rsidP="00C3627C">
      <w:pPr>
        <w:rPr>
          <w:del w:id="3413" w:author="Mutali Nepfumbada" w:date="2022-09-28T22:55:00Z"/>
          <w:lang w:eastAsia="en-US"/>
        </w:rPr>
      </w:pPr>
    </w:p>
    <w:tbl>
      <w:tblPr>
        <w:tblStyle w:val="TableGridLight"/>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58"/>
        <w:gridCol w:w="5791"/>
      </w:tblGrid>
      <w:tr w:rsidR="00C3627C" w:rsidRPr="00953BC7" w:rsidDel="006A14D5" w14:paraId="2C663CBD" w14:textId="1B19742A">
        <w:trPr>
          <w:trHeight w:val="1594"/>
          <w:jc w:val="center"/>
          <w:del w:id="3414" w:author="Mutali Nepfumbada" w:date="2022-09-28T22:55:00Z"/>
        </w:trPr>
        <w:tc>
          <w:tcPr>
            <w:tcW w:w="2429" w:type="pct"/>
            <w:vAlign w:val="center"/>
          </w:tcPr>
          <w:tbl>
            <w:tblPr>
              <w:tblStyle w:val="TableGridLight"/>
              <w:tblW w:w="3577" w:type="dxa"/>
              <w:tblLook w:val="04A0" w:firstRow="1" w:lastRow="0" w:firstColumn="1" w:lastColumn="0" w:noHBand="0" w:noVBand="1"/>
            </w:tblPr>
            <w:tblGrid>
              <w:gridCol w:w="919"/>
              <w:gridCol w:w="808"/>
              <w:gridCol w:w="900"/>
              <w:gridCol w:w="950"/>
            </w:tblGrid>
            <w:tr w:rsidR="00C3627C" w:rsidDel="006A14D5" w14:paraId="16DFD7E5" w14:textId="1A456498" w:rsidTr="001F1F19">
              <w:trPr>
                <w:trHeight w:val="146"/>
                <w:del w:id="3415" w:author="Mutali Nepfumbada" w:date="2022-09-28T22:55:00Z"/>
              </w:trPr>
              <w:tc>
                <w:tcPr>
                  <w:tcW w:w="5000" w:type="pct"/>
                  <w:gridSpan w:val="4"/>
                  <w:shd w:val="clear" w:color="auto" w:fill="5F0500"/>
                </w:tcPr>
                <w:p w14:paraId="5D5B6934" w14:textId="501D9762" w:rsidR="00C3627C" w:rsidRPr="001D1FA1" w:rsidDel="006A14D5" w:rsidRDefault="00C3627C">
                  <w:pPr>
                    <w:jc w:val="center"/>
                    <w:rPr>
                      <w:del w:id="3416" w:author="Mutali Nepfumbada" w:date="2022-09-28T22:55:00Z"/>
                      <w:b/>
                    </w:rPr>
                  </w:pPr>
                  <w:del w:id="3417" w:author="Mutali Nepfumbada" w:date="2022-09-28T22:55:00Z">
                    <w:r w:rsidDel="006A14D5">
                      <w:rPr>
                        <w:b/>
                      </w:rPr>
                      <w:delText>Performance Ratio (%)</w:delText>
                    </w:r>
                  </w:del>
                </w:p>
              </w:tc>
            </w:tr>
            <w:tr w:rsidR="00C3627C" w:rsidDel="006A14D5" w14:paraId="6E487071" w14:textId="470AD0F5" w:rsidTr="001F1F19">
              <w:trPr>
                <w:trHeight w:val="150"/>
                <w:del w:id="3418" w:author="Mutali Nepfumbada" w:date="2022-09-28T22:55:00Z"/>
              </w:trPr>
              <w:tc>
                <w:tcPr>
                  <w:tcW w:w="1285" w:type="pct"/>
                  <w:shd w:val="clear" w:color="auto" w:fill="5F0500"/>
                </w:tcPr>
                <w:p w14:paraId="246A242A" w14:textId="3353AA61" w:rsidR="00C3627C" w:rsidRPr="001D1FA1" w:rsidDel="006A14D5" w:rsidRDefault="00C3627C">
                  <w:pPr>
                    <w:rPr>
                      <w:del w:id="3419" w:author="Mutali Nepfumbada" w:date="2022-09-28T22:55:00Z"/>
                      <w:b/>
                      <w:lang w:eastAsia="en-US"/>
                    </w:rPr>
                  </w:pPr>
                  <w:del w:id="3420" w:author="Mutali Nepfumbada" w:date="2022-09-28T22:55:00Z">
                    <w:r w:rsidDel="006A14D5">
                      <w:rPr>
                        <w:b/>
                        <w:lang w:eastAsia="en-US"/>
                      </w:rPr>
                      <w:delText>Month</w:delText>
                    </w:r>
                  </w:del>
                </w:p>
              </w:tc>
              <w:tc>
                <w:tcPr>
                  <w:tcW w:w="1129" w:type="pct"/>
                  <w:shd w:val="clear" w:color="auto" w:fill="5F0500"/>
                </w:tcPr>
                <w:p w14:paraId="16FA2D09" w14:textId="6A49548F" w:rsidR="00C3627C" w:rsidRPr="00F47F2E" w:rsidDel="006A14D5" w:rsidRDefault="00C3627C">
                  <w:pPr>
                    <w:jc w:val="center"/>
                    <w:rPr>
                      <w:del w:id="3421" w:author="Mutali Nepfumbada" w:date="2022-09-28T22:55:00Z"/>
                      <w:b/>
                      <w:lang w:val="en-US"/>
                    </w:rPr>
                  </w:pPr>
                  <w:del w:id="3422" w:author="Mutali Nepfumbada" w:date="2022-09-28T22:55:00Z">
                    <w:r w:rsidDel="006A14D5">
                      <w:rPr>
                        <w:b/>
                        <w:lang w:val="en-US"/>
                      </w:rPr>
                      <w:delText>Actual</w:delText>
                    </w:r>
                  </w:del>
                </w:p>
              </w:tc>
              <w:tc>
                <w:tcPr>
                  <w:tcW w:w="1258" w:type="pct"/>
                  <w:shd w:val="clear" w:color="auto" w:fill="5F0500"/>
                </w:tcPr>
                <w:p w14:paraId="169E7A94" w14:textId="526077CB" w:rsidR="00C3627C" w:rsidRPr="00F47F2E" w:rsidDel="006A14D5" w:rsidRDefault="00C3627C">
                  <w:pPr>
                    <w:jc w:val="center"/>
                    <w:rPr>
                      <w:del w:id="3423" w:author="Mutali Nepfumbada" w:date="2022-09-28T22:55:00Z"/>
                      <w:b/>
                      <w:lang w:val="en-US"/>
                    </w:rPr>
                  </w:pPr>
                  <w:del w:id="3424" w:author="Mutali Nepfumbada" w:date="2022-09-28T22:55:00Z">
                    <w:r w:rsidDel="006A14D5">
                      <w:rPr>
                        <w:b/>
                        <w:lang w:val="en-US"/>
                      </w:rPr>
                      <w:delText>Forecast</w:delText>
                    </w:r>
                  </w:del>
                </w:p>
              </w:tc>
              <w:tc>
                <w:tcPr>
                  <w:tcW w:w="1328" w:type="pct"/>
                  <w:shd w:val="clear" w:color="auto" w:fill="5F0500"/>
                </w:tcPr>
                <w:p w14:paraId="58D13E1B" w14:textId="13D755FF" w:rsidR="00C3627C" w:rsidRPr="001D1FA1" w:rsidDel="006A14D5" w:rsidRDefault="00C3627C">
                  <w:pPr>
                    <w:jc w:val="center"/>
                    <w:rPr>
                      <w:del w:id="3425" w:author="Mutali Nepfumbada" w:date="2022-09-28T22:55:00Z"/>
                      <w:b/>
                      <w:lang w:eastAsia="en-US"/>
                    </w:rPr>
                  </w:pPr>
                  <w:del w:id="3426" w:author="Mutali Nepfumbada" w:date="2022-09-28T22:55:00Z">
                    <w:r w:rsidDel="006A14D5">
                      <w:rPr>
                        <w:b/>
                      </w:rPr>
                      <w:delText>Delta (%)</w:delText>
                    </w:r>
                  </w:del>
                </w:p>
              </w:tc>
            </w:tr>
            <w:tr w:rsidR="00AE470C" w:rsidDel="006A14D5" w14:paraId="0371D44A" w14:textId="3F94F549" w:rsidTr="001F1F19">
              <w:trPr>
                <w:trHeight w:val="132"/>
                <w:del w:id="3427" w:author="Mutali Nepfumbada" w:date="2022-09-28T22:55:00Z"/>
              </w:trPr>
              <w:tc>
                <w:tcPr>
                  <w:tcW w:w="1285" w:type="pct"/>
                </w:tcPr>
                <w:p w14:paraId="669CD2A2" w14:textId="4A59B31D" w:rsidR="00AE470C" w:rsidDel="006A14D5" w:rsidRDefault="00AE470C" w:rsidP="00AE470C">
                  <w:pPr>
                    <w:rPr>
                      <w:del w:id="3428" w:author="Mutali Nepfumbada" w:date="2022-09-28T22:55:00Z"/>
                      <w:lang w:eastAsia="en-US"/>
                    </w:rPr>
                  </w:pPr>
                  <w:del w:id="3429" w:author="Mutali Nepfumbada" w:date="2022-09-28T22:55:00Z">
                    <w:r w:rsidRPr="00DC29B7" w:rsidDel="006A14D5">
                      <w:rPr>
                        <w:bCs/>
                        <w:lang w:val="en-US"/>
                      </w:rPr>
                      <w:delText>Oct 21</w:delText>
                    </w:r>
                  </w:del>
                </w:p>
              </w:tc>
              <w:tc>
                <w:tcPr>
                  <w:tcW w:w="1129" w:type="pct"/>
                </w:tcPr>
                <w:p w14:paraId="2949867E" w14:textId="26FE6B28" w:rsidR="00AE470C" w:rsidDel="006A14D5" w:rsidRDefault="00AE470C" w:rsidP="00AE470C">
                  <w:pPr>
                    <w:jc w:val="center"/>
                    <w:rPr>
                      <w:del w:id="3430" w:author="Mutali Nepfumbada" w:date="2022-09-28T22:55:00Z"/>
                      <w:lang w:eastAsia="en-US"/>
                    </w:rPr>
                  </w:pPr>
                  <w:del w:id="3431" w:author="Mutali Nepfumbada" w:date="2022-09-28T22:55:00Z">
                    <w:r w:rsidRPr="00C868FD" w:rsidDel="006A14D5">
                      <w:delText>-</w:delText>
                    </w:r>
                  </w:del>
                </w:p>
              </w:tc>
              <w:tc>
                <w:tcPr>
                  <w:tcW w:w="1258" w:type="pct"/>
                </w:tcPr>
                <w:p w14:paraId="04B949FF" w14:textId="034EDA00" w:rsidR="00AE470C" w:rsidDel="006A14D5" w:rsidRDefault="00AE470C" w:rsidP="00AE470C">
                  <w:pPr>
                    <w:jc w:val="center"/>
                    <w:rPr>
                      <w:del w:id="3432" w:author="Mutali Nepfumbada" w:date="2022-09-28T22:55:00Z"/>
                      <w:lang w:eastAsia="en-US"/>
                    </w:rPr>
                  </w:pPr>
                  <w:del w:id="3433" w:author="Mutali Nepfumbada" w:date="2022-09-28T22:55:00Z">
                    <w:r w:rsidRPr="00C868FD" w:rsidDel="006A14D5">
                      <w:delText>-</w:delText>
                    </w:r>
                  </w:del>
                </w:p>
              </w:tc>
              <w:tc>
                <w:tcPr>
                  <w:tcW w:w="1328" w:type="pct"/>
                </w:tcPr>
                <w:p w14:paraId="53587448" w14:textId="46E44E19" w:rsidR="00AE470C" w:rsidDel="006A14D5" w:rsidRDefault="00AE470C" w:rsidP="00AE470C">
                  <w:pPr>
                    <w:jc w:val="center"/>
                    <w:rPr>
                      <w:del w:id="3434" w:author="Mutali Nepfumbada" w:date="2022-09-28T22:55:00Z"/>
                      <w:lang w:eastAsia="en-US"/>
                    </w:rPr>
                  </w:pPr>
                  <w:del w:id="3435" w:author="Mutali Nepfumbada" w:date="2022-09-28T22:55:00Z">
                    <w:r w:rsidRPr="00C868FD" w:rsidDel="006A14D5">
                      <w:delText>-</w:delText>
                    </w:r>
                  </w:del>
                </w:p>
              </w:tc>
            </w:tr>
            <w:tr w:rsidR="00AE470C" w:rsidDel="006A14D5" w14:paraId="3B998B50" w14:textId="2202DA75" w:rsidTr="001F1F19">
              <w:trPr>
                <w:trHeight w:val="132"/>
                <w:del w:id="3436" w:author="Mutali Nepfumbada" w:date="2022-09-28T22:55:00Z"/>
              </w:trPr>
              <w:tc>
                <w:tcPr>
                  <w:tcW w:w="1285" w:type="pct"/>
                </w:tcPr>
                <w:p w14:paraId="720C6E7D" w14:textId="2AB89849" w:rsidR="00AE470C" w:rsidDel="006A14D5" w:rsidRDefault="00AE470C" w:rsidP="00AE470C">
                  <w:pPr>
                    <w:rPr>
                      <w:del w:id="3437" w:author="Mutali Nepfumbada" w:date="2022-09-28T22:55:00Z"/>
                      <w:lang w:eastAsia="en-US"/>
                    </w:rPr>
                  </w:pPr>
                  <w:del w:id="3438" w:author="Mutali Nepfumbada" w:date="2022-09-28T22:55:00Z">
                    <w:r w:rsidRPr="00DC29B7" w:rsidDel="006A14D5">
                      <w:rPr>
                        <w:bCs/>
                        <w:lang w:val="en-US"/>
                      </w:rPr>
                      <w:delText>Nov 21</w:delText>
                    </w:r>
                  </w:del>
                </w:p>
              </w:tc>
              <w:tc>
                <w:tcPr>
                  <w:tcW w:w="1129" w:type="pct"/>
                </w:tcPr>
                <w:p w14:paraId="61F79C08" w14:textId="32EB773D" w:rsidR="00AE470C" w:rsidDel="006A14D5" w:rsidRDefault="00AE470C" w:rsidP="00AE470C">
                  <w:pPr>
                    <w:jc w:val="center"/>
                    <w:rPr>
                      <w:del w:id="3439" w:author="Mutali Nepfumbada" w:date="2022-09-28T22:55:00Z"/>
                      <w:lang w:eastAsia="en-US"/>
                    </w:rPr>
                  </w:pPr>
                  <w:del w:id="3440" w:author="Mutali Nepfumbada" w:date="2022-09-28T22:55:00Z">
                    <w:r w:rsidRPr="00C868FD" w:rsidDel="006A14D5">
                      <w:delText>-</w:delText>
                    </w:r>
                  </w:del>
                </w:p>
              </w:tc>
              <w:tc>
                <w:tcPr>
                  <w:tcW w:w="1258" w:type="pct"/>
                </w:tcPr>
                <w:p w14:paraId="7329CB06" w14:textId="4CB971DE" w:rsidR="00AE470C" w:rsidDel="006A14D5" w:rsidRDefault="00AE470C" w:rsidP="00AE470C">
                  <w:pPr>
                    <w:jc w:val="center"/>
                    <w:rPr>
                      <w:del w:id="3441" w:author="Mutali Nepfumbada" w:date="2022-09-28T22:55:00Z"/>
                      <w:lang w:eastAsia="en-US"/>
                    </w:rPr>
                  </w:pPr>
                  <w:del w:id="3442" w:author="Mutali Nepfumbada" w:date="2022-09-28T22:55:00Z">
                    <w:r w:rsidRPr="00C868FD" w:rsidDel="006A14D5">
                      <w:delText>-</w:delText>
                    </w:r>
                  </w:del>
                </w:p>
              </w:tc>
              <w:tc>
                <w:tcPr>
                  <w:tcW w:w="1328" w:type="pct"/>
                </w:tcPr>
                <w:p w14:paraId="255EA981" w14:textId="4797B4E0" w:rsidR="00AE470C" w:rsidDel="006A14D5" w:rsidRDefault="00AE470C" w:rsidP="00AE470C">
                  <w:pPr>
                    <w:jc w:val="center"/>
                    <w:rPr>
                      <w:del w:id="3443" w:author="Mutali Nepfumbada" w:date="2022-09-28T22:55:00Z"/>
                      <w:lang w:eastAsia="en-US"/>
                    </w:rPr>
                  </w:pPr>
                  <w:del w:id="3444" w:author="Mutali Nepfumbada" w:date="2022-09-28T22:55:00Z">
                    <w:r w:rsidRPr="00C868FD" w:rsidDel="006A14D5">
                      <w:delText>-</w:delText>
                    </w:r>
                  </w:del>
                </w:p>
              </w:tc>
            </w:tr>
            <w:tr w:rsidR="00AE470C" w:rsidDel="006A14D5" w14:paraId="3E9C9D20" w14:textId="16725110" w:rsidTr="001F1F19">
              <w:trPr>
                <w:trHeight w:val="132"/>
                <w:del w:id="3445" w:author="Mutali Nepfumbada" w:date="2022-09-28T22:55:00Z"/>
              </w:trPr>
              <w:tc>
                <w:tcPr>
                  <w:tcW w:w="1285" w:type="pct"/>
                </w:tcPr>
                <w:p w14:paraId="0C82408D" w14:textId="6907B1DE" w:rsidR="00AE470C" w:rsidDel="006A14D5" w:rsidRDefault="00AE470C" w:rsidP="00AE470C">
                  <w:pPr>
                    <w:rPr>
                      <w:del w:id="3446" w:author="Mutali Nepfumbada" w:date="2022-09-28T22:55:00Z"/>
                      <w:lang w:eastAsia="en-US"/>
                    </w:rPr>
                  </w:pPr>
                  <w:del w:id="3447" w:author="Mutali Nepfumbada" w:date="2022-09-28T22:55:00Z">
                    <w:r w:rsidRPr="00DC29B7" w:rsidDel="006A14D5">
                      <w:rPr>
                        <w:bCs/>
                        <w:lang w:val="en-US"/>
                      </w:rPr>
                      <w:delText>Dec 21</w:delText>
                    </w:r>
                  </w:del>
                </w:p>
              </w:tc>
              <w:tc>
                <w:tcPr>
                  <w:tcW w:w="1129" w:type="pct"/>
                </w:tcPr>
                <w:p w14:paraId="7BF31572" w14:textId="0B38BBFA" w:rsidR="00AE470C" w:rsidDel="006A14D5" w:rsidRDefault="00AE470C" w:rsidP="00AE470C">
                  <w:pPr>
                    <w:jc w:val="center"/>
                    <w:rPr>
                      <w:del w:id="3448" w:author="Mutali Nepfumbada" w:date="2022-09-28T22:55:00Z"/>
                      <w:lang w:eastAsia="en-US"/>
                    </w:rPr>
                  </w:pPr>
                  <w:del w:id="3449" w:author="Mutali Nepfumbada" w:date="2022-09-28T22:55:00Z">
                    <w:r w:rsidRPr="00C868FD" w:rsidDel="006A14D5">
                      <w:delText>-</w:delText>
                    </w:r>
                  </w:del>
                </w:p>
              </w:tc>
              <w:tc>
                <w:tcPr>
                  <w:tcW w:w="1258" w:type="pct"/>
                </w:tcPr>
                <w:p w14:paraId="378AA768" w14:textId="254F8879" w:rsidR="00AE470C" w:rsidDel="006A14D5" w:rsidRDefault="00AE470C" w:rsidP="00AE470C">
                  <w:pPr>
                    <w:jc w:val="center"/>
                    <w:rPr>
                      <w:del w:id="3450" w:author="Mutali Nepfumbada" w:date="2022-09-28T22:55:00Z"/>
                      <w:lang w:eastAsia="en-US"/>
                    </w:rPr>
                  </w:pPr>
                  <w:del w:id="3451" w:author="Mutali Nepfumbada" w:date="2022-09-28T22:55:00Z">
                    <w:r w:rsidRPr="00C868FD" w:rsidDel="006A14D5">
                      <w:delText>-</w:delText>
                    </w:r>
                  </w:del>
                </w:p>
              </w:tc>
              <w:tc>
                <w:tcPr>
                  <w:tcW w:w="1328" w:type="pct"/>
                </w:tcPr>
                <w:p w14:paraId="5D451752" w14:textId="06917CED" w:rsidR="00AE470C" w:rsidDel="006A14D5" w:rsidRDefault="00AE470C" w:rsidP="00AE470C">
                  <w:pPr>
                    <w:jc w:val="center"/>
                    <w:rPr>
                      <w:del w:id="3452" w:author="Mutali Nepfumbada" w:date="2022-09-28T22:55:00Z"/>
                      <w:lang w:eastAsia="en-US"/>
                    </w:rPr>
                  </w:pPr>
                  <w:del w:id="3453" w:author="Mutali Nepfumbada" w:date="2022-09-28T22:55:00Z">
                    <w:r w:rsidRPr="00C868FD" w:rsidDel="006A14D5">
                      <w:delText>-</w:delText>
                    </w:r>
                  </w:del>
                </w:p>
              </w:tc>
            </w:tr>
            <w:tr w:rsidR="00AE470C" w:rsidDel="006A14D5" w14:paraId="4E40AAEC" w14:textId="09C91858" w:rsidTr="001F1F19">
              <w:trPr>
                <w:trHeight w:val="132"/>
                <w:del w:id="3454" w:author="Mutali Nepfumbada" w:date="2022-09-28T22:55:00Z"/>
              </w:trPr>
              <w:tc>
                <w:tcPr>
                  <w:tcW w:w="1285" w:type="pct"/>
                </w:tcPr>
                <w:p w14:paraId="1944A387" w14:textId="249E969D" w:rsidR="00AE470C" w:rsidDel="006A14D5" w:rsidRDefault="00AE470C" w:rsidP="00AE470C">
                  <w:pPr>
                    <w:rPr>
                      <w:del w:id="3455" w:author="Mutali Nepfumbada" w:date="2022-09-28T22:55:00Z"/>
                      <w:lang w:eastAsia="en-US"/>
                    </w:rPr>
                  </w:pPr>
                  <w:del w:id="3456" w:author="Mutali Nepfumbada" w:date="2022-09-28T22:55:00Z">
                    <w:r w:rsidRPr="00DC29B7" w:rsidDel="006A14D5">
                      <w:rPr>
                        <w:bCs/>
                        <w:lang w:val="en-US"/>
                      </w:rPr>
                      <w:delText>Jan 22</w:delText>
                    </w:r>
                  </w:del>
                </w:p>
              </w:tc>
              <w:tc>
                <w:tcPr>
                  <w:tcW w:w="1129" w:type="pct"/>
                </w:tcPr>
                <w:p w14:paraId="79422FC8" w14:textId="19C50D22" w:rsidR="00AE470C" w:rsidDel="006A14D5" w:rsidRDefault="00AE470C" w:rsidP="00AE470C">
                  <w:pPr>
                    <w:jc w:val="center"/>
                    <w:rPr>
                      <w:del w:id="3457" w:author="Mutali Nepfumbada" w:date="2022-09-28T22:55:00Z"/>
                      <w:lang w:eastAsia="en-US"/>
                    </w:rPr>
                  </w:pPr>
                  <w:del w:id="3458" w:author="Mutali Nepfumbada" w:date="2022-09-28T22:55:00Z">
                    <w:r w:rsidRPr="00C868FD" w:rsidDel="006A14D5">
                      <w:delText>-</w:delText>
                    </w:r>
                  </w:del>
                </w:p>
              </w:tc>
              <w:tc>
                <w:tcPr>
                  <w:tcW w:w="1258" w:type="pct"/>
                </w:tcPr>
                <w:p w14:paraId="7B2FFF44" w14:textId="7DDC0D45" w:rsidR="00AE470C" w:rsidDel="006A14D5" w:rsidRDefault="00AE470C" w:rsidP="00AE470C">
                  <w:pPr>
                    <w:jc w:val="center"/>
                    <w:rPr>
                      <w:del w:id="3459" w:author="Mutali Nepfumbada" w:date="2022-09-28T22:55:00Z"/>
                      <w:lang w:eastAsia="en-US"/>
                    </w:rPr>
                  </w:pPr>
                  <w:del w:id="3460" w:author="Mutali Nepfumbada" w:date="2022-09-28T22:55:00Z">
                    <w:r w:rsidRPr="00C868FD" w:rsidDel="006A14D5">
                      <w:delText>-</w:delText>
                    </w:r>
                  </w:del>
                </w:p>
              </w:tc>
              <w:tc>
                <w:tcPr>
                  <w:tcW w:w="1328" w:type="pct"/>
                </w:tcPr>
                <w:p w14:paraId="7B60DE64" w14:textId="64A42FC2" w:rsidR="00AE470C" w:rsidDel="006A14D5" w:rsidRDefault="00AE470C" w:rsidP="00AE470C">
                  <w:pPr>
                    <w:jc w:val="center"/>
                    <w:rPr>
                      <w:del w:id="3461" w:author="Mutali Nepfumbada" w:date="2022-09-28T22:55:00Z"/>
                      <w:lang w:eastAsia="en-US"/>
                    </w:rPr>
                  </w:pPr>
                  <w:del w:id="3462" w:author="Mutali Nepfumbada" w:date="2022-09-28T22:55:00Z">
                    <w:r w:rsidRPr="00C868FD" w:rsidDel="006A14D5">
                      <w:delText>-</w:delText>
                    </w:r>
                  </w:del>
                </w:p>
              </w:tc>
            </w:tr>
            <w:tr w:rsidR="00AE470C" w:rsidDel="006A14D5" w14:paraId="7A5C69CC" w14:textId="667FFA29" w:rsidTr="001F1F19">
              <w:trPr>
                <w:trHeight w:val="132"/>
                <w:del w:id="3463" w:author="Mutali Nepfumbada" w:date="2022-09-28T22:55:00Z"/>
              </w:trPr>
              <w:tc>
                <w:tcPr>
                  <w:tcW w:w="1285" w:type="pct"/>
                </w:tcPr>
                <w:p w14:paraId="21E9FEAC" w14:textId="5B70F7F4" w:rsidR="00AE470C" w:rsidDel="006A14D5" w:rsidRDefault="00AE470C" w:rsidP="00AE470C">
                  <w:pPr>
                    <w:rPr>
                      <w:del w:id="3464" w:author="Mutali Nepfumbada" w:date="2022-09-28T22:55:00Z"/>
                      <w:lang w:eastAsia="en-US"/>
                    </w:rPr>
                  </w:pPr>
                  <w:del w:id="3465" w:author="Mutali Nepfumbada" w:date="2022-09-28T22:55:00Z">
                    <w:r w:rsidRPr="00DC29B7" w:rsidDel="006A14D5">
                      <w:rPr>
                        <w:bCs/>
                        <w:lang w:val="en-US"/>
                      </w:rPr>
                      <w:delText>Feb 22</w:delText>
                    </w:r>
                  </w:del>
                </w:p>
              </w:tc>
              <w:tc>
                <w:tcPr>
                  <w:tcW w:w="1129" w:type="pct"/>
                </w:tcPr>
                <w:p w14:paraId="28DBC548" w14:textId="4C9F6B13" w:rsidR="00AE470C" w:rsidDel="006A14D5" w:rsidRDefault="00AE470C" w:rsidP="00AE470C">
                  <w:pPr>
                    <w:jc w:val="center"/>
                    <w:rPr>
                      <w:del w:id="3466" w:author="Mutali Nepfumbada" w:date="2022-09-28T22:55:00Z"/>
                      <w:lang w:eastAsia="en-US"/>
                    </w:rPr>
                  </w:pPr>
                  <w:del w:id="3467" w:author="Mutali Nepfumbada" w:date="2022-09-28T22:55:00Z">
                    <w:r w:rsidRPr="00C868FD" w:rsidDel="006A14D5">
                      <w:delText>-</w:delText>
                    </w:r>
                  </w:del>
                </w:p>
              </w:tc>
              <w:tc>
                <w:tcPr>
                  <w:tcW w:w="1258" w:type="pct"/>
                </w:tcPr>
                <w:p w14:paraId="122C28DC" w14:textId="747E772D" w:rsidR="00AE470C" w:rsidDel="006A14D5" w:rsidRDefault="00AE470C" w:rsidP="00AE470C">
                  <w:pPr>
                    <w:jc w:val="center"/>
                    <w:rPr>
                      <w:del w:id="3468" w:author="Mutali Nepfumbada" w:date="2022-09-28T22:55:00Z"/>
                      <w:lang w:eastAsia="en-US"/>
                    </w:rPr>
                  </w:pPr>
                  <w:del w:id="3469" w:author="Mutali Nepfumbada" w:date="2022-09-28T22:55:00Z">
                    <w:r w:rsidRPr="00C868FD" w:rsidDel="006A14D5">
                      <w:delText>-</w:delText>
                    </w:r>
                  </w:del>
                </w:p>
              </w:tc>
              <w:tc>
                <w:tcPr>
                  <w:tcW w:w="1328" w:type="pct"/>
                </w:tcPr>
                <w:p w14:paraId="43284142" w14:textId="7B1EC532" w:rsidR="00AE470C" w:rsidDel="006A14D5" w:rsidRDefault="00AE470C" w:rsidP="00AE470C">
                  <w:pPr>
                    <w:jc w:val="center"/>
                    <w:rPr>
                      <w:del w:id="3470" w:author="Mutali Nepfumbada" w:date="2022-09-28T22:55:00Z"/>
                      <w:lang w:eastAsia="en-US"/>
                    </w:rPr>
                  </w:pPr>
                  <w:del w:id="3471" w:author="Mutali Nepfumbada" w:date="2022-09-28T22:55:00Z">
                    <w:r w:rsidRPr="00C868FD" w:rsidDel="006A14D5">
                      <w:delText>-</w:delText>
                    </w:r>
                  </w:del>
                </w:p>
              </w:tc>
            </w:tr>
            <w:tr w:rsidR="00AE470C" w:rsidDel="006A14D5" w14:paraId="59186A2F" w14:textId="40A0EB3C" w:rsidTr="001F1F19">
              <w:trPr>
                <w:trHeight w:val="132"/>
                <w:del w:id="3472" w:author="Mutali Nepfumbada" w:date="2022-09-28T22:55:00Z"/>
              </w:trPr>
              <w:tc>
                <w:tcPr>
                  <w:tcW w:w="1285" w:type="pct"/>
                </w:tcPr>
                <w:p w14:paraId="4653BBBB" w14:textId="4103F49F" w:rsidR="00AE470C" w:rsidDel="006A14D5" w:rsidRDefault="00AE470C" w:rsidP="00AE470C">
                  <w:pPr>
                    <w:rPr>
                      <w:del w:id="3473" w:author="Mutali Nepfumbada" w:date="2022-09-28T22:55:00Z"/>
                      <w:lang w:eastAsia="en-US"/>
                    </w:rPr>
                  </w:pPr>
                  <w:del w:id="3474" w:author="Mutali Nepfumbada" w:date="2022-09-28T22:55:00Z">
                    <w:r w:rsidRPr="00DC29B7" w:rsidDel="006A14D5">
                      <w:rPr>
                        <w:bCs/>
                        <w:lang w:val="en-US"/>
                      </w:rPr>
                      <w:delText>Mar 22</w:delText>
                    </w:r>
                  </w:del>
                </w:p>
              </w:tc>
              <w:tc>
                <w:tcPr>
                  <w:tcW w:w="1129" w:type="pct"/>
                </w:tcPr>
                <w:p w14:paraId="1555E242" w14:textId="6C019703" w:rsidR="00AE470C" w:rsidDel="006A14D5" w:rsidRDefault="00AE470C" w:rsidP="00AE470C">
                  <w:pPr>
                    <w:jc w:val="center"/>
                    <w:rPr>
                      <w:del w:id="3475" w:author="Mutali Nepfumbada" w:date="2022-09-28T22:55:00Z"/>
                      <w:lang w:eastAsia="en-US"/>
                    </w:rPr>
                  </w:pPr>
                  <w:del w:id="3476" w:author="Mutali Nepfumbada" w:date="2022-09-28T22:55:00Z">
                    <w:r w:rsidRPr="00C868FD" w:rsidDel="006A14D5">
                      <w:delText>-</w:delText>
                    </w:r>
                  </w:del>
                </w:p>
              </w:tc>
              <w:tc>
                <w:tcPr>
                  <w:tcW w:w="1258" w:type="pct"/>
                </w:tcPr>
                <w:p w14:paraId="1AD5B1FB" w14:textId="0EB67CCB" w:rsidR="00AE470C" w:rsidDel="006A14D5" w:rsidRDefault="00AE470C" w:rsidP="00AE470C">
                  <w:pPr>
                    <w:jc w:val="center"/>
                    <w:rPr>
                      <w:del w:id="3477" w:author="Mutali Nepfumbada" w:date="2022-09-28T22:55:00Z"/>
                      <w:lang w:eastAsia="en-US"/>
                    </w:rPr>
                  </w:pPr>
                  <w:del w:id="3478" w:author="Mutali Nepfumbada" w:date="2022-09-28T22:55:00Z">
                    <w:r w:rsidRPr="00C868FD" w:rsidDel="006A14D5">
                      <w:delText>-</w:delText>
                    </w:r>
                  </w:del>
                </w:p>
              </w:tc>
              <w:tc>
                <w:tcPr>
                  <w:tcW w:w="1328" w:type="pct"/>
                </w:tcPr>
                <w:p w14:paraId="13199FE9" w14:textId="2ACE1FA6" w:rsidR="00AE470C" w:rsidDel="006A14D5" w:rsidRDefault="00AE470C" w:rsidP="00AE470C">
                  <w:pPr>
                    <w:jc w:val="center"/>
                    <w:rPr>
                      <w:del w:id="3479" w:author="Mutali Nepfumbada" w:date="2022-09-28T22:55:00Z"/>
                      <w:lang w:eastAsia="en-US"/>
                    </w:rPr>
                  </w:pPr>
                  <w:del w:id="3480" w:author="Mutali Nepfumbada" w:date="2022-09-28T22:55:00Z">
                    <w:r w:rsidRPr="00C868FD" w:rsidDel="006A14D5">
                      <w:delText>-</w:delText>
                    </w:r>
                  </w:del>
                </w:p>
              </w:tc>
            </w:tr>
            <w:tr w:rsidR="00C3627C" w:rsidDel="006A14D5" w14:paraId="5AAB2241" w14:textId="4854826E" w:rsidTr="001F1F19">
              <w:trPr>
                <w:trHeight w:val="132"/>
                <w:del w:id="3481" w:author="Mutali Nepfumbada" w:date="2022-09-28T22:55:00Z"/>
              </w:trPr>
              <w:tc>
                <w:tcPr>
                  <w:tcW w:w="1285" w:type="pct"/>
                </w:tcPr>
                <w:p w14:paraId="18AE844A" w14:textId="12FDC40F" w:rsidR="00C3627C" w:rsidDel="006A14D5" w:rsidRDefault="00C3627C">
                  <w:pPr>
                    <w:rPr>
                      <w:del w:id="3482" w:author="Mutali Nepfumbada" w:date="2022-09-28T22:55:00Z"/>
                      <w:lang w:eastAsia="en-US"/>
                    </w:rPr>
                  </w:pPr>
                  <w:del w:id="3483" w:author="Mutali Nepfumbada" w:date="2022-09-28T22:55:00Z">
                    <w:r w:rsidRPr="00DC29B7" w:rsidDel="006A14D5">
                      <w:rPr>
                        <w:bCs/>
                        <w:lang w:val="en-US"/>
                      </w:rPr>
                      <w:delText>Apr 22</w:delText>
                    </w:r>
                  </w:del>
                </w:p>
              </w:tc>
              <w:tc>
                <w:tcPr>
                  <w:tcW w:w="1129" w:type="pct"/>
                </w:tcPr>
                <w:p w14:paraId="7A15BDFB" w14:textId="28998B75" w:rsidR="00C3627C" w:rsidDel="006A14D5" w:rsidRDefault="00C3627C">
                  <w:pPr>
                    <w:jc w:val="center"/>
                    <w:rPr>
                      <w:del w:id="3484" w:author="Mutali Nepfumbada" w:date="2022-09-28T22:55:00Z"/>
                      <w:lang w:eastAsia="en-US"/>
                    </w:rPr>
                  </w:pPr>
                  <w:del w:id="3485" w:author="Mutali Nepfumbada" w:date="2022-09-28T22:55:00Z">
                    <w:r w:rsidRPr="00DC29B7" w:rsidDel="006A14D5">
                      <w:rPr>
                        <w:bCs/>
                        <w:lang w:val="en-US"/>
                      </w:rPr>
                      <w:delText>60</w:delText>
                    </w:r>
                  </w:del>
                </w:p>
              </w:tc>
              <w:tc>
                <w:tcPr>
                  <w:tcW w:w="1258" w:type="pct"/>
                </w:tcPr>
                <w:p w14:paraId="2F2641BE" w14:textId="67AC0C59" w:rsidR="00C3627C" w:rsidDel="006A14D5" w:rsidRDefault="00C3627C">
                  <w:pPr>
                    <w:jc w:val="center"/>
                    <w:rPr>
                      <w:del w:id="3486" w:author="Mutali Nepfumbada" w:date="2022-09-28T22:55:00Z"/>
                      <w:lang w:eastAsia="en-US"/>
                    </w:rPr>
                  </w:pPr>
                  <w:del w:id="3487" w:author="Mutali Nepfumbada" w:date="2022-09-28T22:55:00Z">
                    <w:r w:rsidRPr="00DC29B7" w:rsidDel="006A14D5">
                      <w:rPr>
                        <w:bCs/>
                        <w:lang w:val="en-US"/>
                      </w:rPr>
                      <w:delText>78</w:delText>
                    </w:r>
                  </w:del>
                </w:p>
              </w:tc>
              <w:tc>
                <w:tcPr>
                  <w:tcW w:w="1328" w:type="pct"/>
                </w:tcPr>
                <w:p w14:paraId="69B4DDBA" w14:textId="37D02CD4" w:rsidR="00C3627C" w:rsidRPr="00FA2428" w:rsidDel="006A14D5" w:rsidRDefault="00C3627C">
                  <w:pPr>
                    <w:jc w:val="center"/>
                    <w:rPr>
                      <w:del w:id="3488" w:author="Mutali Nepfumbada" w:date="2022-09-28T22:55:00Z"/>
                      <w:color w:val="FF0000"/>
                      <w:lang w:eastAsia="en-US"/>
                    </w:rPr>
                  </w:pPr>
                  <w:del w:id="3489" w:author="Mutali Nepfumbada" w:date="2022-09-28T22:55:00Z">
                    <w:r w:rsidRPr="00FA2428" w:rsidDel="006A14D5">
                      <w:rPr>
                        <w:bCs/>
                        <w:color w:val="FF0000"/>
                        <w:lang w:val="en-US"/>
                      </w:rPr>
                      <w:delText>-22.89</w:delText>
                    </w:r>
                  </w:del>
                </w:p>
              </w:tc>
            </w:tr>
            <w:tr w:rsidR="00C3627C" w:rsidDel="006A14D5" w14:paraId="3E22333B" w14:textId="639D99AF" w:rsidTr="001F1F19">
              <w:trPr>
                <w:trHeight w:val="132"/>
                <w:del w:id="3490" w:author="Mutali Nepfumbada" w:date="2022-09-28T22:55:00Z"/>
              </w:trPr>
              <w:tc>
                <w:tcPr>
                  <w:tcW w:w="1285" w:type="pct"/>
                </w:tcPr>
                <w:p w14:paraId="724DF0DA" w14:textId="794FF977" w:rsidR="00C3627C" w:rsidDel="006A14D5" w:rsidRDefault="00C3627C">
                  <w:pPr>
                    <w:rPr>
                      <w:del w:id="3491" w:author="Mutali Nepfumbada" w:date="2022-09-28T22:55:00Z"/>
                      <w:lang w:eastAsia="en-US"/>
                    </w:rPr>
                  </w:pPr>
                  <w:del w:id="3492" w:author="Mutali Nepfumbada" w:date="2022-09-28T22:55:00Z">
                    <w:r w:rsidRPr="00DC29B7" w:rsidDel="006A14D5">
                      <w:rPr>
                        <w:bCs/>
                        <w:lang w:val="en-US"/>
                      </w:rPr>
                      <w:delText>May 22</w:delText>
                    </w:r>
                  </w:del>
                </w:p>
              </w:tc>
              <w:tc>
                <w:tcPr>
                  <w:tcW w:w="1129" w:type="pct"/>
                </w:tcPr>
                <w:p w14:paraId="331DC1D9" w14:textId="17C57626" w:rsidR="00C3627C" w:rsidDel="006A14D5" w:rsidRDefault="00C3627C">
                  <w:pPr>
                    <w:jc w:val="center"/>
                    <w:rPr>
                      <w:del w:id="3493" w:author="Mutali Nepfumbada" w:date="2022-09-28T22:55:00Z"/>
                      <w:lang w:eastAsia="en-US"/>
                    </w:rPr>
                  </w:pPr>
                  <w:del w:id="3494" w:author="Mutali Nepfumbada" w:date="2022-09-28T22:55:00Z">
                    <w:r w:rsidRPr="00DC29B7" w:rsidDel="006A14D5">
                      <w:rPr>
                        <w:bCs/>
                        <w:lang w:val="en-US"/>
                      </w:rPr>
                      <w:delText>72</w:delText>
                    </w:r>
                  </w:del>
                </w:p>
              </w:tc>
              <w:tc>
                <w:tcPr>
                  <w:tcW w:w="1258" w:type="pct"/>
                </w:tcPr>
                <w:p w14:paraId="17A275FB" w14:textId="26D51F60" w:rsidR="00C3627C" w:rsidDel="006A14D5" w:rsidRDefault="00C3627C">
                  <w:pPr>
                    <w:jc w:val="center"/>
                    <w:rPr>
                      <w:del w:id="3495" w:author="Mutali Nepfumbada" w:date="2022-09-28T22:55:00Z"/>
                      <w:lang w:eastAsia="en-US"/>
                    </w:rPr>
                  </w:pPr>
                  <w:del w:id="3496" w:author="Mutali Nepfumbada" w:date="2022-09-28T22:55:00Z">
                    <w:r w:rsidRPr="00DC29B7" w:rsidDel="006A14D5">
                      <w:rPr>
                        <w:bCs/>
                        <w:lang w:val="en-US"/>
                      </w:rPr>
                      <w:delText>80</w:delText>
                    </w:r>
                  </w:del>
                </w:p>
              </w:tc>
              <w:tc>
                <w:tcPr>
                  <w:tcW w:w="1328" w:type="pct"/>
                </w:tcPr>
                <w:p w14:paraId="4E94D0FC" w14:textId="71C66856" w:rsidR="00C3627C" w:rsidRPr="00FA2428" w:rsidDel="006A14D5" w:rsidRDefault="00C3627C">
                  <w:pPr>
                    <w:jc w:val="center"/>
                    <w:rPr>
                      <w:del w:id="3497" w:author="Mutali Nepfumbada" w:date="2022-09-28T22:55:00Z"/>
                      <w:color w:val="FF0000"/>
                      <w:lang w:eastAsia="en-US"/>
                    </w:rPr>
                  </w:pPr>
                  <w:del w:id="3498" w:author="Mutali Nepfumbada" w:date="2022-09-28T22:55:00Z">
                    <w:r w:rsidRPr="00FA2428" w:rsidDel="006A14D5">
                      <w:rPr>
                        <w:bCs/>
                        <w:color w:val="FF0000"/>
                        <w:lang w:val="en-US"/>
                      </w:rPr>
                      <w:delText>-9.59</w:delText>
                    </w:r>
                  </w:del>
                </w:p>
              </w:tc>
            </w:tr>
            <w:tr w:rsidR="00C3627C" w:rsidDel="006A14D5" w14:paraId="07C7105D" w14:textId="3674046C" w:rsidTr="001F1F19">
              <w:trPr>
                <w:trHeight w:val="132"/>
                <w:del w:id="3499" w:author="Mutali Nepfumbada" w:date="2022-09-28T22:55:00Z"/>
              </w:trPr>
              <w:tc>
                <w:tcPr>
                  <w:tcW w:w="1285" w:type="pct"/>
                </w:tcPr>
                <w:p w14:paraId="4114368D" w14:textId="01170B0A" w:rsidR="00C3627C" w:rsidDel="006A14D5" w:rsidRDefault="00C3627C">
                  <w:pPr>
                    <w:rPr>
                      <w:del w:id="3500" w:author="Mutali Nepfumbada" w:date="2022-09-28T22:55:00Z"/>
                      <w:lang w:eastAsia="en-US"/>
                    </w:rPr>
                  </w:pPr>
                  <w:del w:id="3501" w:author="Mutali Nepfumbada" w:date="2022-09-28T22:55:00Z">
                    <w:r w:rsidRPr="00DC29B7" w:rsidDel="006A14D5">
                      <w:rPr>
                        <w:bCs/>
                        <w:lang w:val="en-US"/>
                      </w:rPr>
                      <w:delText>Jun 22</w:delText>
                    </w:r>
                  </w:del>
                </w:p>
              </w:tc>
              <w:tc>
                <w:tcPr>
                  <w:tcW w:w="1129" w:type="pct"/>
                </w:tcPr>
                <w:p w14:paraId="3F7D8A14" w14:textId="1EF962BA" w:rsidR="00C3627C" w:rsidDel="006A14D5" w:rsidRDefault="00C3627C">
                  <w:pPr>
                    <w:jc w:val="center"/>
                    <w:rPr>
                      <w:del w:id="3502" w:author="Mutali Nepfumbada" w:date="2022-09-28T22:55:00Z"/>
                      <w:lang w:eastAsia="en-US"/>
                    </w:rPr>
                  </w:pPr>
                  <w:del w:id="3503" w:author="Mutali Nepfumbada" w:date="2022-09-28T22:55:00Z">
                    <w:r w:rsidRPr="00DC29B7" w:rsidDel="006A14D5">
                      <w:rPr>
                        <w:bCs/>
                        <w:lang w:val="en-US"/>
                      </w:rPr>
                      <w:delText>67</w:delText>
                    </w:r>
                  </w:del>
                </w:p>
              </w:tc>
              <w:tc>
                <w:tcPr>
                  <w:tcW w:w="1258" w:type="pct"/>
                </w:tcPr>
                <w:p w14:paraId="4E26E659" w14:textId="0C10B3AC" w:rsidR="00C3627C" w:rsidDel="006A14D5" w:rsidRDefault="00C3627C">
                  <w:pPr>
                    <w:jc w:val="center"/>
                    <w:rPr>
                      <w:del w:id="3504" w:author="Mutali Nepfumbada" w:date="2022-09-28T22:55:00Z"/>
                      <w:lang w:eastAsia="en-US"/>
                    </w:rPr>
                  </w:pPr>
                  <w:del w:id="3505" w:author="Mutali Nepfumbada" w:date="2022-09-28T22:55:00Z">
                    <w:r w:rsidRPr="00DC29B7" w:rsidDel="006A14D5">
                      <w:rPr>
                        <w:bCs/>
                        <w:lang w:val="en-US"/>
                      </w:rPr>
                      <w:delText>80</w:delText>
                    </w:r>
                  </w:del>
                </w:p>
              </w:tc>
              <w:tc>
                <w:tcPr>
                  <w:tcW w:w="1328" w:type="pct"/>
                </w:tcPr>
                <w:p w14:paraId="455FD04E" w14:textId="404BC93D" w:rsidR="00C3627C" w:rsidRPr="00FA2428" w:rsidDel="006A14D5" w:rsidRDefault="00C3627C">
                  <w:pPr>
                    <w:jc w:val="center"/>
                    <w:rPr>
                      <w:del w:id="3506" w:author="Mutali Nepfumbada" w:date="2022-09-28T22:55:00Z"/>
                      <w:color w:val="FF0000"/>
                      <w:lang w:eastAsia="en-US"/>
                    </w:rPr>
                  </w:pPr>
                  <w:del w:id="3507" w:author="Mutali Nepfumbada" w:date="2022-09-28T22:55:00Z">
                    <w:r w:rsidRPr="00FA2428" w:rsidDel="006A14D5">
                      <w:rPr>
                        <w:bCs/>
                        <w:color w:val="FF0000"/>
                        <w:lang w:val="en-US"/>
                      </w:rPr>
                      <w:delText>-16.1</w:delText>
                    </w:r>
                    <w:r w:rsidR="00FA2428" w:rsidRPr="00FA2428" w:rsidDel="006A14D5">
                      <w:rPr>
                        <w:bCs/>
                        <w:color w:val="FF0000"/>
                        <w:lang w:val="en-US"/>
                      </w:rPr>
                      <w:delText>0</w:delText>
                    </w:r>
                  </w:del>
                </w:p>
              </w:tc>
            </w:tr>
            <w:tr w:rsidR="00C3627C" w:rsidDel="006A14D5" w14:paraId="4FB6D3B4" w14:textId="30DED895" w:rsidTr="001F1F19">
              <w:trPr>
                <w:trHeight w:val="132"/>
                <w:del w:id="3508" w:author="Mutali Nepfumbada" w:date="2022-09-28T22:55:00Z"/>
              </w:trPr>
              <w:tc>
                <w:tcPr>
                  <w:tcW w:w="1285" w:type="pct"/>
                </w:tcPr>
                <w:p w14:paraId="7ACB72F5" w14:textId="295BC3CC" w:rsidR="00C3627C" w:rsidDel="006A14D5" w:rsidRDefault="00C3627C">
                  <w:pPr>
                    <w:rPr>
                      <w:del w:id="3509" w:author="Mutali Nepfumbada" w:date="2022-09-28T22:55:00Z"/>
                      <w:lang w:eastAsia="en-US"/>
                    </w:rPr>
                  </w:pPr>
                  <w:del w:id="3510" w:author="Mutali Nepfumbada" w:date="2022-09-28T22:55:00Z">
                    <w:r w:rsidRPr="00DC29B7" w:rsidDel="006A14D5">
                      <w:rPr>
                        <w:bCs/>
                        <w:lang w:val="en-US"/>
                      </w:rPr>
                      <w:delText>Jul 22</w:delText>
                    </w:r>
                  </w:del>
                </w:p>
              </w:tc>
              <w:tc>
                <w:tcPr>
                  <w:tcW w:w="1129" w:type="pct"/>
                </w:tcPr>
                <w:p w14:paraId="6A062387" w14:textId="202FBDB6" w:rsidR="00C3627C" w:rsidDel="006A14D5" w:rsidRDefault="00C3627C">
                  <w:pPr>
                    <w:jc w:val="center"/>
                    <w:rPr>
                      <w:del w:id="3511" w:author="Mutali Nepfumbada" w:date="2022-09-28T22:55:00Z"/>
                      <w:lang w:eastAsia="en-US"/>
                    </w:rPr>
                  </w:pPr>
                  <w:del w:id="3512" w:author="Mutali Nepfumbada" w:date="2022-09-28T22:55:00Z">
                    <w:r w:rsidRPr="00DC29B7" w:rsidDel="006A14D5">
                      <w:rPr>
                        <w:bCs/>
                        <w:lang w:val="en-US"/>
                      </w:rPr>
                      <w:delText>58</w:delText>
                    </w:r>
                  </w:del>
                </w:p>
              </w:tc>
              <w:tc>
                <w:tcPr>
                  <w:tcW w:w="1258" w:type="pct"/>
                </w:tcPr>
                <w:p w14:paraId="088DDC12" w14:textId="7121962D" w:rsidR="00C3627C" w:rsidDel="006A14D5" w:rsidRDefault="00C3627C">
                  <w:pPr>
                    <w:jc w:val="center"/>
                    <w:rPr>
                      <w:del w:id="3513" w:author="Mutali Nepfumbada" w:date="2022-09-28T22:55:00Z"/>
                      <w:lang w:eastAsia="en-US"/>
                    </w:rPr>
                  </w:pPr>
                  <w:del w:id="3514" w:author="Mutali Nepfumbada" w:date="2022-09-28T22:55:00Z">
                    <w:r w:rsidRPr="00DC29B7" w:rsidDel="006A14D5">
                      <w:rPr>
                        <w:bCs/>
                        <w:lang w:val="en-US"/>
                      </w:rPr>
                      <w:delText>80</w:delText>
                    </w:r>
                  </w:del>
                </w:p>
              </w:tc>
              <w:tc>
                <w:tcPr>
                  <w:tcW w:w="1328" w:type="pct"/>
                </w:tcPr>
                <w:p w14:paraId="454052D7" w14:textId="696DB5A8" w:rsidR="00C3627C" w:rsidRPr="00FA2428" w:rsidDel="006A14D5" w:rsidRDefault="00C3627C">
                  <w:pPr>
                    <w:jc w:val="center"/>
                    <w:rPr>
                      <w:del w:id="3515" w:author="Mutali Nepfumbada" w:date="2022-09-28T22:55:00Z"/>
                      <w:color w:val="FF0000"/>
                      <w:lang w:eastAsia="en-US"/>
                    </w:rPr>
                  </w:pPr>
                  <w:del w:id="3516" w:author="Mutali Nepfumbada" w:date="2022-09-28T22:55:00Z">
                    <w:r w:rsidRPr="00FA2428" w:rsidDel="006A14D5">
                      <w:rPr>
                        <w:bCs/>
                        <w:color w:val="FF0000"/>
                        <w:lang w:val="en-US"/>
                      </w:rPr>
                      <w:delText>-28.05</w:delText>
                    </w:r>
                  </w:del>
                </w:p>
              </w:tc>
            </w:tr>
            <w:tr w:rsidR="00C3627C" w:rsidDel="006A14D5" w14:paraId="47B68C69" w14:textId="32DE7295" w:rsidTr="001F1F19">
              <w:trPr>
                <w:trHeight w:val="132"/>
                <w:del w:id="3517" w:author="Mutali Nepfumbada" w:date="2022-09-28T22:55:00Z"/>
              </w:trPr>
              <w:tc>
                <w:tcPr>
                  <w:tcW w:w="1285" w:type="pct"/>
                </w:tcPr>
                <w:p w14:paraId="33E472D0" w14:textId="38065B95" w:rsidR="00C3627C" w:rsidDel="006A14D5" w:rsidRDefault="00C3627C">
                  <w:pPr>
                    <w:rPr>
                      <w:del w:id="3518" w:author="Mutali Nepfumbada" w:date="2022-09-28T22:55:00Z"/>
                      <w:lang w:eastAsia="en-US"/>
                    </w:rPr>
                  </w:pPr>
                  <w:del w:id="3519" w:author="Mutali Nepfumbada" w:date="2022-09-28T22:55:00Z">
                    <w:r w:rsidRPr="00DC29B7" w:rsidDel="006A14D5">
                      <w:rPr>
                        <w:bCs/>
                        <w:lang w:val="en-US"/>
                      </w:rPr>
                      <w:delText>Aug 22</w:delText>
                    </w:r>
                  </w:del>
                </w:p>
              </w:tc>
              <w:tc>
                <w:tcPr>
                  <w:tcW w:w="1129" w:type="pct"/>
                </w:tcPr>
                <w:p w14:paraId="5E1567E8" w14:textId="421BD00B" w:rsidR="00C3627C" w:rsidDel="006A14D5" w:rsidRDefault="00C3627C">
                  <w:pPr>
                    <w:jc w:val="center"/>
                    <w:rPr>
                      <w:del w:id="3520" w:author="Mutali Nepfumbada" w:date="2022-09-28T22:55:00Z"/>
                      <w:lang w:eastAsia="en-US"/>
                    </w:rPr>
                  </w:pPr>
                  <w:del w:id="3521" w:author="Mutali Nepfumbada" w:date="2022-09-28T22:55:00Z">
                    <w:r w:rsidRPr="00DC29B7" w:rsidDel="006A14D5">
                      <w:rPr>
                        <w:bCs/>
                        <w:lang w:val="en-US"/>
                      </w:rPr>
                      <w:delText>63</w:delText>
                    </w:r>
                  </w:del>
                </w:p>
              </w:tc>
              <w:tc>
                <w:tcPr>
                  <w:tcW w:w="1258" w:type="pct"/>
                </w:tcPr>
                <w:p w14:paraId="76402105" w14:textId="35E81F78" w:rsidR="00C3627C" w:rsidDel="006A14D5" w:rsidRDefault="00C3627C">
                  <w:pPr>
                    <w:jc w:val="center"/>
                    <w:rPr>
                      <w:del w:id="3522" w:author="Mutali Nepfumbada" w:date="2022-09-28T22:55:00Z"/>
                      <w:lang w:eastAsia="en-US"/>
                    </w:rPr>
                  </w:pPr>
                  <w:del w:id="3523" w:author="Mutali Nepfumbada" w:date="2022-09-28T22:55:00Z">
                    <w:r w:rsidRPr="00DC29B7" w:rsidDel="006A14D5">
                      <w:rPr>
                        <w:bCs/>
                        <w:lang w:val="en-US"/>
                      </w:rPr>
                      <w:delText>80</w:delText>
                    </w:r>
                  </w:del>
                </w:p>
              </w:tc>
              <w:tc>
                <w:tcPr>
                  <w:tcW w:w="1328" w:type="pct"/>
                </w:tcPr>
                <w:p w14:paraId="153FB2AE" w14:textId="593DCC96" w:rsidR="00C3627C" w:rsidRPr="00FA2428" w:rsidDel="006A14D5" w:rsidRDefault="00C3627C">
                  <w:pPr>
                    <w:jc w:val="center"/>
                    <w:rPr>
                      <w:del w:id="3524" w:author="Mutali Nepfumbada" w:date="2022-09-28T22:55:00Z"/>
                      <w:color w:val="FF0000"/>
                      <w:lang w:eastAsia="en-US"/>
                    </w:rPr>
                  </w:pPr>
                  <w:del w:id="3525" w:author="Mutali Nepfumbada" w:date="2022-09-28T22:55:00Z">
                    <w:r w:rsidRPr="00FA2428" w:rsidDel="006A14D5">
                      <w:rPr>
                        <w:bCs/>
                        <w:color w:val="FF0000"/>
                        <w:lang w:val="en-US"/>
                      </w:rPr>
                      <w:delText>-21.88</w:delText>
                    </w:r>
                  </w:del>
                </w:p>
              </w:tc>
            </w:tr>
          </w:tbl>
          <w:p w14:paraId="33B5BCD6" w14:textId="1ADE7AAC" w:rsidR="00C3627C" w:rsidRPr="00953BC7" w:rsidDel="006A14D5" w:rsidRDefault="00C3627C">
            <w:pPr>
              <w:rPr>
                <w:del w:id="3526" w:author="Mutali Nepfumbada" w:date="2022-09-28T22:55:00Z"/>
                <w:lang w:eastAsia="en-US"/>
              </w:rPr>
            </w:pPr>
          </w:p>
        </w:tc>
        <w:tc>
          <w:tcPr>
            <w:tcW w:w="2571" w:type="pct"/>
            <w:vAlign w:val="center"/>
          </w:tcPr>
          <w:p w14:paraId="5E1A2765" w14:textId="11483B59" w:rsidR="00C3627C" w:rsidRPr="00953BC7" w:rsidDel="006A14D5" w:rsidRDefault="00C3627C">
            <w:pPr>
              <w:jc w:val="center"/>
              <w:rPr>
                <w:del w:id="3527" w:author="Mutali Nepfumbada" w:date="2022-09-28T22:55:00Z"/>
                <w:lang w:eastAsia="en-US"/>
              </w:rPr>
            </w:pPr>
            <w:del w:id="3528" w:author="Mutali Nepfumbada" w:date="2022-09-28T22:55:00Z">
              <w:r w:rsidDel="006A14D5">
                <w:rPr>
                  <w:noProof/>
                </w:rPr>
                <w:drawing>
                  <wp:inline distT="0" distB="0" distL="0" distR="0" wp14:anchorId="43F2D5F8" wp14:editId="56077604">
                    <wp:extent cx="3600000" cy="1986670"/>
                    <wp:effectExtent l="0" t="0" r="0" b="0"/>
                    <wp:docPr id="1015" name="Picture 1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clinic Durbanville Perfomance Ratio.jpg"/>
                            <pic:cNvPicPr/>
                          </pic:nvPicPr>
                          <pic:blipFill>
                            <a:blip r:embed="rId36"/>
                            <a:stretch>
                              <a:fillRect/>
                            </a:stretch>
                          </pic:blipFill>
                          <pic:spPr>
                            <a:xfrm>
                              <a:off x="0" y="0"/>
                              <a:ext cx="3600000" cy="1986670"/>
                            </a:xfrm>
                            <a:prstGeom prst="rect">
                              <a:avLst/>
                            </a:prstGeom>
                          </pic:spPr>
                        </pic:pic>
                      </a:graphicData>
                    </a:graphic>
                  </wp:inline>
                </w:drawing>
              </w:r>
            </w:del>
          </w:p>
        </w:tc>
      </w:tr>
      <w:tr w:rsidR="00C3627C" w:rsidRPr="00953BC7" w:rsidDel="006A14D5" w14:paraId="1D82EAA4" w14:textId="50E02578">
        <w:trPr>
          <w:trHeight w:val="114"/>
          <w:jc w:val="center"/>
          <w:del w:id="3529" w:author="Mutali Nepfumbada" w:date="2022-09-28T22:55:00Z"/>
        </w:trPr>
        <w:tc>
          <w:tcPr>
            <w:tcW w:w="2429" w:type="pct"/>
            <w:vAlign w:val="center"/>
          </w:tcPr>
          <w:p w14:paraId="6934D97A" w14:textId="1C153F4D" w:rsidR="00C3627C" w:rsidRPr="00953BC7" w:rsidDel="006A14D5" w:rsidRDefault="00C3627C">
            <w:pPr>
              <w:pStyle w:val="Caption"/>
              <w:rPr>
                <w:del w:id="3530" w:author="Mutali Nepfumbada" w:date="2022-09-28T22:55:00Z"/>
              </w:rPr>
            </w:pPr>
            <w:bookmarkStart w:id="3531" w:name="_Toc113817687"/>
            <w:bookmarkStart w:id="3532" w:name="_Toc115101843"/>
            <w:del w:id="3533" w:author="Mutali Nepfumbada" w:date="2022-09-28T22:55:00Z">
              <w:r w:rsidRPr="00953BC7" w:rsidDel="006A14D5">
                <w:delText xml:space="preserve">Table </w:delText>
              </w:r>
              <w:r w:rsidR="00000000" w:rsidDel="006A14D5">
                <w:fldChar w:fldCharType="begin"/>
              </w:r>
              <w:r w:rsidR="00000000" w:rsidDel="006A14D5">
                <w:delInstrText xml:space="preserve"> STYLEREF 1 \s </w:delInstrText>
              </w:r>
              <w:r w:rsidR="00000000" w:rsidDel="006A14D5">
                <w:fldChar w:fldCharType="separate"/>
              </w:r>
              <w:r w:rsidR="00B61424" w:rsidDel="006A14D5">
                <w:rPr>
                  <w:noProof/>
                </w:rPr>
                <w:delText>5</w:delText>
              </w:r>
              <w:r w:rsidR="00000000" w:rsidDel="006A14D5">
                <w:rPr>
                  <w:noProof/>
                </w:rPr>
                <w:fldChar w:fldCharType="end"/>
              </w:r>
              <w:r w:rsidR="00B61424" w:rsidDel="006A14D5">
                <w:noBreakHyphen/>
              </w:r>
              <w:r w:rsidR="00000000" w:rsidDel="006A14D5">
                <w:fldChar w:fldCharType="begin"/>
              </w:r>
              <w:r w:rsidR="00000000" w:rsidDel="006A14D5">
                <w:delInstrText xml:space="preserve"> SEQ Table \* ARABIC \s 1 </w:delInstrText>
              </w:r>
              <w:r w:rsidR="00000000" w:rsidDel="006A14D5">
                <w:fldChar w:fldCharType="separate"/>
              </w:r>
              <w:r w:rsidR="00B61424" w:rsidDel="006A14D5">
                <w:rPr>
                  <w:noProof/>
                </w:rPr>
                <w:delText>5</w:delText>
              </w:r>
              <w:r w:rsidR="00000000" w:rsidDel="006A14D5">
                <w:rPr>
                  <w:noProof/>
                </w:rPr>
                <w:fldChar w:fldCharType="end"/>
              </w:r>
              <w:r w:rsidRPr="00953BC7" w:rsidDel="006A14D5">
                <w:delText xml:space="preserve">: </w:delText>
              </w:r>
              <w:r w:rsidDel="006A14D5">
                <w:delText>Durbanville</w:delText>
              </w:r>
              <w:r w:rsidRPr="00953BC7" w:rsidDel="006A14D5">
                <w:delText xml:space="preserve"> PR </w:delText>
              </w:r>
              <w:r w:rsidDel="006A14D5">
                <w:delText>and Forecast</w:delText>
              </w:r>
              <w:bookmarkEnd w:id="3531"/>
              <w:bookmarkEnd w:id="3532"/>
              <w:r w:rsidRPr="00953BC7" w:rsidDel="006A14D5">
                <w:delText xml:space="preserve"> </w:delText>
              </w:r>
            </w:del>
          </w:p>
        </w:tc>
        <w:tc>
          <w:tcPr>
            <w:tcW w:w="2571" w:type="pct"/>
            <w:vAlign w:val="center"/>
          </w:tcPr>
          <w:p w14:paraId="2B880DB7" w14:textId="4236F19F" w:rsidR="00C3627C" w:rsidRPr="00953BC7" w:rsidDel="006A14D5" w:rsidRDefault="00C3627C">
            <w:pPr>
              <w:pStyle w:val="Caption"/>
              <w:rPr>
                <w:del w:id="3534" w:author="Mutali Nepfumbada" w:date="2022-09-28T22:55:00Z"/>
                <w:color w:val="666666"/>
                <w:sz w:val="24"/>
              </w:rPr>
            </w:pPr>
            <w:bookmarkStart w:id="3535" w:name="_Toc113817662"/>
            <w:bookmarkStart w:id="3536" w:name="_Toc115101872"/>
            <w:del w:id="3537" w:author="Mutali Nepfumbada" w:date="2022-09-28T22:55:00Z">
              <w:r w:rsidRPr="00953BC7" w:rsidDel="006A14D5">
                <w:delText xml:space="preserve">Figure </w:delText>
              </w:r>
              <w:r w:rsidR="00000000" w:rsidDel="006A14D5">
                <w:fldChar w:fldCharType="begin"/>
              </w:r>
              <w:r w:rsidR="00000000" w:rsidDel="006A14D5">
                <w:delInstrText xml:space="preserve"> STYLEREF 1 \s </w:delInstrText>
              </w:r>
              <w:r w:rsidR="00000000" w:rsidDel="006A14D5">
                <w:fldChar w:fldCharType="separate"/>
              </w:r>
              <w:r w:rsidR="009259F6" w:rsidDel="006A14D5">
                <w:rPr>
                  <w:noProof/>
                </w:rPr>
                <w:delText>5</w:delText>
              </w:r>
              <w:r w:rsidR="00000000" w:rsidDel="006A14D5">
                <w:rPr>
                  <w:noProof/>
                </w:rPr>
                <w:fldChar w:fldCharType="end"/>
              </w:r>
              <w:r w:rsidDel="006A14D5">
                <w:noBreakHyphen/>
              </w:r>
              <w:r w:rsidR="00000000" w:rsidDel="006A14D5">
                <w:fldChar w:fldCharType="begin"/>
              </w:r>
              <w:r w:rsidR="00000000" w:rsidDel="006A14D5">
                <w:delInstrText xml:space="preserve"> SEQ Figure \* ARABIC \s 1 </w:delInstrText>
              </w:r>
              <w:r w:rsidR="00000000" w:rsidDel="006A14D5">
                <w:fldChar w:fldCharType="separate"/>
              </w:r>
              <w:r w:rsidR="009259F6" w:rsidDel="006A14D5">
                <w:rPr>
                  <w:noProof/>
                </w:rPr>
                <w:delText>6</w:delText>
              </w:r>
              <w:r w:rsidR="00000000" w:rsidDel="006A14D5">
                <w:rPr>
                  <w:noProof/>
                </w:rPr>
                <w:fldChar w:fldCharType="end"/>
              </w:r>
              <w:r w:rsidRPr="00953BC7" w:rsidDel="006A14D5">
                <w:delText xml:space="preserve">: </w:delText>
              </w:r>
              <w:r w:rsidDel="006A14D5">
                <w:delText>Durbanville</w:delText>
              </w:r>
              <w:r w:rsidRPr="00953BC7" w:rsidDel="006A14D5">
                <w:delText xml:space="preserve"> PR </w:delText>
              </w:r>
              <w:r w:rsidDel="006A14D5">
                <w:delText>Vs Forecast</w:delText>
              </w:r>
              <w:bookmarkEnd w:id="3535"/>
              <w:bookmarkEnd w:id="3536"/>
            </w:del>
          </w:p>
        </w:tc>
      </w:tr>
    </w:tbl>
    <w:p w14:paraId="42706228" w14:textId="420A5C16" w:rsidR="00C3627C" w:rsidRPr="00953BC7" w:rsidDel="006A14D5" w:rsidRDefault="00C3627C" w:rsidP="00C3627C">
      <w:pPr>
        <w:rPr>
          <w:del w:id="3538" w:author="Mutali Nepfumbada" w:date="2022-09-28T22:55:00Z"/>
          <w:lang w:eastAsia="en-US"/>
        </w:rPr>
      </w:pPr>
    </w:p>
    <w:p w14:paraId="6C72646E" w14:textId="77777777" w:rsidR="00C3627C" w:rsidRDefault="00C3627C" w:rsidP="00C3627C">
      <w:pPr>
        <w:jc w:val="both"/>
        <w:rPr>
          <w:ins w:id="3539" w:author="Thulani Ndaba" w:date="2022-09-20T17:03:00Z"/>
        </w:rPr>
      </w:pPr>
      <w:r w:rsidRPr="004C5D0E">
        <w:t>From the chart and table above, the performance ratio from April to present has fallen short of projections, ranging from -9.59% to -28.05%</w:t>
      </w:r>
      <w:ins w:id="3540" w:author="Thulani Ndaba" w:date="2022-09-20T17:02:00Z">
        <w:r>
          <w:t xml:space="preserve"> variance</w:t>
        </w:r>
      </w:ins>
      <w:r w:rsidRPr="004C5D0E">
        <w:t xml:space="preserve">. </w:t>
      </w:r>
    </w:p>
    <w:p w14:paraId="7B83D03C" w14:textId="77777777" w:rsidR="00C3627C" w:rsidRDefault="00C3627C" w:rsidP="00C3627C">
      <w:pPr>
        <w:jc w:val="both"/>
        <w:rPr>
          <w:ins w:id="3541" w:author="Thulani Ndaba" w:date="2022-09-20T17:03:00Z"/>
        </w:rPr>
      </w:pPr>
    </w:p>
    <w:p w14:paraId="0AD88CCE" w14:textId="77777777" w:rsidR="00C3627C" w:rsidRDefault="00C3627C" w:rsidP="00C3627C">
      <w:pPr>
        <w:jc w:val="both"/>
        <w:rPr>
          <w:ins w:id="3542" w:author="Thulani Ndaba" w:date="2022-09-20T17:03:00Z"/>
        </w:rPr>
      </w:pPr>
      <w:r w:rsidRPr="004C5D0E">
        <w:t xml:space="preserve">Harmattan notes that the power plant's Performance Ratio has not improved, and due to a lack of data, cannot confirm whether it has </w:t>
      </w:r>
      <w:proofErr w:type="gramStart"/>
      <w:r w:rsidRPr="004C5D0E">
        <w:t>lagged behind</w:t>
      </w:r>
      <w:proofErr w:type="gramEnd"/>
      <w:r w:rsidRPr="004C5D0E">
        <w:t xml:space="preserve"> projections since COD. </w:t>
      </w:r>
    </w:p>
    <w:p w14:paraId="309E69D1" w14:textId="77777777" w:rsidR="00C3627C" w:rsidRDefault="00C3627C" w:rsidP="00C3627C">
      <w:pPr>
        <w:jc w:val="both"/>
        <w:rPr>
          <w:ins w:id="3543" w:author="Thulani Ndaba" w:date="2022-09-20T17:03:00Z"/>
        </w:rPr>
      </w:pPr>
    </w:p>
    <w:p w14:paraId="484E4C7E" w14:textId="77777777" w:rsidR="00C3627C" w:rsidRDefault="00C3627C" w:rsidP="00C3627C">
      <w:pPr>
        <w:jc w:val="both"/>
      </w:pPr>
      <w:r w:rsidRPr="004C5D0E">
        <w:t xml:space="preserve">The </w:t>
      </w:r>
      <w:r>
        <w:t>Operator</w:t>
      </w:r>
      <w:r w:rsidRPr="004C5D0E">
        <w:t xml:space="preserve"> has stated that the underperformance of the power plant is due to poor weather conditions that have resulted in lower irradiation than expected, as well as load shedding that results in production outages because the inverter cannot be put into operation for safety reason.</w:t>
      </w:r>
    </w:p>
    <w:p w14:paraId="65EF5238" w14:textId="7760A0CD" w:rsidR="007B2F80" w:rsidRDefault="007B2F80">
      <w:pPr>
        <w:rPr>
          <w:ins w:id="3544" w:author="Mutali Nepfumbada" w:date="2022-09-28T22:59:00Z"/>
        </w:rPr>
      </w:pPr>
      <w:ins w:id="3545" w:author="Mutali Nepfumbada" w:date="2022-09-28T22:59:00Z">
        <w:r>
          <w:br w:type="page"/>
        </w:r>
      </w:ins>
    </w:p>
    <w:p w14:paraId="5105DEAB" w14:textId="77777777" w:rsidR="006A14D5" w:rsidRPr="00953BC7" w:rsidRDefault="006A14D5" w:rsidP="006A14D5">
      <w:pPr>
        <w:rPr>
          <w:ins w:id="3546" w:author="Mutali Nepfumbada" w:date="2022-09-28T22:57:00Z"/>
        </w:rPr>
      </w:pPr>
    </w:p>
    <w:p w14:paraId="05308289" w14:textId="3177E41E" w:rsidR="006A14D5" w:rsidRDefault="006A14D5" w:rsidP="006A14D5">
      <w:pPr>
        <w:pStyle w:val="Heading2"/>
        <w:numPr>
          <w:ilvl w:val="1"/>
          <w:numId w:val="21"/>
        </w:numPr>
        <w:rPr>
          <w:ins w:id="3547" w:author="Mutali Nepfumbada" w:date="2022-09-28T23:00:00Z"/>
        </w:rPr>
      </w:pPr>
      <w:ins w:id="3548" w:author="Mutali Nepfumbada" w:date="2022-09-28T22:57:00Z">
        <w:r w:rsidRPr="00953BC7">
          <w:t xml:space="preserve"> </w:t>
        </w:r>
        <w:r w:rsidRPr="00B003E1">
          <w:t xml:space="preserve">Production </w:t>
        </w:r>
        <w:r>
          <w:t>Vs Forecast</w:t>
        </w:r>
        <w:r w:rsidRPr="00B003E1">
          <w:t xml:space="preserve"> </w:t>
        </w:r>
      </w:ins>
    </w:p>
    <w:p w14:paraId="5F77119D" w14:textId="77777777" w:rsidR="007B2F80" w:rsidRPr="007B2F80" w:rsidRDefault="007B2F80" w:rsidP="007B2F80">
      <w:pPr>
        <w:rPr>
          <w:ins w:id="3549" w:author="Mutali Nepfumbada" w:date="2022-09-28T22:57:00Z"/>
        </w:rPr>
      </w:pPr>
    </w:p>
    <w:p w14:paraId="310C74CC" w14:textId="77777777" w:rsidR="006A14D5" w:rsidRDefault="006A14D5" w:rsidP="006A14D5">
      <w:pPr>
        <w:jc w:val="both"/>
        <w:rPr>
          <w:ins w:id="3550" w:author="Mutali Nepfumbada" w:date="2022-09-28T22:57:00Z"/>
          <w:lang w:eastAsia="en-US"/>
        </w:rPr>
      </w:pPr>
      <w:ins w:id="3551" w:author="Mutali Nepfumbada" w:date="2022-09-28T22:57:00Z">
        <w:r w:rsidRPr="00DD11CE">
          <w:rPr>
            <w:lang w:eastAsia="en-US"/>
          </w:rPr>
          <w:t>The following tables describe the production of the plant since COD. Production is compared to the P50 Helioscope forecast and the weather-adjusted forecast.</w:t>
        </w:r>
      </w:ins>
    </w:p>
    <w:p w14:paraId="45E98456" w14:textId="5DFC39B9" w:rsidR="006A14D5" w:rsidRDefault="006A14D5" w:rsidP="006A14D5">
      <w:pPr>
        <w:rPr>
          <w:ins w:id="3552" w:author="Mutali Nepfumbada" w:date="2022-09-28T22:59:00Z"/>
        </w:rPr>
      </w:pPr>
    </w:p>
    <w:tbl>
      <w:tblPr>
        <w:tblStyle w:val="TableGridLight"/>
        <w:tblW w:w="0" w:type="auto"/>
        <w:jc w:val="center"/>
        <w:tblLook w:val="04A0" w:firstRow="1" w:lastRow="0" w:firstColumn="1" w:lastColumn="0" w:noHBand="0" w:noVBand="1"/>
      </w:tblPr>
      <w:tblGrid>
        <w:gridCol w:w="1302"/>
        <w:gridCol w:w="1646"/>
        <w:gridCol w:w="1530"/>
        <w:gridCol w:w="1542"/>
        <w:gridCol w:w="1519"/>
        <w:gridCol w:w="1784"/>
      </w:tblGrid>
      <w:tr w:rsidR="007B2F80" w:rsidRPr="00DC29B7" w14:paraId="7358555A" w14:textId="77777777" w:rsidTr="00201D25">
        <w:trPr>
          <w:trHeight w:val="154"/>
          <w:jc w:val="center"/>
          <w:ins w:id="3553" w:author="Mutali Nepfumbada" w:date="2022-09-28T22:59:00Z"/>
        </w:trPr>
        <w:tc>
          <w:tcPr>
            <w:tcW w:w="1302" w:type="dxa"/>
            <w:shd w:val="clear" w:color="auto" w:fill="5F0505"/>
            <w:noWrap/>
          </w:tcPr>
          <w:p w14:paraId="7CF972B0" w14:textId="77777777" w:rsidR="007B2F80" w:rsidRPr="00FA3295" w:rsidRDefault="007B2F80" w:rsidP="00201D25">
            <w:pPr>
              <w:jc w:val="center"/>
              <w:rPr>
                <w:ins w:id="3554" w:author="Mutali Nepfumbada" w:date="2022-09-28T22:59:00Z"/>
                <w:b/>
                <w:bCs/>
              </w:rPr>
            </w:pPr>
            <w:ins w:id="3555" w:author="Mutali Nepfumbada" w:date="2022-09-28T22:59:00Z">
              <w:r>
                <w:rPr>
                  <w:b/>
                  <w:lang w:val="en-US"/>
                </w:rPr>
                <w:t>Month</w:t>
              </w:r>
            </w:ins>
          </w:p>
        </w:tc>
        <w:tc>
          <w:tcPr>
            <w:tcW w:w="4718" w:type="dxa"/>
            <w:gridSpan w:val="3"/>
            <w:shd w:val="clear" w:color="auto" w:fill="5F0505"/>
          </w:tcPr>
          <w:p w14:paraId="08B1C918" w14:textId="77777777" w:rsidR="007B2F80" w:rsidRPr="00FA3295" w:rsidRDefault="007B2F80" w:rsidP="00201D25">
            <w:pPr>
              <w:jc w:val="center"/>
              <w:rPr>
                <w:ins w:id="3556" w:author="Mutali Nepfumbada" w:date="2022-09-28T22:59:00Z"/>
                <w:b/>
                <w:bCs/>
              </w:rPr>
            </w:pPr>
            <w:ins w:id="3557" w:author="Mutali Nepfumbada" w:date="2022-09-28T22:59:00Z">
              <w:r w:rsidRPr="00FA3295">
                <w:rPr>
                  <w:b/>
                  <w:bCs/>
                </w:rPr>
                <w:t xml:space="preserve">Production </w:t>
              </w:r>
              <w:r>
                <w:rPr>
                  <w:b/>
                  <w:bCs/>
                </w:rPr>
                <w:t>(</w:t>
              </w:r>
              <w:r w:rsidRPr="00FA3295">
                <w:rPr>
                  <w:b/>
                  <w:bCs/>
                </w:rPr>
                <w:t>kWh</w:t>
              </w:r>
              <w:r>
                <w:rPr>
                  <w:b/>
                  <w:bCs/>
                </w:rPr>
                <w:t>)</w:t>
              </w:r>
            </w:ins>
          </w:p>
        </w:tc>
        <w:tc>
          <w:tcPr>
            <w:tcW w:w="1519" w:type="dxa"/>
            <w:vMerge w:val="restart"/>
            <w:shd w:val="clear" w:color="auto" w:fill="5F0505"/>
          </w:tcPr>
          <w:p w14:paraId="277C5AA3" w14:textId="77777777" w:rsidR="007B2F80" w:rsidRPr="00FA3295" w:rsidRDefault="007B2F80" w:rsidP="00201D25">
            <w:pPr>
              <w:jc w:val="center"/>
              <w:rPr>
                <w:ins w:id="3558" w:author="Mutali Nepfumbada" w:date="2022-09-28T22:59:00Z"/>
                <w:b/>
                <w:bCs/>
              </w:rPr>
            </w:pPr>
            <w:ins w:id="3559" w:author="Mutali Nepfumbada" w:date="2022-09-28T22:59:00Z">
              <w:r>
                <w:rPr>
                  <w:b/>
                  <w:bCs/>
                </w:rPr>
                <w:t>Actual vs</w:t>
              </w:r>
              <w:commentRangeStart w:id="3560"/>
              <w:r>
                <w:rPr>
                  <w:b/>
                  <w:bCs/>
                </w:rPr>
                <w:t xml:space="preserve"> Original Forecast</w:t>
              </w:r>
              <w:r w:rsidRPr="00962DBE">
                <w:rPr>
                  <w:b/>
                  <w:bCs/>
                  <w:lang w:val="en-US"/>
                </w:rPr>
                <w:t xml:space="preserve"> (%)</w:t>
              </w:r>
              <w:commentRangeEnd w:id="3560"/>
              <w:r w:rsidRPr="00201D25">
                <w:rPr>
                  <w:rStyle w:val="CommentReference"/>
                  <w:rFonts w:ascii="Verdana" w:hAnsi="Verdana"/>
                  <w:b/>
                  <w:bCs/>
                </w:rPr>
                <w:commentReference w:id="3560"/>
              </w:r>
            </w:ins>
          </w:p>
        </w:tc>
        <w:tc>
          <w:tcPr>
            <w:tcW w:w="1784" w:type="dxa"/>
            <w:vMerge w:val="restart"/>
            <w:shd w:val="clear" w:color="auto" w:fill="5F0505"/>
          </w:tcPr>
          <w:p w14:paraId="68ADEC8A" w14:textId="77777777" w:rsidR="007B2F80" w:rsidRPr="00FA3295" w:rsidRDefault="007B2F80" w:rsidP="00201D25">
            <w:pPr>
              <w:jc w:val="center"/>
              <w:rPr>
                <w:ins w:id="3562" w:author="Mutali Nepfumbada" w:date="2022-09-28T22:59:00Z"/>
                <w:b/>
                <w:bCs/>
              </w:rPr>
            </w:pPr>
            <w:ins w:id="3563" w:author="Mutali Nepfumbada" w:date="2022-09-28T22:59:00Z">
              <w:r w:rsidRPr="0025667A">
                <w:rPr>
                  <w:b/>
                  <w:bCs/>
                </w:rPr>
                <w:t>Actual vs Weather Adjusted Forecast (%)</w:t>
              </w:r>
            </w:ins>
          </w:p>
        </w:tc>
      </w:tr>
      <w:tr w:rsidR="007B2F80" w:rsidRPr="00DC29B7" w14:paraId="01A8DF4F" w14:textId="77777777" w:rsidTr="00201D25">
        <w:trPr>
          <w:trHeight w:val="86"/>
          <w:jc w:val="center"/>
          <w:ins w:id="3564" w:author="Mutali Nepfumbada" w:date="2022-09-28T22:59:00Z"/>
        </w:trPr>
        <w:tc>
          <w:tcPr>
            <w:tcW w:w="1302" w:type="dxa"/>
            <w:shd w:val="clear" w:color="auto" w:fill="5F0505"/>
            <w:noWrap/>
          </w:tcPr>
          <w:p w14:paraId="1ECF5B21" w14:textId="77777777" w:rsidR="007B2F80" w:rsidRPr="00977093" w:rsidRDefault="007B2F80" w:rsidP="00201D25">
            <w:pPr>
              <w:rPr>
                <w:ins w:id="3565" w:author="Mutali Nepfumbada" w:date="2022-09-28T22:59:00Z"/>
                <w:b/>
                <w:lang w:val="en-US"/>
              </w:rPr>
            </w:pPr>
          </w:p>
        </w:tc>
        <w:tc>
          <w:tcPr>
            <w:tcW w:w="1646" w:type="dxa"/>
            <w:shd w:val="clear" w:color="auto" w:fill="5F0505"/>
            <w:noWrap/>
          </w:tcPr>
          <w:p w14:paraId="13E7B72A" w14:textId="77777777" w:rsidR="007B2F80" w:rsidRPr="00FA3295" w:rsidRDefault="007B2F80" w:rsidP="00201D25">
            <w:pPr>
              <w:jc w:val="center"/>
              <w:rPr>
                <w:ins w:id="3566" w:author="Mutali Nepfumbada" w:date="2022-09-28T22:59:00Z"/>
                <w:b/>
                <w:bCs/>
                <w:lang w:val="en-US"/>
              </w:rPr>
            </w:pPr>
            <w:ins w:id="3567" w:author="Mutali Nepfumbada" w:date="2022-09-28T22:59:00Z">
              <w:r>
                <w:rPr>
                  <w:b/>
                  <w:bCs/>
                  <w:lang w:val="en-US"/>
                </w:rPr>
                <w:t>Original Forecast</w:t>
              </w:r>
            </w:ins>
          </w:p>
        </w:tc>
        <w:tc>
          <w:tcPr>
            <w:tcW w:w="1530" w:type="dxa"/>
            <w:shd w:val="clear" w:color="auto" w:fill="5F0505"/>
            <w:noWrap/>
          </w:tcPr>
          <w:p w14:paraId="3B6A863F" w14:textId="77777777" w:rsidR="007B2F80" w:rsidRPr="00FA3295" w:rsidRDefault="007B2F80" w:rsidP="00201D25">
            <w:pPr>
              <w:jc w:val="center"/>
              <w:rPr>
                <w:ins w:id="3568" w:author="Mutali Nepfumbada" w:date="2022-09-28T22:59:00Z"/>
                <w:b/>
                <w:bCs/>
                <w:lang w:val="en-US"/>
              </w:rPr>
            </w:pPr>
            <w:commentRangeStart w:id="3569"/>
            <w:ins w:id="3570" w:author="Mutali Nepfumbada" w:date="2022-09-28T22:59:00Z">
              <w:r w:rsidRPr="00962DBE">
                <w:rPr>
                  <w:b/>
                  <w:bCs/>
                </w:rPr>
                <w:t>W</w:t>
              </w:r>
              <w:commentRangeEnd w:id="3569"/>
              <w:r>
                <w:rPr>
                  <w:rStyle w:val="CommentReference"/>
                  <w:rFonts w:ascii="Verdana" w:hAnsi="Verdana"/>
                </w:rPr>
                <w:commentReference w:id="3569"/>
              </w:r>
              <w:r>
                <w:rPr>
                  <w:b/>
                  <w:bCs/>
                </w:rPr>
                <w:t>eather Adjusted Forecast</w:t>
              </w:r>
            </w:ins>
          </w:p>
        </w:tc>
        <w:tc>
          <w:tcPr>
            <w:tcW w:w="1542" w:type="dxa"/>
            <w:shd w:val="clear" w:color="auto" w:fill="5F0505"/>
            <w:noWrap/>
          </w:tcPr>
          <w:p w14:paraId="00ACFD60" w14:textId="77777777" w:rsidR="007B2F80" w:rsidRPr="00FA3295" w:rsidRDefault="007B2F80" w:rsidP="00201D25">
            <w:pPr>
              <w:jc w:val="center"/>
              <w:rPr>
                <w:ins w:id="3571" w:author="Mutali Nepfumbada" w:date="2022-09-28T22:59:00Z"/>
                <w:b/>
                <w:bCs/>
                <w:lang w:val="en-US"/>
              </w:rPr>
            </w:pPr>
            <w:commentRangeStart w:id="3572"/>
            <w:ins w:id="3573" w:author="Mutali Nepfumbada" w:date="2022-09-28T22:59:00Z">
              <w:r w:rsidRPr="00962DBE">
                <w:rPr>
                  <w:b/>
                  <w:bCs/>
                  <w:lang w:val="en-US"/>
                </w:rPr>
                <w:t>A</w:t>
              </w:r>
              <w:commentRangeEnd w:id="3572"/>
              <w:r>
                <w:rPr>
                  <w:rStyle w:val="CommentReference"/>
                  <w:rFonts w:ascii="Verdana" w:hAnsi="Verdana"/>
                </w:rPr>
                <w:commentReference w:id="3572"/>
              </w:r>
              <w:r>
                <w:rPr>
                  <w:b/>
                  <w:bCs/>
                  <w:lang w:val="en-US"/>
                </w:rPr>
                <w:t>ctual Production</w:t>
              </w:r>
            </w:ins>
          </w:p>
        </w:tc>
        <w:tc>
          <w:tcPr>
            <w:tcW w:w="1519" w:type="dxa"/>
            <w:vMerge/>
            <w:shd w:val="clear" w:color="auto" w:fill="5F0505"/>
          </w:tcPr>
          <w:p w14:paraId="0781013A" w14:textId="77777777" w:rsidR="007B2F80" w:rsidRPr="00FA3295" w:rsidRDefault="007B2F80" w:rsidP="00201D25">
            <w:pPr>
              <w:jc w:val="center"/>
              <w:rPr>
                <w:ins w:id="3574" w:author="Mutali Nepfumbada" w:date="2022-09-28T22:59:00Z"/>
                <w:b/>
                <w:bCs/>
              </w:rPr>
            </w:pPr>
          </w:p>
        </w:tc>
        <w:tc>
          <w:tcPr>
            <w:tcW w:w="1784" w:type="dxa"/>
            <w:vMerge/>
            <w:shd w:val="clear" w:color="auto" w:fill="5F0505"/>
          </w:tcPr>
          <w:p w14:paraId="7B18CE22" w14:textId="77777777" w:rsidR="007B2F80" w:rsidRPr="00FA3295" w:rsidRDefault="007B2F80" w:rsidP="00201D25">
            <w:pPr>
              <w:jc w:val="center"/>
              <w:rPr>
                <w:ins w:id="3575" w:author="Mutali Nepfumbada" w:date="2022-09-28T22:59:00Z"/>
                <w:b/>
                <w:bCs/>
              </w:rPr>
            </w:pPr>
          </w:p>
        </w:tc>
      </w:tr>
      <w:tr w:rsidR="007B2F80" w:rsidRPr="00DC29B7" w14:paraId="7490F38D" w14:textId="77777777" w:rsidTr="00201D25">
        <w:trPr>
          <w:trHeight w:val="212"/>
          <w:jc w:val="center"/>
          <w:ins w:id="3576" w:author="Mutali Nepfumbada" w:date="2022-09-28T22:59:00Z"/>
        </w:trPr>
        <w:tc>
          <w:tcPr>
            <w:tcW w:w="9323" w:type="dxa"/>
            <w:gridSpan w:val="6"/>
            <w:noWrap/>
          </w:tcPr>
          <w:p w14:paraId="468B999D" w14:textId="77777777" w:rsidR="007B2F80" w:rsidRPr="00DC29B7" w:rsidRDefault="007B2F80" w:rsidP="00201D25">
            <w:pPr>
              <w:tabs>
                <w:tab w:val="left" w:pos="2205"/>
              </w:tabs>
              <w:rPr>
                <w:ins w:id="3577" w:author="Mutali Nepfumbada" w:date="2022-09-28T22:59:00Z"/>
                <w:bCs/>
                <w:lang w:val="en-US"/>
              </w:rPr>
            </w:pPr>
            <w:ins w:id="3578" w:author="Mutali Nepfumbada" w:date="2022-09-28T22:59:00Z">
              <w:r w:rsidRPr="00DC29B7">
                <w:rPr>
                  <w:bCs/>
                  <w:lang w:val="en-US"/>
                </w:rPr>
                <w:tab/>
                <w:t xml:space="preserve">{%tr for item in </w:t>
              </w:r>
              <w:proofErr w:type="spellStart"/>
              <w:r>
                <w:rPr>
                  <w:bCs/>
                  <w:lang w:val="en-US"/>
                </w:rPr>
                <w:t>DUR</w:t>
              </w:r>
              <w:r w:rsidRPr="00DF6ABC">
                <w:rPr>
                  <w:bCs/>
                  <w:lang w:val="en-US"/>
                </w:rPr>
                <w:t>Ptable_contents</w:t>
              </w:r>
              <w:proofErr w:type="spellEnd"/>
              <w:r w:rsidRPr="00DC29B7">
                <w:rPr>
                  <w:bCs/>
                  <w:lang w:val="en-US"/>
                </w:rPr>
                <w:t>%}</w:t>
              </w:r>
            </w:ins>
          </w:p>
        </w:tc>
      </w:tr>
      <w:tr w:rsidR="007B2F80" w:rsidRPr="00DC29B7" w14:paraId="74D91709" w14:textId="77777777" w:rsidTr="00201D25">
        <w:trPr>
          <w:trHeight w:val="224"/>
          <w:jc w:val="center"/>
          <w:ins w:id="3579" w:author="Mutali Nepfumbada" w:date="2022-09-28T22:59:00Z"/>
        </w:trPr>
        <w:tc>
          <w:tcPr>
            <w:tcW w:w="1302" w:type="dxa"/>
            <w:noWrap/>
          </w:tcPr>
          <w:p w14:paraId="77DC5384" w14:textId="77777777" w:rsidR="007B2F80" w:rsidRPr="00DC29B7" w:rsidRDefault="007B2F80" w:rsidP="00201D25">
            <w:pPr>
              <w:jc w:val="both"/>
              <w:rPr>
                <w:ins w:id="3580" w:author="Mutali Nepfumbada" w:date="2022-09-28T22:59:00Z"/>
                <w:bCs/>
                <w:lang w:val="en-US"/>
              </w:rPr>
            </w:pPr>
            <w:ins w:id="3581" w:author="Mutali Nepfumbada" w:date="2022-09-28T22:59:00Z">
              <w:r w:rsidRPr="00DC29B7">
                <w:rPr>
                  <w:bCs/>
                  <w:lang w:val="en-US"/>
                </w:rPr>
                <w:t>{{</w:t>
              </w:r>
              <w:proofErr w:type="spellStart"/>
              <w:proofErr w:type="gramStart"/>
              <w:r w:rsidRPr="00DC29B7">
                <w:rPr>
                  <w:bCs/>
                  <w:lang w:val="en-US"/>
                </w:rPr>
                <w:t>item.</w:t>
              </w:r>
              <w:r>
                <w:rPr>
                  <w:bCs/>
                  <w:lang w:val="en-US"/>
                </w:rPr>
                <w:t>Date</w:t>
              </w:r>
              <w:proofErr w:type="spellEnd"/>
              <w:proofErr w:type="gramEnd"/>
              <w:r w:rsidRPr="00DC29B7">
                <w:rPr>
                  <w:bCs/>
                  <w:lang w:val="en-US"/>
                </w:rPr>
                <w:t>}}</w:t>
              </w:r>
            </w:ins>
          </w:p>
        </w:tc>
        <w:tc>
          <w:tcPr>
            <w:tcW w:w="1646" w:type="dxa"/>
            <w:noWrap/>
          </w:tcPr>
          <w:p w14:paraId="5A7CF35A" w14:textId="77777777" w:rsidR="007B2F80" w:rsidRPr="00DC29B7" w:rsidRDefault="007B2F80" w:rsidP="00201D25">
            <w:pPr>
              <w:jc w:val="center"/>
              <w:rPr>
                <w:ins w:id="3582" w:author="Mutali Nepfumbada" w:date="2022-09-28T22:59:00Z"/>
                <w:bCs/>
                <w:lang w:val="en-US"/>
              </w:rPr>
            </w:pPr>
            <w:ins w:id="3583" w:author="Mutali Nepfumbada" w:date="2022-09-28T22:59:00Z">
              <w:r w:rsidRPr="00DC29B7">
                <w:rPr>
                  <w:bCs/>
                  <w:lang w:val="en-US"/>
                </w:rPr>
                <w:t>{{</w:t>
              </w:r>
              <w:proofErr w:type="spellStart"/>
              <w:proofErr w:type="gramStart"/>
              <w:r w:rsidRPr="00DC29B7">
                <w:rPr>
                  <w:bCs/>
                  <w:lang w:val="en-US"/>
                </w:rPr>
                <w:t>item.</w:t>
              </w:r>
              <w:r>
                <w:rPr>
                  <w:bCs/>
                  <w:lang w:val="en-US"/>
                </w:rPr>
                <w:t>DURPF</w:t>
              </w:r>
              <w:proofErr w:type="spellEnd"/>
              <w:proofErr w:type="gramEnd"/>
              <w:r>
                <w:rPr>
                  <w:bCs/>
                  <w:lang w:val="en-US"/>
                </w:rPr>
                <w:t>}}</w:t>
              </w:r>
            </w:ins>
          </w:p>
        </w:tc>
        <w:tc>
          <w:tcPr>
            <w:tcW w:w="1530" w:type="dxa"/>
            <w:noWrap/>
          </w:tcPr>
          <w:p w14:paraId="06909C0A" w14:textId="77777777" w:rsidR="007B2F80" w:rsidRPr="00DC29B7" w:rsidRDefault="007B2F80" w:rsidP="00201D25">
            <w:pPr>
              <w:jc w:val="center"/>
              <w:rPr>
                <w:ins w:id="3584" w:author="Mutali Nepfumbada" w:date="2022-09-28T22:59:00Z"/>
                <w:bCs/>
                <w:lang w:val="en-US"/>
              </w:rPr>
            </w:pPr>
            <w:ins w:id="3585" w:author="Mutali Nepfumbada" w:date="2022-09-28T22:59:00Z">
              <w:r>
                <w:rPr>
                  <w:bCs/>
                  <w:lang w:val="en-US"/>
                </w:rPr>
                <w:t>{{</w:t>
              </w:r>
              <w:proofErr w:type="spellStart"/>
              <w:proofErr w:type="gramStart"/>
              <w:r w:rsidRPr="00DC29B7">
                <w:rPr>
                  <w:bCs/>
                  <w:lang w:val="en-US"/>
                </w:rPr>
                <w:t>item.</w:t>
              </w:r>
              <w:r>
                <w:rPr>
                  <w:bCs/>
                  <w:lang w:val="en-US"/>
                </w:rPr>
                <w:t>DURPW</w:t>
              </w:r>
              <w:proofErr w:type="spellEnd"/>
              <w:proofErr w:type="gramEnd"/>
              <w:r>
                <w:rPr>
                  <w:bCs/>
                  <w:lang w:val="en-US"/>
                </w:rPr>
                <w:t>}}</w:t>
              </w:r>
            </w:ins>
          </w:p>
        </w:tc>
        <w:tc>
          <w:tcPr>
            <w:tcW w:w="1542" w:type="dxa"/>
            <w:noWrap/>
          </w:tcPr>
          <w:p w14:paraId="74BEE506" w14:textId="77777777" w:rsidR="007B2F80" w:rsidRPr="00DC29B7" w:rsidRDefault="007B2F80" w:rsidP="00201D25">
            <w:pPr>
              <w:jc w:val="center"/>
              <w:rPr>
                <w:ins w:id="3586" w:author="Mutali Nepfumbada" w:date="2022-09-28T22:59:00Z"/>
                <w:bCs/>
                <w:lang w:val="en-US"/>
              </w:rPr>
            </w:pPr>
            <w:ins w:id="3587" w:author="Mutali Nepfumbada" w:date="2022-09-28T22:59:00Z">
              <w:r w:rsidRPr="00DC29B7">
                <w:rPr>
                  <w:bCs/>
                  <w:lang w:val="en-US"/>
                </w:rPr>
                <w:t>{{</w:t>
              </w:r>
              <w:proofErr w:type="spellStart"/>
              <w:proofErr w:type="gramStart"/>
              <w:r w:rsidRPr="00DC29B7">
                <w:rPr>
                  <w:bCs/>
                  <w:lang w:val="en-US"/>
                </w:rPr>
                <w:t>item</w:t>
              </w:r>
              <w:r>
                <w:rPr>
                  <w:bCs/>
                  <w:lang w:val="en-US"/>
                </w:rPr>
                <w:t>.DURPA</w:t>
              </w:r>
              <w:proofErr w:type="spellEnd"/>
              <w:proofErr w:type="gramEnd"/>
              <w:r w:rsidRPr="00DC29B7">
                <w:rPr>
                  <w:bCs/>
                  <w:lang w:val="en-US"/>
                </w:rPr>
                <w:t>}}</w:t>
              </w:r>
            </w:ins>
          </w:p>
        </w:tc>
        <w:tc>
          <w:tcPr>
            <w:tcW w:w="1519" w:type="dxa"/>
          </w:tcPr>
          <w:p w14:paraId="5A651CA0" w14:textId="77777777" w:rsidR="007B2F80" w:rsidRPr="00DC29B7" w:rsidRDefault="007B2F80" w:rsidP="00201D25">
            <w:pPr>
              <w:jc w:val="center"/>
              <w:rPr>
                <w:ins w:id="3588" w:author="Mutali Nepfumbada" w:date="2022-09-28T22:59:00Z"/>
                <w:bCs/>
                <w:lang w:val="en-US"/>
              </w:rPr>
            </w:pPr>
            <w:ins w:id="3589" w:author="Mutali Nepfumbada" w:date="2022-09-28T22:59:00Z">
              <w:r w:rsidRPr="0025667A">
                <w:rPr>
                  <w:bCs/>
                  <w:lang w:val="en-US"/>
                </w:rPr>
                <w:t>{{</w:t>
              </w:r>
              <w:proofErr w:type="spellStart"/>
              <w:proofErr w:type="gramStart"/>
              <w:r w:rsidRPr="0025667A">
                <w:rPr>
                  <w:bCs/>
                  <w:lang w:val="en-US"/>
                </w:rPr>
                <w:t>item.</w:t>
              </w:r>
              <w:r>
                <w:rPr>
                  <w:bCs/>
                  <w:lang w:val="en-US"/>
                </w:rPr>
                <w:t>DUR</w:t>
              </w:r>
              <w:r w:rsidRPr="0025667A">
                <w:rPr>
                  <w:bCs/>
                  <w:lang w:val="en-US"/>
                </w:rPr>
                <w:t>PV</w:t>
              </w:r>
              <w:proofErr w:type="spellEnd"/>
              <w:proofErr w:type="gramEnd"/>
              <w:r w:rsidRPr="0025667A">
                <w:rPr>
                  <w:bCs/>
                  <w:lang w:val="en-US"/>
                </w:rPr>
                <w:t>}}</w:t>
              </w:r>
            </w:ins>
          </w:p>
        </w:tc>
        <w:tc>
          <w:tcPr>
            <w:tcW w:w="1784" w:type="dxa"/>
          </w:tcPr>
          <w:p w14:paraId="7408134B" w14:textId="77777777" w:rsidR="007B2F80" w:rsidRPr="00DC29B7" w:rsidRDefault="007B2F80" w:rsidP="00201D25">
            <w:pPr>
              <w:jc w:val="center"/>
              <w:rPr>
                <w:ins w:id="3590" w:author="Mutali Nepfumbada" w:date="2022-09-28T22:59:00Z"/>
                <w:bCs/>
                <w:lang w:val="en-US"/>
              </w:rPr>
            </w:pPr>
            <w:ins w:id="3591" w:author="Mutali Nepfumbada" w:date="2022-09-28T22:59:00Z">
              <w:r w:rsidRPr="00DC29B7">
                <w:rPr>
                  <w:bCs/>
                  <w:lang w:val="en-US"/>
                </w:rPr>
                <w:t>{{</w:t>
              </w:r>
              <w:proofErr w:type="spellStart"/>
              <w:proofErr w:type="gramStart"/>
              <w:r w:rsidRPr="00DC29B7">
                <w:rPr>
                  <w:bCs/>
                  <w:lang w:val="en-US"/>
                </w:rPr>
                <w:t>item.</w:t>
              </w:r>
              <w:r>
                <w:rPr>
                  <w:bCs/>
                  <w:lang w:val="en-US"/>
                </w:rPr>
                <w:t>DURPWV</w:t>
              </w:r>
              <w:proofErr w:type="spellEnd"/>
              <w:proofErr w:type="gramEnd"/>
              <w:r w:rsidRPr="00DC29B7">
                <w:rPr>
                  <w:bCs/>
                  <w:lang w:val="en-US"/>
                </w:rPr>
                <w:t>}}</w:t>
              </w:r>
            </w:ins>
          </w:p>
        </w:tc>
      </w:tr>
      <w:tr w:rsidR="007B2F80" w:rsidRPr="00DC29B7" w14:paraId="39CC07D0" w14:textId="77777777" w:rsidTr="00201D25">
        <w:trPr>
          <w:trHeight w:val="224"/>
          <w:jc w:val="center"/>
          <w:ins w:id="3592" w:author="Mutali Nepfumbada" w:date="2022-09-28T22:59:00Z"/>
        </w:trPr>
        <w:tc>
          <w:tcPr>
            <w:tcW w:w="9323" w:type="dxa"/>
            <w:gridSpan w:val="6"/>
            <w:noWrap/>
          </w:tcPr>
          <w:p w14:paraId="47559899" w14:textId="77777777" w:rsidR="007B2F80" w:rsidRPr="00DC29B7" w:rsidRDefault="007B2F80" w:rsidP="00201D25">
            <w:pPr>
              <w:jc w:val="center"/>
              <w:rPr>
                <w:ins w:id="3593" w:author="Mutali Nepfumbada" w:date="2022-09-28T22:59:00Z"/>
                <w:bCs/>
                <w:lang w:val="en-US"/>
              </w:rPr>
            </w:pPr>
            <w:ins w:id="3594" w:author="Mutali Nepfumbada" w:date="2022-09-28T22:59:00Z">
              <w:r w:rsidRPr="00975B88">
                <w:rPr>
                  <w:bCs/>
                  <w:lang w:val="en-US"/>
                </w:rPr>
                <w:t xml:space="preserve">{%tr </w:t>
              </w:r>
              <w:proofErr w:type="spellStart"/>
              <w:r w:rsidRPr="00975B88">
                <w:rPr>
                  <w:bCs/>
                  <w:lang w:val="en-US"/>
                </w:rPr>
                <w:t>endfor</w:t>
              </w:r>
              <w:proofErr w:type="spellEnd"/>
              <w:r w:rsidRPr="00975B88">
                <w:rPr>
                  <w:bCs/>
                  <w:lang w:val="en-US"/>
                </w:rPr>
                <w:t>%}</w:t>
              </w:r>
            </w:ins>
          </w:p>
        </w:tc>
      </w:tr>
      <w:tr w:rsidR="007B2F80" w:rsidRPr="00DC29B7" w14:paraId="645A1CA7" w14:textId="77777777" w:rsidTr="00201D25">
        <w:trPr>
          <w:trHeight w:val="224"/>
          <w:jc w:val="center"/>
          <w:ins w:id="3595" w:author="Mutali Nepfumbada" w:date="2022-09-28T22:59:00Z"/>
        </w:trPr>
        <w:tc>
          <w:tcPr>
            <w:tcW w:w="1302" w:type="dxa"/>
            <w:noWrap/>
          </w:tcPr>
          <w:p w14:paraId="6354956B" w14:textId="77777777" w:rsidR="007B2F80" w:rsidRPr="00971DE0" w:rsidRDefault="007B2F80" w:rsidP="00201D25">
            <w:pPr>
              <w:jc w:val="both"/>
              <w:rPr>
                <w:ins w:id="3596" w:author="Mutali Nepfumbada" w:date="2022-09-28T22:59:00Z"/>
                <w:b/>
                <w:lang w:val="en-US"/>
              </w:rPr>
            </w:pPr>
            <w:ins w:id="3597" w:author="Mutali Nepfumbada" w:date="2022-09-28T22:59:00Z">
              <w:r w:rsidRPr="00971DE0">
                <w:rPr>
                  <w:b/>
                  <w:lang w:val="en-US"/>
                </w:rPr>
                <w:t>Total</w:t>
              </w:r>
            </w:ins>
          </w:p>
        </w:tc>
        <w:tc>
          <w:tcPr>
            <w:tcW w:w="1646" w:type="dxa"/>
            <w:noWrap/>
          </w:tcPr>
          <w:p w14:paraId="3EF5286D" w14:textId="77777777" w:rsidR="007B2F80" w:rsidRPr="00971DE0" w:rsidRDefault="007B2F80" w:rsidP="00201D25">
            <w:pPr>
              <w:jc w:val="center"/>
              <w:rPr>
                <w:ins w:id="3598" w:author="Mutali Nepfumbada" w:date="2022-09-28T22:59:00Z"/>
                <w:b/>
                <w:lang w:val="en-US"/>
              </w:rPr>
            </w:pPr>
            <w:ins w:id="3599" w:author="Mutali Nepfumbada" w:date="2022-09-28T22:59:00Z">
              <w:r w:rsidRPr="00977093">
                <w:rPr>
                  <w:b/>
                  <w:lang w:val="en-US"/>
                </w:rPr>
                <w:t>{{DURPFTOT}}</w:t>
              </w:r>
            </w:ins>
          </w:p>
        </w:tc>
        <w:tc>
          <w:tcPr>
            <w:tcW w:w="1530" w:type="dxa"/>
            <w:noWrap/>
          </w:tcPr>
          <w:p w14:paraId="5E1CAF6B" w14:textId="77777777" w:rsidR="007B2F80" w:rsidRPr="00971DE0" w:rsidRDefault="007B2F80" w:rsidP="00201D25">
            <w:pPr>
              <w:jc w:val="center"/>
              <w:rPr>
                <w:ins w:id="3600" w:author="Mutali Nepfumbada" w:date="2022-09-28T22:59:00Z"/>
                <w:b/>
                <w:lang w:val="en-US"/>
              </w:rPr>
            </w:pPr>
            <w:ins w:id="3601" w:author="Mutali Nepfumbada" w:date="2022-09-28T22:59:00Z">
              <w:r>
                <w:rPr>
                  <w:b/>
                  <w:lang w:val="en-US"/>
                </w:rPr>
                <w:t>{{DUR</w:t>
              </w:r>
              <w:r w:rsidRPr="00971DE0">
                <w:rPr>
                  <w:b/>
                  <w:lang w:val="en-US"/>
                </w:rPr>
                <w:t>P</w:t>
              </w:r>
              <w:r>
                <w:rPr>
                  <w:b/>
                  <w:lang w:val="en-US"/>
                </w:rPr>
                <w:t>W</w:t>
              </w:r>
              <w:r w:rsidRPr="00971DE0">
                <w:rPr>
                  <w:b/>
                  <w:lang w:val="en-US"/>
                </w:rPr>
                <w:t>T</w:t>
              </w:r>
              <w:r>
                <w:rPr>
                  <w:b/>
                  <w:lang w:val="en-US"/>
                </w:rPr>
                <w:t>OT}}</w:t>
              </w:r>
            </w:ins>
          </w:p>
        </w:tc>
        <w:tc>
          <w:tcPr>
            <w:tcW w:w="1542" w:type="dxa"/>
            <w:noWrap/>
          </w:tcPr>
          <w:p w14:paraId="0D828333" w14:textId="77777777" w:rsidR="007B2F80" w:rsidRPr="00971DE0" w:rsidRDefault="007B2F80" w:rsidP="00201D25">
            <w:pPr>
              <w:jc w:val="center"/>
              <w:rPr>
                <w:ins w:id="3602" w:author="Mutali Nepfumbada" w:date="2022-09-28T22:59:00Z"/>
                <w:b/>
                <w:lang w:val="en-US"/>
              </w:rPr>
            </w:pPr>
            <w:ins w:id="3603" w:author="Mutali Nepfumbada" w:date="2022-09-28T22:59:00Z">
              <w:r>
                <w:rPr>
                  <w:b/>
                  <w:lang w:val="en-US"/>
                </w:rPr>
                <w:t>{{DUR</w:t>
              </w:r>
              <w:r w:rsidRPr="00971DE0">
                <w:rPr>
                  <w:b/>
                  <w:lang w:val="en-US"/>
                </w:rPr>
                <w:t>PATOT</w:t>
              </w:r>
              <w:r>
                <w:rPr>
                  <w:b/>
                  <w:lang w:val="en-US"/>
                </w:rPr>
                <w:t>}}</w:t>
              </w:r>
            </w:ins>
          </w:p>
        </w:tc>
        <w:tc>
          <w:tcPr>
            <w:tcW w:w="1519" w:type="dxa"/>
          </w:tcPr>
          <w:p w14:paraId="62F00182" w14:textId="77777777" w:rsidR="007B2F80" w:rsidRPr="00971DE0" w:rsidRDefault="007B2F80" w:rsidP="00201D25">
            <w:pPr>
              <w:jc w:val="center"/>
              <w:rPr>
                <w:ins w:id="3604" w:author="Mutali Nepfumbada" w:date="2022-09-28T22:59:00Z"/>
                <w:b/>
                <w:lang w:val="en-US"/>
              </w:rPr>
            </w:pPr>
            <w:ins w:id="3605" w:author="Mutali Nepfumbada" w:date="2022-09-28T22:59:00Z">
              <w:r>
                <w:rPr>
                  <w:b/>
                  <w:lang w:val="en-US"/>
                </w:rPr>
                <w:t>{{DUR</w:t>
              </w:r>
              <w:r w:rsidRPr="00971DE0">
                <w:rPr>
                  <w:b/>
                  <w:lang w:val="en-US"/>
                </w:rPr>
                <w:t>P</w:t>
              </w:r>
              <w:r>
                <w:rPr>
                  <w:b/>
                  <w:lang w:val="en-US"/>
                </w:rPr>
                <w:t>V</w:t>
              </w:r>
              <w:r w:rsidRPr="00971DE0">
                <w:rPr>
                  <w:b/>
                  <w:lang w:val="en-US"/>
                </w:rPr>
                <w:t>T</w:t>
              </w:r>
              <w:r>
                <w:rPr>
                  <w:b/>
                  <w:lang w:val="en-US"/>
                </w:rPr>
                <w:t>OT}}</w:t>
              </w:r>
            </w:ins>
          </w:p>
        </w:tc>
        <w:tc>
          <w:tcPr>
            <w:tcW w:w="1784" w:type="dxa"/>
          </w:tcPr>
          <w:p w14:paraId="2C76CB18" w14:textId="77777777" w:rsidR="007B2F80" w:rsidRPr="00971DE0" w:rsidRDefault="007B2F80" w:rsidP="00201D25">
            <w:pPr>
              <w:jc w:val="center"/>
              <w:rPr>
                <w:ins w:id="3606" w:author="Mutali Nepfumbada" w:date="2022-09-28T22:59:00Z"/>
                <w:b/>
                <w:lang w:val="en-US"/>
              </w:rPr>
            </w:pPr>
            <w:ins w:id="3607" w:author="Mutali Nepfumbada" w:date="2022-09-28T22:59:00Z">
              <w:r>
                <w:rPr>
                  <w:b/>
                  <w:lang w:val="en-US"/>
                </w:rPr>
                <w:t>{{DUR</w:t>
              </w:r>
              <w:r w:rsidRPr="00971DE0">
                <w:rPr>
                  <w:b/>
                  <w:lang w:val="en-US"/>
                </w:rPr>
                <w:t>P</w:t>
              </w:r>
              <w:r>
                <w:rPr>
                  <w:b/>
                  <w:lang w:val="en-US"/>
                </w:rPr>
                <w:t>WV</w:t>
              </w:r>
              <w:r w:rsidRPr="00971DE0">
                <w:rPr>
                  <w:b/>
                  <w:lang w:val="en-US"/>
                </w:rPr>
                <w:t>T</w:t>
              </w:r>
              <w:r>
                <w:rPr>
                  <w:b/>
                  <w:lang w:val="en-US"/>
                </w:rPr>
                <w:t>OT}}</w:t>
              </w:r>
            </w:ins>
          </w:p>
        </w:tc>
      </w:tr>
    </w:tbl>
    <w:p w14:paraId="700A10B3" w14:textId="77777777" w:rsidR="007B2F80" w:rsidRDefault="007B2F80" w:rsidP="007B2F80">
      <w:pPr>
        <w:pStyle w:val="Caption"/>
        <w:rPr>
          <w:ins w:id="3608" w:author="Mutali Nepfumbada" w:date="2022-09-28T22:59:00Z"/>
        </w:rPr>
      </w:pPr>
      <w:bookmarkStart w:id="3609" w:name="_Toc115023705"/>
      <w:ins w:id="3610" w:author="Mutali Nepfumbada" w:date="2022-09-28T22:59:00Z">
        <w:r w:rsidRPr="00953BC7">
          <w:t xml:space="preserve">Table </w:t>
        </w:r>
        <w:r>
          <w:fldChar w:fldCharType="begin"/>
        </w:r>
        <w:r>
          <w:instrText xml:space="preserve"> STYLEREF 1 \s </w:instrText>
        </w:r>
        <w:r>
          <w:fldChar w:fldCharType="separate"/>
        </w:r>
        <w:r>
          <w:rPr>
            <w:noProof/>
          </w:rPr>
          <w:t>5</w:t>
        </w:r>
        <w:r>
          <w:rPr>
            <w:noProof/>
          </w:rPr>
          <w:fldChar w:fldCharType="end"/>
        </w:r>
        <w:r>
          <w:noBreakHyphen/>
        </w:r>
        <w:r>
          <w:fldChar w:fldCharType="begin"/>
        </w:r>
        <w:r>
          <w:instrText xml:space="preserve"> SEQ Table \* ARABIC \s 1 </w:instrText>
        </w:r>
        <w:r>
          <w:fldChar w:fldCharType="separate"/>
        </w:r>
        <w:r>
          <w:rPr>
            <w:noProof/>
          </w:rPr>
          <w:t>2</w:t>
        </w:r>
        <w:r>
          <w:rPr>
            <w:noProof/>
          </w:rPr>
          <w:fldChar w:fldCharType="end"/>
        </w:r>
        <w:r>
          <w:rPr>
            <w:noProof/>
          </w:rPr>
          <w:t>: Durbanville</w:t>
        </w:r>
        <w:r w:rsidRPr="00953BC7">
          <w:t xml:space="preserve"> Production </w:t>
        </w:r>
        <w:r>
          <w:t>and Forecast</w:t>
        </w:r>
        <w:bookmarkEnd w:id="3609"/>
      </w:ins>
    </w:p>
    <w:p w14:paraId="4D2FA1A8" w14:textId="77777777" w:rsidR="007B2F80" w:rsidRPr="00953BC7" w:rsidRDefault="007B2F80" w:rsidP="007B2F80">
      <w:pPr>
        <w:jc w:val="center"/>
        <w:rPr>
          <w:ins w:id="3611" w:author="Mutali Nepfumbada" w:date="2022-09-28T22:59:00Z"/>
          <w:lang w:val="en-US"/>
        </w:rPr>
      </w:pPr>
      <w:proofErr w:type="gramStart"/>
      <w:ins w:id="3612" w:author="Mutali Nepfumbada" w:date="2022-09-28T22:59:00Z">
        <w:r w:rsidRPr="00953BC7">
          <w:rPr>
            <w:lang w:val="en-US"/>
          </w:rPr>
          <w:t>{{</w:t>
        </w:r>
        <w:r>
          <w:rPr>
            <w:lang w:val="en-US"/>
          </w:rPr>
          <w:t xml:space="preserve"> </w:t>
        </w:r>
        <w:proofErr w:type="spellStart"/>
        <w:r>
          <w:rPr>
            <w:lang w:val="en-US"/>
          </w:rPr>
          <w:t>DURPI</w:t>
        </w:r>
        <w:r w:rsidRPr="00953BC7">
          <w:rPr>
            <w:lang w:val="en-US"/>
          </w:rPr>
          <w:t>mage</w:t>
        </w:r>
        <w:proofErr w:type="spellEnd"/>
        <w:proofErr w:type="gramEnd"/>
        <w:r w:rsidRPr="00953BC7">
          <w:rPr>
            <w:lang w:val="en-US"/>
          </w:rPr>
          <w:t>}}</w:t>
        </w:r>
      </w:ins>
    </w:p>
    <w:p w14:paraId="375982F9" w14:textId="77777777" w:rsidR="007B2F80" w:rsidRPr="006A14D5" w:rsidRDefault="007B2F80" w:rsidP="007B2F80">
      <w:pPr>
        <w:pStyle w:val="Caption"/>
        <w:rPr>
          <w:ins w:id="3613" w:author="Mutali Nepfumbada" w:date="2022-09-28T22:59:00Z"/>
        </w:rPr>
      </w:pPr>
      <w:bookmarkStart w:id="3614" w:name="_Toc115023553"/>
      <w:ins w:id="3615" w:author="Mutali Nepfumbada" w:date="2022-09-28T22:59:00Z">
        <w:r>
          <w:t xml:space="preserve">Figure </w:t>
        </w:r>
        <w:r>
          <w:fldChar w:fldCharType="begin"/>
        </w:r>
        <w:r>
          <w:instrText xml:space="preserve"> STYLEREF 1 \s </w:instrText>
        </w:r>
        <w:r>
          <w:fldChar w:fldCharType="separate"/>
        </w:r>
        <w:r>
          <w:rPr>
            <w:noProof/>
          </w:rPr>
          <w:t>5</w:t>
        </w:r>
        <w:r>
          <w:rPr>
            <w:noProof/>
          </w:rPr>
          <w:fldChar w:fldCharType="end"/>
        </w:r>
        <w:r>
          <w:noBreakHyphen/>
        </w:r>
        <w:r>
          <w:fldChar w:fldCharType="begin"/>
        </w:r>
        <w:r>
          <w:instrText xml:space="preserve"> SEQ Figure \* ARABIC \s 1 </w:instrText>
        </w:r>
        <w:r>
          <w:fldChar w:fldCharType="separate"/>
        </w:r>
        <w:r>
          <w:rPr>
            <w:noProof/>
          </w:rPr>
          <w:t>1</w:t>
        </w:r>
        <w:r>
          <w:rPr>
            <w:noProof/>
          </w:rPr>
          <w:fldChar w:fldCharType="end"/>
        </w:r>
        <w:r>
          <w:t xml:space="preserve">: </w:t>
        </w:r>
        <w:r>
          <w:rPr>
            <w:noProof/>
          </w:rPr>
          <w:t>Durbanville</w:t>
        </w:r>
        <w:r w:rsidRPr="00953BC7">
          <w:rPr>
            <w:lang w:eastAsia="en-US"/>
          </w:rPr>
          <w:t xml:space="preserve"> Production </w:t>
        </w:r>
        <w:r>
          <w:rPr>
            <w:lang w:eastAsia="en-US"/>
          </w:rPr>
          <w:t>Vs Forecast</w:t>
        </w:r>
        <w:bookmarkEnd w:id="3614"/>
      </w:ins>
    </w:p>
    <w:p w14:paraId="303F5BFA" w14:textId="5A3E5D71" w:rsidR="007B2F80" w:rsidRDefault="007B2F80" w:rsidP="006A14D5">
      <w:pPr>
        <w:rPr>
          <w:ins w:id="3616" w:author="Mutali Nepfumbada" w:date="2022-09-28T22:59:00Z"/>
        </w:rPr>
      </w:pPr>
    </w:p>
    <w:p w14:paraId="25939411" w14:textId="77777777" w:rsidR="007B2F80" w:rsidRDefault="007B2F80" w:rsidP="006A14D5">
      <w:pPr>
        <w:rPr>
          <w:ins w:id="3617" w:author="Mutali Nepfumbada" w:date="2022-09-28T22:57:00Z"/>
        </w:rPr>
      </w:pPr>
    </w:p>
    <w:tbl>
      <w:tblPr>
        <w:tblStyle w:val="TableGridLight"/>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49"/>
      </w:tblGrid>
      <w:tr w:rsidR="006A14D5" w:rsidRPr="00953BC7" w14:paraId="12CAEEED" w14:textId="77777777" w:rsidTr="00201D25">
        <w:trPr>
          <w:trHeight w:val="1174"/>
          <w:ins w:id="3618" w:author="Mutali Nepfumbada" w:date="2022-09-28T22:57:00Z"/>
        </w:trPr>
        <w:tc>
          <w:tcPr>
            <w:tcW w:w="5000" w:type="pct"/>
            <w:vAlign w:val="center"/>
          </w:tcPr>
          <w:tbl>
            <w:tblPr>
              <w:tblStyle w:val="TableGridLight"/>
              <w:tblW w:w="0" w:type="auto"/>
              <w:jc w:val="center"/>
              <w:tblLook w:val="04A0" w:firstRow="1" w:lastRow="0" w:firstColumn="1" w:lastColumn="0" w:noHBand="0" w:noVBand="1"/>
            </w:tblPr>
            <w:tblGrid>
              <w:gridCol w:w="1302"/>
              <w:gridCol w:w="1646"/>
              <w:gridCol w:w="1530"/>
              <w:gridCol w:w="1542"/>
              <w:gridCol w:w="1519"/>
              <w:gridCol w:w="1784"/>
            </w:tblGrid>
            <w:tr w:rsidR="006A14D5" w:rsidRPr="00DC29B7" w14:paraId="508C2A78" w14:textId="77777777" w:rsidTr="00201D25">
              <w:trPr>
                <w:trHeight w:val="154"/>
                <w:jc w:val="center"/>
                <w:ins w:id="3619" w:author="Mutali Nepfumbada" w:date="2022-09-28T22:57:00Z"/>
              </w:trPr>
              <w:tc>
                <w:tcPr>
                  <w:tcW w:w="1302" w:type="dxa"/>
                  <w:shd w:val="clear" w:color="auto" w:fill="5F0505"/>
                  <w:noWrap/>
                </w:tcPr>
                <w:p w14:paraId="2A86A2FF" w14:textId="77777777" w:rsidR="006A14D5" w:rsidRPr="00FA3295" w:rsidRDefault="006A14D5" w:rsidP="00201D25">
                  <w:pPr>
                    <w:jc w:val="center"/>
                    <w:rPr>
                      <w:ins w:id="3620" w:author="Mutali Nepfumbada" w:date="2022-09-28T22:57:00Z"/>
                      <w:b/>
                      <w:bCs/>
                    </w:rPr>
                  </w:pPr>
                  <w:ins w:id="3621" w:author="Mutali Nepfumbada" w:date="2022-09-28T22:57:00Z">
                    <w:r>
                      <w:rPr>
                        <w:b/>
                        <w:lang w:val="en-US"/>
                      </w:rPr>
                      <w:t>Month</w:t>
                    </w:r>
                  </w:ins>
                </w:p>
              </w:tc>
              <w:tc>
                <w:tcPr>
                  <w:tcW w:w="4718" w:type="dxa"/>
                  <w:gridSpan w:val="3"/>
                  <w:shd w:val="clear" w:color="auto" w:fill="5F0505"/>
                </w:tcPr>
                <w:p w14:paraId="0A27DC9E" w14:textId="77777777" w:rsidR="006A14D5" w:rsidRPr="00FA3295" w:rsidRDefault="006A14D5" w:rsidP="00201D25">
                  <w:pPr>
                    <w:jc w:val="center"/>
                    <w:rPr>
                      <w:ins w:id="3622" w:author="Mutali Nepfumbada" w:date="2022-09-28T22:57:00Z"/>
                      <w:b/>
                      <w:bCs/>
                    </w:rPr>
                  </w:pPr>
                  <w:ins w:id="3623" w:author="Mutali Nepfumbada" w:date="2022-09-28T22:57:00Z">
                    <w:r w:rsidRPr="00FA3295">
                      <w:rPr>
                        <w:b/>
                        <w:bCs/>
                      </w:rPr>
                      <w:t xml:space="preserve">Production </w:t>
                    </w:r>
                    <w:r>
                      <w:rPr>
                        <w:b/>
                        <w:bCs/>
                      </w:rPr>
                      <w:t>(</w:t>
                    </w:r>
                    <w:r w:rsidRPr="00FA3295">
                      <w:rPr>
                        <w:b/>
                        <w:bCs/>
                      </w:rPr>
                      <w:t>kWh</w:t>
                    </w:r>
                    <w:r>
                      <w:rPr>
                        <w:b/>
                        <w:bCs/>
                      </w:rPr>
                      <w:t>)</w:t>
                    </w:r>
                  </w:ins>
                </w:p>
              </w:tc>
              <w:tc>
                <w:tcPr>
                  <w:tcW w:w="1519" w:type="dxa"/>
                  <w:vMerge w:val="restart"/>
                  <w:shd w:val="clear" w:color="auto" w:fill="5F0505"/>
                </w:tcPr>
                <w:p w14:paraId="364753EB" w14:textId="77777777" w:rsidR="006A14D5" w:rsidRPr="00FA3295" w:rsidRDefault="006A14D5" w:rsidP="00201D25">
                  <w:pPr>
                    <w:jc w:val="center"/>
                    <w:rPr>
                      <w:ins w:id="3624" w:author="Mutali Nepfumbada" w:date="2022-09-28T22:57:00Z"/>
                      <w:b/>
                      <w:bCs/>
                    </w:rPr>
                  </w:pPr>
                  <w:ins w:id="3625" w:author="Mutali Nepfumbada" w:date="2022-09-28T22:57:00Z">
                    <w:r>
                      <w:rPr>
                        <w:b/>
                        <w:bCs/>
                      </w:rPr>
                      <w:t>Actual vs</w:t>
                    </w:r>
                    <w:commentRangeStart w:id="3626"/>
                    <w:r>
                      <w:rPr>
                        <w:b/>
                        <w:bCs/>
                      </w:rPr>
                      <w:t xml:space="preserve"> Original Forecast</w:t>
                    </w:r>
                    <w:r w:rsidRPr="00962DBE">
                      <w:rPr>
                        <w:b/>
                        <w:bCs/>
                        <w:lang w:val="en-US"/>
                      </w:rPr>
                      <w:t xml:space="preserve"> (%)</w:t>
                    </w:r>
                    <w:commentRangeEnd w:id="3626"/>
                    <w:r w:rsidRPr="00201D25">
                      <w:rPr>
                        <w:rStyle w:val="CommentReference"/>
                        <w:rFonts w:ascii="Verdana" w:hAnsi="Verdana"/>
                        <w:b/>
                        <w:bCs/>
                      </w:rPr>
                      <w:commentReference w:id="3626"/>
                    </w:r>
                  </w:ins>
                </w:p>
              </w:tc>
              <w:tc>
                <w:tcPr>
                  <w:tcW w:w="1784" w:type="dxa"/>
                  <w:vMerge w:val="restart"/>
                  <w:shd w:val="clear" w:color="auto" w:fill="5F0505"/>
                </w:tcPr>
                <w:p w14:paraId="696B32E3" w14:textId="77777777" w:rsidR="006A14D5" w:rsidRPr="00FA3295" w:rsidRDefault="006A14D5" w:rsidP="00201D25">
                  <w:pPr>
                    <w:jc w:val="center"/>
                    <w:rPr>
                      <w:ins w:id="3628" w:author="Mutali Nepfumbada" w:date="2022-09-28T22:57:00Z"/>
                      <w:b/>
                      <w:bCs/>
                    </w:rPr>
                  </w:pPr>
                  <w:ins w:id="3629" w:author="Mutali Nepfumbada" w:date="2022-09-28T22:57:00Z">
                    <w:r w:rsidRPr="0025667A">
                      <w:rPr>
                        <w:b/>
                        <w:bCs/>
                      </w:rPr>
                      <w:t>Actual vs Weather Adjusted Forecast (%)</w:t>
                    </w:r>
                  </w:ins>
                </w:p>
              </w:tc>
            </w:tr>
            <w:tr w:rsidR="006A14D5" w:rsidRPr="00DC29B7" w14:paraId="04E8F2BE" w14:textId="77777777" w:rsidTr="00201D25">
              <w:trPr>
                <w:trHeight w:val="86"/>
                <w:jc w:val="center"/>
                <w:ins w:id="3630" w:author="Mutali Nepfumbada" w:date="2022-09-28T22:57:00Z"/>
              </w:trPr>
              <w:tc>
                <w:tcPr>
                  <w:tcW w:w="1302" w:type="dxa"/>
                  <w:shd w:val="clear" w:color="auto" w:fill="5F0505"/>
                  <w:noWrap/>
                </w:tcPr>
                <w:p w14:paraId="2C462F09" w14:textId="77777777" w:rsidR="006A14D5" w:rsidRPr="00977093" w:rsidRDefault="006A14D5" w:rsidP="00201D25">
                  <w:pPr>
                    <w:rPr>
                      <w:ins w:id="3631" w:author="Mutali Nepfumbada" w:date="2022-09-28T22:57:00Z"/>
                      <w:b/>
                      <w:lang w:val="en-US"/>
                    </w:rPr>
                  </w:pPr>
                </w:p>
              </w:tc>
              <w:tc>
                <w:tcPr>
                  <w:tcW w:w="1646" w:type="dxa"/>
                  <w:shd w:val="clear" w:color="auto" w:fill="5F0505"/>
                  <w:noWrap/>
                </w:tcPr>
                <w:p w14:paraId="1B874643" w14:textId="77777777" w:rsidR="006A14D5" w:rsidRPr="00FA3295" w:rsidRDefault="006A14D5" w:rsidP="00201D25">
                  <w:pPr>
                    <w:jc w:val="center"/>
                    <w:rPr>
                      <w:ins w:id="3632" w:author="Mutali Nepfumbada" w:date="2022-09-28T22:57:00Z"/>
                      <w:b/>
                      <w:bCs/>
                      <w:lang w:val="en-US"/>
                    </w:rPr>
                  </w:pPr>
                  <w:ins w:id="3633" w:author="Mutali Nepfumbada" w:date="2022-09-28T22:57:00Z">
                    <w:r>
                      <w:rPr>
                        <w:b/>
                        <w:bCs/>
                        <w:lang w:val="en-US"/>
                      </w:rPr>
                      <w:t>Original Forecast</w:t>
                    </w:r>
                  </w:ins>
                </w:p>
              </w:tc>
              <w:tc>
                <w:tcPr>
                  <w:tcW w:w="1530" w:type="dxa"/>
                  <w:shd w:val="clear" w:color="auto" w:fill="5F0505"/>
                  <w:noWrap/>
                </w:tcPr>
                <w:p w14:paraId="2F9F3196" w14:textId="77777777" w:rsidR="006A14D5" w:rsidRPr="00FA3295" w:rsidRDefault="006A14D5" w:rsidP="00201D25">
                  <w:pPr>
                    <w:jc w:val="center"/>
                    <w:rPr>
                      <w:ins w:id="3634" w:author="Mutali Nepfumbada" w:date="2022-09-28T22:57:00Z"/>
                      <w:b/>
                      <w:bCs/>
                      <w:lang w:val="en-US"/>
                    </w:rPr>
                  </w:pPr>
                  <w:commentRangeStart w:id="3635"/>
                  <w:ins w:id="3636" w:author="Mutali Nepfumbada" w:date="2022-09-28T22:57:00Z">
                    <w:r w:rsidRPr="00962DBE">
                      <w:rPr>
                        <w:b/>
                        <w:bCs/>
                      </w:rPr>
                      <w:t>W</w:t>
                    </w:r>
                    <w:commentRangeEnd w:id="3635"/>
                    <w:r>
                      <w:rPr>
                        <w:rStyle w:val="CommentReference"/>
                        <w:rFonts w:ascii="Verdana" w:hAnsi="Verdana"/>
                      </w:rPr>
                      <w:commentReference w:id="3635"/>
                    </w:r>
                    <w:r>
                      <w:rPr>
                        <w:b/>
                        <w:bCs/>
                      </w:rPr>
                      <w:t>eather Adjusted Forecast</w:t>
                    </w:r>
                  </w:ins>
                </w:p>
              </w:tc>
              <w:tc>
                <w:tcPr>
                  <w:tcW w:w="1542" w:type="dxa"/>
                  <w:shd w:val="clear" w:color="auto" w:fill="5F0505"/>
                  <w:noWrap/>
                </w:tcPr>
                <w:p w14:paraId="093E18A5" w14:textId="77777777" w:rsidR="006A14D5" w:rsidRPr="00FA3295" w:rsidRDefault="006A14D5" w:rsidP="00201D25">
                  <w:pPr>
                    <w:jc w:val="center"/>
                    <w:rPr>
                      <w:ins w:id="3637" w:author="Mutali Nepfumbada" w:date="2022-09-28T22:57:00Z"/>
                      <w:b/>
                      <w:bCs/>
                      <w:lang w:val="en-US"/>
                    </w:rPr>
                  </w:pPr>
                  <w:commentRangeStart w:id="3638"/>
                  <w:ins w:id="3639" w:author="Mutali Nepfumbada" w:date="2022-09-28T22:57:00Z">
                    <w:r w:rsidRPr="00962DBE">
                      <w:rPr>
                        <w:b/>
                        <w:bCs/>
                        <w:lang w:val="en-US"/>
                      </w:rPr>
                      <w:t>A</w:t>
                    </w:r>
                    <w:commentRangeEnd w:id="3638"/>
                    <w:r>
                      <w:rPr>
                        <w:rStyle w:val="CommentReference"/>
                        <w:rFonts w:ascii="Verdana" w:hAnsi="Verdana"/>
                      </w:rPr>
                      <w:commentReference w:id="3638"/>
                    </w:r>
                    <w:r>
                      <w:rPr>
                        <w:b/>
                        <w:bCs/>
                        <w:lang w:val="en-US"/>
                      </w:rPr>
                      <w:t>ctual Production</w:t>
                    </w:r>
                  </w:ins>
                </w:p>
              </w:tc>
              <w:tc>
                <w:tcPr>
                  <w:tcW w:w="1519" w:type="dxa"/>
                  <w:vMerge/>
                  <w:shd w:val="clear" w:color="auto" w:fill="5F0505"/>
                </w:tcPr>
                <w:p w14:paraId="2E441A8E" w14:textId="77777777" w:rsidR="006A14D5" w:rsidRPr="00FA3295" w:rsidRDefault="006A14D5" w:rsidP="00201D25">
                  <w:pPr>
                    <w:jc w:val="center"/>
                    <w:rPr>
                      <w:ins w:id="3640" w:author="Mutali Nepfumbada" w:date="2022-09-28T22:57:00Z"/>
                      <w:b/>
                      <w:bCs/>
                    </w:rPr>
                  </w:pPr>
                </w:p>
              </w:tc>
              <w:tc>
                <w:tcPr>
                  <w:tcW w:w="1784" w:type="dxa"/>
                  <w:vMerge/>
                  <w:shd w:val="clear" w:color="auto" w:fill="5F0505"/>
                </w:tcPr>
                <w:p w14:paraId="05BB7E4D" w14:textId="77777777" w:rsidR="006A14D5" w:rsidRPr="00FA3295" w:rsidRDefault="006A14D5" w:rsidP="00201D25">
                  <w:pPr>
                    <w:jc w:val="center"/>
                    <w:rPr>
                      <w:ins w:id="3641" w:author="Mutali Nepfumbada" w:date="2022-09-28T22:57:00Z"/>
                      <w:b/>
                      <w:bCs/>
                    </w:rPr>
                  </w:pPr>
                </w:p>
              </w:tc>
            </w:tr>
            <w:tr w:rsidR="006A14D5" w:rsidRPr="00DC29B7" w14:paraId="7B844FED" w14:textId="77777777" w:rsidTr="00201D25">
              <w:trPr>
                <w:trHeight w:val="224"/>
                <w:jc w:val="center"/>
                <w:ins w:id="3642" w:author="Mutali Nepfumbada" w:date="2022-09-28T22:57:00Z"/>
              </w:trPr>
              <w:tc>
                <w:tcPr>
                  <w:tcW w:w="1302" w:type="dxa"/>
                  <w:noWrap/>
                </w:tcPr>
                <w:p w14:paraId="77B52149" w14:textId="77777777" w:rsidR="006A14D5" w:rsidRPr="00DC29B7" w:rsidRDefault="006A14D5" w:rsidP="00201D25">
                  <w:pPr>
                    <w:jc w:val="both"/>
                    <w:rPr>
                      <w:ins w:id="3643" w:author="Mutali Nepfumbada" w:date="2022-09-28T22:57:00Z"/>
                      <w:bCs/>
                      <w:lang w:val="en-US"/>
                    </w:rPr>
                  </w:pPr>
                  <w:ins w:id="3644" w:author="Mutali Nepfumbada" w:date="2022-09-28T22:57:00Z">
                    <w:r w:rsidRPr="00DC29B7">
                      <w:rPr>
                        <w:bCs/>
                        <w:lang w:val="en-US"/>
                      </w:rPr>
                      <w:t>Nov 21</w:t>
                    </w:r>
                  </w:ins>
                </w:p>
              </w:tc>
              <w:tc>
                <w:tcPr>
                  <w:tcW w:w="1646" w:type="dxa"/>
                  <w:noWrap/>
                </w:tcPr>
                <w:p w14:paraId="7ACAEB8C" w14:textId="77777777" w:rsidR="006A14D5" w:rsidRPr="00DC29B7" w:rsidRDefault="006A14D5" w:rsidP="00201D25">
                  <w:pPr>
                    <w:jc w:val="center"/>
                    <w:rPr>
                      <w:ins w:id="3645" w:author="Mutali Nepfumbada" w:date="2022-09-28T22:57:00Z"/>
                      <w:bCs/>
                      <w:lang w:val="en-US"/>
                    </w:rPr>
                  </w:pPr>
                  <w:ins w:id="3646" w:author="Mutali Nepfumbada" w:date="2022-09-28T22:57:00Z">
                    <w:r>
                      <w:rPr>
                        <w:bCs/>
                        <w:lang w:val="en-US"/>
                      </w:rPr>
                      <w:t>81,633</w:t>
                    </w:r>
                  </w:ins>
                </w:p>
              </w:tc>
              <w:tc>
                <w:tcPr>
                  <w:tcW w:w="1530" w:type="dxa"/>
                  <w:noWrap/>
                </w:tcPr>
                <w:p w14:paraId="55BB47C7" w14:textId="77777777" w:rsidR="006A14D5" w:rsidRPr="00DC29B7" w:rsidRDefault="006A14D5" w:rsidP="00201D25">
                  <w:pPr>
                    <w:jc w:val="center"/>
                    <w:rPr>
                      <w:ins w:id="3647" w:author="Mutali Nepfumbada" w:date="2022-09-28T22:57:00Z"/>
                      <w:bCs/>
                      <w:lang w:val="en-US"/>
                    </w:rPr>
                  </w:pPr>
                  <w:ins w:id="3648" w:author="Mutali Nepfumbada" w:date="2022-09-28T22:57:00Z">
                    <w:r>
                      <w:rPr>
                        <w:bCs/>
                        <w:lang w:val="en-US"/>
                      </w:rPr>
                      <w:t>81,633.33</w:t>
                    </w:r>
                  </w:ins>
                </w:p>
              </w:tc>
              <w:tc>
                <w:tcPr>
                  <w:tcW w:w="1542" w:type="dxa"/>
                  <w:noWrap/>
                </w:tcPr>
                <w:p w14:paraId="0CBD891E" w14:textId="77777777" w:rsidR="006A14D5" w:rsidRPr="00DC29B7" w:rsidRDefault="006A14D5" w:rsidP="00201D25">
                  <w:pPr>
                    <w:jc w:val="center"/>
                    <w:rPr>
                      <w:ins w:id="3649" w:author="Mutali Nepfumbada" w:date="2022-09-28T22:57:00Z"/>
                      <w:bCs/>
                      <w:lang w:val="en-US"/>
                    </w:rPr>
                  </w:pPr>
                  <w:ins w:id="3650" w:author="Mutali Nepfumbada" w:date="2022-09-28T22:57:00Z">
                    <w:r>
                      <w:rPr>
                        <w:bCs/>
                        <w:lang w:val="en-US"/>
                      </w:rPr>
                      <w:t>67,695</w:t>
                    </w:r>
                  </w:ins>
                </w:p>
              </w:tc>
              <w:tc>
                <w:tcPr>
                  <w:tcW w:w="1519" w:type="dxa"/>
                </w:tcPr>
                <w:p w14:paraId="5E4205FC" w14:textId="77777777" w:rsidR="006A14D5" w:rsidRPr="003B00A0" w:rsidRDefault="006A14D5" w:rsidP="00201D25">
                  <w:pPr>
                    <w:jc w:val="center"/>
                    <w:rPr>
                      <w:ins w:id="3651" w:author="Mutali Nepfumbada" w:date="2022-09-28T22:57:00Z"/>
                      <w:bCs/>
                      <w:color w:val="FF0000"/>
                      <w:lang w:val="en-US"/>
                    </w:rPr>
                  </w:pPr>
                  <w:ins w:id="3652" w:author="Mutali Nepfumbada" w:date="2022-09-28T22:57:00Z">
                    <w:r w:rsidRPr="003B00A0">
                      <w:rPr>
                        <w:bCs/>
                        <w:color w:val="FF0000"/>
                        <w:lang w:val="en-US"/>
                      </w:rPr>
                      <w:t>-17.07</w:t>
                    </w:r>
                  </w:ins>
                </w:p>
              </w:tc>
              <w:tc>
                <w:tcPr>
                  <w:tcW w:w="1784" w:type="dxa"/>
                </w:tcPr>
                <w:p w14:paraId="25EC7655" w14:textId="77777777" w:rsidR="006A14D5" w:rsidRPr="003B00A0" w:rsidRDefault="006A14D5" w:rsidP="00201D25">
                  <w:pPr>
                    <w:jc w:val="center"/>
                    <w:rPr>
                      <w:ins w:id="3653" w:author="Mutali Nepfumbada" w:date="2022-09-28T22:57:00Z"/>
                      <w:bCs/>
                      <w:color w:val="FF0000"/>
                      <w:lang w:val="en-US"/>
                    </w:rPr>
                  </w:pPr>
                  <w:ins w:id="3654" w:author="Mutali Nepfumbada" w:date="2022-09-28T22:57:00Z">
                    <w:r w:rsidRPr="003B00A0">
                      <w:rPr>
                        <w:bCs/>
                        <w:color w:val="FF0000"/>
                        <w:lang w:val="en-US"/>
                      </w:rPr>
                      <w:t>-17.07</w:t>
                    </w:r>
                  </w:ins>
                </w:p>
              </w:tc>
            </w:tr>
            <w:tr w:rsidR="006A14D5" w:rsidRPr="00DC29B7" w14:paraId="0128222B" w14:textId="77777777" w:rsidTr="00201D25">
              <w:trPr>
                <w:trHeight w:val="224"/>
                <w:jc w:val="center"/>
                <w:ins w:id="3655" w:author="Mutali Nepfumbada" w:date="2022-09-28T22:57:00Z"/>
              </w:trPr>
              <w:tc>
                <w:tcPr>
                  <w:tcW w:w="1302" w:type="dxa"/>
                  <w:noWrap/>
                </w:tcPr>
                <w:p w14:paraId="1DFB2804" w14:textId="77777777" w:rsidR="006A14D5" w:rsidRPr="00DC29B7" w:rsidRDefault="006A14D5" w:rsidP="00201D25">
                  <w:pPr>
                    <w:jc w:val="both"/>
                    <w:rPr>
                      <w:ins w:id="3656" w:author="Mutali Nepfumbada" w:date="2022-09-28T22:57:00Z"/>
                      <w:bCs/>
                      <w:lang w:val="en-US"/>
                    </w:rPr>
                  </w:pPr>
                  <w:ins w:id="3657" w:author="Mutali Nepfumbada" w:date="2022-09-28T22:57:00Z">
                    <w:r w:rsidRPr="00DC29B7">
                      <w:rPr>
                        <w:bCs/>
                        <w:lang w:val="en-US"/>
                      </w:rPr>
                      <w:t>Dec 21</w:t>
                    </w:r>
                  </w:ins>
                </w:p>
              </w:tc>
              <w:tc>
                <w:tcPr>
                  <w:tcW w:w="1646" w:type="dxa"/>
                  <w:noWrap/>
                </w:tcPr>
                <w:p w14:paraId="473AF11A" w14:textId="77777777" w:rsidR="006A14D5" w:rsidRPr="00DC29B7" w:rsidRDefault="006A14D5" w:rsidP="00201D25">
                  <w:pPr>
                    <w:jc w:val="center"/>
                    <w:rPr>
                      <w:ins w:id="3658" w:author="Mutali Nepfumbada" w:date="2022-09-28T22:57:00Z"/>
                      <w:bCs/>
                      <w:lang w:val="en-US"/>
                    </w:rPr>
                  </w:pPr>
                  <w:ins w:id="3659" w:author="Mutali Nepfumbada" w:date="2022-09-28T22:57:00Z">
                    <w:r>
                      <w:rPr>
                        <w:bCs/>
                        <w:lang w:val="en-US"/>
                      </w:rPr>
                      <w:t>130,721</w:t>
                    </w:r>
                  </w:ins>
                </w:p>
              </w:tc>
              <w:tc>
                <w:tcPr>
                  <w:tcW w:w="1530" w:type="dxa"/>
                  <w:noWrap/>
                </w:tcPr>
                <w:p w14:paraId="3B404F82" w14:textId="77777777" w:rsidR="006A14D5" w:rsidRPr="00DC29B7" w:rsidRDefault="006A14D5" w:rsidP="00201D25">
                  <w:pPr>
                    <w:jc w:val="center"/>
                    <w:rPr>
                      <w:ins w:id="3660" w:author="Mutali Nepfumbada" w:date="2022-09-28T22:57:00Z"/>
                      <w:bCs/>
                      <w:lang w:val="en-US"/>
                    </w:rPr>
                  </w:pPr>
                  <w:ins w:id="3661" w:author="Mutali Nepfumbada" w:date="2022-09-28T22:57:00Z">
                    <w:r>
                      <w:rPr>
                        <w:bCs/>
                        <w:lang w:val="en-US"/>
                      </w:rPr>
                      <w:t>130,700.0</w:t>
                    </w:r>
                  </w:ins>
                </w:p>
              </w:tc>
              <w:tc>
                <w:tcPr>
                  <w:tcW w:w="1542" w:type="dxa"/>
                  <w:noWrap/>
                </w:tcPr>
                <w:p w14:paraId="2D36F8A2" w14:textId="77777777" w:rsidR="006A14D5" w:rsidRPr="00DC29B7" w:rsidRDefault="006A14D5" w:rsidP="00201D25">
                  <w:pPr>
                    <w:jc w:val="center"/>
                    <w:rPr>
                      <w:ins w:id="3662" w:author="Mutali Nepfumbada" w:date="2022-09-28T22:57:00Z"/>
                      <w:bCs/>
                      <w:lang w:val="en-US"/>
                    </w:rPr>
                  </w:pPr>
                  <w:ins w:id="3663" w:author="Mutali Nepfumbada" w:date="2022-09-28T22:57:00Z">
                    <w:r>
                      <w:rPr>
                        <w:bCs/>
                        <w:lang w:val="en-US"/>
                      </w:rPr>
                      <w:t>94,633</w:t>
                    </w:r>
                  </w:ins>
                </w:p>
              </w:tc>
              <w:tc>
                <w:tcPr>
                  <w:tcW w:w="1519" w:type="dxa"/>
                </w:tcPr>
                <w:p w14:paraId="30ED207D" w14:textId="77777777" w:rsidR="006A14D5" w:rsidRPr="003B00A0" w:rsidRDefault="006A14D5" w:rsidP="00201D25">
                  <w:pPr>
                    <w:jc w:val="center"/>
                    <w:rPr>
                      <w:ins w:id="3664" w:author="Mutali Nepfumbada" w:date="2022-09-28T22:57:00Z"/>
                      <w:bCs/>
                      <w:color w:val="FF0000"/>
                      <w:lang w:val="en-US"/>
                    </w:rPr>
                  </w:pPr>
                  <w:ins w:id="3665" w:author="Mutali Nepfumbada" w:date="2022-09-28T22:57:00Z">
                    <w:r w:rsidRPr="003B00A0">
                      <w:rPr>
                        <w:bCs/>
                        <w:color w:val="FF0000"/>
                        <w:lang w:val="en-US"/>
                      </w:rPr>
                      <w:t>-27.61</w:t>
                    </w:r>
                  </w:ins>
                </w:p>
              </w:tc>
              <w:tc>
                <w:tcPr>
                  <w:tcW w:w="1784" w:type="dxa"/>
                </w:tcPr>
                <w:p w14:paraId="140439BF" w14:textId="77777777" w:rsidR="006A14D5" w:rsidRPr="003B00A0" w:rsidRDefault="006A14D5" w:rsidP="00201D25">
                  <w:pPr>
                    <w:jc w:val="center"/>
                    <w:rPr>
                      <w:ins w:id="3666" w:author="Mutali Nepfumbada" w:date="2022-09-28T22:57:00Z"/>
                      <w:bCs/>
                      <w:color w:val="FF0000"/>
                      <w:lang w:val="en-US"/>
                    </w:rPr>
                  </w:pPr>
                  <w:ins w:id="3667" w:author="Mutali Nepfumbada" w:date="2022-09-28T22:57:00Z">
                    <w:r w:rsidRPr="003B00A0">
                      <w:rPr>
                        <w:bCs/>
                        <w:color w:val="FF0000"/>
                        <w:lang w:val="en-US"/>
                      </w:rPr>
                      <w:t>-27.6</w:t>
                    </w:r>
                  </w:ins>
                </w:p>
              </w:tc>
            </w:tr>
            <w:tr w:rsidR="006A14D5" w:rsidRPr="00DC29B7" w14:paraId="0765AC60" w14:textId="77777777" w:rsidTr="00201D25">
              <w:trPr>
                <w:trHeight w:val="224"/>
                <w:jc w:val="center"/>
                <w:ins w:id="3668" w:author="Mutali Nepfumbada" w:date="2022-09-28T22:57:00Z"/>
              </w:trPr>
              <w:tc>
                <w:tcPr>
                  <w:tcW w:w="1302" w:type="dxa"/>
                  <w:noWrap/>
                </w:tcPr>
                <w:p w14:paraId="7BB36D8F" w14:textId="77777777" w:rsidR="006A14D5" w:rsidRPr="00DC29B7" w:rsidRDefault="006A14D5" w:rsidP="00201D25">
                  <w:pPr>
                    <w:jc w:val="both"/>
                    <w:rPr>
                      <w:ins w:id="3669" w:author="Mutali Nepfumbada" w:date="2022-09-28T22:57:00Z"/>
                      <w:bCs/>
                      <w:lang w:val="en-US"/>
                    </w:rPr>
                  </w:pPr>
                  <w:ins w:id="3670" w:author="Mutali Nepfumbada" w:date="2022-09-28T22:57:00Z">
                    <w:r w:rsidRPr="00DC29B7">
                      <w:rPr>
                        <w:bCs/>
                        <w:lang w:val="en-US"/>
                      </w:rPr>
                      <w:t>Jan 22</w:t>
                    </w:r>
                  </w:ins>
                </w:p>
              </w:tc>
              <w:tc>
                <w:tcPr>
                  <w:tcW w:w="1646" w:type="dxa"/>
                  <w:noWrap/>
                </w:tcPr>
                <w:p w14:paraId="2D7F1205" w14:textId="77777777" w:rsidR="006A14D5" w:rsidRPr="00DC29B7" w:rsidRDefault="006A14D5" w:rsidP="00201D25">
                  <w:pPr>
                    <w:jc w:val="center"/>
                    <w:rPr>
                      <w:ins w:id="3671" w:author="Mutali Nepfumbada" w:date="2022-09-28T22:57:00Z"/>
                      <w:bCs/>
                      <w:lang w:val="en-US"/>
                    </w:rPr>
                  </w:pPr>
                  <w:ins w:id="3672" w:author="Mutali Nepfumbada" w:date="2022-09-28T22:57:00Z">
                    <w:r>
                      <w:rPr>
                        <w:bCs/>
                        <w:lang w:val="en-US"/>
                      </w:rPr>
                      <w:t>130,944</w:t>
                    </w:r>
                  </w:ins>
                </w:p>
              </w:tc>
              <w:tc>
                <w:tcPr>
                  <w:tcW w:w="1530" w:type="dxa"/>
                  <w:noWrap/>
                </w:tcPr>
                <w:p w14:paraId="7EE30D9F" w14:textId="77777777" w:rsidR="006A14D5" w:rsidRPr="00DC29B7" w:rsidRDefault="006A14D5" w:rsidP="00201D25">
                  <w:pPr>
                    <w:jc w:val="center"/>
                    <w:rPr>
                      <w:ins w:id="3673" w:author="Mutali Nepfumbada" w:date="2022-09-28T22:57:00Z"/>
                      <w:bCs/>
                      <w:lang w:val="en-US"/>
                    </w:rPr>
                  </w:pPr>
                  <w:ins w:id="3674" w:author="Mutali Nepfumbada" w:date="2022-09-28T22:57:00Z">
                    <w:r>
                      <w:rPr>
                        <w:bCs/>
                        <w:lang w:val="en-US"/>
                      </w:rPr>
                      <w:t>140,000.0</w:t>
                    </w:r>
                  </w:ins>
                </w:p>
              </w:tc>
              <w:tc>
                <w:tcPr>
                  <w:tcW w:w="1542" w:type="dxa"/>
                  <w:noWrap/>
                </w:tcPr>
                <w:p w14:paraId="678E9BB9" w14:textId="77777777" w:rsidR="006A14D5" w:rsidRPr="00DC29B7" w:rsidRDefault="006A14D5" w:rsidP="00201D25">
                  <w:pPr>
                    <w:jc w:val="center"/>
                    <w:rPr>
                      <w:ins w:id="3675" w:author="Mutali Nepfumbada" w:date="2022-09-28T22:57:00Z"/>
                      <w:bCs/>
                      <w:lang w:val="en-US"/>
                    </w:rPr>
                  </w:pPr>
                  <w:ins w:id="3676" w:author="Mutali Nepfumbada" w:date="2022-09-28T22:57:00Z">
                    <w:r>
                      <w:rPr>
                        <w:bCs/>
                        <w:lang w:val="en-US"/>
                      </w:rPr>
                      <w:t>100,806</w:t>
                    </w:r>
                  </w:ins>
                </w:p>
              </w:tc>
              <w:tc>
                <w:tcPr>
                  <w:tcW w:w="1519" w:type="dxa"/>
                </w:tcPr>
                <w:p w14:paraId="64F8F7EC" w14:textId="77777777" w:rsidR="006A14D5" w:rsidRPr="003B00A0" w:rsidRDefault="006A14D5" w:rsidP="00201D25">
                  <w:pPr>
                    <w:jc w:val="center"/>
                    <w:rPr>
                      <w:ins w:id="3677" w:author="Mutali Nepfumbada" w:date="2022-09-28T22:57:00Z"/>
                      <w:bCs/>
                      <w:color w:val="FF0000"/>
                      <w:lang w:val="en-US"/>
                    </w:rPr>
                  </w:pPr>
                  <w:ins w:id="3678" w:author="Mutali Nepfumbada" w:date="2022-09-28T22:57:00Z">
                    <w:r w:rsidRPr="003B00A0">
                      <w:rPr>
                        <w:bCs/>
                        <w:color w:val="FF0000"/>
                        <w:lang w:val="en-US"/>
                      </w:rPr>
                      <w:t>-23.02</w:t>
                    </w:r>
                  </w:ins>
                </w:p>
              </w:tc>
              <w:tc>
                <w:tcPr>
                  <w:tcW w:w="1784" w:type="dxa"/>
                </w:tcPr>
                <w:p w14:paraId="3E4C1245" w14:textId="77777777" w:rsidR="006A14D5" w:rsidRPr="003B00A0" w:rsidRDefault="006A14D5" w:rsidP="00201D25">
                  <w:pPr>
                    <w:jc w:val="center"/>
                    <w:rPr>
                      <w:ins w:id="3679" w:author="Mutali Nepfumbada" w:date="2022-09-28T22:57:00Z"/>
                      <w:bCs/>
                      <w:color w:val="FF0000"/>
                      <w:lang w:val="en-US"/>
                    </w:rPr>
                  </w:pPr>
                  <w:ins w:id="3680" w:author="Mutali Nepfumbada" w:date="2022-09-28T22:57:00Z">
                    <w:r w:rsidRPr="003B00A0">
                      <w:rPr>
                        <w:bCs/>
                        <w:color w:val="FF0000"/>
                        <w:lang w:val="en-US"/>
                      </w:rPr>
                      <w:t>-28.0</w:t>
                    </w:r>
                  </w:ins>
                </w:p>
              </w:tc>
            </w:tr>
            <w:tr w:rsidR="006A14D5" w:rsidRPr="00DC29B7" w14:paraId="14150F6F" w14:textId="77777777" w:rsidTr="00201D25">
              <w:trPr>
                <w:trHeight w:val="224"/>
                <w:jc w:val="center"/>
                <w:ins w:id="3681" w:author="Mutali Nepfumbada" w:date="2022-09-28T22:57:00Z"/>
              </w:trPr>
              <w:tc>
                <w:tcPr>
                  <w:tcW w:w="1302" w:type="dxa"/>
                  <w:noWrap/>
                </w:tcPr>
                <w:p w14:paraId="6292810A" w14:textId="77777777" w:rsidR="006A14D5" w:rsidRPr="00DC29B7" w:rsidRDefault="006A14D5" w:rsidP="00201D25">
                  <w:pPr>
                    <w:jc w:val="both"/>
                    <w:rPr>
                      <w:ins w:id="3682" w:author="Mutali Nepfumbada" w:date="2022-09-28T22:57:00Z"/>
                      <w:bCs/>
                      <w:lang w:val="en-US"/>
                    </w:rPr>
                  </w:pPr>
                  <w:ins w:id="3683" w:author="Mutali Nepfumbada" w:date="2022-09-28T22:57:00Z">
                    <w:r w:rsidRPr="00DC29B7">
                      <w:rPr>
                        <w:bCs/>
                        <w:lang w:val="en-US"/>
                      </w:rPr>
                      <w:t>Feb 22</w:t>
                    </w:r>
                  </w:ins>
                </w:p>
              </w:tc>
              <w:tc>
                <w:tcPr>
                  <w:tcW w:w="1646" w:type="dxa"/>
                  <w:noWrap/>
                </w:tcPr>
                <w:p w14:paraId="296D563E" w14:textId="77777777" w:rsidR="006A14D5" w:rsidRPr="00DC29B7" w:rsidRDefault="006A14D5" w:rsidP="00201D25">
                  <w:pPr>
                    <w:jc w:val="center"/>
                    <w:rPr>
                      <w:ins w:id="3684" w:author="Mutali Nepfumbada" w:date="2022-09-28T22:57:00Z"/>
                      <w:bCs/>
                      <w:lang w:val="en-US"/>
                    </w:rPr>
                  </w:pPr>
                  <w:ins w:id="3685" w:author="Mutali Nepfumbada" w:date="2022-09-28T22:57:00Z">
                    <w:r>
                      <w:rPr>
                        <w:bCs/>
                        <w:lang w:val="en-US"/>
                      </w:rPr>
                      <w:t>111,814</w:t>
                    </w:r>
                  </w:ins>
                </w:p>
              </w:tc>
              <w:tc>
                <w:tcPr>
                  <w:tcW w:w="1530" w:type="dxa"/>
                  <w:noWrap/>
                </w:tcPr>
                <w:p w14:paraId="62925ACB" w14:textId="77777777" w:rsidR="006A14D5" w:rsidRPr="00DC29B7" w:rsidRDefault="006A14D5" w:rsidP="00201D25">
                  <w:pPr>
                    <w:jc w:val="center"/>
                    <w:rPr>
                      <w:ins w:id="3686" w:author="Mutali Nepfumbada" w:date="2022-09-28T22:57:00Z"/>
                      <w:bCs/>
                      <w:lang w:val="en-US"/>
                    </w:rPr>
                  </w:pPr>
                  <w:ins w:id="3687" w:author="Mutali Nepfumbada" w:date="2022-09-28T22:57:00Z">
                    <w:r>
                      <w:rPr>
                        <w:bCs/>
                        <w:lang w:val="en-US"/>
                      </w:rPr>
                      <w:t>111,800.0</w:t>
                    </w:r>
                  </w:ins>
                </w:p>
              </w:tc>
              <w:tc>
                <w:tcPr>
                  <w:tcW w:w="1542" w:type="dxa"/>
                  <w:noWrap/>
                </w:tcPr>
                <w:p w14:paraId="23B20885" w14:textId="77777777" w:rsidR="006A14D5" w:rsidRPr="00DC29B7" w:rsidRDefault="006A14D5" w:rsidP="00201D25">
                  <w:pPr>
                    <w:jc w:val="center"/>
                    <w:rPr>
                      <w:ins w:id="3688" w:author="Mutali Nepfumbada" w:date="2022-09-28T22:57:00Z"/>
                      <w:bCs/>
                      <w:lang w:val="en-US"/>
                    </w:rPr>
                  </w:pPr>
                  <w:ins w:id="3689" w:author="Mutali Nepfumbada" w:date="2022-09-28T22:57:00Z">
                    <w:r>
                      <w:rPr>
                        <w:bCs/>
                        <w:lang w:val="en-US"/>
                      </w:rPr>
                      <w:t>91,370</w:t>
                    </w:r>
                  </w:ins>
                </w:p>
              </w:tc>
              <w:tc>
                <w:tcPr>
                  <w:tcW w:w="1519" w:type="dxa"/>
                </w:tcPr>
                <w:p w14:paraId="7FFDA9EF" w14:textId="77777777" w:rsidR="006A14D5" w:rsidRPr="003B00A0" w:rsidRDefault="006A14D5" w:rsidP="00201D25">
                  <w:pPr>
                    <w:jc w:val="center"/>
                    <w:rPr>
                      <w:ins w:id="3690" w:author="Mutali Nepfumbada" w:date="2022-09-28T22:57:00Z"/>
                      <w:bCs/>
                      <w:color w:val="FF0000"/>
                      <w:lang w:val="en-US"/>
                    </w:rPr>
                  </w:pPr>
                  <w:ins w:id="3691" w:author="Mutali Nepfumbada" w:date="2022-09-28T22:57:00Z">
                    <w:r w:rsidRPr="003B00A0">
                      <w:rPr>
                        <w:bCs/>
                        <w:color w:val="FF0000"/>
                        <w:lang w:val="en-US"/>
                      </w:rPr>
                      <w:t>-18.28</w:t>
                    </w:r>
                  </w:ins>
                </w:p>
              </w:tc>
              <w:tc>
                <w:tcPr>
                  <w:tcW w:w="1784" w:type="dxa"/>
                </w:tcPr>
                <w:p w14:paraId="416D2AF0" w14:textId="77777777" w:rsidR="006A14D5" w:rsidRPr="003B00A0" w:rsidRDefault="006A14D5" w:rsidP="00201D25">
                  <w:pPr>
                    <w:jc w:val="center"/>
                    <w:rPr>
                      <w:ins w:id="3692" w:author="Mutali Nepfumbada" w:date="2022-09-28T22:57:00Z"/>
                      <w:bCs/>
                      <w:color w:val="FF0000"/>
                      <w:lang w:val="en-US"/>
                    </w:rPr>
                  </w:pPr>
                  <w:ins w:id="3693" w:author="Mutali Nepfumbada" w:date="2022-09-28T22:57:00Z">
                    <w:r w:rsidRPr="003B00A0">
                      <w:rPr>
                        <w:bCs/>
                        <w:color w:val="FF0000"/>
                        <w:lang w:val="en-US"/>
                      </w:rPr>
                      <w:t>-18.27</w:t>
                    </w:r>
                  </w:ins>
                </w:p>
              </w:tc>
            </w:tr>
            <w:tr w:rsidR="006A14D5" w:rsidRPr="00DC29B7" w14:paraId="101979AD" w14:textId="77777777" w:rsidTr="00201D25">
              <w:trPr>
                <w:trHeight w:val="224"/>
                <w:jc w:val="center"/>
                <w:ins w:id="3694" w:author="Mutali Nepfumbada" w:date="2022-09-28T22:57:00Z"/>
              </w:trPr>
              <w:tc>
                <w:tcPr>
                  <w:tcW w:w="1302" w:type="dxa"/>
                  <w:noWrap/>
                </w:tcPr>
                <w:p w14:paraId="06FDCB6D" w14:textId="77777777" w:rsidR="006A14D5" w:rsidRPr="00DC29B7" w:rsidRDefault="006A14D5" w:rsidP="00201D25">
                  <w:pPr>
                    <w:jc w:val="both"/>
                    <w:rPr>
                      <w:ins w:id="3695" w:author="Mutali Nepfumbada" w:date="2022-09-28T22:57:00Z"/>
                      <w:bCs/>
                      <w:lang w:val="en-US"/>
                    </w:rPr>
                  </w:pPr>
                  <w:ins w:id="3696" w:author="Mutali Nepfumbada" w:date="2022-09-28T22:57:00Z">
                    <w:r w:rsidRPr="00DC29B7">
                      <w:rPr>
                        <w:bCs/>
                        <w:lang w:val="en-US"/>
                      </w:rPr>
                      <w:t>Mar 22</w:t>
                    </w:r>
                  </w:ins>
                </w:p>
              </w:tc>
              <w:tc>
                <w:tcPr>
                  <w:tcW w:w="1646" w:type="dxa"/>
                  <w:noWrap/>
                </w:tcPr>
                <w:p w14:paraId="5171CD9E" w14:textId="77777777" w:rsidR="006A14D5" w:rsidRPr="00DC29B7" w:rsidRDefault="006A14D5" w:rsidP="00201D25">
                  <w:pPr>
                    <w:jc w:val="center"/>
                    <w:rPr>
                      <w:ins w:id="3697" w:author="Mutali Nepfumbada" w:date="2022-09-28T22:57:00Z"/>
                      <w:bCs/>
                      <w:lang w:val="en-US"/>
                    </w:rPr>
                  </w:pPr>
                  <w:ins w:id="3698" w:author="Mutali Nepfumbada" w:date="2022-09-28T22:57:00Z">
                    <w:r>
                      <w:rPr>
                        <w:bCs/>
                        <w:lang w:val="en-US"/>
                      </w:rPr>
                      <w:t>111,969</w:t>
                    </w:r>
                  </w:ins>
                </w:p>
              </w:tc>
              <w:tc>
                <w:tcPr>
                  <w:tcW w:w="1530" w:type="dxa"/>
                  <w:noWrap/>
                </w:tcPr>
                <w:p w14:paraId="15EA0902" w14:textId="77777777" w:rsidR="006A14D5" w:rsidRPr="00DC29B7" w:rsidRDefault="006A14D5" w:rsidP="00201D25">
                  <w:pPr>
                    <w:jc w:val="center"/>
                    <w:rPr>
                      <w:ins w:id="3699" w:author="Mutali Nepfumbada" w:date="2022-09-28T22:57:00Z"/>
                      <w:bCs/>
                      <w:lang w:val="en-US"/>
                    </w:rPr>
                  </w:pPr>
                  <w:ins w:id="3700" w:author="Mutali Nepfumbada" w:date="2022-09-28T22:57:00Z">
                    <w:r>
                      <w:rPr>
                        <w:bCs/>
                        <w:lang w:val="en-US"/>
                      </w:rPr>
                      <w:t>112,000.0</w:t>
                    </w:r>
                  </w:ins>
                </w:p>
              </w:tc>
              <w:tc>
                <w:tcPr>
                  <w:tcW w:w="1542" w:type="dxa"/>
                  <w:noWrap/>
                </w:tcPr>
                <w:p w14:paraId="4E6846B3" w14:textId="77777777" w:rsidR="006A14D5" w:rsidRPr="00DC29B7" w:rsidRDefault="006A14D5" w:rsidP="00201D25">
                  <w:pPr>
                    <w:jc w:val="center"/>
                    <w:rPr>
                      <w:ins w:id="3701" w:author="Mutali Nepfumbada" w:date="2022-09-28T22:57:00Z"/>
                      <w:bCs/>
                      <w:lang w:val="en-US"/>
                    </w:rPr>
                  </w:pPr>
                  <w:ins w:id="3702" w:author="Mutali Nepfumbada" w:date="2022-09-28T22:57:00Z">
                    <w:r>
                      <w:rPr>
                        <w:bCs/>
                        <w:lang w:val="en-US"/>
                      </w:rPr>
                      <w:t>89,806</w:t>
                    </w:r>
                  </w:ins>
                </w:p>
              </w:tc>
              <w:tc>
                <w:tcPr>
                  <w:tcW w:w="1519" w:type="dxa"/>
                </w:tcPr>
                <w:p w14:paraId="116D2AFB" w14:textId="77777777" w:rsidR="006A14D5" w:rsidRPr="003B00A0" w:rsidRDefault="006A14D5" w:rsidP="00201D25">
                  <w:pPr>
                    <w:jc w:val="center"/>
                    <w:rPr>
                      <w:ins w:id="3703" w:author="Mutali Nepfumbada" w:date="2022-09-28T22:57:00Z"/>
                      <w:bCs/>
                      <w:color w:val="FF0000"/>
                      <w:lang w:val="en-US"/>
                    </w:rPr>
                  </w:pPr>
                  <w:ins w:id="3704" w:author="Mutali Nepfumbada" w:date="2022-09-28T22:57:00Z">
                    <w:r w:rsidRPr="003B00A0">
                      <w:rPr>
                        <w:bCs/>
                        <w:color w:val="FF0000"/>
                        <w:lang w:val="en-US"/>
                      </w:rPr>
                      <w:t>-19.79</w:t>
                    </w:r>
                  </w:ins>
                </w:p>
              </w:tc>
              <w:tc>
                <w:tcPr>
                  <w:tcW w:w="1784" w:type="dxa"/>
                </w:tcPr>
                <w:p w14:paraId="24168C84" w14:textId="77777777" w:rsidR="006A14D5" w:rsidRPr="003B00A0" w:rsidRDefault="006A14D5" w:rsidP="00201D25">
                  <w:pPr>
                    <w:jc w:val="center"/>
                    <w:rPr>
                      <w:ins w:id="3705" w:author="Mutali Nepfumbada" w:date="2022-09-28T22:57:00Z"/>
                      <w:bCs/>
                      <w:color w:val="FF0000"/>
                      <w:lang w:val="en-US"/>
                    </w:rPr>
                  </w:pPr>
                  <w:ins w:id="3706" w:author="Mutali Nepfumbada" w:date="2022-09-28T22:57:00Z">
                    <w:r w:rsidRPr="003B00A0">
                      <w:rPr>
                        <w:bCs/>
                        <w:color w:val="FF0000"/>
                        <w:lang w:val="en-US"/>
                      </w:rPr>
                      <w:t>-19.82</w:t>
                    </w:r>
                  </w:ins>
                </w:p>
              </w:tc>
            </w:tr>
            <w:tr w:rsidR="006A14D5" w:rsidRPr="00DC29B7" w14:paraId="55474D90" w14:textId="77777777" w:rsidTr="00201D25">
              <w:trPr>
                <w:trHeight w:val="224"/>
                <w:jc w:val="center"/>
                <w:ins w:id="3707" w:author="Mutali Nepfumbada" w:date="2022-09-28T22:57:00Z"/>
              </w:trPr>
              <w:tc>
                <w:tcPr>
                  <w:tcW w:w="1302" w:type="dxa"/>
                  <w:noWrap/>
                </w:tcPr>
                <w:p w14:paraId="3C5D8D88" w14:textId="77777777" w:rsidR="006A14D5" w:rsidRPr="00DC29B7" w:rsidRDefault="006A14D5" w:rsidP="00201D25">
                  <w:pPr>
                    <w:jc w:val="both"/>
                    <w:rPr>
                      <w:ins w:id="3708" w:author="Mutali Nepfumbada" w:date="2022-09-28T22:57:00Z"/>
                      <w:bCs/>
                      <w:lang w:val="en-US"/>
                    </w:rPr>
                  </w:pPr>
                  <w:ins w:id="3709" w:author="Mutali Nepfumbada" w:date="2022-09-28T22:57:00Z">
                    <w:r w:rsidRPr="00DC29B7">
                      <w:rPr>
                        <w:bCs/>
                        <w:lang w:val="en-US"/>
                      </w:rPr>
                      <w:t>Apr 22</w:t>
                    </w:r>
                  </w:ins>
                </w:p>
              </w:tc>
              <w:tc>
                <w:tcPr>
                  <w:tcW w:w="1646" w:type="dxa"/>
                  <w:noWrap/>
                </w:tcPr>
                <w:p w14:paraId="6C0B7046" w14:textId="77777777" w:rsidR="006A14D5" w:rsidRPr="00DC29B7" w:rsidRDefault="006A14D5" w:rsidP="00201D25">
                  <w:pPr>
                    <w:jc w:val="center"/>
                    <w:rPr>
                      <w:ins w:id="3710" w:author="Mutali Nepfumbada" w:date="2022-09-28T22:57:00Z"/>
                      <w:bCs/>
                      <w:lang w:val="en-US"/>
                    </w:rPr>
                  </w:pPr>
                  <w:ins w:id="3711" w:author="Mutali Nepfumbada" w:date="2022-09-28T22:57:00Z">
                    <w:r>
                      <w:rPr>
                        <w:bCs/>
                        <w:lang w:val="en-US"/>
                      </w:rPr>
                      <w:t>85,868</w:t>
                    </w:r>
                  </w:ins>
                </w:p>
              </w:tc>
              <w:tc>
                <w:tcPr>
                  <w:tcW w:w="1530" w:type="dxa"/>
                  <w:noWrap/>
                </w:tcPr>
                <w:p w14:paraId="0DDF0D6B" w14:textId="77777777" w:rsidR="006A14D5" w:rsidRPr="00DC29B7" w:rsidRDefault="006A14D5" w:rsidP="00201D25">
                  <w:pPr>
                    <w:jc w:val="center"/>
                    <w:rPr>
                      <w:ins w:id="3712" w:author="Mutali Nepfumbada" w:date="2022-09-28T22:57:00Z"/>
                      <w:bCs/>
                      <w:lang w:val="en-US"/>
                    </w:rPr>
                  </w:pPr>
                  <w:ins w:id="3713" w:author="Mutali Nepfumbada" w:date="2022-09-28T22:57:00Z">
                    <w:r>
                      <w:rPr>
                        <w:bCs/>
                        <w:lang w:val="en-US"/>
                      </w:rPr>
                      <w:t>88,500.0</w:t>
                    </w:r>
                  </w:ins>
                </w:p>
              </w:tc>
              <w:tc>
                <w:tcPr>
                  <w:tcW w:w="1542" w:type="dxa"/>
                  <w:noWrap/>
                </w:tcPr>
                <w:p w14:paraId="41126935" w14:textId="77777777" w:rsidR="006A14D5" w:rsidRPr="00DC29B7" w:rsidRDefault="006A14D5" w:rsidP="00201D25">
                  <w:pPr>
                    <w:jc w:val="center"/>
                    <w:rPr>
                      <w:ins w:id="3714" w:author="Mutali Nepfumbada" w:date="2022-09-28T22:57:00Z"/>
                      <w:bCs/>
                      <w:lang w:val="en-US"/>
                    </w:rPr>
                  </w:pPr>
                  <w:ins w:id="3715" w:author="Mutali Nepfumbada" w:date="2022-09-28T22:57:00Z">
                    <w:r>
                      <w:rPr>
                        <w:bCs/>
                        <w:lang w:val="en-US"/>
                      </w:rPr>
                      <w:t>70,141</w:t>
                    </w:r>
                  </w:ins>
                </w:p>
              </w:tc>
              <w:tc>
                <w:tcPr>
                  <w:tcW w:w="1519" w:type="dxa"/>
                </w:tcPr>
                <w:p w14:paraId="7A5AFDF4" w14:textId="77777777" w:rsidR="006A14D5" w:rsidRPr="003B00A0" w:rsidRDefault="006A14D5" w:rsidP="00201D25">
                  <w:pPr>
                    <w:jc w:val="center"/>
                    <w:rPr>
                      <w:ins w:id="3716" w:author="Mutali Nepfumbada" w:date="2022-09-28T22:57:00Z"/>
                      <w:bCs/>
                      <w:color w:val="FF0000"/>
                      <w:lang w:val="en-US"/>
                    </w:rPr>
                  </w:pPr>
                  <w:ins w:id="3717" w:author="Mutali Nepfumbada" w:date="2022-09-28T22:57:00Z">
                    <w:r w:rsidRPr="003B00A0">
                      <w:rPr>
                        <w:bCs/>
                        <w:color w:val="FF0000"/>
                        <w:lang w:val="en-US"/>
                      </w:rPr>
                      <w:t>-18.31</w:t>
                    </w:r>
                  </w:ins>
                </w:p>
              </w:tc>
              <w:tc>
                <w:tcPr>
                  <w:tcW w:w="1784" w:type="dxa"/>
                </w:tcPr>
                <w:p w14:paraId="0FCD6278" w14:textId="77777777" w:rsidR="006A14D5" w:rsidRPr="003B00A0" w:rsidRDefault="006A14D5" w:rsidP="00201D25">
                  <w:pPr>
                    <w:jc w:val="center"/>
                    <w:rPr>
                      <w:ins w:id="3718" w:author="Mutali Nepfumbada" w:date="2022-09-28T22:57:00Z"/>
                      <w:bCs/>
                      <w:color w:val="FF0000"/>
                      <w:lang w:val="en-US"/>
                    </w:rPr>
                  </w:pPr>
                  <w:ins w:id="3719" w:author="Mutali Nepfumbada" w:date="2022-09-28T22:57:00Z">
                    <w:r w:rsidRPr="003B00A0">
                      <w:rPr>
                        <w:bCs/>
                        <w:color w:val="FF0000"/>
                        <w:lang w:val="en-US"/>
                      </w:rPr>
                      <w:t>-20.74</w:t>
                    </w:r>
                  </w:ins>
                </w:p>
              </w:tc>
            </w:tr>
            <w:tr w:rsidR="006A14D5" w:rsidRPr="00DC29B7" w14:paraId="5B024144" w14:textId="77777777" w:rsidTr="00201D25">
              <w:trPr>
                <w:trHeight w:val="224"/>
                <w:jc w:val="center"/>
                <w:ins w:id="3720" w:author="Mutali Nepfumbada" w:date="2022-09-28T22:57:00Z"/>
              </w:trPr>
              <w:tc>
                <w:tcPr>
                  <w:tcW w:w="1302" w:type="dxa"/>
                  <w:noWrap/>
                </w:tcPr>
                <w:p w14:paraId="2B778174" w14:textId="77777777" w:rsidR="006A14D5" w:rsidRPr="00DC29B7" w:rsidRDefault="006A14D5" w:rsidP="00201D25">
                  <w:pPr>
                    <w:jc w:val="both"/>
                    <w:rPr>
                      <w:ins w:id="3721" w:author="Mutali Nepfumbada" w:date="2022-09-28T22:57:00Z"/>
                      <w:bCs/>
                      <w:lang w:val="en-US"/>
                    </w:rPr>
                  </w:pPr>
                  <w:ins w:id="3722" w:author="Mutali Nepfumbada" w:date="2022-09-28T22:57:00Z">
                    <w:r w:rsidRPr="00DC29B7">
                      <w:rPr>
                        <w:bCs/>
                        <w:lang w:val="en-US"/>
                      </w:rPr>
                      <w:t>May 22</w:t>
                    </w:r>
                  </w:ins>
                </w:p>
              </w:tc>
              <w:tc>
                <w:tcPr>
                  <w:tcW w:w="1646" w:type="dxa"/>
                  <w:noWrap/>
                </w:tcPr>
                <w:p w14:paraId="22AE0773" w14:textId="77777777" w:rsidR="006A14D5" w:rsidRPr="00DC29B7" w:rsidRDefault="006A14D5" w:rsidP="00201D25">
                  <w:pPr>
                    <w:jc w:val="center"/>
                    <w:rPr>
                      <w:ins w:id="3723" w:author="Mutali Nepfumbada" w:date="2022-09-28T22:57:00Z"/>
                      <w:bCs/>
                      <w:lang w:val="en-US"/>
                    </w:rPr>
                  </w:pPr>
                  <w:ins w:id="3724" w:author="Mutali Nepfumbada" w:date="2022-09-28T22:57:00Z">
                    <w:r>
                      <w:rPr>
                        <w:bCs/>
                        <w:lang w:val="en-US"/>
                      </w:rPr>
                      <w:t>68,401</w:t>
                    </w:r>
                  </w:ins>
                </w:p>
              </w:tc>
              <w:tc>
                <w:tcPr>
                  <w:tcW w:w="1530" w:type="dxa"/>
                  <w:noWrap/>
                </w:tcPr>
                <w:p w14:paraId="0960851F" w14:textId="77777777" w:rsidR="006A14D5" w:rsidRPr="00DC29B7" w:rsidRDefault="006A14D5" w:rsidP="00201D25">
                  <w:pPr>
                    <w:jc w:val="center"/>
                    <w:rPr>
                      <w:ins w:id="3725" w:author="Mutali Nepfumbada" w:date="2022-09-28T22:57:00Z"/>
                      <w:bCs/>
                      <w:lang w:val="en-US"/>
                    </w:rPr>
                  </w:pPr>
                  <w:ins w:id="3726" w:author="Mutali Nepfumbada" w:date="2022-09-28T22:57:00Z">
                    <w:r>
                      <w:rPr>
                        <w:bCs/>
                        <w:lang w:val="en-US"/>
                      </w:rPr>
                      <w:t>66,589.0</w:t>
                    </w:r>
                  </w:ins>
                </w:p>
              </w:tc>
              <w:tc>
                <w:tcPr>
                  <w:tcW w:w="1542" w:type="dxa"/>
                  <w:noWrap/>
                </w:tcPr>
                <w:p w14:paraId="56DFAE88" w14:textId="77777777" w:rsidR="006A14D5" w:rsidRPr="00DC29B7" w:rsidRDefault="006A14D5" w:rsidP="00201D25">
                  <w:pPr>
                    <w:jc w:val="center"/>
                    <w:rPr>
                      <w:ins w:id="3727" w:author="Mutali Nepfumbada" w:date="2022-09-28T22:57:00Z"/>
                      <w:bCs/>
                      <w:lang w:val="en-US"/>
                    </w:rPr>
                  </w:pPr>
                  <w:ins w:id="3728" w:author="Mutali Nepfumbada" w:date="2022-09-28T22:57:00Z">
                    <w:r>
                      <w:rPr>
                        <w:bCs/>
                        <w:lang w:val="en-US"/>
                      </w:rPr>
                      <w:t>60,421</w:t>
                    </w:r>
                  </w:ins>
                </w:p>
              </w:tc>
              <w:tc>
                <w:tcPr>
                  <w:tcW w:w="1519" w:type="dxa"/>
                </w:tcPr>
                <w:p w14:paraId="5E37810E" w14:textId="77777777" w:rsidR="006A14D5" w:rsidRPr="003B00A0" w:rsidRDefault="006A14D5" w:rsidP="00201D25">
                  <w:pPr>
                    <w:jc w:val="center"/>
                    <w:rPr>
                      <w:ins w:id="3729" w:author="Mutali Nepfumbada" w:date="2022-09-28T22:57:00Z"/>
                      <w:bCs/>
                      <w:color w:val="FF0000"/>
                      <w:lang w:val="en-US"/>
                    </w:rPr>
                  </w:pPr>
                  <w:ins w:id="3730" w:author="Mutali Nepfumbada" w:date="2022-09-28T22:57:00Z">
                    <w:r w:rsidRPr="003B00A0">
                      <w:rPr>
                        <w:bCs/>
                        <w:color w:val="FF0000"/>
                        <w:lang w:val="en-US"/>
                      </w:rPr>
                      <w:t>-11.67</w:t>
                    </w:r>
                  </w:ins>
                </w:p>
              </w:tc>
              <w:tc>
                <w:tcPr>
                  <w:tcW w:w="1784" w:type="dxa"/>
                </w:tcPr>
                <w:p w14:paraId="125ED446" w14:textId="77777777" w:rsidR="006A14D5" w:rsidRPr="003B00A0" w:rsidRDefault="006A14D5" w:rsidP="00201D25">
                  <w:pPr>
                    <w:jc w:val="center"/>
                    <w:rPr>
                      <w:ins w:id="3731" w:author="Mutali Nepfumbada" w:date="2022-09-28T22:57:00Z"/>
                      <w:bCs/>
                      <w:color w:val="FF0000"/>
                      <w:lang w:val="en-US"/>
                    </w:rPr>
                  </w:pPr>
                  <w:ins w:id="3732" w:author="Mutali Nepfumbada" w:date="2022-09-28T22:57:00Z">
                    <w:r w:rsidRPr="003B00A0">
                      <w:rPr>
                        <w:bCs/>
                        <w:color w:val="FF0000"/>
                        <w:lang w:val="en-US"/>
                      </w:rPr>
                      <w:t>-9.26</w:t>
                    </w:r>
                  </w:ins>
                </w:p>
              </w:tc>
            </w:tr>
            <w:tr w:rsidR="006A14D5" w:rsidRPr="00DC29B7" w14:paraId="2D7ADF37" w14:textId="77777777" w:rsidTr="00201D25">
              <w:trPr>
                <w:trHeight w:val="224"/>
                <w:jc w:val="center"/>
                <w:ins w:id="3733" w:author="Mutali Nepfumbada" w:date="2022-09-28T22:57:00Z"/>
              </w:trPr>
              <w:tc>
                <w:tcPr>
                  <w:tcW w:w="1302" w:type="dxa"/>
                  <w:noWrap/>
                </w:tcPr>
                <w:p w14:paraId="008EC49E" w14:textId="77777777" w:rsidR="006A14D5" w:rsidRPr="00DC29B7" w:rsidRDefault="006A14D5" w:rsidP="00201D25">
                  <w:pPr>
                    <w:jc w:val="both"/>
                    <w:rPr>
                      <w:ins w:id="3734" w:author="Mutali Nepfumbada" w:date="2022-09-28T22:57:00Z"/>
                      <w:bCs/>
                      <w:lang w:val="en-US"/>
                    </w:rPr>
                  </w:pPr>
                  <w:ins w:id="3735" w:author="Mutali Nepfumbada" w:date="2022-09-28T22:57:00Z">
                    <w:r w:rsidRPr="00DC29B7">
                      <w:rPr>
                        <w:bCs/>
                        <w:lang w:val="en-US"/>
                      </w:rPr>
                      <w:t>Jun 22</w:t>
                    </w:r>
                  </w:ins>
                </w:p>
              </w:tc>
              <w:tc>
                <w:tcPr>
                  <w:tcW w:w="1646" w:type="dxa"/>
                  <w:noWrap/>
                </w:tcPr>
                <w:p w14:paraId="00199EFE" w14:textId="77777777" w:rsidR="006A14D5" w:rsidRPr="00DC29B7" w:rsidRDefault="006A14D5" w:rsidP="00201D25">
                  <w:pPr>
                    <w:jc w:val="center"/>
                    <w:rPr>
                      <w:ins w:id="3736" w:author="Mutali Nepfumbada" w:date="2022-09-28T22:57:00Z"/>
                      <w:bCs/>
                      <w:lang w:val="en-US"/>
                    </w:rPr>
                  </w:pPr>
                  <w:ins w:id="3737" w:author="Mutali Nepfumbada" w:date="2022-09-28T22:57:00Z">
                    <w:r>
                      <w:rPr>
                        <w:bCs/>
                        <w:lang w:val="en-US"/>
                      </w:rPr>
                      <w:t>58,422</w:t>
                    </w:r>
                  </w:ins>
                </w:p>
              </w:tc>
              <w:tc>
                <w:tcPr>
                  <w:tcW w:w="1530" w:type="dxa"/>
                  <w:noWrap/>
                </w:tcPr>
                <w:p w14:paraId="71F53596" w14:textId="77777777" w:rsidR="006A14D5" w:rsidRPr="00DC29B7" w:rsidRDefault="006A14D5" w:rsidP="00201D25">
                  <w:pPr>
                    <w:jc w:val="center"/>
                    <w:rPr>
                      <w:ins w:id="3738" w:author="Mutali Nepfumbada" w:date="2022-09-28T22:57:00Z"/>
                      <w:bCs/>
                      <w:lang w:val="en-US"/>
                    </w:rPr>
                  </w:pPr>
                  <w:ins w:id="3739" w:author="Mutali Nepfumbada" w:date="2022-09-28T22:57:00Z">
                    <w:r>
                      <w:rPr>
                        <w:bCs/>
                        <w:lang w:val="en-US"/>
                      </w:rPr>
                      <w:t>57,700.0</w:t>
                    </w:r>
                  </w:ins>
                </w:p>
              </w:tc>
              <w:tc>
                <w:tcPr>
                  <w:tcW w:w="1542" w:type="dxa"/>
                  <w:noWrap/>
                </w:tcPr>
                <w:p w14:paraId="6715B37C" w14:textId="77777777" w:rsidR="006A14D5" w:rsidRPr="00DC29B7" w:rsidRDefault="006A14D5" w:rsidP="00201D25">
                  <w:pPr>
                    <w:jc w:val="center"/>
                    <w:rPr>
                      <w:ins w:id="3740" w:author="Mutali Nepfumbada" w:date="2022-09-28T22:57:00Z"/>
                      <w:bCs/>
                      <w:lang w:val="en-US"/>
                    </w:rPr>
                  </w:pPr>
                  <w:ins w:id="3741" w:author="Mutali Nepfumbada" w:date="2022-09-28T22:57:00Z">
                    <w:r>
                      <w:rPr>
                        <w:bCs/>
                        <w:lang w:val="en-US"/>
                      </w:rPr>
                      <w:t>48,240</w:t>
                    </w:r>
                  </w:ins>
                </w:p>
              </w:tc>
              <w:tc>
                <w:tcPr>
                  <w:tcW w:w="1519" w:type="dxa"/>
                </w:tcPr>
                <w:p w14:paraId="469396B4" w14:textId="77777777" w:rsidR="006A14D5" w:rsidRPr="003B00A0" w:rsidRDefault="006A14D5" w:rsidP="00201D25">
                  <w:pPr>
                    <w:jc w:val="center"/>
                    <w:rPr>
                      <w:ins w:id="3742" w:author="Mutali Nepfumbada" w:date="2022-09-28T22:57:00Z"/>
                      <w:bCs/>
                      <w:color w:val="FF0000"/>
                      <w:lang w:val="en-US"/>
                    </w:rPr>
                  </w:pPr>
                  <w:ins w:id="3743" w:author="Mutali Nepfumbada" w:date="2022-09-28T22:57:00Z">
                    <w:r w:rsidRPr="003B00A0">
                      <w:rPr>
                        <w:bCs/>
                        <w:color w:val="FF0000"/>
                        <w:lang w:val="en-US"/>
                      </w:rPr>
                      <w:t>-17.43</w:t>
                    </w:r>
                  </w:ins>
                </w:p>
              </w:tc>
              <w:tc>
                <w:tcPr>
                  <w:tcW w:w="1784" w:type="dxa"/>
                </w:tcPr>
                <w:p w14:paraId="27095E7E" w14:textId="77777777" w:rsidR="006A14D5" w:rsidRPr="003B00A0" w:rsidRDefault="006A14D5" w:rsidP="00201D25">
                  <w:pPr>
                    <w:jc w:val="center"/>
                    <w:rPr>
                      <w:ins w:id="3744" w:author="Mutali Nepfumbada" w:date="2022-09-28T22:57:00Z"/>
                      <w:bCs/>
                      <w:color w:val="FF0000"/>
                      <w:lang w:val="en-US"/>
                    </w:rPr>
                  </w:pPr>
                  <w:ins w:id="3745" w:author="Mutali Nepfumbada" w:date="2022-09-28T22:57:00Z">
                    <w:r w:rsidRPr="003B00A0">
                      <w:rPr>
                        <w:bCs/>
                        <w:color w:val="FF0000"/>
                        <w:lang w:val="en-US"/>
                      </w:rPr>
                      <w:t>-16.4</w:t>
                    </w:r>
                  </w:ins>
                </w:p>
              </w:tc>
            </w:tr>
            <w:tr w:rsidR="006A14D5" w:rsidRPr="00DC29B7" w14:paraId="122E84C0" w14:textId="77777777" w:rsidTr="00201D25">
              <w:trPr>
                <w:trHeight w:val="224"/>
                <w:jc w:val="center"/>
                <w:ins w:id="3746" w:author="Mutali Nepfumbada" w:date="2022-09-28T22:57:00Z"/>
              </w:trPr>
              <w:tc>
                <w:tcPr>
                  <w:tcW w:w="1302" w:type="dxa"/>
                  <w:noWrap/>
                </w:tcPr>
                <w:p w14:paraId="5DD219D8" w14:textId="77777777" w:rsidR="006A14D5" w:rsidRPr="00DC29B7" w:rsidRDefault="006A14D5" w:rsidP="00201D25">
                  <w:pPr>
                    <w:jc w:val="both"/>
                    <w:rPr>
                      <w:ins w:id="3747" w:author="Mutali Nepfumbada" w:date="2022-09-28T22:57:00Z"/>
                      <w:bCs/>
                      <w:lang w:val="en-US"/>
                    </w:rPr>
                  </w:pPr>
                  <w:ins w:id="3748" w:author="Mutali Nepfumbada" w:date="2022-09-28T22:57:00Z">
                    <w:r w:rsidRPr="00DC29B7">
                      <w:rPr>
                        <w:bCs/>
                        <w:lang w:val="en-US"/>
                      </w:rPr>
                      <w:t>Jul 22</w:t>
                    </w:r>
                  </w:ins>
                </w:p>
              </w:tc>
              <w:tc>
                <w:tcPr>
                  <w:tcW w:w="1646" w:type="dxa"/>
                  <w:noWrap/>
                </w:tcPr>
                <w:p w14:paraId="60365DA4" w14:textId="77777777" w:rsidR="006A14D5" w:rsidRPr="00DC29B7" w:rsidRDefault="006A14D5" w:rsidP="00201D25">
                  <w:pPr>
                    <w:jc w:val="center"/>
                    <w:rPr>
                      <w:ins w:id="3749" w:author="Mutali Nepfumbada" w:date="2022-09-28T22:57:00Z"/>
                      <w:bCs/>
                      <w:lang w:val="en-US"/>
                    </w:rPr>
                  </w:pPr>
                  <w:ins w:id="3750" w:author="Mutali Nepfumbada" w:date="2022-09-28T22:57:00Z">
                    <w:r>
                      <w:rPr>
                        <w:bCs/>
                        <w:lang w:val="en-US"/>
                      </w:rPr>
                      <w:t>64,810</w:t>
                    </w:r>
                  </w:ins>
                </w:p>
              </w:tc>
              <w:tc>
                <w:tcPr>
                  <w:tcW w:w="1530" w:type="dxa"/>
                  <w:noWrap/>
                </w:tcPr>
                <w:p w14:paraId="20B3452E" w14:textId="77777777" w:rsidR="006A14D5" w:rsidRPr="00DC29B7" w:rsidRDefault="006A14D5" w:rsidP="00201D25">
                  <w:pPr>
                    <w:jc w:val="center"/>
                    <w:rPr>
                      <w:ins w:id="3751" w:author="Mutali Nepfumbada" w:date="2022-09-28T22:57:00Z"/>
                      <w:bCs/>
                      <w:lang w:val="en-US"/>
                    </w:rPr>
                  </w:pPr>
                  <w:ins w:id="3752" w:author="Mutali Nepfumbada" w:date="2022-09-28T22:57:00Z">
                    <w:r>
                      <w:rPr>
                        <w:bCs/>
                        <w:lang w:val="en-US"/>
                      </w:rPr>
                      <w:t>64,700.0</w:t>
                    </w:r>
                  </w:ins>
                </w:p>
              </w:tc>
              <w:tc>
                <w:tcPr>
                  <w:tcW w:w="1542" w:type="dxa"/>
                  <w:noWrap/>
                </w:tcPr>
                <w:p w14:paraId="1871BF12" w14:textId="77777777" w:rsidR="006A14D5" w:rsidRPr="00DC29B7" w:rsidRDefault="006A14D5" w:rsidP="00201D25">
                  <w:pPr>
                    <w:jc w:val="center"/>
                    <w:rPr>
                      <w:ins w:id="3753" w:author="Mutali Nepfumbada" w:date="2022-09-28T22:57:00Z"/>
                      <w:bCs/>
                      <w:lang w:val="en-US"/>
                    </w:rPr>
                  </w:pPr>
                  <w:ins w:id="3754" w:author="Mutali Nepfumbada" w:date="2022-09-28T22:57:00Z">
                    <w:r>
                      <w:rPr>
                        <w:bCs/>
                        <w:lang w:val="en-US"/>
                      </w:rPr>
                      <w:t>44,538</w:t>
                    </w:r>
                  </w:ins>
                </w:p>
              </w:tc>
              <w:tc>
                <w:tcPr>
                  <w:tcW w:w="1519" w:type="dxa"/>
                </w:tcPr>
                <w:p w14:paraId="5EBBC258" w14:textId="77777777" w:rsidR="006A14D5" w:rsidRPr="003B00A0" w:rsidRDefault="006A14D5" w:rsidP="00201D25">
                  <w:pPr>
                    <w:jc w:val="center"/>
                    <w:rPr>
                      <w:ins w:id="3755" w:author="Mutali Nepfumbada" w:date="2022-09-28T22:57:00Z"/>
                      <w:bCs/>
                      <w:color w:val="FF0000"/>
                      <w:lang w:val="en-US"/>
                    </w:rPr>
                  </w:pPr>
                  <w:ins w:id="3756" w:author="Mutali Nepfumbada" w:date="2022-09-28T22:57:00Z">
                    <w:r w:rsidRPr="003B00A0">
                      <w:rPr>
                        <w:bCs/>
                        <w:color w:val="FF0000"/>
                        <w:lang w:val="en-US"/>
                      </w:rPr>
                      <w:t>-31.28</w:t>
                    </w:r>
                  </w:ins>
                </w:p>
              </w:tc>
              <w:tc>
                <w:tcPr>
                  <w:tcW w:w="1784" w:type="dxa"/>
                </w:tcPr>
                <w:p w14:paraId="641B9BA2" w14:textId="77777777" w:rsidR="006A14D5" w:rsidRPr="003B00A0" w:rsidRDefault="006A14D5" w:rsidP="00201D25">
                  <w:pPr>
                    <w:jc w:val="center"/>
                    <w:rPr>
                      <w:ins w:id="3757" w:author="Mutali Nepfumbada" w:date="2022-09-28T22:57:00Z"/>
                      <w:bCs/>
                      <w:color w:val="FF0000"/>
                      <w:lang w:val="en-US"/>
                    </w:rPr>
                  </w:pPr>
                  <w:ins w:id="3758" w:author="Mutali Nepfumbada" w:date="2022-09-28T22:57:00Z">
                    <w:r w:rsidRPr="003B00A0">
                      <w:rPr>
                        <w:bCs/>
                        <w:color w:val="FF0000"/>
                        <w:lang w:val="en-US"/>
                      </w:rPr>
                      <w:t>-31.16</w:t>
                    </w:r>
                  </w:ins>
                </w:p>
              </w:tc>
            </w:tr>
            <w:tr w:rsidR="006A14D5" w:rsidRPr="00DC29B7" w14:paraId="41EBC551" w14:textId="77777777" w:rsidTr="00201D25">
              <w:trPr>
                <w:trHeight w:val="224"/>
                <w:jc w:val="center"/>
                <w:ins w:id="3759" w:author="Mutali Nepfumbada" w:date="2022-09-28T22:57:00Z"/>
              </w:trPr>
              <w:tc>
                <w:tcPr>
                  <w:tcW w:w="1302" w:type="dxa"/>
                  <w:noWrap/>
                </w:tcPr>
                <w:p w14:paraId="1DA766A2" w14:textId="77777777" w:rsidR="006A14D5" w:rsidRPr="00DC29B7" w:rsidRDefault="006A14D5" w:rsidP="00201D25">
                  <w:pPr>
                    <w:jc w:val="both"/>
                    <w:rPr>
                      <w:ins w:id="3760" w:author="Mutali Nepfumbada" w:date="2022-09-28T22:57:00Z"/>
                      <w:bCs/>
                      <w:lang w:val="en-US"/>
                    </w:rPr>
                  </w:pPr>
                  <w:ins w:id="3761" w:author="Mutali Nepfumbada" w:date="2022-09-28T22:57:00Z">
                    <w:r w:rsidRPr="00DC29B7">
                      <w:rPr>
                        <w:bCs/>
                        <w:lang w:val="en-US"/>
                      </w:rPr>
                      <w:t>Aug 22</w:t>
                    </w:r>
                  </w:ins>
                </w:p>
              </w:tc>
              <w:tc>
                <w:tcPr>
                  <w:tcW w:w="1646" w:type="dxa"/>
                  <w:noWrap/>
                </w:tcPr>
                <w:p w14:paraId="3A192720" w14:textId="77777777" w:rsidR="006A14D5" w:rsidRPr="00DC29B7" w:rsidRDefault="006A14D5" w:rsidP="00201D25">
                  <w:pPr>
                    <w:jc w:val="center"/>
                    <w:rPr>
                      <w:ins w:id="3762" w:author="Mutali Nepfumbada" w:date="2022-09-28T22:57:00Z"/>
                      <w:bCs/>
                      <w:lang w:val="en-US"/>
                    </w:rPr>
                  </w:pPr>
                  <w:ins w:id="3763" w:author="Mutali Nepfumbada" w:date="2022-09-28T22:57:00Z">
                    <w:r>
                      <w:rPr>
                        <w:bCs/>
                        <w:lang w:val="en-US"/>
                      </w:rPr>
                      <w:t>77,139</w:t>
                    </w:r>
                  </w:ins>
                </w:p>
              </w:tc>
              <w:tc>
                <w:tcPr>
                  <w:tcW w:w="1530" w:type="dxa"/>
                  <w:noWrap/>
                </w:tcPr>
                <w:p w14:paraId="71FEBB08" w14:textId="77777777" w:rsidR="006A14D5" w:rsidRPr="00DC29B7" w:rsidRDefault="006A14D5" w:rsidP="00201D25">
                  <w:pPr>
                    <w:jc w:val="center"/>
                    <w:rPr>
                      <w:ins w:id="3764" w:author="Mutali Nepfumbada" w:date="2022-09-28T22:57:00Z"/>
                      <w:bCs/>
                      <w:lang w:val="en-US"/>
                    </w:rPr>
                  </w:pPr>
                  <w:ins w:id="3765" w:author="Mutali Nepfumbada" w:date="2022-09-28T22:57:00Z">
                    <w:r>
                      <w:rPr>
                        <w:bCs/>
                        <w:lang w:val="en-US"/>
                      </w:rPr>
                      <w:t>71,200.0</w:t>
                    </w:r>
                  </w:ins>
                </w:p>
              </w:tc>
              <w:tc>
                <w:tcPr>
                  <w:tcW w:w="1542" w:type="dxa"/>
                  <w:noWrap/>
                </w:tcPr>
                <w:p w14:paraId="545A1BE3" w14:textId="77777777" w:rsidR="006A14D5" w:rsidRPr="00DC29B7" w:rsidRDefault="006A14D5" w:rsidP="00201D25">
                  <w:pPr>
                    <w:jc w:val="center"/>
                    <w:rPr>
                      <w:ins w:id="3766" w:author="Mutali Nepfumbada" w:date="2022-09-28T22:57:00Z"/>
                      <w:bCs/>
                      <w:lang w:val="en-US"/>
                    </w:rPr>
                  </w:pPr>
                  <w:ins w:id="3767" w:author="Mutali Nepfumbada" w:date="2022-09-28T22:57:00Z">
                    <w:r>
                      <w:rPr>
                        <w:bCs/>
                        <w:lang w:val="en-US"/>
                      </w:rPr>
                      <w:t>57,793</w:t>
                    </w:r>
                  </w:ins>
                </w:p>
              </w:tc>
              <w:tc>
                <w:tcPr>
                  <w:tcW w:w="1519" w:type="dxa"/>
                </w:tcPr>
                <w:p w14:paraId="1FECC894" w14:textId="77777777" w:rsidR="006A14D5" w:rsidRPr="003B00A0" w:rsidRDefault="006A14D5" w:rsidP="00201D25">
                  <w:pPr>
                    <w:jc w:val="center"/>
                    <w:rPr>
                      <w:ins w:id="3768" w:author="Mutali Nepfumbada" w:date="2022-09-28T22:57:00Z"/>
                      <w:bCs/>
                      <w:color w:val="FF0000"/>
                      <w:lang w:val="en-US"/>
                    </w:rPr>
                  </w:pPr>
                  <w:ins w:id="3769" w:author="Mutali Nepfumbada" w:date="2022-09-28T22:57:00Z">
                    <w:r w:rsidRPr="003B00A0">
                      <w:rPr>
                        <w:bCs/>
                        <w:color w:val="FF0000"/>
                        <w:lang w:val="en-US"/>
                      </w:rPr>
                      <w:t>-25.08</w:t>
                    </w:r>
                  </w:ins>
                </w:p>
              </w:tc>
              <w:tc>
                <w:tcPr>
                  <w:tcW w:w="1784" w:type="dxa"/>
                </w:tcPr>
                <w:p w14:paraId="59D7ABEF" w14:textId="77777777" w:rsidR="006A14D5" w:rsidRPr="003B00A0" w:rsidRDefault="006A14D5" w:rsidP="00201D25">
                  <w:pPr>
                    <w:jc w:val="center"/>
                    <w:rPr>
                      <w:ins w:id="3770" w:author="Mutali Nepfumbada" w:date="2022-09-28T22:57:00Z"/>
                      <w:bCs/>
                      <w:color w:val="FF0000"/>
                      <w:lang w:val="en-US"/>
                    </w:rPr>
                  </w:pPr>
                  <w:ins w:id="3771" w:author="Mutali Nepfumbada" w:date="2022-09-28T22:57:00Z">
                    <w:r w:rsidRPr="003B00A0">
                      <w:rPr>
                        <w:bCs/>
                        <w:color w:val="FF0000"/>
                        <w:lang w:val="en-US"/>
                      </w:rPr>
                      <w:t>-18.83</w:t>
                    </w:r>
                  </w:ins>
                </w:p>
              </w:tc>
            </w:tr>
            <w:tr w:rsidR="006A14D5" w:rsidRPr="00DC29B7" w14:paraId="198EA138" w14:textId="77777777" w:rsidTr="00201D25">
              <w:trPr>
                <w:trHeight w:val="224"/>
                <w:jc w:val="center"/>
                <w:ins w:id="3772" w:author="Mutali Nepfumbada" w:date="2022-09-28T22:57:00Z"/>
              </w:trPr>
              <w:tc>
                <w:tcPr>
                  <w:tcW w:w="1302" w:type="dxa"/>
                  <w:noWrap/>
                </w:tcPr>
                <w:p w14:paraId="0CFD97EF" w14:textId="77777777" w:rsidR="006A14D5" w:rsidRPr="00971DE0" w:rsidRDefault="006A14D5" w:rsidP="00201D25">
                  <w:pPr>
                    <w:jc w:val="both"/>
                    <w:rPr>
                      <w:ins w:id="3773" w:author="Mutali Nepfumbada" w:date="2022-09-28T22:57:00Z"/>
                      <w:b/>
                      <w:lang w:val="en-US"/>
                    </w:rPr>
                  </w:pPr>
                  <w:ins w:id="3774" w:author="Mutali Nepfumbada" w:date="2022-09-28T22:57:00Z">
                    <w:r w:rsidRPr="00971DE0">
                      <w:rPr>
                        <w:b/>
                        <w:lang w:val="en-US"/>
                      </w:rPr>
                      <w:t>Total</w:t>
                    </w:r>
                  </w:ins>
                </w:p>
              </w:tc>
              <w:tc>
                <w:tcPr>
                  <w:tcW w:w="1646" w:type="dxa"/>
                  <w:noWrap/>
                </w:tcPr>
                <w:p w14:paraId="77BA67B0" w14:textId="77777777" w:rsidR="006A14D5" w:rsidRPr="00971DE0" w:rsidRDefault="006A14D5" w:rsidP="00201D25">
                  <w:pPr>
                    <w:jc w:val="center"/>
                    <w:rPr>
                      <w:ins w:id="3775" w:author="Mutali Nepfumbada" w:date="2022-09-28T22:57:00Z"/>
                      <w:b/>
                      <w:lang w:val="en-US"/>
                    </w:rPr>
                  </w:pPr>
                  <w:ins w:id="3776" w:author="Mutali Nepfumbada" w:date="2022-09-28T22:57:00Z">
                    <w:r>
                      <w:rPr>
                        <w:b/>
                        <w:lang w:val="en-US"/>
                      </w:rPr>
                      <w:t>921,721</w:t>
                    </w:r>
                  </w:ins>
                </w:p>
              </w:tc>
              <w:tc>
                <w:tcPr>
                  <w:tcW w:w="1530" w:type="dxa"/>
                  <w:noWrap/>
                </w:tcPr>
                <w:p w14:paraId="4528D029" w14:textId="77777777" w:rsidR="006A14D5" w:rsidRPr="00971DE0" w:rsidRDefault="006A14D5" w:rsidP="00201D25">
                  <w:pPr>
                    <w:jc w:val="center"/>
                    <w:rPr>
                      <w:ins w:id="3777" w:author="Mutali Nepfumbada" w:date="2022-09-28T22:57:00Z"/>
                      <w:b/>
                      <w:lang w:val="en-US"/>
                    </w:rPr>
                  </w:pPr>
                  <w:ins w:id="3778" w:author="Mutali Nepfumbada" w:date="2022-09-28T22:57:00Z">
                    <w:r>
                      <w:rPr>
                        <w:b/>
                        <w:lang w:val="en-US"/>
                      </w:rPr>
                      <w:t>924,822</w:t>
                    </w:r>
                  </w:ins>
                </w:p>
              </w:tc>
              <w:tc>
                <w:tcPr>
                  <w:tcW w:w="1542" w:type="dxa"/>
                  <w:noWrap/>
                </w:tcPr>
                <w:p w14:paraId="49C68D3C" w14:textId="77777777" w:rsidR="006A14D5" w:rsidRPr="00971DE0" w:rsidRDefault="006A14D5" w:rsidP="00201D25">
                  <w:pPr>
                    <w:jc w:val="center"/>
                    <w:rPr>
                      <w:ins w:id="3779" w:author="Mutali Nepfumbada" w:date="2022-09-28T22:57:00Z"/>
                      <w:b/>
                      <w:lang w:val="en-US"/>
                    </w:rPr>
                  </w:pPr>
                  <w:ins w:id="3780" w:author="Mutali Nepfumbada" w:date="2022-09-28T22:57:00Z">
                    <w:r>
                      <w:rPr>
                        <w:b/>
                        <w:lang w:val="en-US"/>
                      </w:rPr>
                      <w:t>725,443</w:t>
                    </w:r>
                  </w:ins>
                </w:p>
              </w:tc>
              <w:tc>
                <w:tcPr>
                  <w:tcW w:w="1519" w:type="dxa"/>
                </w:tcPr>
                <w:p w14:paraId="6125168E" w14:textId="77777777" w:rsidR="006A14D5" w:rsidRPr="003B00A0" w:rsidRDefault="006A14D5" w:rsidP="00201D25">
                  <w:pPr>
                    <w:jc w:val="center"/>
                    <w:rPr>
                      <w:ins w:id="3781" w:author="Mutali Nepfumbada" w:date="2022-09-28T22:57:00Z"/>
                      <w:b/>
                      <w:color w:val="FF0000"/>
                      <w:lang w:val="en-US"/>
                    </w:rPr>
                  </w:pPr>
                  <w:ins w:id="3782" w:author="Mutali Nepfumbada" w:date="2022-09-28T22:57:00Z">
                    <w:r w:rsidRPr="003B00A0">
                      <w:rPr>
                        <w:b/>
                        <w:color w:val="FF0000"/>
                        <w:lang w:val="en-US"/>
                      </w:rPr>
                      <w:t>-21.29</w:t>
                    </w:r>
                  </w:ins>
                </w:p>
              </w:tc>
              <w:tc>
                <w:tcPr>
                  <w:tcW w:w="1784" w:type="dxa"/>
                </w:tcPr>
                <w:p w14:paraId="66DF24AB" w14:textId="77777777" w:rsidR="006A14D5" w:rsidRPr="003B00A0" w:rsidRDefault="006A14D5" w:rsidP="00201D25">
                  <w:pPr>
                    <w:jc w:val="center"/>
                    <w:rPr>
                      <w:ins w:id="3783" w:author="Mutali Nepfumbada" w:date="2022-09-28T22:57:00Z"/>
                      <w:b/>
                      <w:color w:val="FF0000"/>
                      <w:lang w:val="en-US"/>
                    </w:rPr>
                  </w:pPr>
                  <w:ins w:id="3784" w:author="Mutali Nepfumbada" w:date="2022-09-28T22:57:00Z">
                    <w:r w:rsidRPr="003B00A0">
                      <w:rPr>
                        <w:b/>
                        <w:color w:val="FF0000"/>
                        <w:lang w:val="en-US"/>
                      </w:rPr>
                      <w:t>-21.56</w:t>
                    </w:r>
                  </w:ins>
                </w:p>
              </w:tc>
            </w:tr>
          </w:tbl>
          <w:p w14:paraId="0FCBA6CE" w14:textId="77777777" w:rsidR="006A14D5" w:rsidRPr="00953BC7" w:rsidRDefault="006A14D5" w:rsidP="00201D25">
            <w:pPr>
              <w:jc w:val="center"/>
              <w:rPr>
                <w:ins w:id="3785" w:author="Mutali Nepfumbada" w:date="2022-09-28T22:57:00Z"/>
                <w:b/>
                <w:lang w:eastAsia="en-US"/>
              </w:rPr>
            </w:pPr>
          </w:p>
        </w:tc>
      </w:tr>
      <w:tr w:rsidR="006A14D5" w:rsidRPr="00953BC7" w14:paraId="587334B3" w14:textId="77777777" w:rsidTr="00201D25">
        <w:trPr>
          <w:trHeight w:val="141"/>
          <w:ins w:id="3786" w:author="Mutali Nepfumbada" w:date="2022-09-28T22:57:00Z"/>
        </w:trPr>
        <w:tc>
          <w:tcPr>
            <w:tcW w:w="5000" w:type="pct"/>
            <w:vAlign w:val="center"/>
          </w:tcPr>
          <w:p w14:paraId="0E3CB585" w14:textId="77777777" w:rsidR="006A14D5" w:rsidRDefault="006A14D5" w:rsidP="00201D25">
            <w:pPr>
              <w:pStyle w:val="Caption"/>
              <w:rPr>
                <w:ins w:id="3787" w:author="Mutali Nepfumbada" w:date="2022-09-28T22:57:00Z"/>
              </w:rPr>
            </w:pPr>
            <w:ins w:id="3788" w:author="Mutali Nepfumbada" w:date="2022-09-28T22:57:00Z">
              <w:r w:rsidRPr="00953BC7">
                <w:t xml:space="preserve">Table </w:t>
              </w:r>
              <w:r>
                <w:fldChar w:fldCharType="begin"/>
              </w:r>
              <w:r>
                <w:instrText xml:space="preserve"> STYLEREF 1 \s </w:instrText>
              </w:r>
              <w:r>
                <w:fldChar w:fldCharType="separate"/>
              </w:r>
              <w:r>
                <w:rPr>
                  <w:noProof/>
                </w:rPr>
                <w:t>5</w:t>
              </w:r>
              <w:r>
                <w:rPr>
                  <w:noProof/>
                </w:rPr>
                <w:fldChar w:fldCharType="end"/>
              </w:r>
              <w:r>
                <w:noBreakHyphen/>
              </w:r>
              <w:r>
                <w:fldChar w:fldCharType="begin"/>
              </w:r>
              <w:r>
                <w:instrText xml:space="preserve"> SEQ Table \* ARABIC \s 1 </w:instrText>
              </w:r>
              <w:r>
                <w:fldChar w:fldCharType="separate"/>
              </w:r>
              <w:r>
                <w:rPr>
                  <w:noProof/>
                </w:rPr>
                <w:t>2</w:t>
              </w:r>
              <w:r>
                <w:rPr>
                  <w:noProof/>
                </w:rPr>
                <w:fldChar w:fldCharType="end"/>
              </w:r>
              <w:r>
                <w:rPr>
                  <w:noProof/>
                </w:rPr>
                <w:t>: Durbanville</w:t>
              </w:r>
              <w:r w:rsidRPr="00953BC7">
                <w:t xml:space="preserve"> Production </w:t>
              </w:r>
              <w:r>
                <w:t>and Forecast</w:t>
              </w:r>
            </w:ins>
          </w:p>
          <w:p w14:paraId="4A0C645E" w14:textId="77777777" w:rsidR="006A14D5" w:rsidRPr="00310E6B" w:rsidRDefault="006A14D5" w:rsidP="00201D25">
            <w:pPr>
              <w:rPr>
                <w:ins w:id="3789" w:author="Mutali Nepfumbada" w:date="2022-09-28T22:57:00Z"/>
              </w:rPr>
            </w:pPr>
          </w:p>
        </w:tc>
      </w:tr>
      <w:tr w:rsidR="006A14D5" w:rsidRPr="00953BC7" w14:paraId="62424E2D" w14:textId="77777777" w:rsidTr="00201D25">
        <w:trPr>
          <w:trHeight w:val="738"/>
          <w:ins w:id="3790" w:author="Mutali Nepfumbada" w:date="2022-09-28T22:57:00Z"/>
        </w:trPr>
        <w:tc>
          <w:tcPr>
            <w:tcW w:w="5000" w:type="pct"/>
            <w:vAlign w:val="center"/>
          </w:tcPr>
          <w:p w14:paraId="56B9ACF7" w14:textId="77777777" w:rsidR="006A14D5" w:rsidRPr="00953BC7" w:rsidRDefault="006A14D5" w:rsidP="00201D25">
            <w:pPr>
              <w:jc w:val="center"/>
              <w:rPr>
                <w:ins w:id="3791" w:author="Mutali Nepfumbada" w:date="2022-09-28T22:57:00Z"/>
                <w:lang w:val="en-US"/>
              </w:rPr>
            </w:pPr>
            <w:ins w:id="3792" w:author="Mutali Nepfumbada" w:date="2022-09-28T22:57:00Z">
              <w:r>
                <w:rPr>
                  <w:noProof/>
                </w:rPr>
                <w:drawing>
                  <wp:inline distT="0" distB="0" distL="0" distR="0" wp14:anchorId="4AB305DE" wp14:editId="50F4EF0A">
                    <wp:extent cx="5760000" cy="3186004"/>
                    <wp:effectExtent l="0" t="0" r="0" b="0"/>
                    <wp:docPr id="4" name="Picture 1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clinic Durbanville Production.jpg"/>
                            <pic:cNvPicPr/>
                          </pic:nvPicPr>
                          <pic:blipFill>
                            <a:blip r:embed="rId32"/>
                            <a:stretch>
                              <a:fillRect/>
                            </a:stretch>
                          </pic:blipFill>
                          <pic:spPr>
                            <a:xfrm>
                              <a:off x="0" y="0"/>
                              <a:ext cx="5760000" cy="3186004"/>
                            </a:xfrm>
                            <a:prstGeom prst="rect">
                              <a:avLst/>
                            </a:prstGeom>
                          </pic:spPr>
                        </pic:pic>
                      </a:graphicData>
                    </a:graphic>
                  </wp:inline>
                </w:drawing>
              </w:r>
            </w:ins>
          </w:p>
          <w:p w14:paraId="2C2D55D3" w14:textId="77777777" w:rsidR="006A14D5" w:rsidRPr="00953BC7" w:rsidRDefault="006A14D5" w:rsidP="00201D25">
            <w:pPr>
              <w:pStyle w:val="Caption"/>
              <w:rPr>
                <w:ins w:id="3793" w:author="Mutali Nepfumbada" w:date="2022-09-28T22:57:00Z"/>
                <w:lang w:eastAsia="en-US"/>
              </w:rPr>
            </w:pPr>
            <w:ins w:id="3794" w:author="Mutali Nepfumbada" w:date="2022-09-28T22:57:00Z">
              <w:r>
                <w:t xml:space="preserve">Figure </w:t>
              </w:r>
              <w:r>
                <w:fldChar w:fldCharType="begin"/>
              </w:r>
              <w:r>
                <w:instrText xml:space="preserve"> STYLEREF 1 \s </w:instrText>
              </w:r>
              <w:r>
                <w:fldChar w:fldCharType="separate"/>
              </w:r>
              <w:r>
                <w:rPr>
                  <w:noProof/>
                </w:rPr>
                <w:t>5</w:t>
              </w:r>
              <w:r>
                <w:rPr>
                  <w:noProof/>
                </w:rPr>
                <w:fldChar w:fldCharType="end"/>
              </w:r>
              <w:r>
                <w:noBreakHyphen/>
              </w:r>
              <w:r>
                <w:fldChar w:fldCharType="begin"/>
              </w:r>
              <w:r>
                <w:instrText xml:space="preserve"> SEQ Figure \* ARABIC \s 1 </w:instrText>
              </w:r>
              <w:r>
                <w:fldChar w:fldCharType="separate"/>
              </w:r>
              <w:r>
                <w:rPr>
                  <w:noProof/>
                </w:rPr>
                <w:t>1</w:t>
              </w:r>
              <w:r>
                <w:rPr>
                  <w:noProof/>
                </w:rPr>
                <w:fldChar w:fldCharType="end"/>
              </w:r>
              <w:r>
                <w:t xml:space="preserve">: </w:t>
              </w:r>
              <w:r>
                <w:rPr>
                  <w:noProof/>
                </w:rPr>
                <w:t>Durbanville</w:t>
              </w:r>
              <w:r w:rsidRPr="00953BC7">
                <w:rPr>
                  <w:lang w:eastAsia="en-US"/>
                </w:rPr>
                <w:t xml:space="preserve"> Production </w:t>
              </w:r>
              <w:r>
                <w:rPr>
                  <w:lang w:eastAsia="en-US"/>
                </w:rPr>
                <w:t>Vs Forecast</w:t>
              </w:r>
            </w:ins>
          </w:p>
        </w:tc>
      </w:tr>
    </w:tbl>
    <w:p w14:paraId="24BDFBFA" w14:textId="77777777" w:rsidR="006A14D5" w:rsidRPr="00953BC7" w:rsidRDefault="006A14D5" w:rsidP="006A14D5">
      <w:pPr>
        <w:rPr>
          <w:ins w:id="3795" w:author="Mutali Nepfumbada" w:date="2022-09-28T22:57:00Z"/>
          <w:lang w:eastAsia="en-US"/>
        </w:rPr>
      </w:pPr>
    </w:p>
    <w:p w14:paraId="27786151" w14:textId="77777777" w:rsidR="006A14D5" w:rsidRDefault="006A14D5" w:rsidP="006A14D5">
      <w:pPr>
        <w:jc w:val="both"/>
        <w:rPr>
          <w:ins w:id="3796" w:author="Mutali Nepfumbada" w:date="2022-09-28T22:57:00Z"/>
          <w:rFonts w:cs="Arial"/>
          <w:color w:val="000000"/>
          <w:shd w:val="clear" w:color="auto" w:fill="FFFFFF"/>
        </w:rPr>
      </w:pPr>
      <w:ins w:id="3797" w:author="Mutali Nepfumbada" w:date="2022-09-28T22:57:00Z">
        <w:r w:rsidRPr="00EB7CE9">
          <w:rPr>
            <w:rFonts w:cs="Arial"/>
            <w:color w:val="000000"/>
            <w:shd w:val="clear" w:color="auto" w:fill="FFFFFF"/>
          </w:rPr>
          <w:t xml:space="preserve">Total production since COD is </w:t>
        </w:r>
        <w:r>
          <w:rPr>
            <w:rFonts w:cs="Arial"/>
            <w:color w:val="000000"/>
            <w:shd w:val="clear" w:color="auto" w:fill="FFFFFF"/>
          </w:rPr>
          <w:t>725,443</w:t>
        </w:r>
        <w:r w:rsidRPr="00EB7CE9">
          <w:rPr>
            <w:rFonts w:cs="Arial"/>
            <w:color w:val="000000"/>
            <w:shd w:val="clear" w:color="auto" w:fill="FFFFFF"/>
          </w:rPr>
          <w:t>.1 kWh with a variance of</w:t>
        </w:r>
        <w:r>
          <w:rPr>
            <w:rFonts w:cs="Arial"/>
            <w:color w:val="000000"/>
            <w:shd w:val="clear" w:color="auto" w:fill="FFFFFF"/>
          </w:rPr>
          <w:t>-</w:t>
        </w:r>
        <w:r w:rsidRPr="00EB7CE9">
          <w:rPr>
            <w:rFonts w:cs="Arial"/>
            <w:color w:val="000000"/>
            <w:shd w:val="clear" w:color="auto" w:fill="FFFFFF"/>
          </w:rPr>
          <w:t>21.29</w:t>
        </w:r>
        <w:r>
          <w:rPr>
            <w:rFonts w:cs="Arial"/>
            <w:color w:val="000000"/>
            <w:shd w:val="clear" w:color="auto" w:fill="FFFFFF"/>
          </w:rPr>
          <w:t xml:space="preserve"> </w:t>
        </w:r>
        <w:r w:rsidRPr="00EB7CE9">
          <w:rPr>
            <w:rFonts w:cs="Arial"/>
            <w:color w:val="000000"/>
            <w:shd w:val="clear" w:color="auto" w:fill="FFFFFF"/>
          </w:rPr>
          <w:t xml:space="preserve">% below the P50 forecast and </w:t>
        </w:r>
        <w:r>
          <w:rPr>
            <w:rFonts w:cs="Arial"/>
            <w:color w:val="000000"/>
            <w:shd w:val="clear" w:color="auto" w:fill="FFFFFF"/>
          </w:rPr>
          <w:t>-</w:t>
        </w:r>
        <w:r w:rsidRPr="00EB7CE9">
          <w:rPr>
            <w:rFonts w:cs="Arial"/>
            <w:color w:val="000000"/>
            <w:shd w:val="clear" w:color="auto" w:fill="FFFFFF"/>
          </w:rPr>
          <w:t>21.56</w:t>
        </w:r>
        <w:r>
          <w:rPr>
            <w:rFonts w:cs="Arial"/>
            <w:color w:val="000000"/>
            <w:shd w:val="clear" w:color="auto" w:fill="FFFFFF"/>
          </w:rPr>
          <w:t xml:space="preserve"> </w:t>
        </w:r>
        <w:r w:rsidRPr="00EB7CE9">
          <w:rPr>
            <w:rFonts w:cs="Arial"/>
            <w:color w:val="000000"/>
            <w:shd w:val="clear" w:color="auto" w:fill="FFFFFF"/>
          </w:rPr>
          <w:t xml:space="preserve">% below the weather-adjusted forecast. This shows that weather conditions had </w:t>
        </w:r>
        <w:r>
          <w:rPr>
            <w:rFonts w:cs="Arial"/>
            <w:color w:val="000000"/>
            <w:shd w:val="clear" w:color="auto" w:fill="FFFFFF"/>
          </w:rPr>
          <w:t>a minor impact</w:t>
        </w:r>
        <w:r w:rsidRPr="00EB7CE9">
          <w:rPr>
            <w:rFonts w:cs="Arial"/>
            <w:color w:val="000000"/>
            <w:shd w:val="clear" w:color="auto" w:fill="FFFFFF"/>
          </w:rPr>
          <w:t xml:space="preserve"> on the failure to meet the P50 forecast</w:t>
        </w:r>
        <w:r>
          <w:rPr>
            <w:rFonts w:cs="Arial"/>
            <w:color w:val="000000"/>
            <w:shd w:val="clear" w:color="auto" w:fill="FFFFFF"/>
          </w:rPr>
          <w:t xml:space="preserve"> since the weather adjusted forecast shows a slightly higher production than the P50 forecast. This means that the weather was favourable for the plant to meet the expected forecast, but due to plant curtailment during load shedding the plant was not able to meet the expected generation.</w:t>
        </w:r>
      </w:ins>
    </w:p>
    <w:p w14:paraId="503A1C71" w14:textId="77777777" w:rsidR="006A14D5" w:rsidRDefault="006A14D5" w:rsidP="006A14D5">
      <w:pPr>
        <w:jc w:val="both"/>
        <w:rPr>
          <w:ins w:id="3798" w:author="Mutali Nepfumbada" w:date="2022-09-28T22:57:00Z"/>
          <w:rFonts w:cs="Arial"/>
          <w:color w:val="000000"/>
          <w:shd w:val="clear" w:color="auto" w:fill="FFFFFF"/>
        </w:rPr>
      </w:pPr>
    </w:p>
    <w:p w14:paraId="606207D8" w14:textId="77777777" w:rsidR="006A14D5" w:rsidRDefault="006A14D5" w:rsidP="006A14D5">
      <w:pPr>
        <w:jc w:val="both"/>
        <w:rPr>
          <w:ins w:id="3799" w:author="Mutali Nepfumbada" w:date="2022-09-28T22:57:00Z"/>
          <w:rFonts w:cs="Arial"/>
          <w:color w:val="000000"/>
          <w:shd w:val="clear" w:color="auto" w:fill="FFFFFF"/>
        </w:rPr>
      </w:pPr>
      <w:ins w:id="3800" w:author="Mutali Nepfumbada" w:date="2022-09-28T22:57:00Z">
        <w:r w:rsidRPr="00EB7CE9">
          <w:rPr>
            <w:rFonts w:cs="Arial"/>
            <w:color w:val="000000"/>
            <w:shd w:val="clear" w:color="auto" w:fill="FFFFFF"/>
          </w:rPr>
          <w:t xml:space="preserve">The loss of production cannot be attributed solely to low irradiance and curtailment, as the variance is high. We note that tree shade and inverter faults may have influenced the high underproduction of the system. </w:t>
        </w:r>
      </w:ins>
    </w:p>
    <w:p w14:paraId="2BD3DFC8" w14:textId="77777777" w:rsidR="006A14D5" w:rsidRDefault="006A14D5" w:rsidP="006A14D5">
      <w:pPr>
        <w:jc w:val="both"/>
        <w:rPr>
          <w:ins w:id="3801" w:author="Mutali Nepfumbada" w:date="2022-09-28T22:57:00Z"/>
          <w:rFonts w:cs="Arial"/>
          <w:color w:val="000000"/>
          <w:shd w:val="clear" w:color="auto" w:fill="FFFFFF"/>
        </w:rPr>
      </w:pPr>
    </w:p>
    <w:p w14:paraId="7A3CCE39" w14:textId="77777777" w:rsidR="006A14D5" w:rsidRDefault="006A14D5" w:rsidP="006A14D5">
      <w:pPr>
        <w:jc w:val="both"/>
        <w:rPr>
          <w:ins w:id="3802" w:author="Mutali Nepfumbada" w:date="2022-09-28T22:57:00Z"/>
          <w:rFonts w:cs="Arial"/>
          <w:color w:val="000000"/>
          <w:shd w:val="clear" w:color="auto" w:fill="FFFFFF"/>
        </w:rPr>
      </w:pPr>
      <w:ins w:id="3803" w:author="Mutali Nepfumbada" w:date="2022-09-28T22:57:00Z">
        <w:r w:rsidRPr="00EB7CE9">
          <w:rPr>
            <w:rFonts w:cs="Arial"/>
            <w:color w:val="000000"/>
            <w:shd w:val="clear" w:color="auto" w:fill="FFFFFF"/>
          </w:rPr>
          <w:t xml:space="preserve">The following image shows the tree shade in Durbanville, which was detected in March </w:t>
        </w:r>
        <w:r>
          <w:rPr>
            <w:rFonts w:cs="Arial"/>
            <w:color w:val="000000"/>
            <w:shd w:val="clear" w:color="auto" w:fill="FFFFFF"/>
          </w:rPr>
          <w:t>2022</w:t>
        </w:r>
        <w:r w:rsidRPr="00EB7CE9">
          <w:rPr>
            <w:rFonts w:cs="Arial"/>
            <w:color w:val="000000"/>
            <w:shd w:val="clear" w:color="auto" w:fill="FFFFFF"/>
          </w:rPr>
          <w:t xml:space="preserve"> during the on-site inspection.</w:t>
        </w:r>
      </w:ins>
    </w:p>
    <w:p w14:paraId="09C0675B" w14:textId="77777777" w:rsidR="006A14D5" w:rsidRDefault="006A14D5" w:rsidP="006A14D5">
      <w:pPr>
        <w:jc w:val="both"/>
        <w:rPr>
          <w:ins w:id="3804" w:author="Mutali Nepfumbada" w:date="2022-09-28T22:57:00Z"/>
          <w:rFonts w:cs="Arial"/>
          <w:noProof/>
          <w:color w:val="000000"/>
          <w:shd w:val="clear" w:color="auto" w:fill="FFFFFF"/>
        </w:rPr>
      </w:pPr>
    </w:p>
    <w:p w14:paraId="3549D145" w14:textId="77777777" w:rsidR="006A14D5" w:rsidRDefault="006A14D5" w:rsidP="006A14D5">
      <w:pPr>
        <w:jc w:val="center"/>
        <w:rPr>
          <w:ins w:id="3805" w:author="Mutali Nepfumbada" w:date="2022-09-28T22:57:00Z"/>
          <w:rFonts w:cs="Arial"/>
          <w:color w:val="000000"/>
          <w:shd w:val="clear" w:color="auto" w:fill="FFFFFF"/>
        </w:rPr>
      </w:pPr>
      <w:ins w:id="3806" w:author="Mutali Nepfumbada" w:date="2022-09-28T22:57:00Z">
        <w:r w:rsidRPr="00A2234E">
          <w:rPr>
            <w:rFonts w:cs="Arial"/>
            <w:noProof/>
            <w:color w:val="000000"/>
            <w:shd w:val="clear" w:color="auto" w:fill="FFFFFF"/>
          </w:rPr>
          <w:drawing>
            <wp:inline distT="0" distB="0" distL="0" distR="0" wp14:anchorId="5F8320DB" wp14:editId="449063AD">
              <wp:extent cx="3746445" cy="2731700"/>
              <wp:effectExtent l="0" t="0" r="6985" b="0"/>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783754" cy="2758904"/>
                      </a:xfrm>
                      <a:prstGeom prst="rect">
                        <a:avLst/>
                      </a:prstGeom>
                      <a:noFill/>
                    </pic:spPr>
                  </pic:pic>
                </a:graphicData>
              </a:graphic>
            </wp:inline>
          </w:drawing>
        </w:r>
      </w:ins>
    </w:p>
    <w:p w14:paraId="6BEE1B48" w14:textId="77777777" w:rsidR="006A14D5" w:rsidRDefault="006A14D5" w:rsidP="006A14D5">
      <w:pPr>
        <w:pStyle w:val="Caption"/>
        <w:rPr>
          <w:ins w:id="3807" w:author="Mutali Nepfumbada" w:date="2022-09-28T22:57:00Z"/>
          <w:lang w:eastAsia="en-US"/>
        </w:rPr>
      </w:pPr>
      <w:ins w:id="3808" w:author="Mutali Nepfumbada" w:date="2022-09-28T22:57:00Z">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2</w:t>
        </w:r>
        <w:r>
          <w:fldChar w:fldCharType="end"/>
        </w:r>
        <w:r>
          <w:t>: Durbanville</w:t>
        </w:r>
        <w:r w:rsidRPr="00953BC7">
          <w:rPr>
            <w:lang w:eastAsia="en-US"/>
          </w:rPr>
          <w:t xml:space="preserve"> Production </w:t>
        </w:r>
        <w:r>
          <w:rPr>
            <w:lang w:eastAsia="en-US"/>
          </w:rPr>
          <w:t>Vs Forecast</w:t>
        </w:r>
      </w:ins>
    </w:p>
    <w:p w14:paraId="2899837B" w14:textId="77777777" w:rsidR="006A14D5" w:rsidRDefault="006A14D5" w:rsidP="006A14D5">
      <w:pPr>
        <w:jc w:val="both"/>
        <w:rPr>
          <w:ins w:id="3809" w:author="Mutali Nepfumbada" w:date="2022-09-28T22:57:00Z"/>
        </w:rPr>
      </w:pPr>
      <w:ins w:id="3810" w:author="Mutali Nepfumbada" w:date="2022-09-28T22:57:00Z">
        <w:r w:rsidRPr="00C6215D">
          <w:t>Harmattan also reviewed the inverter's thermal test to determine if the production failure was caused by the inverter's inefficiency at an operating temperature above 60 ˚C. According to the thermal test conducted on</w:t>
        </w:r>
        <w:r>
          <w:t xml:space="preserve"> 20</w:t>
        </w:r>
        <w:r w:rsidRPr="00C6215D">
          <w:t xml:space="preserve"> </w:t>
        </w:r>
        <w:r>
          <w:t>April</w:t>
        </w:r>
        <w:r w:rsidRPr="00C6215D">
          <w:t xml:space="preserve"> </w:t>
        </w:r>
        <w:r>
          <w:t>2022</w:t>
        </w:r>
        <w:r w:rsidRPr="00C6215D">
          <w:t>, the maximum operating temperature is 3</w:t>
        </w:r>
        <w:r>
          <w:t>6.0</w:t>
        </w:r>
        <w:r w:rsidRPr="00C6215D">
          <w:t xml:space="preserve"> ˚C, as shown below. No other inverter was observed to exceed the operating temperature of 3</w:t>
        </w:r>
        <w:r>
          <w:t>6.0</w:t>
        </w:r>
        <w:r w:rsidRPr="00C6215D">
          <w:t>˚C.</w:t>
        </w:r>
      </w:ins>
    </w:p>
    <w:p w14:paraId="2455D5EF" w14:textId="77777777" w:rsidR="006A14D5" w:rsidRPr="00B92590" w:rsidRDefault="006A14D5" w:rsidP="006A14D5">
      <w:pPr>
        <w:rPr>
          <w:ins w:id="3811" w:author="Mutali Nepfumbada" w:date="2022-09-28T22:57:00Z"/>
          <w:lang w:eastAsia="en-US"/>
        </w:rPr>
      </w:pPr>
    </w:p>
    <w:p w14:paraId="0BFCF9E9" w14:textId="77777777" w:rsidR="006A14D5" w:rsidRPr="00201D25" w:rsidRDefault="006A14D5" w:rsidP="006A14D5">
      <w:pPr>
        <w:rPr>
          <w:ins w:id="3812" w:author="Mutali Nepfumbada" w:date="2022-09-28T22:57:00Z"/>
        </w:rPr>
      </w:pPr>
      <w:ins w:id="3813" w:author="Mutali Nepfumbada" w:date="2022-09-28T22:57:00Z">
        <w:r>
          <w:rPr>
            <w:iCs/>
            <w:noProof/>
            <w:color w:val="5F0505"/>
            <w:sz w:val="18"/>
            <w:szCs w:val="18"/>
          </w:rPr>
          <w:drawing>
            <wp:inline distT="0" distB="0" distL="0" distR="0" wp14:anchorId="724CAFD2" wp14:editId="0302128A">
              <wp:extent cx="6063615" cy="2541905"/>
              <wp:effectExtent l="0" t="0" r="0" b="0"/>
              <wp:docPr id="101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063615" cy="2541905"/>
                      </a:xfrm>
                      <a:prstGeom prst="rect">
                        <a:avLst/>
                      </a:prstGeom>
                    </pic:spPr>
                  </pic:pic>
                </a:graphicData>
              </a:graphic>
            </wp:inline>
          </w:drawing>
        </w:r>
      </w:ins>
    </w:p>
    <w:p w14:paraId="030C0915" w14:textId="77777777" w:rsidR="006A14D5" w:rsidRDefault="006A14D5" w:rsidP="006A14D5">
      <w:pPr>
        <w:pStyle w:val="Caption"/>
        <w:rPr>
          <w:ins w:id="3814" w:author="Mutali Nepfumbada" w:date="2022-09-28T22:57:00Z"/>
          <w:shd w:val="clear" w:color="auto" w:fill="FFFFFF"/>
        </w:rPr>
      </w:pPr>
      <w:bookmarkStart w:id="3815" w:name="_Toc115101869"/>
      <w:ins w:id="3816" w:author="Mutali Nepfumbada" w:date="2022-09-28T22:57:00Z">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3</w:t>
        </w:r>
        <w:r>
          <w:fldChar w:fldCharType="end"/>
        </w:r>
        <w:r>
          <w:t>: Durbanville</w:t>
        </w:r>
        <w:r w:rsidRPr="00953BC7">
          <w:rPr>
            <w:lang w:eastAsia="en-US"/>
          </w:rPr>
          <w:t xml:space="preserve"> </w:t>
        </w:r>
        <w:r>
          <w:rPr>
            <w:lang w:eastAsia="en-US"/>
          </w:rPr>
          <w:t>Thermal Test</w:t>
        </w:r>
        <w:bookmarkEnd w:id="3815"/>
      </w:ins>
    </w:p>
    <w:p w14:paraId="7FC52F42" w14:textId="77777777" w:rsidR="006A14D5" w:rsidRDefault="006A14D5" w:rsidP="006A14D5">
      <w:pPr>
        <w:jc w:val="both"/>
        <w:rPr>
          <w:ins w:id="3817" w:author="Mutali Nepfumbada" w:date="2022-09-28T22:57:00Z"/>
          <w:shd w:val="clear" w:color="auto" w:fill="FFFFFF"/>
        </w:rPr>
      </w:pPr>
      <w:ins w:id="3818" w:author="Mutali Nepfumbada" w:date="2022-09-28T22:57:00Z">
        <w:r w:rsidRPr="007F2020">
          <w:rPr>
            <w:shd w:val="clear" w:color="auto" w:fill="FFFFFF"/>
          </w:rPr>
          <w:t>Harmattan notes that the inverters are operating within the expected temperature range, as no inverter was found to exceed the maximum temperature range of 60 ˚C. Harmattan recommends that the temperature also be measured during the summer season, as the inverter's operating temperature may rise during hot weather.</w:t>
        </w:r>
      </w:ins>
    </w:p>
    <w:p w14:paraId="0CE73DBE" w14:textId="77777777" w:rsidR="006A14D5" w:rsidRDefault="006A14D5">
      <w:pPr>
        <w:rPr>
          <w:ins w:id="3819" w:author="Mutali Nepfumbada" w:date="2022-09-28T22:58:00Z"/>
          <w:lang w:val="en-ZA"/>
        </w:rPr>
      </w:pPr>
      <w:ins w:id="3820" w:author="Mutali Nepfumbada" w:date="2022-09-28T22:58:00Z">
        <w:r>
          <w:rPr>
            <w:lang w:val="en-ZA"/>
          </w:rPr>
          <w:br w:type="page"/>
        </w:r>
      </w:ins>
    </w:p>
    <w:p w14:paraId="48DB8508" w14:textId="520109F1" w:rsidR="00EB7CE9" w:rsidRPr="006B2798" w:rsidDel="006A14D5" w:rsidRDefault="00C3627C" w:rsidP="006B2798">
      <w:pPr>
        <w:rPr>
          <w:ins w:id="3821" w:author="Thulani Ndaba" w:date="2022-09-20T16:52:00Z"/>
          <w:del w:id="3822" w:author="Mutali Nepfumbada" w:date="2022-09-28T22:57:00Z"/>
          <w:lang w:val="en-ZA"/>
        </w:rPr>
      </w:pPr>
      <w:del w:id="3823" w:author="Mutali Nepfumbada" w:date="2022-09-28T22:57:00Z">
        <w:r w:rsidDel="006A14D5">
          <w:rPr>
            <w:lang w:val="en-ZA"/>
          </w:rPr>
          <w:br w:type="page"/>
        </w:r>
      </w:del>
    </w:p>
    <w:bookmarkEnd w:id="1"/>
    <w:bookmarkEnd w:id="1261"/>
    <w:p w14:paraId="07FF88DE" w14:textId="77777777" w:rsidR="004C5D0E" w:rsidRPr="00FC40F5" w:rsidRDefault="004C5D0E" w:rsidP="006A14D5">
      <w:pPr>
        <w:rPr>
          <w:lang w:val="en-ZA"/>
        </w:rPr>
        <w:pPrChange w:id="3824" w:author="Mutali Nepfumbada" w:date="2022-09-28T22:57:00Z">
          <w:pPr>
            <w:jc w:val="both"/>
          </w:pPr>
        </w:pPrChange>
      </w:pPr>
    </w:p>
    <w:p w14:paraId="4E6CD9FC" w14:textId="77777777" w:rsidR="008D1341" w:rsidRPr="00953BC7" w:rsidRDefault="006C57B1" w:rsidP="008D1341">
      <w:pPr>
        <w:pStyle w:val="Heading1"/>
      </w:pPr>
      <w:bookmarkStart w:id="3825" w:name="_Toc115101807"/>
      <w:r>
        <w:t>Midstream</w:t>
      </w:r>
      <w:r w:rsidR="008D1341" w:rsidRPr="00953BC7">
        <w:t xml:space="preserve"> Technical Performance</w:t>
      </w:r>
      <w:bookmarkEnd w:id="3825"/>
    </w:p>
    <w:p w14:paraId="40F367BF" w14:textId="77777777" w:rsidR="008D1341" w:rsidRPr="00953BC7" w:rsidRDefault="008D1341" w:rsidP="008D1341">
      <w:pPr>
        <w:rPr>
          <w:lang w:eastAsia="en-US"/>
        </w:rPr>
      </w:pPr>
    </w:p>
    <w:p w14:paraId="2C3AB722" w14:textId="33FCF47A" w:rsidR="00FD2319" w:rsidRDefault="00EB7CE9" w:rsidP="00FD2319">
      <w:pPr>
        <w:jc w:val="both"/>
        <w:rPr>
          <w:shd w:val="clear" w:color="auto" w:fill="FFFFFF"/>
        </w:rPr>
      </w:pPr>
      <w:r w:rsidRPr="00EB7CE9">
        <w:rPr>
          <w:shd w:val="clear" w:color="auto" w:fill="FFFFFF"/>
        </w:rPr>
        <w:t>The following tables and figures on the technical performance and forecast data provide information on the production, irradiation, availability, and performance ratio of the plant compared to the forecast.</w:t>
      </w:r>
    </w:p>
    <w:p w14:paraId="0A3BC50A" w14:textId="77777777" w:rsidR="00EB7CE9" w:rsidRPr="00FD2319" w:rsidRDefault="00EB7CE9" w:rsidP="00FD2319">
      <w:pPr>
        <w:jc w:val="both"/>
        <w:rPr>
          <w:lang w:eastAsia="en-US"/>
        </w:rPr>
      </w:pPr>
    </w:p>
    <w:tbl>
      <w:tblPr>
        <w:tblStyle w:val="TableGridLight"/>
        <w:tblW w:w="5000" w:type="pct"/>
        <w:jc w:val="center"/>
        <w:tblLayout w:type="fixed"/>
        <w:tblLook w:val="04A0" w:firstRow="1" w:lastRow="0" w:firstColumn="1" w:lastColumn="0" w:noHBand="0" w:noVBand="1"/>
      </w:tblPr>
      <w:tblGrid>
        <w:gridCol w:w="4769"/>
        <w:gridCol w:w="4770"/>
      </w:tblGrid>
      <w:tr w:rsidR="00FD2319" w:rsidRPr="00FD2319" w14:paraId="32C31020" w14:textId="77777777" w:rsidTr="00DB5E7D">
        <w:trPr>
          <w:trHeight w:val="285"/>
          <w:jc w:val="center"/>
        </w:trPr>
        <w:tc>
          <w:tcPr>
            <w:tcW w:w="5000" w:type="pct"/>
            <w:gridSpan w:val="2"/>
            <w:shd w:val="clear" w:color="auto" w:fill="5F0500"/>
            <w:noWrap/>
          </w:tcPr>
          <w:p w14:paraId="639052BD" w14:textId="77777777" w:rsidR="00FD2319" w:rsidRPr="001D1FA1" w:rsidRDefault="00FD2319" w:rsidP="00FD2319">
            <w:pPr>
              <w:jc w:val="center"/>
              <w:rPr>
                <w:rFonts w:cs="Calibri"/>
                <w:b/>
                <w:bCs/>
                <w:color w:val="FFFFFF" w:themeColor="background1"/>
                <w:lang w:val="en-ZA" w:eastAsia="en-ZA"/>
              </w:rPr>
            </w:pPr>
            <w:r w:rsidRPr="001D1FA1">
              <w:rPr>
                <w:rFonts w:cs="Calibri"/>
                <w:b/>
                <w:bCs/>
                <w:color w:val="FFFFFF" w:themeColor="background1"/>
                <w:lang w:val="en-ZA" w:eastAsia="en-ZA"/>
              </w:rPr>
              <w:t>Project Overview</w:t>
            </w:r>
          </w:p>
        </w:tc>
      </w:tr>
      <w:tr w:rsidR="00FD2319" w:rsidRPr="00FD2319" w14:paraId="38033173" w14:textId="77777777" w:rsidTr="00DB5E7D">
        <w:trPr>
          <w:trHeight w:val="285"/>
          <w:jc w:val="center"/>
        </w:trPr>
        <w:tc>
          <w:tcPr>
            <w:tcW w:w="2500" w:type="pct"/>
            <w:noWrap/>
            <w:hideMark/>
          </w:tcPr>
          <w:p w14:paraId="004E71F2" w14:textId="1E8BC030" w:rsidR="00FD2319" w:rsidRPr="00FD2319" w:rsidRDefault="00AF6551" w:rsidP="00FD2319">
            <w:pPr>
              <w:jc w:val="both"/>
              <w:rPr>
                <w:rFonts w:cs="Calibri"/>
                <w:color w:val="000000"/>
                <w:lang w:val="en-ZA" w:eastAsia="en-ZA"/>
              </w:rPr>
            </w:pPr>
            <w:r>
              <w:rPr>
                <w:rFonts w:cs="Calibri"/>
                <w:color w:val="000000"/>
                <w:lang w:val="en-ZA" w:eastAsia="en-ZA"/>
              </w:rPr>
              <w:t xml:space="preserve">Design </w:t>
            </w:r>
            <w:r w:rsidR="00FD2319" w:rsidRPr="00FD2319">
              <w:rPr>
                <w:rFonts w:cs="Calibri"/>
                <w:color w:val="000000"/>
                <w:lang w:val="en-ZA" w:eastAsia="en-ZA"/>
              </w:rPr>
              <w:t>Capacity kW DC</w:t>
            </w:r>
            <w:r w:rsidR="001E3FA6">
              <w:rPr>
                <w:rFonts w:cs="Calibri"/>
                <w:color w:val="000000"/>
                <w:lang w:val="en-ZA" w:eastAsia="en-ZA"/>
              </w:rPr>
              <w:t>/AC (kW)</w:t>
            </w:r>
          </w:p>
        </w:tc>
        <w:tc>
          <w:tcPr>
            <w:tcW w:w="2500" w:type="pct"/>
            <w:noWrap/>
            <w:hideMark/>
          </w:tcPr>
          <w:p w14:paraId="5C760DFB" w14:textId="47D60D11" w:rsidR="00FD2319" w:rsidRPr="00FD2319" w:rsidRDefault="00D03924" w:rsidP="00FD2319">
            <w:pPr>
              <w:jc w:val="both"/>
              <w:rPr>
                <w:rFonts w:cs="Calibri"/>
                <w:color w:val="000000"/>
                <w:lang w:val="en-ZA" w:eastAsia="en-ZA"/>
              </w:rPr>
            </w:pPr>
            <w:r w:rsidRPr="00D03924">
              <w:rPr>
                <w:rFonts w:cs="Calibri"/>
                <w:color w:val="000000"/>
                <w:lang w:val="en-ZA" w:eastAsia="en-ZA"/>
              </w:rPr>
              <w:t>227.9 / 200</w:t>
            </w:r>
          </w:p>
        </w:tc>
      </w:tr>
      <w:tr w:rsidR="00AC356E" w:rsidRPr="00FD2319" w14:paraId="5798AA79" w14:textId="77777777" w:rsidTr="00DB5E7D">
        <w:trPr>
          <w:trHeight w:val="285"/>
          <w:jc w:val="center"/>
        </w:trPr>
        <w:tc>
          <w:tcPr>
            <w:tcW w:w="2500" w:type="pct"/>
            <w:noWrap/>
          </w:tcPr>
          <w:p w14:paraId="12D9DEE9" w14:textId="1F0FF263" w:rsidR="00AC356E" w:rsidRPr="00FD2319" w:rsidRDefault="00AC356E" w:rsidP="00FD2319">
            <w:pPr>
              <w:jc w:val="both"/>
              <w:rPr>
                <w:rFonts w:cs="Calibri"/>
                <w:color w:val="000000"/>
                <w:lang w:val="en-ZA" w:eastAsia="en-ZA"/>
              </w:rPr>
            </w:pPr>
            <w:r>
              <w:rPr>
                <w:rFonts w:cs="Calibri"/>
                <w:color w:val="000000"/>
                <w:lang w:val="en-ZA" w:eastAsia="en-ZA"/>
              </w:rPr>
              <w:t xml:space="preserve">Achieved </w:t>
            </w:r>
            <w:r w:rsidRPr="00FD2319">
              <w:rPr>
                <w:rFonts w:cs="Calibri"/>
                <w:color w:val="000000"/>
                <w:lang w:val="en-ZA" w:eastAsia="en-ZA"/>
              </w:rPr>
              <w:t>Capacity DC</w:t>
            </w:r>
            <w:r>
              <w:rPr>
                <w:rFonts w:cs="Calibri"/>
                <w:color w:val="000000"/>
                <w:lang w:val="en-ZA" w:eastAsia="en-ZA"/>
              </w:rPr>
              <w:t xml:space="preserve">/AC </w:t>
            </w:r>
            <w:r w:rsidR="001E3FA6">
              <w:rPr>
                <w:rFonts w:cs="Calibri"/>
                <w:color w:val="000000"/>
                <w:lang w:val="en-ZA" w:eastAsia="en-ZA"/>
              </w:rPr>
              <w:t>(</w:t>
            </w:r>
            <w:r w:rsidR="001E3FA6" w:rsidRPr="001E3FA6">
              <w:rPr>
                <w:rFonts w:cs="Calibri"/>
                <w:color w:val="000000"/>
                <w:lang w:val="en-ZA" w:eastAsia="en-ZA"/>
              </w:rPr>
              <w:t>kW)</w:t>
            </w:r>
          </w:p>
        </w:tc>
        <w:tc>
          <w:tcPr>
            <w:tcW w:w="2500" w:type="pct"/>
            <w:noWrap/>
          </w:tcPr>
          <w:p w14:paraId="4B4956ED" w14:textId="562E433B" w:rsidR="00AC356E" w:rsidRPr="00FD2319" w:rsidRDefault="00D03924" w:rsidP="00FD2319">
            <w:pPr>
              <w:jc w:val="both"/>
              <w:rPr>
                <w:rFonts w:cs="Calibri"/>
                <w:color w:val="000000"/>
                <w:lang w:val="en-ZA" w:eastAsia="en-ZA"/>
              </w:rPr>
            </w:pPr>
            <w:r w:rsidRPr="00D03924">
              <w:rPr>
                <w:rFonts w:cs="Calibri"/>
                <w:color w:val="000000"/>
                <w:lang w:val="en-ZA" w:eastAsia="en-ZA"/>
              </w:rPr>
              <w:t>227.9 / 220</w:t>
            </w:r>
          </w:p>
        </w:tc>
      </w:tr>
      <w:tr w:rsidR="00FD2319" w:rsidRPr="00FD2319" w14:paraId="3C2D3A94" w14:textId="77777777" w:rsidTr="00DB5E7D">
        <w:trPr>
          <w:trHeight w:val="285"/>
          <w:jc w:val="center"/>
        </w:trPr>
        <w:tc>
          <w:tcPr>
            <w:tcW w:w="2500" w:type="pct"/>
            <w:noWrap/>
            <w:hideMark/>
          </w:tcPr>
          <w:p w14:paraId="6D8CD3C7" w14:textId="466674B6" w:rsidR="00FD2319" w:rsidRPr="00FD2319" w:rsidRDefault="00F64F0A" w:rsidP="00FD2319">
            <w:pPr>
              <w:jc w:val="both"/>
              <w:rPr>
                <w:rFonts w:cs="Calibri"/>
                <w:color w:val="000000"/>
                <w:lang w:val="en-ZA" w:eastAsia="en-ZA"/>
              </w:rPr>
            </w:pPr>
            <w:r>
              <w:rPr>
                <w:rFonts w:cs="Calibri"/>
                <w:color w:val="000000"/>
                <w:lang w:val="en-ZA" w:eastAsia="en-ZA"/>
              </w:rPr>
              <w:t>Technology</w:t>
            </w:r>
          </w:p>
        </w:tc>
        <w:tc>
          <w:tcPr>
            <w:tcW w:w="2500" w:type="pct"/>
            <w:noWrap/>
            <w:hideMark/>
          </w:tcPr>
          <w:p w14:paraId="4EA572AD" w14:textId="77777777" w:rsidR="00FD2319" w:rsidRPr="00FD2319" w:rsidRDefault="00FD2319" w:rsidP="00FD2319">
            <w:pPr>
              <w:jc w:val="both"/>
              <w:rPr>
                <w:rFonts w:cs="Calibri"/>
                <w:color w:val="000000"/>
                <w:lang w:val="en-ZA" w:eastAsia="en-ZA"/>
              </w:rPr>
            </w:pPr>
            <w:r w:rsidRPr="00FD2319">
              <w:rPr>
                <w:rFonts w:cs="Calibri"/>
                <w:color w:val="000000"/>
                <w:lang w:val="en-ZA" w:eastAsia="en-ZA"/>
              </w:rPr>
              <w:t>Solar</w:t>
            </w:r>
          </w:p>
        </w:tc>
      </w:tr>
      <w:tr w:rsidR="00FD2319" w:rsidRPr="00FD2319" w14:paraId="658209CD" w14:textId="77777777" w:rsidTr="00DB5E7D">
        <w:trPr>
          <w:trHeight w:val="285"/>
          <w:jc w:val="center"/>
        </w:trPr>
        <w:tc>
          <w:tcPr>
            <w:tcW w:w="2500" w:type="pct"/>
            <w:noWrap/>
            <w:hideMark/>
          </w:tcPr>
          <w:p w14:paraId="2E2D108A" w14:textId="77777777" w:rsidR="00FD2319" w:rsidRPr="00FD2319" w:rsidRDefault="00FD2319" w:rsidP="00FD2319">
            <w:pPr>
              <w:jc w:val="both"/>
              <w:rPr>
                <w:rFonts w:cs="Calibri"/>
                <w:color w:val="000000"/>
                <w:lang w:val="en-ZA" w:eastAsia="en-ZA"/>
              </w:rPr>
            </w:pPr>
            <w:r w:rsidRPr="00FD2319">
              <w:rPr>
                <w:rFonts w:cs="Calibri"/>
                <w:color w:val="000000"/>
                <w:lang w:val="en-ZA" w:eastAsia="en-ZA"/>
              </w:rPr>
              <w:t>Project Company:</w:t>
            </w:r>
          </w:p>
        </w:tc>
        <w:tc>
          <w:tcPr>
            <w:tcW w:w="2500" w:type="pct"/>
            <w:noWrap/>
            <w:hideMark/>
          </w:tcPr>
          <w:p w14:paraId="11E050A2" w14:textId="77777777" w:rsidR="00FD2319" w:rsidRPr="00FD2319" w:rsidRDefault="00FD2319" w:rsidP="00FD2319">
            <w:pPr>
              <w:jc w:val="both"/>
              <w:rPr>
                <w:rFonts w:cs="Calibri"/>
                <w:color w:val="000000"/>
                <w:lang w:val="en-ZA" w:eastAsia="en-ZA"/>
              </w:rPr>
            </w:pPr>
            <w:proofErr w:type="spellStart"/>
            <w:r w:rsidRPr="00FD2319">
              <w:rPr>
                <w:rFonts w:cs="Calibri"/>
                <w:color w:val="000000"/>
                <w:lang w:val="en-ZA" w:eastAsia="en-ZA"/>
              </w:rPr>
              <w:t>Moshesh</w:t>
            </w:r>
            <w:proofErr w:type="spellEnd"/>
            <w:r w:rsidRPr="00FD2319">
              <w:rPr>
                <w:rFonts w:cs="Calibri"/>
                <w:color w:val="000000"/>
                <w:lang w:val="en-ZA" w:eastAsia="en-ZA"/>
              </w:rPr>
              <w:t xml:space="preserve"> Solar PV 1 (Pty) Ltd</w:t>
            </w:r>
          </w:p>
        </w:tc>
      </w:tr>
      <w:tr w:rsidR="00FD2319" w:rsidRPr="00FD2319" w14:paraId="45EEDDD2" w14:textId="77777777" w:rsidTr="00DB5E7D">
        <w:trPr>
          <w:trHeight w:val="285"/>
          <w:jc w:val="center"/>
        </w:trPr>
        <w:tc>
          <w:tcPr>
            <w:tcW w:w="2500" w:type="pct"/>
            <w:noWrap/>
            <w:hideMark/>
          </w:tcPr>
          <w:p w14:paraId="48BEEB18" w14:textId="77777777" w:rsidR="00FD2319" w:rsidRPr="00FD2319" w:rsidRDefault="00FD2319" w:rsidP="00FD2319">
            <w:pPr>
              <w:jc w:val="both"/>
              <w:rPr>
                <w:rFonts w:cs="Calibri"/>
                <w:color w:val="000000"/>
                <w:lang w:val="en-ZA" w:eastAsia="en-ZA"/>
              </w:rPr>
            </w:pPr>
            <w:r w:rsidRPr="00FD2319">
              <w:rPr>
                <w:rFonts w:cs="Calibri"/>
                <w:color w:val="000000"/>
                <w:lang w:val="en-ZA" w:eastAsia="en-ZA"/>
              </w:rPr>
              <w:t>Address:</w:t>
            </w:r>
          </w:p>
        </w:tc>
        <w:tc>
          <w:tcPr>
            <w:tcW w:w="2500" w:type="pct"/>
            <w:noWrap/>
            <w:hideMark/>
          </w:tcPr>
          <w:p w14:paraId="5F4DC797" w14:textId="77777777" w:rsidR="00FD2319" w:rsidRPr="00FD2319" w:rsidRDefault="00FD2319" w:rsidP="00FD2319">
            <w:pPr>
              <w:jc w:val="both"/>
              <w:rPr>
                <w:rFonts w:cs="Calibri"/>
                <w:color w:val="000000"/>
                <w:lang w:val="en-ZA" w:eastAsia="en-ZA"/>
              </w:rPr>
            </w:pPr>
            <w:r w:rsidRPr="00FD2319">
              <w:rPr>
                <w:rFonts w:cs="Calibri"/>
                <w:color w:val="000000"/>
                <w:lang w:val="en-ZA" w:eastAsia="en-ZA"/>
              </w:rPr>
              <w:t>Midstream Drive, Hill Boulevard Midstream Estate, Olifantsfontein. - South Africa</w:t>
            </w:r>
          </w:p>
        </w:tc>
      </w:tr>
      <w:tr w:rsidR="00F64F0A" w:rsidRPr="00FD2319" w14:paraId="017ED67C" w14:textId="77777777" w:rsidTr="00DB5E7D">
        <w:trPr>
          <w:trHeight w:val="285"/>
          <w:jc w:val="center"/>
        </w:trPr>
        <w:tc>
          <w:tcPr>
            <w:tcW w:w="2500" w:type="pct"/>
            <w:noWrap/>
          </w:tcPr>
          <w:p w14:paraId="42A3322F" w14:textId="6250181E" w:rsidR="00F64F0A" w:rsidRPr="00FD2319" w:rsidRDefault="00F64F0A" w:rsidP="00FD2319">
            <w:pPr>
              <w:jc w:val="both"/>
              <w:rPr>
                <w:rFonts w:cs="Calibri"/>
                <w:color w:val="000000"/>
                <w:lang w:val="en-ZA" w:eastAsia="en-ZA"/>
              </w:rPr>
            </w:pPr>
            <w:r w:rsidRPr="00F64F0A">
              <w:rPr>
                <w:rFonts w:cs="Calibri"/>
                <w:color w:val="000000"/>
                <w:lang w:val="en-ZA" w:eastAsia="en-ZA"/>
              </w:rPr>
              <w:t>Commercial Operation Date</w:t>
            </w:r>
          </w:p>
        </w:tc>
        <w:tc>
          <w:tcPr>
            <w:tcW w:w="2500" w:type="pct"/>
            <w:noWrap/>
          </w:tcPr>
          <w:p w14:paraId="09C91031" w14:textId="45502E6D" w:rsidR="00F64F0A" w:rsidRPr="00FD2319" w:rsidRDefault="00F64F0A" w:rsidP="00FD2319">
            <w:pPr>
              <w:jc w:val="both"/>
              <w:rPr>
                <w:rFonts w:cs="Calibri"/>
                <w:color w:val="000000"/>
                <w:lang w:val="en-ZA" w:eastAsia="en-ZA"/>
              </w:rPr>
            </w:pPr>
            <w:r w:rsidRPr="00F64F0A">
              <w:rPr>
                <w:rFonts w:cs="Calibri"/>
                <w:color w:val="000000"/>
                <w:lang w:val="en-ZA" w:eastAsia="en-ZA"/>
              </w:rPr>
              <w:t>27 Oct</w:t>
            </w:r>
            <w:r w:rsidR="00B70A75">
              <w:rPr>
                <w:rFonts w:cs="Calibri"/>
                <w:color w:val="000000"/>
                <w:lang w:val="en-ZA" w:eastAsia="en-ZA"/>
              </w:rPr>
              <w:t>ober</w:t>
            </w:r>
            <w:r w:rsidRPr="00F64F0A">
              <w:rPr>
                <w:rFonts w:cs="Calibri"/>
                <w:color w:val="000000"/>
                <w:lang w:val="en-ZA" w:eastAsia="en-ZA"/>
              </w:rPr>
              <w:t xml:space="preserve"> </w:t>
            </w:r>
            <w:r w:rsidR="006B0498">
              <w:rPr>
                <w:rFonts w:cs="Calibri"/>
                <w:color w:val="000000"/>
                <w:lang w:val="en-ZA" w:eastAsia="en-ZA"/>
              </w:rPr>
              <w:t>2021</w:t>
            </w:r>
          </w:p>
        </w:tc>
      </w:tr>
    </w:tbl>
    <w:p w14:paraId="77C0A5B1" w14:textId="7FB6DE88" w:rsidR="00FD2319" w:rsidRPr="00FD2319" w:rsidRDefault="00FD2319" w:rsidP="00DB5E7D">
      <w:pPr>
        <w:pStyle w:val="Caption"/>
        <w:rPr>
          <w:lang w:val="en-ZA" w:eastAsia="en-US"/>
        </w:rPr>
      </w:pPr>
      <w:bookmarkStart w:id="3826" w:name="_Toc114662534"/>
      <w:bookmarkStart w:id="3827" w:name="_Toc115101844"/>
      <w:r w:rsidRPr="00FD2319">
        <w:t xml:space="preserve">Table </w:t>
      </w:r>
      <w:r w:rsidR="00000000">
        <w:fldChar w:fldCharType="begin"/>
      </w:r>
      <w:r w:rsidR="00000000">
        <w:instrText xml:space="preserve"> STYLEREF 1 \s </w:instrText>
      </w:r>
      <w:r w:rsidR="00000000">
        <w:fldChar w:fldCharType="separate"/>
      </w:r>
      <w:r w:rsidR="00B61424">
        <w:rPr>
          <w:noProof/>
        </w:rPr>
        <w:t>6</w:t>
      </w:r>
      <w:r w:rsidR="00000000">
        <w:rPr>
          <w:noProof/>
        </w:rPr>
        <w:fldChar w:fldCharType="end"/>
      </w:r>
      <w:r w:rsidR="00B61424">
        <w:noBreakHyphen/>
      </w:r>
      <w:r w:rsidR="00000000">
        <w:fldChar w:fldCharType="begin"/>
      </w:r>
      <w:r w:rsidR="00000000">
        <w:instrText xml:space="preserve"> SEQ Table \* ARABIC \s 1 </w:instrText>
      </w:r>
      <w:r w:rsidR="00000000">
        <w:fldChar w:fldCharType="separate"/>
      </w:r>
      <w:r w:rsidR="00B61424">
        <w:rPr>
          <w:noProof/>
        </w:rPr>
        <w:t>1</w:t>
      </w:r>
      <w:r w:rsidR="00000000">
        <w:rPr>
          <w:noProof/>
        </w:rPr>
        <w:fldChar w:fldCharType="end"/>
      </w:r>
      <w:r w:rsidRPr="00FD2319">
        <w:t>: Midstream Project Overview</w:t>
      </w:r>
      <w:bookmarkEnd w:id="3826"/>
      <w:bookmarkEnd w:id="3827"/>
    </w:p>
    <w:p w14:paraId="34A1606D" w14:textId="77777777" w:rsidR="008D1341" w:rsidRPr="00953BC7" w:rsidRDefault="008D1341" w:rsidP="008D1341"/>
    <w:p w14:paraId="2DFD0972" w14:textId="012DA801" w:rsidR="008D1341" w:rsidDel="007B2F80" w:rsidRDefault="008D1341" w:rsidP="001057C5">
      <w:pPr>
        <w:pStyle w:val="Heading2"/>
        <w:rPr>
          <w:del w:id="3828" w:author="Mutali Nepfumbada" w:date="2022-09-28T23:00:00Z"/>
        </w:rPr>
      </w:pPr>
      <w:del w:id="3829" w:author="Mutali Nepfumbada" w:date="2022-09-28T23:00:00Z">
        <w:r w:rsidRPr="00953BC7" w:rsidDel="007B2F80">
          <w:delText xml:space="preserve"> </w:delText>
        </w:r>
        <w:bookmarkStart w:id="3830" w:name="_Toc115101808"/>
        <w:r w:rsidR="006C57B1" w:rsidDel="007B2F80">
          <w:delText>Midstream</w:delText>
        </w:r>
        <w:r w:rsidRPr="00953BC7" w:rsidDel="007B2F80">
          <w:delText xml:space="preserve"> Production </w:delText>
        </w:r>
        <w:r w:rsidR="00B87996" w:rsidDel="007B2F80">
          <w:delText>Vs Forecast</w:delText>
        </w:r>
        <w:bookmarkEnd w:id="3830"/>
        <w:r w:rsidRPr="00953BC7" w:rsidDel="007B2F80">
          <w:delText xml:space="preserve"> </w:delText>
        </w:r>
      </w:del>
    </w:p>
    <w:p w14:paraId="5F6017B4" w14:textId="4F92EB6E" w:rsidR="00956534" w:rsidRPr="00956534" w:rsidDel="007B2F80" w:rsidRDefault="00956534" w:rsidP="00956534">
      <w:pPr>
        <w:rPr>
          <w:del w:id="3831" w:author="Mutali Nepfumbada" w:date="2022-09-28T23:00:00Z"/>
        </w:rPr>
      </w:pPr>
    </w:p>
    <w:p w14:paraId="61A4F891" w14:textId="049082F8" w:rsidR="002D4C3B" w:rsidDel="007B2F80" w:rsidRDefault="002D4C3B" w:rsidP="008D1341">
      <w:pPr>
        <w:rPr>
          <w:del w:id="3832" w:author="Mutali Nepfumbada" w:date="2022-09-28T23:00:00Z"/>
          <w:lang w:eastAsia="en-US"/>
        </w:rPr>
      </w:pPr>
      <w:del w:id="3833" w:author="Mutali Nepfumbada" w:date="2022-09-28T23:00:00Z">
        <w:r w:rsidRPr="002D4C3B" w:rsidDel="007B2F80">
          <w:rPr>
            <w:lang w:eastAsia="en-US"/>
          </w:rPr>
          <w:delText>The following tables describe the production of the plant since COD. Production is compared to the P50 Helioscope forecast and the weather-adjusted forecast.</w:delText>
        </w:r>
      </w:del>
    </w:p>
    <w:p w14:paraId="1E2873DC" w14:textId="36FD28BB" w:rsidR="00544875" w:rsidDel="007B2F80" w:rsidRDefault="00544875" w:rsidP="008D1341">
      <w:pPr>
        <w:rPr>
          <w:del w:id="3834" w:author="Mutali Nepfumbada" w:date="2022-09-28T23:00:00Z"/>
          <w:lang w:eastAsia="en-US"/>
        </w:rPr>
      </w:pPr>
    </w:p>
    <w:tbl>
      <w:tblPr>
        <w:tblStyle w:val="TableGridLight"/>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49"/>
      </w:tblGrid>
      <w:tr w:rsidR="00977093" w:rsidRPr="00953BC7" w:rsidDel="007B2F80" w14:paraId="0ECAFE05" w14:textId="29394544">
        <w:trPr>
          <w:trHeight w:val="1174"/>
          <w:del w:id="3835" w:author="Mutali Nepfumbada" w:date="2022-09-28T23:00:00Z"/>
        </w:trPr>
        <w:tc>
          <w:tcPr>
            <w:tcW w:w="5000" w:type="pct"/>
            <w:vAlign w:val="center"/>
          </w:tcPr>
          <w:tbl>
            <w:tblPr>
              <w:tblStyle w:val="TableGridLight"/>
              <w:tblW w:w="0" w:type="auto"/>
              <w:jc w:val="center"/>
              <w:tblLook w:val="04A0" w:firstRow="1" w:lastRow="0" w:firstColumn="1" w:lastColumn="0" w:noHBand="0" w:noVBand="1"/>
            </w:tblPr>
            <w:tblGrid>
              <w:gridCol w:w="1302"/>
              <w:gridCol w:w="1646"/>
              <w:gridCol w:w="1530"/>
              <w:gridCol w:w="1542"/>
              <w:gridCol w:w="1519"/>
              <w:gridCol w:w="1784"/>
            </w:tblGrid>
            <w:tr w:rsidR="00D56958" w:rsidRPr="00DC29B7" w:rsidDel="007B2F80" w14:paraId="21652E32" w14:textId="4002B39C" w:rsidTr="00D56958">
              <w:trPr>
                <w:trHeight w:val="86"/>
                <w:jc w:val="center"/>
                <w:del w:id="3836" w:author="Mutali Nepfumbada" w:date="2022-09-28T23:00:00Z"/>
              </w:trPr>
              <w:tc>
                <w:tcPr>
                  <w:tcW w:w="1302" w:type="dxa"/>
                  <w:shd w:val="clear" w:color="auto" w:fill="5F0505"/>
                  <w:noWrap/>
                </w:tcPr>
                <w:p w14:paraId="31026BAC" w14:textId="71DD9177" w:rsidR="00D56958" w:rsidRPr="00FA3295" w:rsidDel="007B2F80" w:rsidRDefault="00D56958">
                  <w:pPr>
                    <w:jc w:val="center"/>
                    <w:rPr>
                      <w:del w:id="3837" w:author="Mutali Nepfumbada" w:date="2022-09-28T23:00:00Z"/>
                      <w:b/>
                      <w:bCs/>
                    </w:rPr>
                  </w:pPr>
                  <w:del w:id="3838" w:author="Mutali Nepfumbada" w:date="2022-09-28T23:00:00Z">
                    <w:r w:rsidDel="007B2F80">
                      <w:rPr>
                        <w:b/>
                        <w:bCs/>
                      </w:rPr>
                      <w:delText>Month</w:delText>
                    </w:r>
                  </w:del>
                </w:p>
              </w:tc>
              <w:tc>
                <w:tcPr>
                  <w:tcW w:w="4718" w:type="dxa"/>
                  <w:gridSpan w:val="3"/>
                  <w:shd w:val="clear" w:color="auto" w:fill="5F0505"/>
                </w:tcPr>
                <w:p w14:paraId="74E2F6C4" w14:textId="3290F278" w:rsidR="00D56958" w:rsidRPr="00FA3295" w:rsidDel="007B2F80" w:rsidRDefault="00D56958">
                  <w:pPr>
                    <w:jc w:val="center"/>
                    <w:rPr>
                      <w:del w:id="3839" w:author="Mutali Nepfumbada" w:date="2022-09-28T23:00:00Z"/>
                      <w:b/>
                      <w:bCs/>
                    </w:rPr>
                  </w:pPr>
                  <w:del w:id="3840" w:author="Mutali Nepfumbada" w:date="2022-09-28T23:00:00Z">
                    <w:r w:rsidRPr="00D56958" w:rsidDel="007B2F80">
                      <w:rPr>
                        <w:b/>
                        <w:bCs/>
                      </w:rPr>
                      <w:delText>Production (kWh)</w:delText>
                    </w:r>
                    <w:r w:rsidRPr="00D56958" w:rsidDel="007B2F80">
                      <w:rPr>
                        <w:b/>
                        <w:bCs/>
                      </w:rPr>
                      <w:tab/>
                    </w:r>
                  </w:del>
                </w:p>
              </w:tc>
              <w:tc>
                <w:tcPr>
                  <w:tcW w:w="1519" w:type="dxa"/>
                  <w:vMerge w:val="restart"/>
                  <w:shd w:val="clear" w:color="auto" w:fill="5F0505"/>
                </w:tcPr>
                <w:p w14:paraId="4221BA09" w14:textId="5CBD7366" w:rsidR="00D56958" w:rsidRPr="00FA3295" w:rsidDel="007B2F80" w:rsidRDefault="00D56958">
                  <w:pPr>
                    <w:jc w:val="center"/>
                    <w:rPr>
                      <w:del w:id="3841" w:author="Mutali Nepfumbada" w:date="2022-09-28T23:00:00Z"/>
                      <w:b/>
                      <w:bCs/>
                    </w:rPr>
                  </w:pPr>
                  <w:ins w:id="3842" w:author="Adam Terry" w:date="2022-09-23T18:11:00Z">
                    <w:del w:id="3843" w:author="Mutali Nepfumbada" w:date="2022-09-24T04:52:00Z">
                      <w:r w:rsidDel="00CE74EC">
                        <w:rPr>
                          <w:b/>
                          <w:bCs/>
                        </w:rPr>
                        <w:delText>Del</w:delText>
                      </w:r>
                    </w:del>
                  </w:ins>
                  <w:ins w:id="3844" w:author="Adam Terry" w:date="2022-09-23T18:12:00Z">
                    <w:del w:id="3845" w:author="Mutali Nepfumbada" w:date="2022-09-24T04:52:00Z">
                      <w:r w:rsidDel="00CE74EC">
                        <w:rPr>
                          <w:b/>
                          <w:bCs/>
                        </w:rPr>
                        <w:delText>ta</w:delText>
                      </w:r>
                    </w:del>
                    <w:del w:id="3846" w:author="Mutali Nepfumbada" w:date="2022-09-28T23:00:00Z">
                      <w:r w:rsidDel="007B2F80">
                        <w:rPr>
                          <w:b/>
                          <w:bCs/>
                        </w:rPr>
                        <w:delText>vs</w:delText>
                      </w:r>
                    </w:del>
                  </w:ins>
                  <w:commentRangeStart w:id="3847"/>
                  <w:del w:id="3848" w:author="Mutali Nepfumbada" w:date="2022-09-28T23:00:00Z">
                    <w:r w:rsidRPr="00962DBE" w:rsidDel="007B2F80">
                      <w:rPr>
                        <w:b/>
                        <w:bCs/>
                      </w:rPr>
                      <w:delText>Δ</w:delText>
                    </w:r>
                  </w:del>
                  <w:ins w:id="3849" w:author="Adam Terry" w:date="2022-09-23T18:03:00Z">
                    <w:del w:id="3850" w:author="Mutali Nepfumbada" w:date="2022-09-28T23:00:00Z">
                      <w:r w:rsidDel="007B2F80">
                        <w:rPr>
                          <w:b/>
                          <w:bCs/>
                        </w:rPr>
                        <w:delText xml:space="preserve"> Original Forecast</w:delText>
                      </w:r>
                    </w:del>
                  </w:ins>
                  <w:del w:id="3851" w:author="Mutali Nepfumbada" w:date="2022-09-28T23:00:00Z">
                    <w:r w:rsidRPr="00962DBE" w:rsidDel="007B2F80">
                      <w:rPr>
                        <w:b/>
                        <w:bCs/>
                        <w:lang w:val="en-US"/>
                      </w:rPr>
                      <w:delText xml:space="preserve"> (%)</w:delText>
                    </w:r>
                    <w:commentRangeEnd w:id="3847"/>
                    <w:r w:rsidRPr="00962DBE" w:rsidDel="007B2F80">
                      <w:rPr>
                        <w:rStyle w:val="CommentReference"/>
                        <w:rFonts w:ascii="Verdana" w:hAnsi="Verdana"/>
                        <w:b/>
                        <w:bCs/>
                        <w:rPrChange w:id="3852" w:author="Mutali Nepfumbada" w:date="2022-09-21T09:05:00Z">
                          <w:rPr>
                            <w:rStyle w:val="CommentReference"/>
                            <w:rFonts w:ascii="Verdana" w:hAnsi="Verdana"/>
                          </w:rPr>
                        </w:rPrChange>
                      </w:rPr>
                      <w:commentReference w:id="3847"/>
                    </w:r>
                  </w:del>
                </w:p>
              </w:tc>
              <w:tc>
                <w:tcPr>
                  <w:tcW w:w="1784" w:type="dxa"/>
                  <w:vMerge w:val="restart"/>
                  <w:shd w:val="clear" w:color="auto" w:fill="5F0505"/>
                </w:tcPr>
                <w:p w14:paraId="22EAB66D" w14:textId="1DA0E1CA" w:rsidR="00D56958" w:rsidRPr="00FA3295" w:rsidDel="007B2F80" w:rsidRDefault="00D56958">
                  <w:pPr>
                    <w:jc w:val="center"/>
                    <w:rPr>
                      <w:del w:id="3854" w:author="Mutali Nepfumbada" w:date="2022-09-28T23:00:00Z"/>
                      <w:b/>
                      <w:bCs/>
                    </w:rPr>
                  </w:pPr>
                  <w:del w:id="3855" w:author="Mutali Nepfumbada" w:date="2022-09-28T23:00:00Z">
                    <w:r w:rsidRPr="0025667A" w:rsidDel="007B2F80">
                      <w:rPr>
                        <w:b/>
                        <w:bCs/>
                      </w:rPr>
                      <w:delText>Actual vs Weather Adjusted Forecast (%)</w:delText>
                    </w:r>
                  </w:del>
                </w:p>
              </w:tc>
            </w:tr>
            <w:tr w:rsidR="00977093" w:rsidRPr="00DC29B7" w:rsidDel="007B2F80" w14:paraId="3D9C6AA9" w14:textId="29D236B8">
              <w:trPr>
                <w:trHeight w:val="86"/>
                <w:jc w:val="center"/>
                <w:del w:id="3856" w:author="Mutali Nepfumbada" w:date="2022-09-28T23:00:00Z"/>
              </w:trPr>
              <w:tc>
                <w:tcPr>
                  <w:tcW w:w="1302" w:type="dxa"/>
                  <w:shd w:val="clear" w:color="auto" w:fill="5F0505"/>
                  <w:noWrap/>
                </w:tcPr>
                <w:p w14:paraId="41A9E94A" w14:textId="42B14E79" w:rsidR="00977093" w:rsidRPr="00977093" w:rsidDel="007B2F80" w:rsidRDefault="00977093">
                  <w:pPr>
                    <w:rPr>
                      <w:del w:id="3857" w:author="Mutali Nepfumbada" w:date="2022-09-28T23:00:00Z"/>
                      <w:b/>
                      <w:lang w:val="en-US"/>
                    </w:rPr>
                  </w:pPr>
                </w:p>
              </w:tc>
              <w:tc>
                <w:tcPr>
                  <w:tcW w:w="1646" w:type="dxa"/>
                  <w:shd w:val="clear" w:color="auto" w:fill="5F0505"/>
                  <w:noWrap/>
                </w:tcPr>
                <w:p w14:paraId="2E678D68" w14:textId="7C5D0E3C" w:rsidR="00977093" w:rsidRPr="00FA3295" w:rsidDel="007B2F80" w:rsidRDefault="00977093">
                  <w:pPr>
                    <w:jc w:val="center"/>
                    <w:rPr>
                      <w:del w:id="3858" w:author="Mutali Nepfumbada" w:date="2022-09-28T23:00:00Z"/>
                      <w:b/>
                      <w:bCs/>
                      <w:lang w:val="en-US"/>
                    </w:rPr>
                  </w:pPr>
                  <w:ins w:id="3859" w:author="Adam Terry" w:date="2022-09-23T18:04:00Z">
                    <w:del w:id="3860" w:author="Mutali Nepfumbada" w:date="2022-09-28T23:00:00Z">
                      <w:r w:rsidDel="007B2F80">
                        <w:rPr>
                          <w:b/>
                          <w:bCs/>
                          <w:lang w:val="en-US"/>
                        </w:rPr>
                        <w:delText>Original Forecast</w:delText>
                      </w:r>
                    </w:del>
                  </w:ins>
                </w:p>
              </w:tc>
              <w:tc>
                <w:tcPr>
                  <w:tcW w:w="1530" w:type="dxa"/>
                  <w:shd w:val="clear" w:color="auto" w:fill="5F0505"/>
                  <w:noWrap/>
                </w:tcPr>
                <w:p w14:paraId="55A89A3C" w14:textId="7BC9D5FF" w:rsidR="00977093" w:rsidRPr="00FA3295" w:rsidDel="007B2F80" w:rsidRDefault="00977093">
                  <w:pPr>
                    <w:jc w:val="center"/>
                    <w:rPr>
                      <w:del w:id="3861" w:author="Mutali Nepfumbada" w:date="2022-09-28T23:00:00Z"/>
                      <w:b/>
                      <w:bCs/>
                      <w:lang w:val="en-US"/>
                    </w:rPr>
                  </w:pPr>
                  <w:commentRangeStart w:id="3862"/>
                  <w:ins w:id="3863" w:author="Adam Terry" w:date="2022-09-23T18:03:00Z">
                    <w:del w:id="3864" w:author="Mutali Nepfumbada" w:date="2022-09-28T23:00:00Z">
                      <w:r w:rsidRPr="00962DBE" w:rsidDel="007B2F80">
                        <w:rPr>
                          <w:b/>
                          <w:bCs/>
                        </w:rPr>
                        <w:delText>W</w:delText>
                      </w:r>
                      <w:commentRangeEnd w:id="3862"/>
                      <w:r w:rsidDel="007B2F80">
                        <w:rPr>
                          <w:rStyle w:val="CommentReference"/>
                          <w:rFonts w:ascii="Verdana" w:hAnsi="Verdana"/>
                        </w:rPr>
                        <w:commentReference w:id="3862"/>
                      </w:r>
                    </w:del>
                  </w:ins>
                  <w:ins w:id="3865" w:author="Adam Terry" w:date="2022-09-23T18:04:00Z">
                    <w:del w:id="3866" w:author="Mutali Nepfumbada" w:date="2022-09-28T23:00:00Z">
                      <w:r w:rsidDel="007B2F80">
                        <w:rPr>
                          <w:b/>
                          <w:bCs/>
                        </w:rPr>
                        <w:delText>eather Adjusted Forecast</w:delText>
                      </w:r>
                    </w:del>
                  </w:ins>
                </w:p>
              </w:tc>
              <w:tc>
                <w:tcPr>
                  <w:tcW w:w="1542" w:type="dxa"/>
                  <w:shd w:val="clear" w:color="auto" w:fill="5F0505"/>
                  <w:noWrap/>
                </w:tcPr>
                <w:p w14:paraId="4031C644" w14:textId="217D8AB1" w:rsidR="00977093" w:rsidRPr="00FA3295" w:rsidDel="007B2F80" w:rsidRDefault="00977093">
                  <w:pPr>
                    <w:jc w:val="center"/>
                    <w:rPr>
                      <w:del w:id="3867" w:author="Mutali Nepfumbada" w:date="2022-09-28T23:00:00Z"/>
                      <w:b/>
                      <w:bCs/>
                      <w:lang w:val="en-US"/>
                    </w:rPr>
                  </w:pPr>
                  <w:commentRangeStart w:id="3868"/>
                  <w:del w:id="3869" w:author="Mutali Nepfumbada" w:date="2022-09-28T23:00:00Z">
                    <w:r w:rsidRPr="00962DBE" w:rsidDel="007B2F80">
                      <w:rPr>
                        <w:b/>
                        <w:bCs/>
                        <w:lang w:val="en-US"/>
                      </w:rPr>
                      <w:delText>A</w:delText>
                    </w:r>
                    <w:commentRangeEnd w:id="3868"/>
                    <w:r w:rsidDel="007B2F80">
                      <w:rPr>
                        <w:rStyle w:val="CommentReference"/>
                        <w:rFonts w:ascii="Verdana" w:hAnsi="Verdana"/>
                      </w:rPr>
                      <w:commentReference w:id="3868"/>
                    </w:r>
                  </w:del>
                  <w:ins w:id="3870" w:author="Adam Terry" w:date="2022-09-23T18:04:00Z">
                    <w:del w:id="3871" w:author="Mutali Nepfumbada" w:date="2022-09-28T23:00:00Z">
                      <w:r w:rsidDel="007B2F80">
                        <w:rPr>
                          <w:b/>
                          <w:bCs/>
                          <w:lang w:val="en-US"/>
                        </w:rPr>
                        <w:delText>ctual Production</w:delText>
                      </w:r>
                    </w:del>
                  </w:ins>
                </w:p>
              </w:tc>
              <w:tc>
                <w:tcPr>
                  <w:tcW w:w="1519" w:type="dxa"/>
                  <w:vMerge/>
                  <w:shd w:val="clear" w:color="auto" w:fill="5F0505"/>
                </w:tcPr>
                <w:p w14:paraId="508FE9B5" w14:textId="683E7E51" w:rsidR="00977093" w:rsidRPr="00FA3295" w:rsidDel="007B2F80" w:rsidRDefault="00977093">
                  <w:pPr>
                    <w:jc w:val="center"/>
                    <w:rPr>
                      <w:del w:id="3872" w:author="Mutali Nepfumbada" w:date="2022-09-28T23:00:00Z"/>
                      <w:b/>
                      <w:bCs/>
                    </w:rPr>
                  </w:pPr>
                </w:p>
              </w:tc>
              <w:tc>
                <w:tcPr>
                  <w:tcW w:w="1784" w:type="dxa"/>
                  <w:vMerge/>
                  <w:shd w:val="clear" w:color="auto" w:fill="5F0505"/>
                </w:tcPr>
                <w:p w14:paraId="3C0597C6" w14:textId="4080D759" w:rsidR="00977093" w:rsidRPr="00FA3295" w:rsidDel="007B2F80" w:rsidRDefault="00977093">
                  <w:pPr>
                    <w:jc w:val="center"/>
                    <w:rPr>
                      <w:del w:id="3873" w:author="Mutali Nepfumbada" w:date="2022-09-28T23:00:00Z"/>
                      <w:b/>
                      <w:bCs/>
                    </w:rPr>
                  </w:pPr>
                </w:p>
              </w:tc>
            </w:tr>
            <w:tr w:rsidR="00977093" w:rsidRPr="00DC29B7" w:rsidDel="007B2F80" w14:paraId="337AFB9F" w14:textId="22F1AEAB">
              <w:trPr>
                <w:trHeight w:val="224"/>
                <w:jc w:val="center"/>
                <w:del w:id="3874" w:author="Mutali Nepfumbada" w:date="2022-09-28T23:00:00Z"/>
              </w:trPr>
              <w:tc>
                <w:tcPr>
                  <w:tcW w:w="1302" w:type="dxa"/>
                  <w:noWrap/>
                </w:tcPr>
                <w:p w14:paraId="678D6236" w14:textId="462E2245" w:rsidR="00977093" w:rsidRPr="00DC29B7" w:rsidDel="007B2F80" w:rsidRDefault="00977093">
                  <w:pPr>
                    <w:jc w:val="both"/>
                    <w:rPr>
                      <w:del w:id="3875" w:author="Mutali Nepfumbada" w:date="2022-09-28T23:00:00Z"/>
                      <w:bCs/>
                      <w:lang w:val="en-US"/>
                    </w:rPr>
                  </w:pPr>
                  <w:del w:id="3876" w:author="Mutali Nepfumbada" w:date="2022-09-28T23:00:00Z">
                    <w:r w:rsidRPr="00DC29B7" w:rsidDel="007B2F80">
                      <w:rPr>
                        <w:bCs/>
                        <w:lang w:val="en-US"/>
                      </w:rPr>
                      <w:delText>Oct 21</w:delText>
                    </w:r>
                  </w:del>
                </w:p>
              </w:tc>
              <w:tc>
                <w:tcPr>
                  <w:tcW w:w="1646" w:type="dxa"/>
                  <w:noWrap/>
                </w:tcPr>
                <w:p w14:paraId="35FD9F3D" w14:textId="6B3CC158" w:rsidR="00977093" w:rsidRPr="00DC29B7" w:rsidDel="007B2F80" w:rsidRDefault="006B0498">
                  <w:pPr>
                    <w:jc w:val="center"/>
                    <w:rPr>
                      <w:del w:id="3877" w:author="Mutali Nepfumbada" w:date="2022-09-28T23:00:00Z"/>
                      <w:bCs/>
                      <w:lang w:val="en-US"/>
                    </w:rPr>
                  </w:pPr>
                  <w:del w:id="3878" w:author="Mutali Nepfumbada" w:date="2022-09-28T23:00:00Z">
                    <w:r w:rsidDel="007B2F80">
                      <w:rPr>
                        <w:bCs/>
                        <w:lang w:val="en-US"/>
                      </w:rPr>
                      <w:delText>4,608</w:delText>
                    </w:r>
                  </w:del>
                </w:p>
              </w:tc>
              <w:tc>
                <w:tcPr>
                  <w:tcW w:w="1530" w:type="dxa"/>
                  <w:noWrap/>
                </w:tcPr>
                <w:p w14:paraId="5DD2B708" w14:textId="2A90BCCB" w:rsidR="00977093" w:rsidRPr="00DC29B7" w:rsidDel="007B2F80" w:rsidRDefault="006B0498">
                  <w:pPr>
                    <w:jc w:val="center"/>
                    <w:rPr>
                      <w:del w:id="3879" w:author="Mutali Nepfumbada" w:date="2022-09-28T23:00:00Z"/>
                      <w:bCs/>
                      <w:lang w:val="en-US"/>
                    </w:rPr>
                  </w:pPr>
                  <w:del w:id="3880" w:author="Mutali Nepfumbada" w:date="2022-09-28T23:00:00Z">
                    <w:r w:rsidDel="007B2F80">
                      <w:rPr>
                        <w:bCs/>
                        <w:lang w:val="en-US"/>
                      </w:rPr>
                      <w:delText>4,607</w:delText>
                    </w:r>
                    <w:r w:rsidR="00977093" w:rsidDel="007B2F80">
                      <w:rPr>
                        <w:bCs/>
                        <w:lang w:val="en-US"/>
                      </w:rPr>
                      <w:delText>.74</w:delText>
                    </w:r>
                  </w:del>
                </w:p>
              </w:tc>
              <w:tc>
                <w:tcPr>
                  <w:tcW w:w="1542" w:type="dxa"/>
                  <w:noWrap/>
                </w:tcPr>
                <w:p w14:paraId="77C49FDE" w14:textId="6FF93FA1" w:rsidR="00977093" w:rsidRPr="00DC29B7" w:rsidDel="007B2F80" w:rsidRDefault="006B0498">
                  <w:pPr>
                    <w:jc w:val="center"/>
                    <w:rPr>
                      <w:del w:id="3881" w:author="Mutali Nepfumbada" w:date="2022-09-28T23:00:00Z"/>
                      <w:bCs/>
                      <w:lang w:val="en-US"/>
                    </w:rPr>
                  </w:pPr>
                  <w:del w:id="3882" w:author="Mutali Nepfumbada" w:date="2022-09-28T23:00:00Z">
                    <w:r w:rsidDel="007B2F80">
                      <w:rPr>
                        <w:bCs/>
                        <w:lang w:val="en-US"/>
                      </w:rPr>
                      <w:delText>4,350</w:delText>
                    </w:r>
                  </w:del>
                </w:p>
              </w:tc>
              <w:tc>
                <w:tcPr>
                  <w:tcW w:w="1519" w:type="dxa"/>
                </w:tcPr>
                <w:p w14:paraId="4D36126A" w14:textId="740E5394" w:rsidR="00977093" w:rsidRPr="00FA2428" w:rsidDel="007B2F80" w:rsidRDefault="00977093">
                  <w:pPr>
                    <w:jc w:val="center"/>
                    <w:rPr>
                      <w:del w:id="3883" w:author="Mutali Nepfumbada" w:date="2022-09-28T23:00:00Z"/>
                      <w:bCs/>
                      <w:color w:val="FF0000"/>
                      <w:lang w:val="en-US"/>
                    </w:rPr>
                  </w:pPr>
                  <w:del w:id="3884" w:author="Mutali Nepfumbada" w:date="2022-09-28T23:00:00Z">
                    <w:r w:rsidRPr="00FA2428" w:rsidDel="007B2F80">
                      <w:rPr>
                        <w:bCs/>
                        <w:color w:val="FF0000"/>
                        <w:lang w:val="en-US"/>
                      </w:rPr>
                      <w:delText>-5.6</w:delText>
                    </w:r>
                    <w:r w:rsidR="00FA2428" w:rsidDel="007B2F80">
                      <w:rPr>
                        <w:bCs/>
                        <w:color w:val="FF0000"/>
                        <w:lang w:val="en-US"/>
                      </w:rPr>
                      <w:delText>0</w:delText>
                    </w:r>
                  </w:del>
                </w:p>
              </w:tc>
              <w:tc>
                <w:tcPr>
                  <w:tcW w:w="1784" w:type="dxa"/>
                </w:tcPr>
                <w:p w14:paraId="2E6D55A2" w14:textId="5D3059CB" w:rsidR="00977093" w:rsidRPr="00FA2428" w:rsidDel="007B2F80" w:rsidRDefault="00977093">
                  <w:pPr>
                    <w:jc w:val="center"/>
                    <w:rPr>
                      <w:del w:id="3885" w:author="Mutali Nepfumbada" w:date="2022-09-28T23:00:00Z"/>
                      <w:bCs/>
                      <w:color w:val="FF0000"/>
                      <w:lang w:val="en-US"/>
                    </w:rPr>
                  </w:pPr>
                  <w:del w:id="3886" w:author="Mutali Nepfumbada" w:date="2022-09-28T23:00:00Z">
                    <w:r w:rsidRPr="00FA2428" w:rsidDel="007B2F80">
                      <w:rPr>
                        <w:bCs/>
                        <w:color w:val="FF0000"/>
                        <w:lang w:val="en-US"/>
                      </w:rPr>
                      <w:delText>-5.6</w:delText>
                    </w:r>
                    <w:r w:rsidR="00FA2428" w:rsidRPr="00FA2428" w:rsidDel="007B2F80">
                      <w:rPr>
                        <w:bCs/>
                        <w:color w:val="FF0000"/>
                        <w:lang w:val="en-US"/>
                      </w:rPr>
                      <w:delText>0</w:delText>
                    </w:r>
                  </w:del>
                </w:p>
              </w:tc>
            </w:tr>
            <w:tr w:rsidR="00977093" w:rsidRPr="00DC29B7" w:rsidDel="007B2F80" w14:paraId="5425374C" w14:textId="04888FF3">
              <w:trPr>
                <w:trHeight w:val="224"/>
                <w:jc w:val="center"/>
                <w:del w:id="3887" w:author="Mutali Nepfumbada" w:date="2022-09-28T23:00:00Z"/>
              </w:trPr>
              <w:tc>
                <w:tcPr>
                  <w:tcW w:w="1302" w:type="dxa"/>
                  <w:noWrap/>
                </w:tcPr>
                <w:p w14:paraId="161464EB" w14:textId="5A488558" w:rsidR="00977093" w:rsidRPr="00DC29B7" w:rsidDel="007B2F80" w:rsidRDefault="00977093">
                  <w:pPr>
                    <w:jc w:val="both"/>
                    <w:rPr>
                      <w:del w:id="3888" w:author="Mutali Nepfumbada" w:date="2022-09-28T23:00:00Z"/>
                      <w:bCs/>
                      <w:lang w:val="en-US"/>
                    </w:rPr>
                  </w:pPr>
                  <w:del w:id="3889" w:author="Mutali Nepfumbada" w:date="2022-09-28T23:00:00Z">
                    <w:r w:rsidRPr="00DC29B7" w:rsidDel="007B2F80">
                      <w:rPr>
                        <w:bCs/>
                        <w:lang w:val="en-US"/>
                      </w:rPr>
                      <w:delText>Nov 21</w:delText>
                    </w:r>
                  </w:del>
                </w:p>
              </w:tc>
              <w:tc>
                <w:tcPr>
                  <w:tcW w:w="1646" w:type="dxa"/>
                  <w:noWrap/>
                </w:tcPr>
                <w:p w14:paraId="27703B54" w14:textId="7AE7540C" w:rsidR="00977093" w:rsidRPr="00DC29B7" w:rsidDel="007B2F80" w:rsidRDefault="006B0498">
                  <w:pPr>
                    <w:jc w:val="center"/>
                    <w:rPr>
                      <w:del w:id="3890" w:author="Mutali Nepfumbada" w:date="2022-09-28T23:00:00Z"/>
                      <w:bCs/>
                      <w:lang w:val="en-US"/>
                    </w:rPr>
                  </w:pPr>
                  <w:del w:id="3891" w:author="Mutali Nepfumbada" w:date="2022-09-28T23:00:00Z">
                    <w:r w:rsidDel="007B2F80">
                      <w:rPr>
                        <w:bCs/>
                        <w:lang w:val="en-US"/>
                      </w:rPr>
                      <w:delText>35,427</w:delText>
                    </w:r>
                  </w:del>
                </w:p>
              </w:tc>
              <w:tc>
                <w:tcPr>
                  <w:tcW w:w="1530" w:type="dxa"/>
                  <w:noWrap/>
                </w:tcPr>
                <w:p w14:paraId="17A0C296" w14:textId="2BE4ECD8" w:rsidR="00977093" w:rsidRPr="00DC29B7" w:rsidDel="007B2F80" w:rsidRDefault="006B0498">
                  <w:pPr>
                    <w:jc w:val="center"/>
                    <w:rPr>
                      <w:del w:id="3892" w:author="Mutali Nepfumbada" w:date="2022-09-28T23:00:00Z"/>
                      <w:bCs/>
                      <w:lang w:val="en-US"/>
                    </w:rPr>
                  </w:pPr>
                  <w:del w:id="3893" w:author="Mutali Nepfumbada" w:date="2022-09-28T23:00:00Z">
                    <w:r w:rsidDel="007B2F80">
                      <w:rPr>
                        <w:bCs/>
                        <w:lang w:val="en-US"/>
                      </w:rPr>
                      <w:delText>35,400</w:delText>
                    </w:r>
                    <w:r w:rsidR="00977093" w:rsidDel="007B2F80">
                      <w:rPr>
                        <w:bCs/>
                        <w:lang w:val="en-US"/>
                      </w:rPr>
                      <w:delText>.0</w:delText>
                    </w:r>
                  </w:del>
                </w:p>
              </w:tc>
              <w:tc>
                <w:tcPr>
                  <w:tcW w:w="1542" w:type="dxa"/>
                  <w:noWrap/>
                </w:tcPr>
                <w:p w14:paraId="0D55A965" w14:textId="3D848FBC" w:rsidR="00977093" w:rsidRPr="00DC29B7" w:rsidDel="007B2F80" w:rsidRDefault="006B0498">
                  <w:pPr>
                    <w:jc w:val="center"/>
                    <w:rPr>
                      <w:del w:id="3894" w:author="Mutali Nepfumbada" w:date="2022-09-28T23:00:00Z"/>
                      <w:bCs/>
                      <w:lang w:val="en-US"/>
                    </w:rPr>
                  </w:pPr>
                  <w:del w:id="3895" w:author="Mutali Nepfumbada" w:date="2022-09-28T23:00:00Z">
                    <w:r w:rsidDel="007B2F80">
                      <w:rPr>
                        <w:bCs/>
                        <w:lang w:val="en-US"/>
                      </w:rPr>
                      <w:delText>18,454</w:delText>
                    </w:r>
                  </w:del>
                </w:p>
              </w:tc>
              <w:tc>
                <w:tcPr>
                  <w:tcW w:w="1519" w:type="dxa"/>
                </w:tcPr>
                <w:p w14:paraId="2A50444F" w14:textId="6A4293DE" w:rsidR="00977093" w:rsidRPr="00FA2428" w:rsidDel="007B2F80" w:rsidRDefault="00977093">
                  <w:pPr>
                    <w:jc w:val="center"/>
                    <w:rPr>
                      <w:del w:id="3896" w:author="Mutali Nepfumbada" w:date="2022-09-28T23:00:00Z"/>
                      <w:bCs/>
                      <w:color w:val="FF0000"/>
                      <w:lang w:val="en-US"/>
                    </w:rPr>
                  </w:pPr>
                  <w:del w:id="3897" w:author="Mutali Nepfumbada" w:date="2022-09-28T23:00:00Z">
                    <w:r w:rsidRPr="00FA2428" w:rsidDel="007B2F80">
                      <w:rPr>
                        <w:bCs/>
                        <w:color w:val="FF0000"/>
                        <w:lang w:val="en-US"/>
                      </w:rPr>
                      <w:delText>-47.91</w:delText>
                    </w:r>
                  </w:del>
                </w:p>
              </w:tc>
              <w:tc>
                <w:tcPr>
                  <w:tcW w:w="1784" w:type="dxa"/>
                </w:tcPr>
                <w:p w14:paraId="64596283" w14:textId="1AFD5A94" w:rsidR="00977093" w:rsidRPr="00FA2428" w:rsidDel="007B2F80" w:rsidRDefault="00977093">
                  <w:pPr>
                    <w:jc w:val="center"/>
                    <w:rPr>
                      <w:del w:id="3898" w:author="Mutali Nepfumbada" w:date="2022-09-28T23:00:00Z"/>
                      <w:bCs/>
                      <w:color w:val="FF0000"/>
                      <w:lang w:val="en-US"/>
                    </w:rPr>
                  </w:pPr>
                  <w:del w:id="3899" w:author="Mutali Nepfumbada" w:date="2022-09-28T23:00:00Z">
                    <w:r w:rsidRPr="00FA2428" w:rsidDel="007B2F80">
                      <w:rPr>
                        <w:bCs/>
                        <w:color w:val="FF0000"/>
                        <w:lang w:val="en-US"/>
                      </w:rPr>
                      <w:delText>-47.87</w:delText>
                    </w:r>
                  </w:del>
                </w:p>
              </w:tc>
            </w:tr>
            <w:tr w:rsidR="00977093" w:rsidRPr="00DC29B7" w:rsidDel="007B2F80" w14:paraId="0F4532AD" w14:textId="6EA7A630">
              <w:trPr>
                <w:trHeight w:val="224"/>
                <w:jc w:val="center"/>
                <w:del w:id="3900" w:author="Mutali Nepfumbada" w:date="2022-09-28T23:00:00Z"/>
              </w:trPr>
              <w:tc>
                <w:tcPr>
                  <w:tcW w:w="1302" w:type="dxa"/>
                  <w:noWrap/>
                </w:tcPr>
                <w:p w14:paraId="32C7342E" w14:textId="56ECBB5D" w:rsidR="00977093" w:rsidRPr="00DC29B7" w:rsidDel="007B2F80" w:rsidRDefault="00977093">
                  <w:pPr>
                    <w:jc w:val="both"/>
                    <w:rPr>
                      <w:del w:id="3901" w:author="Mutali Nepfumbada" w:date="2022-09-28T23:00:00Z"/>
                      <w:bCs/>
                      <w:lang w:val="en-US"/>
                    </w:rPr>
                  </w:pPr>
                  <w:del w:id="3902" w:author="Mutali Nepfumbada" w:date="2022-09-28T23:00:00Z">
                    <w:r w:rsidRPr="00DC29B7" w:rsidDel="007B2F80">
                      <w:rPr>
                        <w:bCs/>
                        <w:lang w:val="en-US"/>
                      </w:rPr>
                      <w:delText>Dec 21</w:delText>
                    </w:r>
                  </w:del>
                </w:p>
              </w:tc>
              <w:tc>
                <w:tcPr>
                  <w:tcW w:w="1646" w:type="dxa"/>
                  <w:noWrap/>
                </w:tcPr>
                <w:p w14:paraId="1F298CD3" w14:textId="7A2D7213" w:rsidR="00977093" w:rsidRPr="00DC29B7" w:rsidDel="007B2F80" w:rsidRDefault="006B0498">
                  <w:pPr>
                    <w:jc w:val="center"/>
                    <w:rPr>
                      <w:del w:id="3903" w:author="Mutali Nepfumbada" w:date="2022-09-28T23:00:00Z"/>
                      <w:bCs/>
                      <w:lang w:val="en-US"/>
                    </w:rPr>
                  </w:pPr>
                  <w:del w:id="3904" w:author="Mutali Nepfumbada" w:date="2022-09-28T23:00:00Z">
                    <w:r w:rsidDel="007B2F80">
                      <w:rPr>
                        <w:bCs/>
                        <w:lang w:val="en-US"/>
                      </w:rPr>
                      <w:delText>37,840</w:delText>
                    </w:r>
                  </w:del>
                </w:p>
              </w:tc>
              <w:tc>
                <w:tcPr>
                  <w:tcW w:w="1530" w:type="dxa"/>
                  <w:noWrap/>
                </w:tcPr>
                <w:p w14:paraId="180C3267" w14:textId="04E86A9F" w:rsidR="00977093" w:rsidRPr="00DC29B7" w:rsidDel="007B2F80" w:rsidRDefault="006B0498">
                  <w:pPr>
                    <w:jc w:val="center"/>
                    <w:rPr>
                      <w:del w:id="3905" w:author="Mutali Nepfumbada" w:date="2022-09-28T23:00:00Z"/>
                      <w:bCs/>
                      <w:lang w:val="en-US"/>
                    </w:rPr>
                  </w:pPr>
                  <w:del w:id="3906" w:author="Mutali Nepfumbada" w:date="2022-09-28T23:00:00Z">
                    <w:r w:rsidDel="007B2F80">
                      <w:rPr>
                        <w:bCs/>
                        <w:lang w:val="en-US"/>
                      </w:rPr>
                      <w:delText>37,800</w:delText>
                    </w:r>
                    <w:r w:rsidR="00977093" w:rsidDel="007B2F80">
                      <w:rPr>
                        <w:bCs/>
                        <w:lang w:val="en-US"/>
                      </w:rPr>
                      <w:delText>.0</w:delText>
                    </w:r>
                  </w:del>
                </w:p>
              </w:tc>
              <w:tc>
                <w:tcPr>
                  <w:tcW w:w="1542" w:type="dxa"/>
                  <w:noWrap/>
                </w:tcPr>
                <w:p w14:paraId="26F6524A" w14:textId="6936856F" w:rsidR="00977093" w:rsidRPr="00DC29B7" w:rsidDel="007B2F80" w:rsidRDefault="006B0498">
                  <w:pPr>
                    <w:jc w:val="center"/>
                    <w:rPr>
                      <w:del w:id="3907" w:author="Mutali Nepfumbada" w:date="2022-09-28T23:00:00Z"/>
                      <w:bCs/>
                      <w:lang w:val="en-US"/>
                    </w:rPr>
                  </w:pPr>
                  <w:del w:id="3908" w:author="Mutali Nepfumbada" w:date="2022-09-28T23:00:00Z">
                    <w:r w:rsidDel="007B2F80">
                      <w:rPr>
                        <w:bCs/>
                        <w:lang w:val="en-US"/>
                      </w:rPr>
                      <w:delText>48,331</w:delText>
                    </w:r>
                  </w:del>
                </w:p>
              </w:tc>
              <w:tc>
                <w:tcPr>
                  <w:tcW w:w="1519" w:type="dxa"/>
                </w:tcPr>
                <w:p w14:paraId="52BFB58D" w14:textId="70C56129" w:rsidR="00977093" w:rsidRPr="00FA2428" w:rsidDel="007B2F80" w:rsidRDefault="00977093">
                  <w:pPr>
                    <w:jc w:val="center"/>
                    <w:rPr>
                      <w:del w:id="3909" w:author="Mutali Nepfumbada" w:date="2022-09-28T23:00:00Z"/>
                      <w:bCs/>
                      <w:color w:val="00B050"/>
                      <w:lang w:val="en-US"/>
                    </w:rPr>
                  </w:pPr>
                  <w:del w:id="3910" w:author="Mutali Nepfumbada" w:date="2022-09-28T23:00:00Z">
                    <w:r w:rsidRPr="00FA2428" w:rsidDel="007B2F80">
                      <w:rPr>
                        <w:bCs/>
                        <w:color w:val="00B050"/>
                        <w:lang w:val="en-US"/>
                      </w:rPr>
                      <w:delText>27.72</w:delText>
                    </w:r>
                  </w:del>
                </w:p>
              </w:tc>
              <w:tc>
                <w:tcPr>
                  <w:tcW w:w="1784" w:type="dxa"/>
                </w:tcPr>
                <w:p w14:paraId="1FA4C5CE" w14:textId="6C0A9FF7" w:rsidR="00977093" w:rsidRPr="00FA2428" w:rsidDel="007B2F80" w:rsidRDefault="00977093">
                  <w:pPr>
                    <w:jc w:val="center"/>
                    <w:rPr>
                      <w:del w:id="3911" w:author="Mutali Nepfumbada" w:date="2022-09-28T23:00:00Z"/>
                      <w:bCs/>
                      <w:color w:val="00B050"/>
                      <w:lang w:val="en-US"/>
                    </w:rPr>
                  </w:pPr>
                  <w:del w:id="3912" w:author="Mutali Nepfumbada" w:date="2022-09-28T23:00:00Z">
                    <w:r w:rsidRPr="00FA2428" w:rsidDel="007B2F80">
                      <w:rPr>
                        <w:bCs/>
                        <w:color w:val="00B050"/>
                        <w:lang w:val="en-US"/>
                      </w:rPr>
                      <w:delText>27.86</w:delText>
                    </w:r>
                  </w:del>
                </w:p>
              </w:tc>
            </w:tr>
            <w:tr w:rsidR="00977093" w:rsidRPr="00DC29B7" w:rsidDel="007B2F80" w14:paraId="1150EAF2" w14:textId="78E1D028">
              <w:trPr>
                <w:trHeight w:val="224"/>
                <w:jc w:val="center"/>
                <w:del w:id="3913" w:author="Mutali Nepfumbada" w:date="2022-09-28T23:00:00Z"/>
              </w:trPr>
              <w:tc>
                <w:tcPr>
                  <w:tcW w:w="1302" w:type="dxa"/>
                  <w:noWrap/>
                </w:tcPr>
                <w:p w14:paraId="6CB5CB38" w14:textId="6E922F1F" w:rsidR="00977093" w:rsidRPr="00DC29B7" w:rsidDel="007B2F80" w:rsidRDefault="00977093">
                  <w:pPr>
                    <w:jc w:val="both"/>
                    <w:rPr>
                      <w:del w:id="3914" w:author="Mutali Nepfumbada" w:date="2022-09-28T23:00:00Z"/>
                      <w:bCs/>
                      <w:lang w:val="en-US"/>
                    </w:rPr>
                  </w:pPr>
                  <w:del w:id="3915" w:author="Mutali Nepfumbada" w:date="2022-09-28T23:00:00Z">
                    <w:r w:rsidRPr="00DC29B7" w:rsidDel="007B2F80">
                      <w:rPr>
                        <w:bCs/>
                        <w:lang w:val="en-US"/>
                      </w:rPr>
                      <w:delText>Jan 22</w:delText>
                    </w:r>
                  </w:del>
                </w:p>
              </w:tc>
              <w:tc>
                <w:tcPr>
                  <w:tcW w:w="1646" w:type="dxa"/>
                  <w:noWrap/>
                </w:tcPr>
                <w:p w14:paraId="15422246" w14:textId="5A074703" w:rsidR="00977093" w:rsidRPr="00DC29B7" w:rsidDel="007B2F80" w:rsidRDefault="006B0498">
                  <w:pPr>
                    <w:jc w:val="center"/>
                    <w:rPr>
                      <w:del w:id="3916" w:author="Mutali Nepfumbada" w:date="2022-09-28T23:00:00Z"/>
                      <w:bCs/>
                      <w:lang w:val="en-US"/>
                    </w:rPr>
                  </w:pPr>
                  <w:del w:id="3917" w:author="Mutali Nepfumbada" w:date="2022-09-28T23:00:00Z">
                    <w:r w:rsidDel="007B2F80">
                      <w:rPr>
                        <w:bCs/>
                        <w:lang w:val="en-US"/>
                      </w:rPr>
                      <w:delText>36,357</w:delText>
                    </w:r>
                  </w:del>
                </w:p>
              </w:tc>
              <w:tc>
                <w:tcPr>
                  <w:tcW w:w="1530" w:type="dxa"/>
                  <w:noWrap/>
                </w:tcPr>
                <w:p w14:paraId="2529A5E2" w14:textId="0443DE21" w:rsidR="00977093" w:rsidRPr="00DC29B7" w:rsidDel="007B2F80" w:rsidRDefault="006B0498">
                  <w:pPr>
                    <w:jc w:val="center"/>
                    <w:rPr>
                      <w:del w:id="3918" w:author="Mutali Nepfumbada" w:date="2022-09-28T23:00:00Z"/>
                      <w:bCs/>
                      <w:lang w:val="en-US"/>
                    </w:rPr>
                  </w:pPr>
                  <w:del w:id="3919" w:author="Mutali Nepfumbada" w:date="2022-09-28T23:00:00Z">
                    <w:r w:rsidDel="007B2F80">
                      <w:rPr>
                        <w:bCs/>
                        <w:lang w:val="en-US"/>
                      </w:rPr>
                      <w:delText>36,400</w:delText>
                    </w:r>
                    <w:r w:rsidR="00977093" w:rsidDel="007B2F80">
                      <w:rPr>
                        <w:bCs/>
                        <w:lang w:val="en-US"/>
                      </w:rPr>
                      <w:delText>.0</w:delText>
                    </w:r>
                  </w:del>
                </w:p>
              </w:tc>
              <w:tc>
                <w:tcPr>
                  <w:tcW w:w="1542" w:type="dxa"/>
                  <w:noWrap/>
                </w:tcPr>
                <w:p w14:paraId="49CD8965" w14:textId="27B30932" w:rsidR="00977093" w:rsidRPr="00DC29B7" w:rsidDel="007B2F80" w:rsidRDefault="006B0498">
                  <w:pPr>
                    <w:jc w:val="center"/>
                    <w:rPr>
                      <w:del w:id="3920" w:author="Mutali Nepfumbada" w:date="2022-09-28T23:00:00Z"/>
                      <w:bCs/>
                      <w:lang w:val="en-US"/>
                    </w:rPr>
                  </w:pPr>
                  <w:del w:id="3921" w:author="Mutali Nepfumbada" w:date="2022-09-28T23:00:00Z">
                    <w:r w:rsidDel="007B2F80">
                      <w:rPr>
                        <w:bCs/>
                        <w:lang w:val="en-US"/>
                      </w:rPr>
                      <w:delText>34,169</w:delText>
                    </w:r>
                  </w:del>
                </w:p>
              </w:tc>
              <w:tc>
                <w:tcPr>
                  <w:tcW w:w="1519" w:type="dxa"/>
                </w:tcPr>
                <w:p w14:paraId="6D1CCDAB" w14:textId="01C739F1" w:rsidR="00977093" w:rsidRPr="00DC29B7" w:rsidDel="007B2F80" w:rsidRDefault="00977093">
                  <w:pPr>
                    <w:jc w:val="center"/>
                    <w:rPr>
                      <w:del w:id="3922" w:author="Mutali Nepfumbada" w:date="2022-09-28T23:00:00Z"/>
                      <w:bCs/>
                      <w:lang w:val="en-US"/>
                    </w:rPr>
                  </w:pPr>
                  <w:del w:id="3923" w:author="Mutali Nepfumbada" w:date="2022-09-28T23:00:00Z">
                    <w:r w:rsidRPr="00FA2428" w:rsidDel="007B2F80">
                      <w:rPr>
                        <w:bCs/>
                        <w:color w:val="FF0000"/>
                        <w:lang w:val="en-US"/>
                      </w:rPr>
                      <w:delText>-6.02</w:delText>
                    </w:r>
                  </w:del>
                </w:p>
              </w:tc>
              <w:tc>
                <w:tcPr>
                  <w:tcW w:w="1784" w:type="dxa"/>
                </w:tcPr>
                <w:p w14:paraId="050AFB22" w14:textId="3DC63B68" w:rsidR="00977093" w:rsidRPr="00DC29B7" w:rsidDel="007B2F80" w:rsidRDefault="00977093">
                  <w:pPr>
                    <w:jc w:val="center"/>
                    <w:rPr>
                      <w:del w:id="3924" w:author="Mutali Nepfumbada" w:date="2022-09-28T23:00:00Z"/>
                      <w:bCs/>
                      <w:lang w:val="en-US"/>
                    </w:rPr>
                  </w:pPr>
                  <w:del w:id="3925" w:author="Mutali Nepfumbada" w:date="2022-09-28T23:00:00Z">
                    <w:r w:rsidRPr="00FA2428" w:rsidDel="007B2F80">
                      <w:rPr>
                        <w:bCs/>
                        <w:color w:val="FF0000"/>
                        <w:lang w:val="en-US"/>
                      </w:rPr>
                      <w:delText>-6.13</w:delText>
                    </w:r>
                  </w:del>
                </w:p>
              </w:tc>
            </w:tr>
            <w:tr w:rsidR="00977093" w:rsidRPr="00DC29B7" w:rsidDel="007B2F80" w14:paraId="7806B8D6" w14:textId="33BA2174">
              <w:trPr>
                <w:trHeight w:val="224"/>
                <w:jc w:val="center"/>
                <w:del w:id="3926" w:author="Mutali Nepfumbada" w:date="2022-09-28T23:00:00Z"/>
              </w:trPr>
              <w:tc>
                <w:tcPr>
                  <w:tcW w:w="1302" w:type="dxa"/>
                  <w:noWrap/>
                </w:tcPr>
                <w:p w14:paraId="6852041A" w14:textId="1112E5E5" w:rsidR="00977093" w:rsidRPr="00DC29B7" w:rsidDel="007B2F80" w:rsidRDefault="00977093">
                  <w:pPr>
                    <w:jc w:val="both"/>
                    <w:rPr>
                      <w:del w:id="3927" w:author="Mutali Nepfumbada" w:date="2022-09-28T23:00:00Z"/>
                      <w:bCs/>
                      <w:lang w:val="en-US"/>
                    </w:rPr>
                  </w:pPr>
                  <w:del w:id="3928" w:author="Mutali Nepfumbada" w:date="2022-09-28T23:00:00Z">
                    <w:r w:rsidRPr="00DC29B7" w:rsidDel="007B2F80">
                      <w:rPr>
                        <w:bCs/>
                        <w:lang w:val="en-US"/>
                      </w:rPr>
                      <w:delText>Feb 22</w:delText>
                    </w:r>
                  </w:del>
                </w:p>
              </w:tc>
              <w:tc>
                <w:tcPr>
                  <w:tcW w:w="1646" w:type="dxa"/>
                  <w:noWrap/>
                </w:tcPr>
                <w:p w14:paraId="2D745082" w14:textId="2BB1132F" w:rsidR="00977093" w:rsidRPr="00DC29B7" w:rsidDel="007B2F80" w:rsidRDefault="006B0498">
                  <w:pPr>
                    <w:jc w:val="center"/>
                    <w:rPr>
                      <w:del w:id="3929" w:author="Mutali Nepfumbada" w:date="2022-09-28T23:00:00Z"/>
                      <w:bCs/>
                      <w:lang w:val="en-US"/>
                    </w:rPr>
                  </w:pPr>
                  <w:del w:id="3930" w:author="Mutali Nepfumbada" w:date="2022-09-28T23:00:00Z">
                    <w:r w:rsidDel="007B2F80">
                      <w:rPr>
                        <w:bCs/>
                        <w:lang w:val="en-US"/>
                      </w:rPr>
                      <w:delText>31,491</w:delText>
                    </w:r>
                  </w:del>
                </w:p>
              </w:tc>
              <w:tc>
                <w:tcPr>
                  <w:tcW w:w="1530" w:type="dxa"/>
                  <w:noWrap/>
                </w:tcPr>
                <w:p w14:paraId="624156C1" w14:textId="703F6632" w:rsidR="00977093" w:rsidRPr="00DC29B7" w:rsidDel="007B2F80" w:rsidRDefault="006B0498">
                  <w:pPr>
                    <w:jc w:val="center"/>
                    <w:rPr>
                      <w:del w:id="3931" w:author="Mutali Nepfumbada" w:date="2022-09-28T23:00:00Z"/>
                      <w:bCs/>
                      <w:lang w:val="en-US"/>
                    </w:rPr>
                  </w:pPr>
                  <w:del w:id="3932" w:author="Mutali Nepfumbada" w:date="2022-09-28T23:00:00Z">
                    <w:r w:rsidDel="007B2F80">
                      <w:rPr>
                        <w:bCs/>
                        <w:lang w:val="en-US"/>
                      </w:rPr>
                      <w:delText>31,500</w:delText>
                    </w:r>
                    <w:r w:rsidR="00977093" w:rsidDel="007B2F80">
                      <w:rPr>
                        <w:bCs/>
                        <w:lang w:val="en-US"/>
                      </w:rPr>
                      <w:delText>.0</w:delText>
                    </w:r>
                  </w:del>
                </w:p>
              </w:tc>
              <w:tc>
                <w:tcPr>
                  <w:tcW w:w="1542" w:type="dxa"/>
                  <w:noWrap/>
                </w:tcPr>
                <w:p w14:paraId="7FAA078C" w14:textId="0205F58F" w:rsidR="00977093" w:rsidRPr="00DC29B7" w:rsidDel="007B2F80" w:rsidRDefault="006B0498">
                  <w:pPr>
                    <w:jc w:val="center"/>
                    <w:rPr>
                      <w:del w:id="3933" w:author="Mutali Nepfumbada" w:date="2022-09-28T23:00:00Z"/>
                      <w:bCs/>
                      <w:lang w:val="en-US"/>
                    </w:rPr>
                  </w:pPr>
                  <w:del w:id="3934" w:author="Mutali Nepfumbada" w:date="2022-09-28T23:00:00Z">
                    <w:r w:rsidDel="007B2F80">
                      <w:rPr>
                        <w:bCs/>
                        <w:lang w:val="en-US"/>
                      </w:rPr>
                      <w:delText>32,937</w:delText>
                    </w:r>
                  </w:del>
                </w:p>
              </w:tc>
              <w:tc>
                <w:tcPr>
                  <w:tcW w:w="1519" w:type="dxa"/>
                </w:tcPr>
                <w:p w14:paraId="38F0731B" w14:textId="51618577" w:rsidR="00977093" w:rsidRPr="00FA2428" w:rsidDel="007B2F80" w:rsidRDefault="00977093">
                  <w:pPr>
                    <w:jc w:val="center"/>
                    <w:rPr>
                      <w:del w:id="3935" w:author="Mutali Nepfumbada" w:date="2022-09-28T23:00:00Z"/>
                      <w:bCs/>
                      <w:color w:val="00B050"/>
                      <w:lang w:val="en-US"/>
                    </w:rPr>
                  </w:pPr>
                  <w:del w:id="3936" w:author="Mutali Nepfumbada" w:date="2022-09-28T23:00:00Z">
                    <w:r w:rsidRPr="00FA2428" w:rsidDel="007B2F80">
                      <w:rPr>
                        <w:bCs/>
                        <w:color w:val="00B050"/>
                        <w:lang w:val="en-US"/>
                      </w:rPr>
                      <w:delText>4.59</w:delText>
                    </w:r>
                  </w:del>
                </w:p>
              </w:tc>
              <w:tc>
                <w:tcPr>
                  <w:tcW w:w="1784" w:type="dxa"/>
                </w:tcPr>
                <w:p w14:paraId="7B7CA65A" w14:textId="25C5E39F" w:rsidR="00977093" w:rsidRPr="00FA2428" w:rsidDel="007B2F80" w:rsidRDefault="00977093">
                  <w:pPr>
                    <w:jc w:val="center"/>
                    <w:rPr>
                      <w:del w:id="3937" w:author="Mutali Nepfumbada" w:date="2022-09-28T23:00:00Z"/>
                      <w:bCs/>
                      <w:color w:val="00B050"/>
                      <w:lang w:val="en-US"/>
                    </w:rPr>
                  </w:pPr>
                  <w:del w:id="3938" w:author="Mutali Nepfumbada" w:date="2022-09-28T23:00:00Z">
                    <w:r w:rsidRPr="00FA2428" w:rsidDel="007B2F80">
                      <w:rPr>
                        <w:bCs/>
                        <w:color w:val="00B050"/>
                        <w:lang w:val="en-US"/>
                      </w:rPr>
                      <w:delText>4.56</w:delText>
                    </w:r>
                  </w:del>
                </w:p>
              </w:tc>
            </w:tr>
            <w:tr w:rsidR="00977093" w:rsidRPr="00DC29B7" w:rsidDel="007B2F80" w14:paraId="28E9C506" w14:textId="6F026155">
              <w:trPr>
                <w:trHeight w:val="224"/>
                <w:jc w:val="center"/>
                <w:del w:id="3939" w:author="Mutali Nepfumbada" w:date="2022-09-28T23:00:00Z"/>
              </w:trPr>
              <w:tc>
                <w:tcPr>
                  <w:tcW w:w="1302" w:type="dxa"/>
                  <w:noWrap/>
                </w:tcPr>
                <w:p w14:paraId="34EDEA8C" w14:textId="19599C62" w:rsidR="00977093" w:rsidRPr="00DC29B7" w:rsidDel="007B2F80" w:rsidRDefault="00977093">
                  <w:pPr>
                    <w:jc w:val="both"/>
                    <w:rPr>
                      <w:del w:id="3940" w:author="Mutali Nepfumbada" w:date="2022-09-28T23:00:00Z"/>
                      <w:bCs/>
                      <w:lang w:val="en-US"/>
                    </w:rPr>
                  </w:pPr>
                  <w:del w:id="3941" w:author="Mutali Nepfumbada" w:date="2022-09-28T23:00:00Z">
                    <w:r w:rsidRPr="00DC29B7" w:rsidDel="007B2F80">
                      <w:rPr>
                        <w:bCs/>
                        <w:lang w:val="en-US"/>
                      </w:rPr>
                      <w:delText>Mar 22</w:delText>
                    </w:r>
                  </w:del>
                </w:p>
              </w:tc>
              <w:tc>
                <w:tcPr>
                  <w:tcW w:w="1646" w:type="dxa"/>
                  <w:noWrap/>
                </w:tcPr>
                <w:p w14:paraId="264BB9A1" w14:textId="79E2D0EC" w:rsidR="00977093" w:rsidRPr="00DC29B7" w:rsidDel="007B2F80" w:rsidRDefault="006B0498">
                  <w:pPr>
                    <w:jc w:val="center"/>
                    <w:rPr>
                      <w:del w:id="3942" w:author="Mutali Nepfumbada" w:date="2022-09-28T23:00:00Z"/>
                      <w:bCs/>
                      <w:lang w:val="en-US"/>
                    </w:rPr>
                  </w:pPr>
                  <w:del w:id="3943" w:author="Mutali Nepfumbada" w:date="2022-09-28T23:00:00Z">
                    <w:r w:rsidDel="007B2F80">
                      <w:rPr>
                        <w:bCs/>
                        <w:lang w:val="en-US"/>
                      </w:rPr>
                      <w:delText>32,436</w:delText>
                    </w:r>
                  </w:del>
                </w:p>
              </w:tc>
              <w:tc>
                <w:tcPr>
                  <w:tcW w:w="1530" w:type="dxa"/>
                  <w:noWrap/>
                </w:tcPr>
                <w:p w14:paraId="421D14E1" w14:textId="2FEE5545" w:rsidR="00977093" w:rsidRPr="00DC29B7" w:rsidDel="007B2F80" w:rsidRDefault="006B0498">
                  <w:pPr>
                    <w:jc w:val="center"/>
                    <w:rPr>
                      <w:del w:id="3944" w:author="Mutali Nepfumbada" w:date="2022-09-28T23:00:00Z"/>
                      <w:bCs/>
                      <w:lang w:val="en-US"/>
                    </w:rPr>
                  </w:pPr>
                  <w:del w:id="3945" w:author="Mutali Nepfumbada" w:date="2022-09-28T23:00:00Z">
                    <w:r w:rsidDel="007B2F80">
                      <w:rPr>
                        <w:bCs/>
                        <w:lang w:val="en-US"/>
                      </w:rPr>
                      <w:delText>35,900</w:delText>
                    </w:r>
                    <w:r w:rsidR="00977093" w:rsidDel="007B2F80">
                      <w:rPr>
                        <w:bCs/>
                        <w:lang w:val="en-US"/>
                      </w:rPr>
                      <w:delText>.0</w:delText>
                    </w:r>
                  </w:del>
                </w:p>
              </w:tc>
              <w:tc>
                <w:tcPr>
                  <w:tcW w:w="1542" w:type="dxa"/>
                  <w:noWrap/>
                </w:tcPr>
                <w:p w14:paraId="70B6C8D6" w14:textId="63CC2367" w:rsidR="00977093" w:rsidRPr="00DC29B7" w:rsidDel="007B2F80" w:rsidRDefault="006B0498">
                  <w:pPr>
                    <w:jc w:val="center"/>
                    <w:rPr>
                      <w:del w:id="3946" w:author="Mutali Nepfumbada" w:date="2022-09-28T23:00:00Z"/>
                      <w:bCs/>
                      <w:lang w:val="en-US"/>
                    </w:rPr>
                  </w:pPr>
                  <w:del w:id="3947" w:author="Mutali Nepfumbada" w:date="2022-09-28T23:00:00Z">
                    <w:r w:rsidDel="007B2F80">
                      <w:rPr>
                        <w:bCs/>
                        <w:lang w:val="en-US"/>
                      </w:rPr>
                      <w:delText>29,032</w:delText>
                    </w:r>
                  </w:del>
                </w:p>
              </w:tc>
              <w:tc>
                <w:tcPr>
                  <w:tcW w:w="1519" w:type="dxa"/>
                </w:tcPr>
                <w:p w14:paraId="2F43B66D" w14:textId="59C12290" w:rsidR="00977093" w:rsidRPr="00FA2428" w:rsidDel="007B2F80" w:rsidRDefault="00977093">
                  <w:pPr>
                    <w:jc w:val="center"/>
                    <w:rPr>
                      <w:del w:id="3948" w:author="Mutali Nepfumbada" w:date="2022-09-28T23:00:00Z"/>
                      <w:bCs/>
                      <w:color w:val="FF0000"/>
                      <w:lang w:val="en-US"/>
                    </w:rPr>
                  </w:pPr>
                  <w:del w:id="3949" w:author="Mutali Nepfumbada" w:date="2022-09-28T23:00:00Z">
                    <w:r w:rsidRPr="00FA2428" w:rsidDel="007B2F80">
                      <w:rPr>
                        <w:bCs/>
                        <w:color w:val="FF0000"/>
                        <w:lang w:val="en-US"/>
                      </w:rPr>
                      <w:delText>-10.49</w:delText>
                    </w:r>
                  </w:del>
                </w:p>
              </w:tc>
              <w:tc>
                <w:tcPr>
                  <w:tcW w:w="1784" w:type="dxa"/>
                </w:tcPr>
                <w:p w14:paraId="53BA30AA" w14:textId="02D98CFC" w:rsidR="00977093" w:rsidRPr="00FA2428" w:rsidDel="007B2F80" w:rsidRDefault="00977093">
                  <w:pPr>
                    <w:jc w:val="center"/>
                    <w:rPr>
                      <w:del w:id="3950" w:author="Mutali Nepfumbada" w:date="2022-09-28T23:00:00Z"/>
                      <w:bCs/>
                      <w:color w:val="FF0000"/>
                      <w:lang w:val="en-US"/>
                    </w:rPr>
                  </w:pPr>
                  <w:del w:id="3951" w:author="Mutali Nepfumbada" w:date="2022-09-28T23:00:00Z">
                    <w:r w:rsidRPr="00FA2428" w:rsidDel="007B2F80">
                      <w:rPr>
                        <w:bCs/>
                        <w:color w:val="FF0000"/>
                        <w:lang w:val="en-US"/>
                      </w:rPr>
                      <w:delText>-19.13</w:delText>
                    </w:r>
                  </w:del>
                </w:p>
              </w:tc>
            </w:tr>
            <w:tr w:rsidR="00977093" w:rsidRPr="00DC29B7" w:rsidDel="007B2F80" w14:paraId="3823457F" w14:textId="61AFAE1C">
              <w:trPr>
                <w:trHeight w:val="224"/>
                <w:jc w:val="center"/>
                <w:del w:id="3952" w:author="Mutali Nepfumbada" w:date="2022-09-28T23:00:00Z"/>
              </w:trPr>
              <w:tc>
                <w:tcPr>
                  <w:tcW w:w="1302" w:type="dxa"/>
                  <w:noWrap/>
                </w:tcPr>
                <w:p w14:paraId="2B3833CC" w14:textId="0BF642B5" w:rsidR="00977093" w:rsidRPr="00DC29B7" w:rsidDel="007B2F80" w:rsidRDefault="00977093">
                  <w:pPr>
                    <w:jc w:val="both"/>
                    <w:rPr>
                      <w:del w:id="3953" w:author="Mutali Nepfumbada" w:date="2022-09-28T23:00:00Z"/>
                      <w:bCs/>
                      <w:lang w:val="en-US"/>
                    </w:rPr>
                  </w:pPr>
                  <w:del w:id="3954" w:author="Mutali Nepfumbada" w:date="2022-09-28T23:00:00Z">
                    <w:r w:rsidRPr="00DC29B7" w:rsidDel="007B2F80">
                      <w:rPr>
                        <w:bCs/>
                        <w:lang w:val="en-US"/>
                      </w:rPr>
                      <w:delText>Apr 22</w:delText>
                    </w:r>
                  </w:del>
                </w:p>
              </w:tc>
              <w:tc>
                <w:tcPr>
                  <w:tcW w:w="1646" w:type="dxa"/>
                  <w:noWrap/>
                </w:tcPr>
                <w:p w14:paraId="2627F0ED" w14:textId="54D32C82" w:rsidR="00977093" w:rsidRPr="00DC29B7" w:rsidDel="007B2F80" w:rsidRDefault="006B0498">
                  <w:pPr>
                    <w:jc w:val="center"/>
                    <w:rPr>
                      <w:del w:id="3955" w:author="Mutali Nepfumbada" w:date="2022-09-28T23:00:00Z"/>
                      <w:bCs/>
                      <w:lang w:val="en-US"/>
                    </w:rPr>
                  </w:pPr>
                  <w:del w:id="3956" w:author="Mutali Nepfumbada" w:date="2022-09-28T23:00:00Z">
                    <w:r w:rsidDel="007B2F80">
                      <w:rPr>
                        <w:bCs/>
                        <w:lang w:val="en-US"/>
                      </w:rPr>
                      <w:delText>27,152</w:delText>
                    </w:r>
                  </w:del>
                </w:p>
              </w:tc>
              <w:tc>
                <w:tcPr>
                  <w:tcW w:w="1530" w:type="dxa"/>
                  <w:noWrap/>
                </w:tcPr>
                <w:p w14:paraId="65528970" w14:textId="7ACBE3B3" w:rsidR="00977093" w:rsidRPr="00DC29B7" w:rsidDel="007B2F80" w:rsidRDefault="006B0498">
                  <w:pPr>
                    <w:jc w:val="center"/>
                    <w:rPr>
                      <w:del w:id="3957" w:author="Mutali Nepfumbada" w:date="2022-09-28T23:00:00Z"/>
                      <w:bCs/>
                      <w:lang w:val="en-US"/>
                    </w:rPr>
                  </w:pPr>
                  <w:del w:id="3958" w:author="Mutali Nepfumbada" w:date="2022-09-28T23:00:00Z">
                    <w:r w:rsidDel="007B2F80">
                      <w:rPr>
                        <w:bCs/>
                        <w:lang w:val="en-US"/>
                      </w:rPr>
                      <w:delText>24,200</w:delText>
                    </w:r>
                    <w:r w:rsidR="00977093" w:rsidDel="007B2F80">
                      <w:rPr>
                        <w:bCs/>
                        <w:lang w:val="en-US"/>
                      </w:rPr>
                      <w:delText>.0</w:delText>
                    </w:r>
                  </w:del>
                </w:p>
              </w:tc>
              <w:tc>
                <w:tcPr>
                  <w:tcW w:w="1542" w:type="dxa"/>
                  <w:noWrap/>
                </w:tcPr>
                <w:p w14:paraId="2A6F899F" w14:textId="2CB44BFA" w:rsidR="00977093" w:rsidRPr="00DC29B7" w:rsidDel="007B2F80" w:rsidRDefault="006B0498">
                  <w:pPr>
                    <w:jc w:val="center"/>
                    <w:rPr>
                      <w:del w:id="3959" w:author="Mutali Nepfumbada" w:date="2022-09-28T23:00:00Z"/>
                      <w:bCs/>
                      <w:lang w:val="en-US"/>
                    </w:rPr>
                  </w:pPr>
                  <w:del w:id="3960" w:author="Mutali Nepfumbada" w:date="2022-09-28T23:00:00Z">
                    <w:r w:rsidDel="007B2F80">
                      <w:rPr>
                        <w:bCs/>
                        <w:lang w:val="en-US"/>
                      </w:rPr>
                      <w:delText>23,636</w:delText>
                    </w:r>
                  </w:del>
                </w:p>
              </w:tc>
              <w:tc>
                <w:tcPr>
                  <w:tcW w:w="1519" w:type="dxa"/>
                </w:tcPr>
                <w:p w14:paraId="13FF5CE0" w14:textId="1B89371B" w:rsidR="00977093" w:rsidRPr="00FA2428" w:rsidDel="007B2F80" w:rsidRDefault="00977093">
                  <w:pPr>
                    <w:jc w:val="center"/>
                    <w:rPr>
                      <w:del w:id="3961" w:author="Mutali Nepfumbada" w:date="2022-09-28T23:00:00Z"/>
                      <w:bCs/>
                      <w:color w:val="FF0000"/>
                      <w:lang w:val="en-US"/>
                    </w:rPr>
                  </w:pPr>
                  <w:del w:id="3962" w:author="Mutali Nepfumbada" w:date="2022-09-28T23:00:00Z">
                    <w:r w:rsidRPr="00FA2428" w:rsidDel="007B2F80">
                      <w:rPr>
                        <w:bCs/>
                        <w:color w:val="FF0000"/>
                        <w:lang w:val="en-US"/>
                      </w:rPr>
                      <w:delText>-12.95</w:delText>
                    </w:r>
                  </w:del>
                </w:p>
              </w:tc>
              <w:tc>
                <w:tcPr>
                  <w:tcW w:w="1784" w:type="dxa"/>
                </w:tcPr>
                <w:p w14:paraId="469AB51F" w14:textId="664AE13C" w:rsidR="00977093" w:rsidRPr="00FA2428" w:rsidDel="007B2F80" w:rsidRDefault="00977093">
                  <w:pPr>
                    <w:jc w:val="center"/>
                    <w:rPr>
                      <w:del w:id="3963" w:author="Mutali Nepfumbada" w:date="2022-09-28T23:00:00Z"/>
                      <w:bCs/>
                      <w:color w:val="FF0000"/>
                      <w:lang w:val="en-US"/>
                    </w:rPr>
                  </w:pPr>
                  <w:del w:id="3964" w:author="Mutali Nepfumbada" w:date="2022-09-28T23:00:00Z">
                    <w:r w:rsidRPr="00FA2428" w:rsidDel="007B2F80">
                      <w:rPr>
                        <w:bCs/>
                        <w:color w:val="FF0000"/>
                        <w:lang w:val="en-US"/>
                      </w:rPr>
                      <w:delText>-2.33</w:delText>
                    </w:r>
                  </w:del>
                </w:p>
              </w:tc>
            </w:tr>
            <w:tr w:rsidR="00977093" w:rsidRPr="00DC29B7" w:rsidDel="007B2F80" w14:paraId="174B8D5C" w14:textId="1295991B">
              <w:trPr>
                <w:trHeight w:val="224"/>
                <w:jc w:val="center"/>
                <w:del w:id="3965" w:author="Mutali Nepfumbada" w:date="2022-09-28T23:00:00Z"/>
              </w:trPr>
              <w:tc>
                <w:tcPr>
                  <w:tcW w:w="1302" w:type="dxa"/>
                  <w:noWrap/>
                </w:tcPr>
                <w:p w14:paraId="3C2DEDCE" w14:textId="338E3AAE" w:rsidR="00977093" w:rsidRPr="00DC29B7" w:rsidDel="007B2F80" w:rsidRDefault="00977093">
                  <w:pPr>
                    <w:jc w:val="both"/>
                    <w:rPr>
                      <w:del w:id="3966" w:author="Mutali Nepfumbada" w:date="2022-09-28T23:00:00Z"/>
                      <w:bCs/>
                      <w:lang w:val="en-US"/>
                    </w:rPr>
                  </w:pPr>
                  <w:del w:id="3967" w:author="Mutali Nepfumbada" w:date="2022-09-28T23:00:00Z">
                    <w:r w:rsidRPr="00DC29B7" w:rsidDel="007B2F80">
                      <w:rPr>
                        <w:bCs/>
                        <w:lang w:val="en-US"/>
                      </w:rPr>
                      <w:delText>May 22</w:delText>
                    </w:r>
                  </w:del>
                </w:p>
              </w:tc>
              <w:tc>
                <w:tcPr>
                  <w:tcW w:w="1646" w:type="dxa"/>
                  <w:noWrap/>
                </w:tcPr>
                <w:p w14:paraId="4908DB6A" w14:textId="00F8463C" w:rsidR="00977093" w:rsidRPr="00DC29B7" w:rsidDel="007B2F80" w:rsidRDefault="006B0498">
                  <w:pPr>
                    <w:jc w:val="center"/>
                    <w:rPr>
                      <w:del w:id="3968" w:author="Mutali Nepfumbada" w:date="2022-09-28T23:00:00Z"/>
                      <w:bCs/>
                      <w:lang w:val="en-US"/>
                    </w:rPr>
                  </w:pPr>
                  <w:del w:id="3969" w:author="Mutali Nepfumbada" w:date="2022-09-28T23:00:00Z">
                    <w:r w:rsidDel="007B2F80">
                      <w:rPr>
                        <w:bCs/>
                        <w:lang w:val="en-US"/>
                      </w:rPr>
                      <w:delText>26,286</w:delText>
                    </w:r>
                  </w:del>
                </w:p>
              </w:tc>
              <w:tc>
                <w:tcPr>
                  <w:tcW w:w="1530" w:type="dxa"/>
                  <w:noWrap/>
                </w:tcPr>
                <w:p w14:paraId="73D65AB4" w14:textId="17CDCAFD" w:rsidR="00977093" w:rsidRPr="00DC29B7" w:rsidDel="007B2F80" w:rsidRDefault="006B0498">
                  <w:pPr>
                    <w:jc w:val="center"/>
                    <w:rPr>
                      <w:del w:id="3970" w:author="Mutali Nepfumbada" w:date="2022-09-28T23:00:00Z"/>
                      <w:bCs/>
                      <w:lang w:val="en-US"/>
                    </w:rPr>
                  </w:pPr>
                  <w:del w:id="3971" w:author="Mutali Nepfumbada" w:date="2022-09-28T23:00:00Z">
                    <w:r w:rsidDel="007B2F80">
                      <w:rPr>
                        <w:bCs/>
                        <w:lang w:val="en-US"/>
                      </w:rPr>
                      <w:delText>27,800</w:delText>
                    </w:r>
                    <w:r w:rsidR="00977093" w:rsidDel="007B2F80">
                      <w:rPr>
                        <w:bCs/>
                        <w:lang w:val="en-US"/>
                      </w:rPr>
                      <w:delText>.0</w:delText>
                    </w:r>
                  </w:del>
                </w:p>
              </w:tc>
              <w:tc>
                <w:tcPr>
                  <w:tcW w:w="1542" w:type="dxa"/>
                  <w:noWrap/>
                </w:tcPr>
                <w:p w14:paraId="0162AC7F" w14:textId="58032249" w:rsidR="00977093" w:rsidRPr="00DC29B7" w:rsidDel="007B2F80" w:rsidRDefault="006B0498">
                  <w:pPr>
                    <w:jc w:val="center"/>
                    <w:rPr>
                      <w:del w:id="3972" w:author="Mutali Nepfumbada" w:date="2022-09-28T23:00:00Z"/>
                      <w:bCs/>
                      <w:lang w:val="en-US"/>
                    </w:rPr>
                  </w:pPr>
                  <w:del w:id="3973" w:author="Mutali Nepfumbada" w:date="2022-09-28T23:00:00Z">
                    <w:r w:rsidDel="007B2F80">
                      <w:rPr>
                        <w:bCs/>
                        <w:lang w:val="en-US"/>
                      </w:rPr>
                      <w:delText>23,406</w:delText>
                    </w:r>
                  </w:del>
                </w:p>
              </w:tc>
              <w:tc>
                <w:tcPr>
                  <w:tcW w:w="1519" w:type="dxa"/>
                </w:tcPr>
                <w:p w14:paraId="4180366A" w14:textId="46024FCC" w:rsidR="00977093" w:rsidRPr="00FA2428" w:rsidDel="007B2F80" w:rsidRDefault="00977093">
                  <w:pPr>
                    <w:jc w:val="center"/>
                    <w:rPr>
                      <w:del w:id="3974" w:author="Mutali Nepfumbada" w:date="2022-09-28T23:00:00Z"/>
                      <w:bCs/>
                      <w:color w:val="FF0000"/>
                      <w:lang w:val="en-US"/>
                    </w:rPr>
                  </w:pPr>
                  <w:del w:id="3975" w:author="Mutali Nepfumbada" w:date="2022-09-28T23:00:00Z">
                    <w:r w:rsidRPr="00FA2428" w:rsidDel="007B2F80">
                      <w:rPr>
                        <w:bCs/>
                        <w:color w:val="FF0000"/>
                        <w:lang w:val="en-US"/>
                      </w:rPr>
                      <w:delText>-10.96</w:delText>
                    </w:r>
                  </w:del>
                </w:p>
              </w:tc>
              <w:tc>
                <w:tcPr>
                  <w:tcW w:w="1784" w:type="dxa"/>
                </w:tcPr>
                <w:p w14:paraId="6EB455C6" w14:textId="08F0A278" w:rsidR="00977093" w:rsidRPr="00FA2428" w:rsidDel="007B2F80" w:rsidRDefault="00977093">
                  <w:pPr>
                    <w:jc w:val="center"/>
                    <w:rPr>
                      <w:del w:id="3976" w:author="Mutali Nepfumbada" w:date="2022-09-28T23:00:00Z"/>
                      <w:bCs/>
                      <w:color w:val="FF0000"/>
                      <w:lang w:val="en-US"/>
                    </w:rPr>
                  </w:pPr>
                  <w:del w:id="3977" w:author="Mutali Nepfumbada" w:date="2022-09-28T23:00:00Z">
                    <w:r w:rsidRPr="00FA2428" w:rsidDel="007B2F80">
                      <w:rPr>
                        <w:bCs/>
                        <w:color w:val="FF0000"/>
                        <w:lang w:val="en-US"/>
                      </w:rPr>
                      <w:delText>-15.8</w:delText>
                    </w:r>
                  </w:del>
                </w:p>
              </w:tc>
            </w:tr>
            <w:tr w:rsidR="00977093" w:rsidRPr="00DC29B7" w:rsidDel="007B2F80" w14:paraId="6E08C645" w14:textId="08DC7AC1">
              <w:trPr>
                <w:trHeight w:val="224"/>
                <w:jc w:val="center"/>
                <w:del w:id="3978" w:author="Mutali Nepfumbada" w:date="2022-09-28T23:00:00Z"/>
              </w:trPr>
              <w:tc>
                <w:tcPr>
                  <w:tcW w:w="1302" w:type="dxa"/>
                  <w:noWrap/>
                </w:tcPr>
                <w:p w14:paraId="487AC2C9" w14:textId="20B9FA9C" w:rsidR="00977093" w:rsidRPr="00DC29B7" w:rsidDel="007B2F80" w:rsidRDefault="00977093">
                  <w:pPr>
                    <w:jc w:val="both"/>
                    <w:rPr>
                      <w:del w:id="3979" w:author="Mutali Nepfumbada" w:date="2022-09-28T23:00:00Z"/>
                      <w:bCs/>
                      <w:lang w:val="en-US"/>
                    </w:rPr>
                  </w:pPr>
                  <w:del w:id="3980" w:author="Mutali Nepfumbada" w:date="2022-09-28T23:00:00Z">
                    <w:r w:rsidRPr="00DC29B7" w:rsidDel="007B2F80">
                      <w:rPr>
                        <w:bCs/>
                        <w:lang w:val="en-US"/>
                      </w:rPr>
                      <w:delText>Jun 22</w:delText>
                    </w:r>
                  </w:del>
                </w:p>
              </w:tc>
              <w:tc>
                <w:tcPr>
                  <w:tcW w:w="1646" w:type="dxa"/>
                  <w:noWrap/>
                </w:tcPr>
                <w:p w14:paraId="288F73FC" w14:textId="5C437D5B" w:rsidR="00977093" w:rsidRPr="00DC29B7" w:rsidDel="007B2F80" w:rsidRDefault="006B0498">
                  <w:pPr>
                    <w:jc w:val="center"/>
                    <w:rPr>
                      <w:del w:id="3981" w:author="Mutali Nepfumbada" w:date="2022-09-28T23:00:00Z"/>
                      <w:bCs/>
                      <w:lang w:val="en-US"/>
                    </w:rPr>
                  </w:pPr>
                  <w:del w:id="3982" w:author="Mutali Nepfumbada" w:date="2022-09-28T23:00:00Z">
                    <w:r w:rsidDel="007B2F80">
                      <w:rPr>
                        <w:bCs/>
                        <w:lang w:val="en-US"/>
                      </w:rPr>
                      <w:delText>23,828</w:delText>
                    </w:r>
                  </w:del>
                </w:p>
              </w:tc>
              <w:tc>
                <w:tcPr>
                  <w:tcW w:w="1530" w:type="dxa"/>
                  <w:noWrap/>
                </w:tcPr>
                <w:p w14:paraId="226151A8" w14:textId="2F9B876E" w:rsidR="00977093" w:rsidRPr="00DC29B7" w:rsidDel="007B2F80" w:rsidRDefault="006B0498">
                  <w:pPr>
                    <w:jc w:val="center"/>
                    <w:rPr>
                      <w:del w:id="3983" w:author="Mutali Nepfumbada" w:date="2022-09-28T23:00:00Z"/>
                      <w:bCs/>
                      <w:lang w:val="en-US"/>
                    </w:rPr>
                  </w:pPr>
                  <w:del w:id="3984" w:author="Mutali Nepfumbada" w:date="2022-09-28T23:00:00Z">
                    <w:r w:rsidDel="007B2F80">
                      <w:rPr>
                        <w:bCs/>
                        <w:lang w:val="en-US"/>
                      </w:rPr>
                      <w:delText>25,900</w:delText>
                    </w:r>
                    <w:r w:rsidR="00977093" w:rsidDel="007B2F80">
                      <w:rPr>
                        <w:bCs/>
                        <w:lang w:val="en-US"/>
                      </w:rPr>
                      <w:delText>.0</w:delText>
                    </w:r>
                  </w:del>
                </w:p>
              </w:tc>
              <w:tc>
                <w:tcPr>
                  <w:tcW w:w="1542" w:type="dxa"/>
                  <w:noWrap/>
                </w:tcPr>
                <w:p w14:paraId="0A865BF9" w14:textId="378D9FF2" w:rsidR="00977093" w:rsidRPr="00DC29B7" w:rsidDel="007B2F80" w:rsidRDefault="006B0498">
                  <w:pPr>
                    <w:jc w:val="center"/>
                    <w:rPr>
                      <w:del w:id="3985" w:author="Mutali Nepfumbada" w:date="2022-09-28T23:00:00Z"/>
                      <w:bCs/>
                      <w:lang w:val="en-US"/>
                    </w:rPr>
                  </w:pPr>
                  <w:del w:id="3986" w:author="Mutali Nepfumbada" w:date="2022-09-28T23:00:00Z">
                    <w:r w:rsidDel="007B2F80">
                      <w:rPr>
                        <w:bCs/>
                        <w:lang w:val="en-US"/>
                      </w:rPr>
                      <w:delText>21,763</w:delText>
                    </w:r>
                  </w:del>
                </w:p>
              </w:tc>
              <w:tc>
                <w:tcPr>
                  <w:tcW w:w="1519" w:type="dxa"/>
                </w:tcPr>
                <w:p w14:paraId="5F830CF0" w14:textId="120CB2FF" w:rsidR="00977093" w:rsidRPr="00FA2428" w:rsidDel="007B2F80" w:rsidRDefault="00977093">
                  <w:pPr>
                    <w:jc w:val="center"/>
                    <w:rPr>
                      <w:del w:id="3987" w:author="Mutali Nepfumbada" w:date="2022-09-28T23:00:00Z"/>
                      <w:bCs/>
                      <w:color w:val="FF0000"/>
                      <w:lang w:val="en-US"/>
                    </w:rPr>
                  </w:pPr>
                  <w:del w:id="3988" w:author="Mutali Nepfumbada" w:date="2022-09-28T23:00:00Z">
                    <w:r w:rsidRPr="00FA2428" w:rsidDel="007B2F80">
                      <w:rPr>
                        <w:bCs/>
                        <w:color w:val="FF0000"/>
                        <w:lang w:val="en-US"/>
                      </w:rPr>
                      <w:delText>-8.66</w:delText>
                    </w:r>
                  </w:del>
                </w:p>
              </w:tc>
              <w:tc>
                <w:tcPr>
                  <w:tcW w:w="1784" w:type="dxa"/>
                </w:tcPr>
                <w:p w14:paraId="419436D8" w14:textId="6829061D" w:rsidR="00977093" w:rsidRPr="00FA2428" w:rsidDel="007B2F80" w:rsidRDefault="00977093">
                  <w:pPr>
                    <w:jc w:val="center"/>
                    <w:rPr>
                      <w:del w:id="3989" w:author="Mutali Nepfumbada" w:date="2022-09-28T23:00:00Z"/>
                      <w:bCs/>
                      <w:color w:val="FF0000"/>
                      <w:lang w:val="en-US"/>
                    </w:rPr>
                  </w:pPr>
                  <w:del w:id="3990" w:author="Mutali Nepfumbada" w:date="2022-09-28T23:00:00Z">
                    <w:r w:rsidRPr="00FA2428" w:rsidDel="007B2F80">
                      <w:rPr>
                        <w:bCs/>
                        <w:color w:val="FF0000"/>
                        <w:lang w:val="en-US"/>
                      </w:rPr>
                      <w:delText>-15.97</w:delText>
                    </w:r>
                  </w:del>
                </w:p>
              </w:tc>
            </w:tr>
            <w:tr w:rsidR="00977093" w:rsidRPr="00DC29B7" w:rsidDel="007B2F80" w14:paraId="68A291EC" w14:textId="4892967C">
              <w:trPr>
                <w:trHeight w:val="224"/>
                <w:jc w:val="center"/>
                <w:del w:id="3991" w:author="Mutali Nepfumbada" w:date="2022-09-28T23:00:00Z"/>
              </w:trPr>
              <w:tc>
                <w:tcPr>
                  <w:tcW w:w="1302" w:type="dxa"/>
                  <w:noWrap/>
                </w:tcPr>
                <w:p w14:paraId="61AB420C" w14:textId="6674B1C3" w:rsidR="00977093" w:rsidRPr="00DC29B7" w:rsidDel="007B2F80" w:rsidRDefault="00977093">
                  <w:pPr>
                    <w:jc w:val="both"/>
                    <w:rPr>
                      <w:del w:id="3992" w:author="Mutali Nepfumbada" w:date="2022-09-28T23:00:00Z"/>
                      <w:bCs/>
                      <w:lang w:val="en-US"/>
                    </w:rPr>
                  </w:pPr>
                  <w:del w:id="3993" w:author="Mutali Nepfumbada" w:date="2022-09-28T23:00:00Z">
                    <w:r w:rsidRPr="00DC29B7" w:rsidDel="007B2F80">
                      <w:rPr>
                        <w:bCs/>
                        <w:lang w:val="en-US"/>
                      </w:rPr>
                      <w:delText>Jul 22</w:delText>
                    </w:r>
                  </w:del>
                </w:p>
              </w:tc>
              <w:tc>
                <w:tcPr>
                  <w:tcW w:w="1646" w:type="dxa"/>
                  <w:noWrap/>
                </w:tcPr>
                <w:p w14:paraId="02119F4E" w14:textId="602DBEF5" w:rsidR="00977093" w:rsidRPr="00DC29B7" w:rsidDel="007B2F80" w:rsidRDefault="006B0498">
                  <w:pPr>
                    <w:jc w:val="center"/>
                    <w:rPr>
                      <w:del w:id="3994" w:author="Mutali Nepfumbada" w:date="2022-09-28T23:00:00Z"/>
                      <w:bCs/>
                      <w:lang w:val="en-US"/>
                    </w:rPr>
                  </w:pPr>
                  <w:del w:id="3995" w:author="Mutali Nepfumbada" w:date="2022-09-28T23:00:00Z">
                    <w:r w:rsidDel="007B2F80">
                      <w:rPr>
                        <w:bCs/>
                        <w:lang w:val="en-US"/>
                      </w:rPr>
                      <w:delText>26,254</w:delText>
                    </w:r>
                  </w:del>
                </w:p>
              </w:tc>
              <w:tc>
                <w:tcPr>
                  <w:tcW w:w="1530" w:type="dxa"/>
                  <w:noWrap/>
                </w:tcPr>
                <w:p w14:paraId="791917BF" w14:textId="5B4F7A36" w:rsidR="00977093" w:rsidRPr="00DC29B7" w:rsidDel="007B2F80" w:rsidRDefault="006B0498">
                  <w:pPr>
                    <w:jc w:val="center"/>
                    <w:rPr>
                      <w:del w:id="3996" w:author="Mutali Nepfumbada" w:date="2022-09-28T23:00:00Z"/>
                      <w:bCs/>
                      <w:lang w:val="en-US"/>
                    </w:rPr>
                  </w:pPr>
                  <w:del w:id="3997" w:author="Mutali Nepfumbada" w:date="2022-09-28T23:00:00Z">
                    <w:r w:rsidDel="007B2F80">
                      <w:rPr>
                        <w:bCs/>
                        <w:lang w:val="en-US"/>
                      </w:rPr>
                      <w:delText>25,000</w:delText>
                    </w:r>
                    <w:r w:rsidR="00977093" w:rsidDel="007B2F80">
                      <w:rPr>
                        <w:bCs/>
                        <w:lang w:val="en-US"/>
                      </w:rPr>
                      <w:delText>.0</w:delText>
                    </w:r>
                  </w:del>
                </w:p>
              </w:tc>
              <w:tc>
                <w:tcPr>
                  <w:tcW w:w="1542" w:type="dxa"/>
                  <w:noWrap/>
                </w:tcPr>
                <w:p w14:paraId="52B1053B" w14:textId="754B8AE4" w:rsidR="00977093" w:rsidRPr="00DC29B7" w:rsidDel="007B2F80" w:rsidRDefault="006B0498">
                  <w:pPr>
                    <w:jc w:val="center"/>
                    <w:rPr>
                      <w:del w:id="3998" w:author="Mutali Nepfumbada" w:date="2022-09-28T23:00:00Z"/>
                      <w:bCs/>
                      <w:lang w:val="en-US"/>
                    </w:rPr>
                  </w:pPr>
                  <w:del w:id="3999" w:author="Mutali Nepfumbada" w:date="2022-09-28T23:00:00Z">
                    <w:r w:rsidDel="007B2F80">
                      <w:rPr>
                        <w:bCs/>
                        <w:lang w:val="en-US"/>
                      </w:rPr>
                      <w:delText>20,957</w:delText>
                    </w:r>
                  </w:del>
                </w:p>
              </w:tc>
              <w:tc>
                <w:tcPr>
                  <w:tcW w:w="1519" w:type="dxa"/>
                </w:tcPr>
                <w:p w14:paraId="6C22892A" w14:textId="4FDDB0FA" w:rsidR="00977093" w:rsidRPr="00FA2428" w:rsidDel="007B2F80" w:rsidRDefault="00977093">
                  <w:pPr>
                    <w:jc w:val="center"/>
                    <w:rPr>
                      <w:del w:id="4000" w:author="Mutali Nepfumbada" w:date="2022-09-28T23:00:00Z"/>
                      <w:bCs/>
                      <w:color w:val="FF0000"/>
                      <w:lang w:val="en-US"/>
                    </w:rPr>
                  </w:pPr>
                  <w:del w:id="4001" w:author="Mutali Nepfumbada" w:date="2022-09-28T23:00:00Z">
                    <w:r w:rsidRPr="00FA2428" w:rsidDel="007B2F80">
                      <w:rPr>
                        <w:bCs/>
                        <w:color w:val="FF0000"/>
                        <w:lang w:val="en-US"/>
                      </w:rPr>
                      <w:delText>-20.18</w:delText>
                    </w:r>
                  </w:del>
                </w:p>
              </w:tc>
              <w:tc>
                <w:tcPr>
                  <w:tcW w:w="1784" w:type="dxa"/>
                </w:tcPr>
                <w:p w14:paraId="03F4FD35" w14:textId="2800FA64" w:rsidR="00977093" w:rsidRPr="00FA2428" w:rsidDel="007B2F80" w:rsidRDefault="00977093">
                  <w:pPr>
                    <w:jc w:val="center"/>
                    <w:rPr>
                      <w:del w:id="4002" w:author="Mutali Nepfumbada" w:date="2022-09-28T23:00:00Z"/>
                      <w:bCs/>
                      <w:color w:val="FF0000"/>
                      <w:lang w:val="en-US"/>
                    </w:rPr>
                  </w:pPr>
                  <w:del w:id="4003" w:author="Mutali Nepfumbada" w:date="2022-09-28T23:00:00Z">
                    <w:r w:rsidRPr="00FA2428" w:rsidDel="007B2F80">
                      <w:rPr>
                        <w:bCs/>
                        <w:color w:val="FF0000"/>
                        <w:lang w:val="en-US"/>
                      </w:rPr>
                      <w:delText>-16.17</w:delText>
                    </w:r>
                  </w:del>
                </w:p>
              </w:tc>
            </w:tr>
            <w:tr w:rsidR="00977093" w:rsidRPr="00DC29B7" w:rsidDel="007B2F80" w14:paraId="54F05670" w14:textId="66F9B6DC" w:rsidTr="00FA2428">
              <w:trPr>
                <w:trHeight w:val="145"/>
                <w:jc w:val="center"/>
                <w:del w:id="4004" w:author="Mutali Nepfumbada" w:date="2022-09-28T23:00:00Z"/>
              </w:trPr>
              <w:tc>
                <w:tcPr>
                  <w:tcW w:w="1302" w:type="dxa"/>
                  <w:noWrap/>
                </w:tcPr>
                <w:p w14:paraId="3FC5095D" w14:textId="69832C96" w:rsidR="00977093" w:rsidRPr="00DC29B7" w:rsidDel="007B2F80" w:rsidRDefault="00977093">
                  <w:pPr>
                    <w:jc w:val="both"/>
                    <w:rPr>
                      <w:del w:id="4005" w:author="Mutali Nepfumbada" w:date="2022-09-28T23:00:00Z"/>
                      <w:bCs/>
                      <w:lang w:val="en-US"/>
                    </w:rPr>
                  </w:pPr>
                  <w:del w:id="4006" w:author="Mutali Nepfumbada" w:date="2022-09-28T23:00:00Z">
                    <w:r w:rsidRPr="00DC29B7" w:rsidDel="007B2F80">
                      <w:rPr>
                        <w:bCs/>
                        <w:lang w:val="en-US"/>
                      </w:rPr>
                      <w:delText>Aug 22</w:delText>
                    </w:r>
                  </w:del>
                </w:p>
              </w:tc>
              <w:tc>
                <w:tcPr>
                  <w:tcW w:w="1646" w:type="dxa"/>
                  <w:noWrap/>
                </w:tcPr>
                <w:p w14:paraId="05050D94" w14:textId="3A958AE5" w:rsidR="00977093" w:rsidRPr="00DC29B7" w:rsidDel="007B2F80" w:rsidRDefault="006B0498">
                  <w:pPr>
                    <w:jc w:val="center"/>
                    <w:rPr>
                      <w:del w:id="4007" w:author="Mutali Nepfumbada" w:date="2022-09-28T23:00:00Z"/>
                      <w:bCs/>
                      <w:lang w:val="en-US"/>
                    </w:rPr>
                  </w:pPr>
                  <w:del w:id="4008" w:author="Mutali Nepfumbada" w:date="2022-09-28T23:00:00Z">
                    <w:r w:rsidDel="007B2F80">
                      <w:rPr>
                        <w:bCs/>
                        <w:lang w:val="en-US"/>
                      </w:rPr>
                      <w:delText>30,459</w:delText>
                    </w:r>
                  </w:del>
                </w:p>
              </w:tc>
              <w:tc>
                <w:tcPr>
                  <w:tcW w:w="1530" w:type="dxa"/>
                  <w:noWrap/>
                </w:tcPr>
                <w:p w14:paraId="2DE6A39C" w14:textId="0679F72F" w:rsidR="00977093" w:rsidRPr="00DC29B7" w:rsidDel="007B2F80" w:rsidRDefault="006B0498">
                  <w:pPr>
                    <w:jc w:val="center"/>
                    <w:rPr>
                      <w:del w:id="4009" w:author="Mutali Nepfumbada" w:date="2022-09-28T23:00:00Z"/>
                      <w:bCs/>
                      <w:lang w:val="en-US"/>
                    </w:rPr>
                  </w:pPr>
                  <w:del w:id="4010" w:author="Mutali Nepfumbada" w:date="2022-09-28T23:00:00Z">
                    <w:r w:rsidDel="007B2F80">
                      <w:rPr>
                        <w:bCs/>
                        <w:lang w:val="en-US"/>
                      </w:rPr>
                      <w:delText>31,000</w:delText>
                    </w:r>
                    <w:r w:rsidR="00977093" w:rsidDel="007B2F80">
                      <w:rPr>
                        <w:bCs/>
                        <w:lang w:val="en-US"/>
                      </w:rPr>
                      <w:delText>.0</w:delText>
                    </w:r>
                  </w:del>
                </w:p>
              </w:tc>
              <w:tc>
                <w:tcPr>
                  <w:tcW w:w="1542" w:type="dxa"/>
                  <w:noWrap/>
                </w:tcPr>
                <w:p w14:paraId="041F5E09" w14:textId="499D0806" w:rsidR="00977093" w:rsidRPr="00DC29B7" w:rsidDel="007B2F80" w:rsidRDefault="006B0498">
                  <w:pPr>
                    <w:jc w:val="center"/>
                    <w:rPr>
                      <w:del w:id="4011" w:author="Mutali Nepfumbada" w:date="2022-09-28T23:00:00Z"/>
                      <w:bCs/>
                      <w:lang w:val="en-US"/>
                    </w:rPr>
                  </w:pPr>
                  <w:del w:id="4012" w:author="Mutali Nepfumbada" w:date="2022-09-28T23:00:00Z">
                    <w:r w:rsidDel="007B2F80">
                      <w:rPr>
                        <w:bCs/>
                        <w:lang w:val="en-US"/>
                      </w:rPr>
                      <w:delText>29,575</w:delText>
                    </w:r>
                  </w:del>
                </w:p>
              </w:tc>
              <w:tc>
                <w:tcPr>
                  <w:tcW w:w="1519" w:type="dxa"/>
                </w:tcPr>
                <w:p w14:paraId="426721E3" w14:textId="2D4C7327" w:rsidR="00977093" w:rsidRPr="00FA2428" w:rsidDel="007B2F80" w:rsidRDefault="00977093">
                  <w:pPr>
                    <w:jc w:val="center"/>
                    <w:rPr>
                      <w:del w:id="4013" w:author="Mutali Nepfumbada" w:date="2022-09-28T23:00:00Z"/>
                      <w:bCs/>
                      <w:color w:val="FF0000"/>
                      <w:lang w:val="en-US"/>
                    </w:rPr>
                  </w:pPr>
                  <w:del w:id="4014" w:author="Mutali Nepfumbada" w:date="2022-09-28T23:00:00Z">
                    <w:r w:rsidRPr="00FA2428" w:rsidDel="007B2F80">
                      <w:rPr>
                        <w:bCs/>
                        <w:color w:val="FF0000"/>
                        <w:lang w:val="en-US"/>
                      </w:rPr>
                      <w:delText>-2.9</w:delText>
                    </w:r>
                  </w:del>
                </w:p>
              </w:tc>
              <w:tc>
                <w:tcPr>
                  <w:tcW w:w="1784" w:type="dxa"/>
                </w:tcPr>
                <w:p w14:paraId="098BD829" w14:textId="049BC5A3" w:rsidR="00977093" w:rsidRPr="00FA2428" w:rsidDel="007B2F80" w:rsidRDefault="00977093">
                  <w:pPr>
                    <w:jc w:val="center"/>
                    <w:rPr>
                      <w:del w:id="4015" w:author="Mutali Nepfumbada" w:date="2022-09-28T23:00:00Z"/>
                      <w:bCs/>
                      <w:color w:val="FF0000"/>
                      <w:lang w:val="en-US"/>
                    </w:rPr>
                  </w:pPr>
                  <w:del w:id="4016" w:author="Mutali Nepfumbada" w:date="2022-09-28T23:00:00Z">
                    <w:r w:rsidRPr="00FA2428" w:rsidDel="007B2F80">
                      <w:rPr>
                        <w:bCs/>
                        <w:color w:val="FF0000"/>
                        <w:lang w:val="en-US"/>
                      </w:rPr>
                      <w:delText>-4.6</w:delText>
                    </w:r>
                  </w:del>
                </w:p>
              </w:tc>
            </w:tr>
            <w:tr w:rsidR="00977093" w:rsidRPr="00DC29B7" w:rsidDel="007B2F80" w14:paraId="41FE8DBE" w14:textId="1BA32252">
              <w:trPr>
                <w:trHeight w:val="224"/>
                <w:jc w:val="center"/>
                <w:del w:id="4017" w:author="Mutali Nepfumbada" w:date="2022-09-28T23:00:00Z"/>
              </w:trPr>
              <w:tc>
                <w:tcPr>
                  <w:tcW w:w="1302" w:type="dxa"/>
                  <w:noWrap/>
                </w:tcPr>
                <w:p w14:paraId="16A42BA3" w14:textId="491A484D" w:rsidR="00977093" w:rsidRPr="00971DE0" w:rsidDel="007B2F80" w:rsidRDefault="00977093">
                  <w:pPr>
                    <w:jc w:val="both"/>
                    <w:rPr>
                      <w:del w:id="4018" w:author="Mutali Nepfumbada" w:date="2022-09-28T23:00:00Z"/>
                      <w:b/>
                      <w:lang w:val="en-US"/>
                    </w:rPr>
                  </w:pPr>
                  <w:del w:id="4019" w:author="Mutali Nepfumbada" w:date="2022-09-28T23:00:00Z">
                    <w:r w:rsidRPr="00971DE0" w:rsidDel="007B2F80">
                      <w:rPr>
                        <w:b/>
                        <w:lang w:val="en-US"/>
                      </w:rPr>
                      <w:delText>Total</w:delText>
                    </w:r>
                  </w:del>
                </w:p>
              </w:tc>
              <w:tc>
                <w:tcPr>
                  <w:tcW w:w="1646" w:type="dxa"/>
                  <w:noWrap/>
                </w:tcPr>
                <w:p w14:paraId="332AC250" w14:textId="18A6A3AA" w:rsidR="00977093" w:rsidRPr="00971DE0" w:rsidDel="007B2F80" w:rsidRDefault="006B0498">
                  <w:pPr>
                    <w:jc w:val="center"/>
                    <w:rPr>
                      <w:del w:id="4020" w:author="Mutali Nepfumbada" w:date="2022-09-28T23:00:00Z"/>
                      <w:b/>
                      <w:lang w:val="en-US"/>
                    </w:rPr>
                  </w:pPr>
                  <w:del w:id="4021" w:author="Mutali Nepfumbada" w:date="2022-09-28T23:00:00Z">
                    <w:r w:rsidDel="007B2F80">
                      <w:rPr>
                        <w:b/>
                        <w:lang w:val="en-US"/>
                      </w:rPr>
                      <w:delText>312,138</w:delText>
                    </w:r>
                  </w:del>
                </w:p>
              </w:tc>
              <w:tc>
                <w:tcPr>
                  <w:tcW w:w="1530" w:type="dxa"/>
                  <w:noWrap/>
                </w:tcPr>
                <w:p w14:paraId="0A6D5673" w14:textId="2421FD31" w:rsidR="00977093" w:rsidRPr="00971DE0" w:rsidDel="007B2F80" w:rsidRDefault="006B0498">
                  <w:pPr>
                    <w:jc w:val="center"/>
                    <w:rPr>
                      <w:del w:id="4022" w:author="Mutali Nepfumbada" w:date="2022-09-28T23:00:00Z"/>
                      <w:b/>
                      <w:lang w:val="en-US"/>
                    </w:rPr>
                  </w:pPr>
                  <w:del w:id="4023" w:author="Mutali Nepfumbada" w:date="2022-09-28T23:00:00Z">
                    <w:r w:rsidDel="007B2F80">
                      <w:rPr>
                        <w:b/>
                        <w:lang w:val="en-US"/>
                      </w:rPr>
                      <w:delText>315,508</w:delText>
                    </w:r>
                  </w:del>
                </w:p>
              </w:tc>
              <w:tc>
                <w:tcPr>
                  <w:tcW w:w="1542" w:type="dxa"/>
                  <w:noWrap/>
                </w:tcPr>
                <w:p w14:paraId="1F9A3606" w14:textId="2593CCCB" w:rsidR="00977093" w:rsidRPr="00971DE0" w:rsidDel="007B2F80" w:rsidRDefault="006B0498">
                  <w:pPr>
                    <w:jc w:val="center"/>
                    <w:rPr>
                      <w:del w:id="4024" w:author="Mutali Nepfumbada" w:date="2022-09-28T23:00:00Z"/>
                      <w:b/>
                      <w:lang w:val="en-US"/>
                    </w:rPr>
                  </w:pPr>
                  <w:del w:id="4025" w:author="Mutali Nepfumbada" w:date="2022-09-28T23:00:00Z">
                    <w:r w:rsidDel="007B2F80">
                      <w:rPr>
                        <w:b/>
                        <w:lang w:val="en-US"/>
                      </w:rPr>
                      <w:delText>286,610</w:delText>
                    </w:r>
                  </w:del>
                </w:p>
              </w:tc>
              <w:tc>
                <w:tcPr>
                  <w:tcW w:w="1519" w:type="dxa"/>
                </w:tcPr>
                <w:p w14:paraId="7A173927" w14:textId="35A72CDC" w:rsidR="00977093" w:rsidRPr="00FA2428" w:rsidDel="007B2F80" w:rsidRDefault="00977093">
                  <w:pPr>
                    <w:jc w:val="center"/>
                    <w:rPr>
                      <w:del w:id="4026" w:author="Mutali Nepfumbada" w:date="2022-09-28T23:00:00Z"/>
                      <w:b/>
                      <w:color w:val="FF0000"/>
                      <w:lang w:val="en-US"/>
                    </w:rPr>
                  </w:pPr>
                  <w:del w:id="4027" w:author="Mutali Nepfumbada" w:date="2022-09-28T23:00:00Z">
                    <w:r w:rsidRPr="00FA2428" w:rsidDel="007B2F80">
                      <w:rPr>
                        <w:b/>
                        <w:color w:val="FF0000"/>
                        <w:lang w:val="en-US"/>
                      </w:rPr>
                      <w:delText>-8.18</w:delText>
                    </w:r>
                  </w:del>
                </w:p>
              </w:tc>
              <w:tc>
                <w:tcPr>
                  <w:tcW w:w="1784" w:type="dxa"/>
                </w:tcPr>
                <w:p w14:paraId="67F8771D" w14:textId="257BDB91" w:rsidR="00977093" w:rsidRPr="00FA2428" w:rsidDel="007B2F80" w:rsidRDefault="00977093">
                  <w:pPr>
                    <w:jc w:val="center"/>
                    <w:rPr>
                      <w:del w:id="4028" w:author="Mutali Nepfumbada" w:date="2022-09-28T23:00:00Z"/>
                      <w:b/>
                      <w:color w:val="FF0000"/>
                      <w:lang w:val="en-US"/>
                    </w:rPr>
                  </w:pPr>
                  <w:del w:id="4029" w:author="Mutali Nepfumbada" w:date="2022-09-28T23:00:00Z">
                    <w:r w:rsidRPr="00FA2428" w:rsidDel="007B2F80">
                      <w:rPr>
                        <w:b/>
                        <w:color w:val="FF0000"/>
                        <w:lang w:val="en-US"/>
                      </w:rPr>
                      <w:delText>-9.16</w:delText>
                    </w:r>
                  </w:del>
                </w:p>
              </w:tc>
            </w:tr>
          </w:tbl>
          <w:p w14:paraId="5D9095AD" w14:textId="5C6852B1" w:rsidR="00977093" w:rsidRPr="00953BC7" w:rsidDel="007B2F80" w:rsidRDefault="00977093">
            <w:pPr>
              <w:jc w:val="center"/>
              <w:rPr>
                <w:del w:id="4030" w:author="Mutali Nepfumbada" w:date="2022-09-28T23:00:00Z"/>
                <w:b/>
                <w:lang w:eastAsia="en-US"/>
              </w:rPr>
            </w:pPr>
          </w:p>
        </w:tc>
      </w:tr>
      <w:tr w:rsidR="00977093" w:rsidRPr="00953BC7" w:rsidDel="007B2F80" w14:paraId="320A9E77" w14:textId="5AAF9D3F">
        <w:trPr>
          <w:trHeight w:val="141"/>
          <w:del w:id="4031" w:author="Mutali Nepfumbada" w:date="2022-09-28T23:00:00Z"/>
        </w:trPr>
        <w:tc>
          <w:tcPr>
            <w:tcW w:w="5000" w:type="pct"/>
            <w:vAlign w:val="center"/>
          </w:tcPr>
          <w:p w14:paraId="1C7FB613" w14:textId="6B7223D4" w:rsidR="00977093" w:rsidDel="007B2F80" w:rsidRDefault="00977093">
            <w:pPr>
              <w:pStyle w:val="Caption"/>
              <w:rPr>
                <w:del w:id="4032" w:author="Mutali Nepfumbada" w:date="2022-09-28T23:00:00Z"/>
              </w:rPr>
            </w:pPr>
            <w:bookmarkStart w:id="4033" w:name="_Toc115101845"/>
            <w:del w:id="4034" w:author="Mutali Nepfumbada" w:date="2022-09-28T23:00:00Z">
              <w:r w:rsidRPr="00953BC7" w:rsidDel="007B2F80">
                <w:delText xml:space="preserve">Table </w:delText>
              </w:r>
              <w:r w:rsidR="00000000" w:rsidDel="007B2F80">
                <w:fldChar w:fldCharType="begin"/>
              </w:r>
              <w:r w:rsidR="00000000" w:rsidDel="007B2F80">
                <w:delInstrText xml:space="preserve"> STYLEREF 1 \s </w:delInstrText>
              </w:r>
              <w:r w:rsidR="00000000" w:rsidDel="007B2F80">
                <w:fldChar w:fldCharType="separate"/>
              </w:r>
              <w:r w:rsidR="00B61424" w:rsidDel="007B2F80">
                <w:rPr>
                  <w:noProof/>
                </w:rPr>
                <w:delText>6</w:delText>
              </w:r>
              <w:r w:rsidR="00000000" w:rsidDel="007B2F80">
                <w:rPr>
                  <w:noProof/>
                </w:rPr>
                <w:fldChar w:fldCharType="end"/>
              </w:r>
              <w:r w:rsidR="00B61424" w:rsidDel="007B2F80">
                <w:noBreakHyphen/>
              </w:r>
              <w:r w:rsidR="00000000" w:rsidDel="007B2F80">
                <w:fldChar w:fldCharType="begin"/>
              </w:r>
              <w:r w:rsidR="00000000" w:rsidDel="007B2F80">
                <w:delInstrText xml:space="preserve"> SEQ Table \* ARABIC \s 1 </w:delInstrText>
              </w:r>
              <w:r w:rsidR="00000000" w:rsidDel="007B2F80">
                <w:fldChar w:fldCharType="separate"/>
              </w:r>
              <w:r w:rsidR="00B61424" w:rsidDel="007B2F80">
                <w:rPr>
                  <w:noProof/>
                </w:rPr>
                <w:delText>2</w:delText>
              </w:r>
              <w:r w:rsidR="00000000" w:rsidDel="007B2F80">
                <w:rPr>
                  <w:noProof/>
                </w:rPr>
                <w:fldChar w:fldCharType="end"/>
              </w:r>
              <w:r w:rsidDel="007B2F80">
                <w:rPr>
                  <w:noProof/>
                </w:rPr>
                <w:delText xml:space="preserve">: </w:delText>
              </w:r>
              <w:r w:rsidRPr="00977093" w:rsidDel="007B2F80">
                <w:rPr>
                  <w:noProof/>
                </w:rPr>
                <w:delText>Midstream</w:delText>
              </w:r>
              <w:r w:rsidRPr="00953BC7" w:rsidDel="007B2F80">
                <w:delText xml:space="preserve"> Production </w:delText>
              </w:r>
              <w:r w:rsidDel="007B2F80">
                <w:delText>and Forecast</w:delText>
              </w:r>
              <w:bookmarkEnd w:id="4033"/>
            </w:del>
          </w:p>
          <w:p w14:paraId="6A78A97A" w14:textId="14D56C7C" w:rsidR="00977093" w:rsidRPr="00310E6B" w:rsidDel="007B2F80" w:rsidRDefault="00977093">
            <w:pPr>
              <w:rPr>
                <w:del w:id="4035" w:author="Mutali Nepfumbada" w:date="2022-09-28T23:00:00Z"/>
              </w:rPr>
            </w:pPr>
          </w:p>
        </w:tc>
      </w:tr>
      <w:tr w:rsidR="00977093" w:rsidRPr="00953BC7" w:rsidDel="007B2F80" w14:paraId="5E7A5676" w14:textId="3F6A8A1F">
        <w:trPr>
          <w:trHeight w:val="738"/>
          <w:del w:id="4036" w:author="Mutali Nepfumbada" w:date="2022-09-28T23:00:00Z"/>
        </w:trPr>
        <w:tc>
          <w:tcPr>
            <w:tcW w:w="5000" w:type="pct"/>
            <w:vAlign w:val="center"/>
          </w:tcPr>
          <w:p w14:paraId="5C6DF958" w14:textId="5DB6B8E9" w:rsidR="00977093" w:rsidRPr="00953BC7" w:rsidDel="007B2F80" w:rsidRDefault="00977093">
            <w:pPr>
              <w:jc w:val="center"/>
              <w:rPr>
                <w:del w:id="4037" w:author="Mutali Nepfumbada" w:date="2022-09-28T23:00:00Z"/>
                <w:lang w:val="en-US"/>
              </w:rPr>
            </w:pPr>
            <w:del w:id="4038" w:author="Mutali Nepfumbada" w:date="2022-09-28T23:00:00Z">
              <w:r w:rsidDel="007B2F80">
                <w:rPr>
                  <w:noProof/>
                </w:rPr>
                <w:drawing>
                  <wp:inline distT="0" distB="0" distL="0" distR="0" wp14:anchorId="77475902" wp14:editId="072E8E9A">
                    <wp:extent cx="5760000" cy="3230968"/>
                    <wp:effectExtent l="0" t="0" r="0" b="0"/>
                    <wp:docPr id="1016" name="Picture 1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clinic Midstream Production.jpg"/>
                            <pic:cNvPicPr/>
                          </pic:nvPicPr>
                          <pic:blipFill>
                            <a:blip r:embed="rId38"/>
                            <a:stretch>
                              <a:fillRect/>
                            </a:stretch>
                          </pic:blipFill>
                          <pic:spPr>
                            <a:xfrm>
                              <a:off x="0" y="0"/>
                              <a:ext cx="5760000" cy="3230968"/>
                            </a:xfrm>
                            <a:prstGeom prst="rect">
                              <a:avLst/>
                            </a:prstGeom>
                          </pic:spPr>
                        </pic:pic>
                      </a:graphicData>
                    </a:graphic>
                  </wp:inline>
                </w:drawing>
              </w:r>
            </w:del>
          </w:p>
          <w:p w14:paraId="02039511" w14:textId="0F6F6461" w:rsidR="00977093" w:rsidRPr="00953BC7" w:rsidDel="007B2F80" w:rsidRDefault="00977093">
            <w:pPr>
              <w:pStyle w:val="Caption"/>
              <w:rPr>
                <w:del w:id="4039" w:author="Mutali Nepfumbada" w:date="2022-09-28T23:00:00Z"/>
                <w:lang w:eastAsia="en-US"/>
              </w:rPr>
            </w:pPr>
            <w:bookmarkStart w:id="4040" w:name="_Toc115101873"/>
            <w:del w:id="4041" w:author="Mutali Nepfumbada" w:date="2022-09-28T23:00:00Z">
              <w:r w:rsidDel="007B2F80">
                <w:delText xml:space="preserve">Figure </w:delText>
              </w:r>
              <w:r w:rsidR="00000000" w:rsidDel="007B2F80">
                <w:fldChar w:fldCharType="begin"/>
              </w:r>
              <w:r w:rsidR="00000000" w:rsidDel="007B2F80">
                <w:delInstrText xml:space="preserve"> STYLEREF 1 \s </w:delInstrText>
              </w:r>
              <w:r w:rsidR="00000000" w:rsidDel="007B2F80">
                <w:fldChar w:fldCharType="separate"/>
              </w:r>
              <w:r w:rsidR="009259F6" w:rsidDel="007B2F80">
                <w:rPr>
                  <w:noProof/>
                </w:rPr>
                <w:delText>6</w:delText>
              </w:r>
              <w:r w:rsidR="00000000" w:rsidDel="007B2F80">
                <w:rPr>
                  <w:noProof/>
                </w:rPr>
                <w:fldChar w:fldCharType="end"/>
              </w:r>
              <w:r w:rsidDel="007B2F80">
                <w:noBreakHyphen/>
              </w:r>
              <w:r w:rsidR="00000000" w:rsidDel="007B2F80">
                <w:fldChar w:fldCharType="begin"/>
              </w:r>
              <w:r w:rsidR="00000000" w:rsidDel="007B2F80">
                <w:delInstrText xml:space="preserve"> SEQ Figure \* ARABIC \s 1 </w:delInstrText>
              </w:r>
              <w:r w:rsidR="00000000" w:rsidDel="007B2F80">
                <w:fldChar w:fldCharType="separate"/>
              </w:r>
              <w:r w:rsidR="009259F6" w:rsidDel="007B2F80">
                <w:rPr>
                  <w:noProof/>
                </w:rPr>
                <w:delText>1</w:delText>
              </w:r>
              <w:r w:rsidR="00000000" w:rsidDel="007B2F80">
                <w:rPr>
                  <w:noProof/>
                </w:rPr>
                <w:fldChar w:fldCharType="end"/>
              </w:r>
              <w:r w:rsidDel="007B2F80">
                <w:delText xml:space="preserve">: </w:delText>
              </w:r>
              <w:r w:rsidRPr="00977093" w:rsidDel="007B2F80">
                <w:rPr>
                  <w:noProof/>
                </w:rPr>
                <w:delText>Midstream</w:delText>
              </w:r>
              <w:r w:rsidRPr="00953BC7" w:rsidDel="007B2F80">
                <w:rPr>
                  <w:lang w:eastAsia="en-US"/>
                </w:rPr>
                <w:delText xml:space="preserve"> Production </w:delText>
              </w:r>
              <w:r w:rsidDel="007B2F80">
                <w:rPr>
                  <w:lang w:eastAsia="en-US"/>
                </w:rPr>
                <w:delText>Vs Forecast</w:delText>
              </w:r>
              <w:bookmarkEnd w:id="4040"/>
            </w:del>
          </w:p>
        </w:tc>
      </w:tr>
    </w:tbl>
    <w:p w14:paraId="76756716" w14:textId="75419988" w:rsidR="000406B6" w:rsidRPr="00953BC7" w:rsidDel="007B2F80" w:rsidRDefault="000406B6" w:rsidP="008D1341">
      <w:pPr>
        <w:rPr>
          <w:del w:id="4042" w:author="Mutali Nepfumbada" w:date="2022-09-28T23:00:00Z"/>
          <w:lang w:eastAsia="en-US"/>
        </w:rPr>
      </w:pPr>
    </w:p>
    <w:p w14:paraId="0A661228" w14:textId="19A6EC94" w:rsidR="008C60A6" w:rsidDel="007B2F80" w:rsidRDefault="00483602" w:rsidP="00546A21">
      <w:pPr>
        <w:rPr>
          <w:ins w:id="4043" w:author="Thulani Ndaba" w:date="2022-09-20T17:03:00Z"/>
          <w:del w:id="4044" w:author="Mutali Nepfumbada" w:date="2022-09-28T23:00:00Z"/>
        </w:rPr>
      </w:pPr>
      <w:del w:id="4045" w:author="Mutali Nepfumbada" w:date="2022-09-28T23:00:00Z">
        <w:r w:rsidRPr="00483602" w:rsidDel="007B2F80">
          <w:delText>Total production since COD is 286,610.1kWh with a variance of 8.18% below the forecast production and 9.16% below the weather adjusted forecast</w:delText>
        </w:r>
        <w:r w:rsidR="004C5D0E" w:rsidRPr="004C5D0E" w:rsidDel="007B2F80">
          <w:delText xml:space="preserve">. </w:delText>
        </w:r>
      </w:del>
    </w:p>
    <w:p w14:paraId="51DC8930" w14:textId="33CE9C6B" w:rsidR="008C60A6" w:rsidDel="007B2F80" w:rsidRDefault="008C60A6" w:rsidP="00546A21">
      <w:pPr>
        <w:rPr>
          <w:ins w:id="4046" w:author="Thulani Ndaba" w:date="2022-09-20T17:03:00Z"/>
          <w:del w:id="4047" w:author="Mutali Nepfumbada" w:date="2022-09-28T23:00:00Z"/>
        </w:rPr>
      </w:pPr>
    </w:p>
    <w:p w14:paraId="3DA53C8F" w14:textId="2FBCC757" w:rsidR="00E82CA5" w:rsidDel="007B2F80" w:rsidRDefault="004D7AF5" w:rsidP="00770E5F">
      <w:pPr>
        <w:jc w:val="both"/>
        <w:rPr>
          <w:del w:id="4048" w:author="Mutali Nepfumbada" w:date="2022-09-28T23:00:00Z"/>
        </w:rPr>
      </w:pPr>
      <w:del w:id="4049" w:author="Mutali Nepfumbada" w:date="2022-09-28T23:00:00Z">
        <w:r w:rsidRPr="004D7AF5" w:rsidDel="007B2F80">
          <w:delText>Weather-adjusted generation is greater than the P50 forecast, meaning that the power plant could have met and exceeded P50 generation if the power plant had not curtailed during load shedding, which would have resulted in production losses</w:delText>
        </w:r>
        <w:r w:rsidR="004C5D0E" w:rsidRPr="004C5D0E" w:rsidDel="007B2F80">
          <w:delText>.</w:delText>
        </w:r>
        <w:r w:rsidR="00770E5F" w:rsidDel="007B2F80">
          <w:delText xml:space="preserve"> </w:delText>
        </w:r>
        <w:r w:rsidR="00E82CA5" w:rsidDel="007B2F80">
          <w:delText xml:space="preserve">Another factor that could affect production losses is the soiling of the module in the middle of the river. </w:delText>
        </w:r>
      </w:del>
    </w:p>
    <w:p w14:paraId="0710FDD7" w14:textId="783818A3" w:rsidR="00E82CA5" w:rsidDel="007B2F80" w:rsidRDefault="00E82CA5" w:rsidP="00770E5F">
      <w:pPr>
        <w:jc w:val="both"/>
        <w:rPr>
          <w:del w:id="4050" w:author="Mutali Nepfumbada" w:date="2022-09-28T23:00:00Z"/>
        </w:rPr>
      </w:pPr>
    </w:p>
    <w:p w14:paraId="06D9B082" w14:textId="73C8E8B1" w:rsidR="00EB17E8" w:rsidDel="007B2F80" w:rsidRDefault="00E82CA5" w:rsidP="00770E5F">
      <w:pPr>
        <w:jc w:val="both"/>
        <w:rPr>
          <w:del w:id="4051" w:author="Mutali Nepfumbada" w:date="2022-09-28T23:00:00Z"/>
        </w:rPr>
      </w:pPr>
      <w:del w:id="4052" w:author="Mutali Nepfumbada" w:date="2022-09-28T23:00:00Z">
        <w:r w:rsidDel="007B2F80">
          <w:delText>During the site visit on September 23, 2022, Harmattan noted that all the panels were covered with dust, possibly due to the windy spring weather. The operator stated that they were cleaned in August and that he cleans the models every 6 months. Harmattan notes that the soiling of the panels may also have affected production losses since COD. The following figure shows the soiling on the module.</w:delText>
        </w:r>
      </w:del>
    </w:p>
    <w:p w14:paraId="48B6E0A4" w14:textId="697D40C0" w:rsidR="0024558D" w:rsidDel="007B2F80" w:rsidRDefault="0024558D" w:rsidP="0024558D">
      <w:pPr>
        <w:jc w:val="center"/>
        <w:rPr>
          <w:del w:id="4053" w:author="Mutali Nepfumbada" w:date="2022-09-28T23:00:00Z"/>
        </w:rPr>
      </w:pPr>
      <w:del w:id="4054" w:author="Mutali Nepfumbada" w:date="2022-09-28T23:00:00Z">
        <w:r w:rsidDel="007B2F80">
          <w:rPr>
            <w:noProof/>
          </w:rPr>
          <w:drawing>
            <wp:inline distT="0" distB="0" distL="0" distR="0" wp14:anchorId="0821A417" wp14:editId="5FF3425E">
              <wp:extent cx="2450168" cy="2988776"/>
              <wp:effectExtent l="0" t="2540" r="508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rot="5400000">
                        <a:off x="0" y="0"/>
                        <a:ext cx="2461090" cy="3002099"/>
                      </a:xfrm>
                      <a:prstGeom prst="rect">
                        <a:avLst/>
                      </a:prstGeom>
                      <a:noFill/>
                      <a:ln>
                        <a:noFill/>
                      </a:ln>
                    </pic:spPr>
                  </pic:pic>
                </a:graphicData>
              </a:graphic>
            </wp:inline>
          </w:drawing>
        </w:r>
      </w:del>
    </w:p>
    <w:p w14:paraId="016132AA" w14:textId="069C70A7" w:rsidR="0024558D" w:rsidDel="007B2F80" w:rsidRDefault="0024558D" w:rsidP="0024558D">
      <w:pPr>
        <w:pStyle w:val="Caption"/>
        <w:rPr>
          <w:del w:id="4055" w:author="Mutali Nepfumbada" w:date="2022-09-28T23:00:00Z"/>
          <w:lang w:eastAsia="en-US"/>
        </w:rPr>
      </w:pPr>
      <w:bookmarkStart w:id="4056" w:name="_Toc115101874"/>
      <w:del w:id="4057" w:author="Mutali Nepfumbada" w:date="2022-09-28T23:00:00Z">
        <w:r w:rsidDel="007B2F80">
          <w:delText xml:space="preserve">Figure </w:delText>
        </w:r>
        <w:r w:rsidR="00000000" w:rsidDel="007B2F80">
          <w:fldChar w:fldCharType="begin"/>
        </w:r>
        <w:r w:rsidR="00000000" w:rsidDel="007B2F80">
          <w:delInstrText xml:space="preserve"> STYLEREF 1 \s </w:delInstrText>
        </w:r>
        <w:r w:rsidR="00000000" w:rsidDel="007B2F80">
          <w:fldChar w:fldCharType="separate"/>
        </w:r>
        <w:r w:rsidDel="007B2F80">
          <w:rPr>
            <w:noProof/>
          </w:rPr>
          <w:delText>6</w:delText>
        </w:r>
        <w:r w:rsidR="00000000" w:rsidDel="007B2F80">
          <w:rPr>
            <w:noProof/>
          </w:rPr>
          <w:fldChar w:fldCharType="end"/>
        </w:r>
        <w:r w:rsidDel="007B2F80">
          <w:noBreakHyphen/>
        </w:r>
        <w:r w:rsidR="00000000" w:rsidDel="007B2F80">
          <w:fldChar w:fldCharType="begin"/>
        </w:r>
        <w:r w:rsidR="00000000" w:rsidDel="007B2F80">
          <w:delInstrText xml:space="preserve"> SEQ Figure \* ARABIC \s 1 </w:delInstrText>
        </w:r>
        <w:r w:rsidR="00000000" w:rsidDel="007B2F80">
          <w:fldChar w:fldCharType="separate"/>
        </w:r>
        <w:r w:rsidDel="007B2F80">
          <w:rPr>
            <w:noProof/>
          </w:rPr>
          <w:delText>1</w:delText>
        </w:r>
        <w:r w:rsidR="00000000" w:rsidDel="007B2F80">
          <w:rPr>
            <w:noProof/>
          </w:rPr>
          <w:fldChar w:fldCharType="end"/>
        </w:r>
        <w:r w:rsidDel="007B2F80">
          <w:delText xml:space="preserve">: </w:delText>
        </w:r>
        <w:r w:rsidRPr="00977093" w:rsidDel="007B2F80">
          <w:rPr>
            <w:noProof/>
          </w:rPr>
          <w:delText>Midstream</w:delText>
        </w:r>
        <w:r w:rsidRPr="00953BC7" w:rsidDel="007B2F80">
          <w:rPr>
            <w:lang w:eastAsia="en-US"/>
          </w:rPr>
          <w:delText xml:space="preserve"> </w:delText>
        </w:r>
        <w:r w:rsidR="0053584C" w:rsidDel="007B2F80">
          <w:rPr>
            <w:lang w:eastAsia="en-US"/>
          </w:rPr>
          <w:delText>Soiling.</w:delText>
        </w:r>
        <w:bookmarkEnd w:id="4056"/>
        <w:r w:rsidR="0053584C" w:rsidDel="007B2F80">
          <w:rPr>
            <w:lang w:eastAsia="en-US"/>
          </w:rPr>
          <w:delText xml:space="preserve"> </w:delText>
        </w:r>
      </w:del>
    </w:p>
    <w:p w14:paraId="6F1DF5D4" w14:textId="6DAC4416" w:rsidR="004E470B" w:rsidDel="007B2F80" w:rsidRDefault="00CE591F">
      <w:pPr>
        <w:rPr>
          <w:del w:id="4058" w:author="Mutali Nepfumbada" w:date="2022-09-28T23:00:00Z"/>
        </w:rPr>
      </w:pPr>
      <w:del w:id="4059" w:author="Mutali Nepfumbada" w:date="2022-09-28T23:00:00Z">
        <w:r w:rsidRPr="00CE591F" w:rsidDel="007B2F80">
          <w:delText>Harmattan recommends monitoring the soling for 6 months to determine if additional cleaning of the modules is needed for the site, especially in the dry season without rain.</w:delText>
        </w:r>
        <w:r w:rsidR="003126CA" w:rsidDel="007B2F80">
          <w:br/>
        </w:r>
        <w:r w:rsidR="004E470B" w:rsidDel="007B2F80">
          <w:delText xml:space="preserve"> </w:delText>
        </w:r>
        <w:r w:rsidR="004E470B" w:rsidDel="007B2F80">
          <w:rPr>
            <w:lang w:eastAsia="en-US"/>
          </w:rPr>
          <w:br w:type="page"/>
        </w:r>
      </w:del>
    </w:p>
    <w:p w14:paraId="35FC910A" w14:textId="77777777" w:rsidR="00051F39" w:rsidRPr="0022122A" w:rsidRDefault="00051F39" w:rsidP="0022122A">
      <w:pPr>
        <w:rPr>
          <w:lang w:eastAsia="en-US"/>
        </w:rPr>
      </w:pPr>
    </w:p>
    <w:p w14:paraId="49082BD7" w14:textId="77777777" w:rsidR="008D1341" w:rsidRDefault="006C57B1" w:rsidP="001057C5">
      <w:pPr>
        <w:pStyle w:val="Heading2"/>
      </w:pPr>
      <w:bookmarkStart w:id="4060" w:name="_Toc115101809"/>
      <w:r>
        <w:t>Midstream</w:t>
      </w:r>
      <w:r w:rsidR="008D1341" w:rsidRPr="00953BC7">
        <w:t xml:space="preserve"> Irradiation </w:t>
      </w:r>
      <w:r w:rsidR="00B87996">
        <w:t>Vs Forecast</w:t>
      </w:r>
      <w:bookmarkEnd w:id="4060"/>
      <w:r w:rsidR="008D1341" w:rsidRPr="00953BC7">
        <w:t xml:space="preserve"> </w:t>
      </w:r>
    </w:p>
    <w:p w14:paraId="5986AB19" w14:textId="77777777" w:rsidR="002D4C3B" w:rsidRPr="002D4C3B" w:rsidRDefault="002D4C3B" w:rsidP="002D4C3B"/>
    <w:p w14:paraId="63CEBB00" w14:textId="77777777" w:rsidR="00C47740" w:rsidRDefault="009D6A31" w:rsidP="008D1341">
      <w:pPr>
        <w:rPr>
          <w:ins w:id="4061" w:author="Thulani Ndaba" w:date="2022-09-20T17:04:00Z"/>
          <w:lang w:eastAsia="en-US"/>
        </w:rPr>
      </w:pPr>
      <w:r w:rsidRPr="009D6A31">
        <w:rPr>
          <w:lang w:eastAsia="en-US"/>
        </w:rPr>
        <w:t xml:space="preserve">The following table and graph describe the irradiance of the site compared to the Helioscope P50 prediction. Harmattan notes that the irradiance measurement is satellite-based. </w:t>
      </w:r>
    </w:p>
    <w:p w14:paraId="306C95B4" w14:textId="77777777" w:rsidR="00C47740" w:rsidRDefault="00C47740" w:rsidP="008D1341">
      <w:pPr>
        <w:rPr>
          <w:ins w:id="4062" w:author="Thulani Ndaba" w:date="2022-09-20T17:04:00Z"/>
          <w:lang w:eastAsia="en-US"/>
        </w:rPr>
      </w:pPr>
    </w:p>
    <w:p w14:paraId="3651E169" w14:textId="2D75EF40" w:rsidR="002D4C3B" w:rsidRDefault="009D6A31" w:rsidP="008D1341">
      <w:pPr>
        <w:rPr>
          <w:ins w:id="4063" w:author="Mutali Nepfumbada" w:date="2022-09-28T23:03:00Z"/>
          <w:lang w:eastAsia="en-US"/>
        </w:rPr>
      </w:pPr>
      <w:r w:rsidRPr="009D6A31">
        <w:rPr>
          <w:lang w:eastAsia="en-US"/>
        </w:rPr>
        <w:t>The site has been measuring irradiance since April to the present, and no irradiance data is available prior to that time.</w:t>
      </w:r>
    </w:p>
    <w:p w14:paraId="20683D7F" w14:textId="77777777" w:rsidR="007B2F80" w:rsidRDefault="007B2F80" w:rsidP="008D1341">
      <w:pPr>
        <w:rPr>
          <w:lang w:eastAsia="en-US"/>
        </w:rPr>
      </w:pPr>
    </w:p>
    <w:tbl>
      <w:tblPr>
        <w:tblStyle w:val="TableGridLight"/>
        <w:tblW w:w="5000" w:type="pct"/>
        <w:tblLook w:val="04A0" w:firstRow="1" w:lastRow="0" w:firstColumn="1" w:lastColumn="0" w:noHBand="0" w:noVBand="1"/>
      </w:tblPr>
      <w:tblGrid>
        <w:gridCol w:w="2426"/>
        <w:gridCol w:w="2371"/>
        <w:gridCol w:w="2371"/>
        <w:gridCol w:w="2371"/>
      </w:tblGrid>
      <w:tr w:rsidR="007B2F80" w14:paraId="6D3F996C" w14:textId="77777777" w:rsidTr="00201D25">
        <w:trPr>
          <w:trHeight w:val="70"/>
          <w:ins w:id="4064" w:author="Mutali Nepfumbada" w:date="2022-09-28T23:03:00Z"/>
        </w:trPr>
        <w:tc>
          <w:tcPr>
            <w:tcW w:w="5000" w:type="pct"/>
            <w:gridSpan w:val="4"/>
            <w:shd w:val="clear" w:color="auto" w:fill="5F0500"/>
          </w:tcPr>
          <w:p w14:paraId="08A64206" w14:textId="77777777" w:rsidR="007B2F80" w:rsidRPr="001D1FA1" w:rsidRDefault="007B2F80" w:rsidP="00201D25">
            <w:pPr>
              <w:jc w:val="center"/>
              <w:rPr>
                <w:ins w:id="4065" w:author="Mutali Nepfumbada" w:date="2022-09-28T23:03:00Z"/>
                <w:b/>
              </w:rPr>
            </w:pPr>
            <w:ins w:id="4066" w:author="Mutali Nepfumbada" w:date="2022-09-28T23:03:00Z">
              <w:r>
                <w:rPr>
                  <w:b/>
                </w:rPr>
                <w:t>Irradiation (kWh/m</w:t>
              </w:r>
              <w:r w:rsidRPr="004D26DD">
                <w:rPr>
                  <w:b/>
                  <w:vertAlign w:val="superscript"/>
                </w:rPr>
                <w:t>2</w:t>
              </w:r>
              <w:r>
                <w:rPr>
                  <w:b/>
                </w:rPr>
                <w:t>)</w:t>
              </w:r>
            </w:ins>
          </w:p>
        </w:tc>
      </w:tr>
      <w:tr w:rsidR="007B2F80" w14:paraId="7FE57788" w14:textId="77777777" w:rsidTr="00201D25">
        <w:trPr>
          <w:trHeight w:val="224"/>
          <w:ins w:id="4067" w:author="Mutali Nepfumbada" w:date="2022-09-28T23:03:00Z"/>
        </w:trPr>
        <w:tc>
          <w:tcPr>
            <w:tcW w:w="1271" w:type="pct"/>
            <w:shd w:val="clear" w:color="auto" w:fill="5F0500"/>
          </w:tcPr>
          <w:p w14:paraId="3BEDBBBF" w14:textId="77777777" w:rsidR="007B2F80" w:rsidRPr="001D1FA1" w:rsidRDefault="007B2F80" w:rsidP="00201D25">
            <w:pPr>
              <w:rPr>
                <w:ins w:id="4068" w:author="Mutali Nepfumbada" w:date="2022-09-28T23:03:00Z"/>
                <w:b/>
                <w:lang w:eastAsia="en-US"/>
              </w:rPr>
            </w:pPr>
            <w:ins w:id="4069" w:author="Mutali Nepfumbada" w:date="2022-09-28T23:03:00Z">
              <w:r>
                <w:rPr>
                  <w:b/>
                  <w:lang w:eastAsia="en-US"/>
                </w:rPr>
                <w:t>Month</w:t>
              </w:r>
            </w:ins>
          </w:p>
        </w:tc>
        <w:tc>
          <w:tcPr>
            <w:tcW w:w="1243" w:type="pct"/>
            <w:shd w:val="clear" w:color="auto" w:fill="5F0500"/>
          </w:tcPr>
          <w:p w14:paraId="2A485D70" w14:textId="77777777" w:rsidR="007B2F80" w:rsidRPr="004D26DD" w:rsidRDefault="007B2F80" w:rsidP="00201D25">
            <w:pPr>
              <w:jc w:val="center"/>
              <w:rPr>
                <w:ins w:id="4070" w:author="Mutali Nepfumbada" w:date="2022-09-28T23:03:00Z"/>
                <w:b/>
                <w:lang w:val="en-US"/>
              </w:rPr>
            </w:pPr>
            <w:ins w:id="4071" w:author="Mutali Nepfumbada" w:date="2022-09-28T23:03:00Z">
              <w:r>
                <w:rPr>
                  <w:b/>
                  <w:lang w:val="en-US"/>
                </w:rPr>
                <w:t>Actual</w:t>
              </w:r>
            </w:ins>
          </w:p>
        </w:tc>
        <w:tc>
          <w:tcPr>
            <w:tcW w:w="1243" w:type="pct"/>
            <w:shd w:val="clear" w:color="auto" w:fill="5F0500"/>
          </w:tcPr>
          <w:p w14:paraId="35355D5E" w14:textId="77777777" w:rsidR="007B2F80" w:rsidRPr="004D26DD" w:rsidRDefault="007B2F80" w:rsidP="00201D25">
            <w:pPr>
              <w:jc w:val="center"/>
              <w:rPr>
                <w:ins w:id="4072" w:author="Mutali Nepfumbada" w:date="2022-09-28T23:03:00Z"/>
                <w:b/>
                <w:lang w:val="en-US"/>
              </w:rPr>
            </w:pPr>
            <w:ins w:id="4073" w:author="Mutali Nepfumbada" w:date="2022-09-28T23:03:00Z">
              <w:r>
                <w:rPr>
                  <w:b/>
                  <w:lang w:val="en-US"/>
                </w:rPr>
                <w:t>Forecast</w:t>
              </w:r>
            </w:ins>
          </w:p>
        </w:tc>
        <w:tc>
          <w:tcPr>
            <w:tcW w:w="1242" w:type="pct"/>
            <w:shd w:val="clear" w:color="auto" w:fill="5F0500"/>
          </w:tcPr>
          <w:p w14:paraId="5B4BA428" w14:textId="77777777" w:rsidR="007B2F80" w:rsidRPr="001D1FA1" w:rsidRDefault="007B2F80" w:rsidP="00201D25">
            <w:pPr>
              <w:jc w:val="center"/>
              <w:rPr>
                <w:ins w:id="4074" w:author="Mutali Nepfumbada" w:date="2022-09-28T23:03:00Z"/>
                <w:b/>
                <w:lang w:eastAsia="en-US"/>
              </w:rPr>
            </w:pPr>
            <w:ins w:id="4075" w:author="Mutali Nepfumbada" w:date="2022-09-28T23:03:00Z">
              <w:r>
                <w:rPr>
                  <w:b/>
                </w:rPr>
                <w:t>Delta (%)</w:t>
              </w:r>
            </w:ins>
          </w:p>
        </w:tc>
      </w:tr>
      <w:tr w:rsidR="007B2F80" w14:paraId="06D56840" w14:textId="77777777" w:rsidTr="00201D25">
        <w:trPr>
          <w:trHeight w:val="177"/>
          <w:ins w:id="4076" w:author="Mutali Nepfumbada" w:date="2022-09-28T23:03:00Z"/>
        </w:trPr>
        <w:tc>
          <w:tcPr>
            <w:tcW w:w="5000" w:type="pct"/>
            <w:gridSpan w:val="4"/>
          </w:tcPr>
          <w:p w14:paraId="212796EB" w14:textId="77777777" w:rsidR="007B2F80" w:rsidRDefault="007B2F80" w:rsidP="00201D25">
            <w:pPr>
              <w:jc w:val="center"/>
              <w:rPr>
                <w:ins w:id="4077" w:author="Mutali Nepfumbada" w:date="2022-09-28T23:03:00Z"/>
                <w:lang w:eastAsia="en-US"/>
              </w:rPr>
            </w:pPr>
            <w:ins w:id="4078" w:author="Mutali Nepfumbada" w:date="2022-09-28T23:03:00Z">
              <w:r w:rsidRPr="00DC29B7">
                <w:rPr>
                  <w:bCs/>
                  <w:lang w:val="en-US"/>
                </w:rPr>
                <w:t xml:space="preserve">{%tr for item in </w:t>
              </w:r>
              <w:proofErr w:type="spellStart"/>
              <w:r>
                <w:rPr>
                  <w:bCs/>
                  <w:lang w:val="en-US"/>
                </w:rPr>
                <w:t>MIDI</w:t>
              </w:r>
              <w:r w:rsidRPr="00DF6ABC">
                <w:rPr>
                  <w:bCs/>
                  <w:lang w:val="en-US"/>
                </w:rPr>
                <w:t>table_contents</w:t>
              </w:r>
              <w:proofErr w:type="spellEnd"/>
              <w:r w:rsidRPr="00DC29B7">
                <w:rPr>
                  <w:bCs/>
                  <w:lang w:val="en-US"/>
                </w:rPr>
                <w:t>%}</w:t>
              </w:r>
            </w:ins>
          </w:p>
        </w:tc>
      </w:tr>
      <w:tr w:rsidR="007B2F80" w14:paraId="03394AA7" w14:textId="77777777" w:rsidTr="00201D25">
        <w:trPr>
          <w:trHeight w:val="169"/>
          <w:ins w:id="4079" w:author="Mutali Nepfumbada" w:date="2022-09-28T23:03:00Z"/>
        </w:trPr>
        <w:tc>
          <w:tcPr>
            <w:tcW w:w="1271" w:type="pct"/>
          </w:tcPr>
          <w:p w14:paraId="440D1F8A" w14:textId="77777777" w:rsidR="007B2F80" w:rsidRDefault="007B2F80" w:rsidP="00201D25">
            <w:pPr>
              <w:rPr>
                <w:ins w:id="4080" w:author="Mutali Nepfumbada" w:date="2022-09-28T23:03:00Z"/>
                <w:lang w:eastAsia="en-US"/>
              </w:rPr>
            </w:pPr>
            <w:ins w:id="4081" w:author="Mutali Nepfumbada" w:date="2022-09-28T23:03:00Z">
              <w:r w:rsidRPr="00DC29B7">
                <w:rPr>
                  <w:bCs/>
                  <w:lang w:val="en-US"/>
                </w:rPr>
                <w:t>{{</w:t>
              </w:r>
              <w:proofErr w:type="spellStart"/>
              <w:proofErr w:type="gramStart"/>
              <w:r w:rsidRPr="00DC29B7">
                <w:rPr>
                  <w:bCs/>
                  <w:lang w:val="en-US"/>
                </w:rPr>
                <w:t>item.</w:t>
              </w:r>
              <w:r>
                <w:rPr>
                  <w:bCs/>
                  <w:lang w:val="en-US"/>
                </w:rPr>
                <w:t>Date</w:t>
              </w:r>
              <w:proofErr w:type="spellEnd"/>
              <w:proofErr w:type="gramEnd"/>
              <w:r w:rsidRPr="00DC29B7">
                <w:rPr>
                  <w:bCs/>
                  <w:lang w:val="en-US"/>
                </w:rPr>
                <w:t>}}</w:t>
              </w:r>
            </w:ins>
          </w:p>
        </w:tc>
        <w:tc>
          <w:tcPr>
            <w:tcW w:w="1243" w:type="pct"/>
          </w:tcPr>
          <w:p w14:paraId="467FC521" w14:textId="77777777" w:rsidR="007B2F80" w:rsidRDefault="007B2F80" w:rsidP="00201D25">
            <w:pPr>
              <w:jc w:val="center"/>
              <w:rPr>
                <w:ins w:id="4082" w:author="Mutali Nepfumbada" w:date="2022-09-28T23:03:00Z"/>
                <w:lang w:eastAsia="en-US"/>
              </w:rPr>
            </w:pPr>
            <w:proofErr w:type="gramStart"/>
            <w:ins w:id="4083" w:author="Mutali Nepfumbada" w:date="2022-09-28T23:03:00Z">
              <w:r w:rsidRPr="00DC29B7">
                <w:rPr>
                  <w:bCs/>
                  <w:lang w:val="en-US"/>
                </w:rPr>
                <w:t>{{ item</w:t>
              </w:r>
              <w:proofErr w:type="gramEnd"/>
              <w:r>
                <w:rPr>
                  <w:bCs/>
                  <w:lang w:val="en-US"/>
                </w:rPr>
                <w:t>. MIDIA</w:t>
              </w:r>
              <w:r w:rsidRPr="00DC29B7">
                <w:rPr>
                  <w:bCs/>
                  <w:lang w:val="en-US"/>
                </w:rPr>
                <w:t>}}</w:t>
              </w:r>
            </w:ins>
          </w:p>
        </w:tc>
        <w:tc>
          <w:tcPr>
            <w:tcW w:w="1243" w:type="pct"/>
          </w:tcPr>
          <w:p w14:paraId="2EBA4E38" w14:textId="77777777" w:rsidR="007B2F80" w:rsidRDefault="007B2F80" w:rsidP="00201D25">
            <w:pPr>
              <w:jc w:val="center"/>
              <w:rPr>
                <w:ins w:id="4084" w:author="Mutali Nepfumbada" w:date="2022-09-28T23:03:00Z"/>
                <w:lang w:eastAsia="en-US"/>
              </w:rPr>
            </w:pPr>
            <w:proofErr w:type="gramStart"/>
            <w:ins w:id="4085" w:author="Mutali Nepfumbada" w:date="2022-09-28T23:03:00Z">
              <w:r w:rsidRPr="00DC29B7">
                <w:rPr>
                  <w:bCs/>
                  <w:lang w:val="en-US"/>
                </w:rPr>
                <w:t>{{ item</w:t>
              </w:r>
              <w:proofErr w:type="gramEnd"/>
              <w:r>
                <w:rPr>
                  <w:bCs/>
                  <w:lang w:val="en-US"/>
                </w:rPr>
                <w:t>. MIDIF }}</w:t>
              </w:r>
            </w:ins>
          </w:p>
        </w:tc>
        <w:tc>
          <w:tcPr>
            <w:tcW w:w="1242" w:type="pct"/>
          </w:tcPr>
          <w:p w14:paraId="3C577BE8" w14:textId="77777777" w:rsidR="007B2F80" w:rsidRDefault="007B2F80" w:rsidP="00201D25">
            <w:pPr>
              <w:jc w:val="center"/>
              <w:rPr>
                <w:ins w:id="4086" w:author="Mutali Nepfumbada" w:date="2022-09-28T23:03:00Z"/>
                <w:lang w:eastAsia="en-US"/>
              </w:rPr>
            </w:pPr>
            <w:ins w:id="4087" w:author="Mutali Nepfumbada" w:date="2022-09-28T23:03:00Z">
              <w:r w:rsidRPr="00DC29B7">
                <w:rPr>
                  <w:bCs/>
                  <w:lang w:val="en-US"/>
                </w:rPr>
                <w:t>{{item</w:t>
              </w:r>
              <w:r>
                <w:rPr>
                  <w:bCs/>
                  <w:lang w:val="en-US"/>
                </w:rPr>
                <w:t>. MIDIV}}</w:t>
              </w:r>
            </w:ins>
          </w:p>
        </w:tc>
      </w:tr>
      <w:tr w:rsidR="007B2F80" w14:paraId="19CF56D4" w14:textId="77777777" w:rsidTr="00201D25">
        <w:trPr>
          <w:trHeight w:val="177"/>
          <w:ins w:id="4088" w:author="Mutali Nepfumbada" w:date="2022-09-28T23:03:00Z"/>
        </w:trPr>
        <w:tc>
          <w:tcPr>
            <w:tcW w:w="5000" w:type="pct"/>
            <w:gridSpan w:val="4"/>
          </w:tcPr>
          <w:p w14:paraId="47F19433" w14:textId="77777777" w:rsidR="007B2F80" w:rsidRDefault="007B2F80" w:rsidP="00201D25">
            <w:pPr>
              <w:jc w:val="center"/>
              <w:rPr>
                <w:ins w:id="4089" w:author="Mutali Nepfumbada" w:date="2022-09-28T23:03:00Z"/>
                <w:lang w:eastAsia="en-US"/>
              </w:rPr>
            </w:pPr>
            <w:ins w:id="4090" w:author="Mutali Nepfumbada" w:date="2022-09-28T23:03:00Z">
              <w:r w:rsidRPr="00DC29B7">
                <w:rPr>
                  <w:bCs/>
                  <w:lang w:val="en-US"/>
                </w:rPr>
                <w:t xml:space="preserve">{%tr </w:t>
              </w:r>
              <w:proofErr w:type="spellStart"/>
              <w:r w:rsidRPr="00DC29B7">
                <w:rPr>
                  <w:bCs/>
                  <w:lang w:val="en-US"/>
                </w:rPr>
                <w:t>endfor</w:t>
              </w:r>
              <w:proofErr w:type="spellEnd"/>
              <w:r w:rsidRPr="00DC29B7">
                <w:rPr>
                  <w:bCs/>
                  <w:lang w:val="en-US"/>
                </w:rPr>
                <w:t xml:space="preserve"> %}</w:t>
              </w:r>
            </w:ins>
          </w:p>
        </w:tc>
      </w:tr>
    </w:tbl>
    <w:p w14:paraId="5F5F333F" w14:textId="4E2438D0" w:rsidR="009D6A31" w:rsidRDefault="007B2F80" w:rsidP="007B2F80">
      <w:pPr>
        <w:pStyle w:val="Caption"/>
        <w:rPr>
          <w:ins w:id="4091" w:author="Mutali Nepfumbada" w:date="2022-09-28T23:03:00Z"/>
        </w:rPr>
      </w:pPr>
      <w:ins w:id="4092" w:author="Mutali Nepfumbada" w:date="2022-09-28T23:01:00Z">
        <w:r w:rsidRPr="00953BC7">
          <w:t xml:space="preserve">Table </w:t>
        </w:r>
        <w:r>
          <w:fldChar w:fldCharType="begin"/>
        </w:r>
        <w:r>
          <w:instrText xml:space="preserve"> STYLEREF 1 \s </w:instrText>
        </w:r>
        <w:r>
          <w:fldChar w:fldCharType="separate"/>
        </w:r>
        <w:r>
          <w:rPr>
            <w:noProof/>
          </w:rPr>
          <w:t>6</w:t>
        </w:r>
        <w:r>
          <w:rPr>
            <w:noProof/>
          </w:rPr>
          <w:fldChar w:fldCharType="end"/>
        </w:r>
        <w:r>
          <w:noBreakHyphen/>
        </w:r>
        <w:r>
          <w:fldChar w:fldCharType="begin"/>
        </w:r>
        <w:r>
          <w:instrText xml:space="preserve"> SEQ Table \* ARABIC \s 1 </w:instrText>
        </w:r>
        <w:r>
          <w:fldChar w:fldCharType="separate"/>
        </w:r>
        <w:r>
          <w:rPr>
            <w:noProof/>
          </w:rPr>
          <w:t>3</w:t>
        </w:r>
        <w:r>
          <w:rPr>
            <w:noProof/>
          </w:rPr>
          <w:fldChar w:fldCharType="end"/>
        </w:r>
        <w:r w:rsidRPr="00953BC7">
          <w:t xml:space="preserve">: </w:t>
        </w:r>
        <w:r>
          <w:t>Midstream I</w:t>
        </w:r>
        <w:r w:rsidRPr="00953BC7">
          <w:t xml:space="preserve">rradiation </w:t>
        </w:r>
        <w:r>
          <w:t>and Forecast</w:t>
        </w:r>
      </w:ins>
    </w:p>
    <w:p w14:paraId="5EA45C0D" w14:textId="516DD839" w:rsidR="007B2F80" w:rsidRPr="007B2F80" w:rsidRDefault="007B2F80" w:rsidP="007B2F80">
      <w:pPr>
        <w:jc w:val="center"/>
        <w:rPr>
          <w:ins w:id="4093" w:author="Mutali Nepfumbada" w:date="2022-09-28T23:02:00Z"/>
        </w:rPr>
        <w:pPrChange w:id="4094" w:author="Mutali Nepfumbada" w:date="2022-09-28T23:04:00Z">
          <w:pPr>
            <w:pStyle w:val="Caption"/>
          </w:pPr>
        </w:pPrChange>
      </w:pPr>
      <w:ins w:id="4095" w:author="Mutali Nepfumbada" w:date="2022-09-28T23:03:00Z">
        <w:r w:rsidRPr="009A25A7">
          <w:rPr>
            <w:lang w:eastAsia="en-US"/>
          </w:rPr>
          <w:t>{{</w:t>
        </w:r>
        <w:proofErr w:type="spellStart"/>
        <w:r>
          <w:rPr>
            <w:lang w:eastAsia="en-US"/>
          </w:rPr>
          <w:t>MIDIImage</w:t>
        </w:r>
        <w:proofErr w:type="spellEnd"/>
        <w:r w:rsidRPr="009A25A7">
          <w:rPr>
            <w:lang w:eastAsia="en-US"/>
          </w:rPr>
          <w:t>}}</w:t>
        </w:r>
      </w:ins>
    </w:p>
    <w:p w14:paraId="186C628B" w14:textId="2CD42013" w:rsidR="007B2F80" w:rsidRPr="007B2F80" w:rsidRDefault="007B2F80" w:rsidP="007B2F80">
      <w:pPr>
        <w:pStyle w:val="Caption"/>
        <w:rPr>
          <w:ins w:id="4096" w:author="Mutali Nepfumbada" w:date="2022-09-28T23:01:00Z"/>
          <w:rPrChange w:id="4097" w:author="Mutali Nepfumbada" w:date="2022-09-28T23:02:00Z">
            <w:rPr>
              <w:ins w:id="4098" w:author="Mutali Nepfumbada" w:date="2022-09-28T23:01:00Z"/>
              <w:lang w:eastAsia="en-US"/>
            </w:rPr>
          </w:rPrChange>
        </w:rPr>
        <w:pPrChange w:id="4099" w:author="Mutali Nepfumbada" w:date="2022-09-28T23:02:00Z">
          <w:pPr/>
        </w:pPrChange>
      </w:pPr>
      <w:ins w:id="4100" w:author="Mutali Nepfumbada" w:date="2022-09-28T23:02:00Z">
        <w:r w:rsidRPr="00953BC7">
          <w:t xml:space="preserve">Figure </w:t>
        </w:r>
        <w:r>
          <w:fldChar w:fldCharType="begin"/>
        </w:r>
        <w:r>
          <w:instrText xml:space="preserve"> STYLEREF 1 \s </w:instrText>
        </w:r>
        <w:r>
          <w:fldChar w:fldCharType="separate"/>
        </w:r>
        <w:r>
          <w:rPr>
            <w:noProof/>
          </w:rPr>
          <w:t>6</w:t>
        </w:r>
        <w:r>
          <w:rPr>
            <w:noProof/>
          </w:rPr>
          <w:fldChar w:fldCharType="end"/>
        </w:r>
        <w:r>
          <w:noBreakHyphen/>
        </w:r>
        <w:r>
          <w:fldChar w:fldCharType="begin"/>
        </w:r>
        <w:r>
          <w:instrText xml:space="preserve"> SEQ Figure \* ARABIC \s 1 </w:instrText>
        </w:r>
        <w:r>
          <w:fldChar w:fldCharType="separate"/>
        </w:r>
        <w:r>
          <w:rPr>
            <w:noProof/>
          </w:rPr>
          <w:t>2</w:t>
        </w:r>
        <w:r>
          <w:rPr>
            <w:noProof/>
          </w:rPr>
          <w:fldChar w:fldCharType="end"/>
        </w:r>
        <w:r>
          <w:t>:</w:t>
        </w:r>
        <w:r w:rsidRPr="00953BC7">
          <w:t xml:space="preserve"> </w:t>
        </w:r>
        <w:r>
          <w:t>Midstream</w:t>
        </w:r>
        <w:r w:rsidRPr="00953BC7">
          <w:t xml:space="preserve"> Irradiation </w:t>
        </w:r>
        <w:r>
          <w:t>Vs Forecast</w:t>
        </w:r>
      </w:ins>
    </w:p>
    <w:p w14:paraId="7DCA2BF9" w14:textId="77777777" w:rsidR="007B2F80" w:rsidRDefault="007B2F80" w:rsidP="008D1341">
      <w:pPr>
        <w:rPr>
          <w:lang w:eastAsia="en-US"/>
        </w:rPr>
      </w:pPr>
    </w:p>
    <w:tbl>
      <w:tblPr>
        <w:tblStyle w:val="TableGridLight"/>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4101" w:author="Mutali Nepfumbada" w:date="2022-09-28T23:03:00Z">
          <w:tblPr>
            <w:tblStyle w:val="TableGridLight"/>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PrChange>
      </w:tblPr>
      <w:tblGrid>
        <w:gridCol w:w="3758"/>
        <w:gridCol w:w="5791"/>
        <w:tblGridChange w:id="4102">
          <w:tblGrid>
            <w:gridCol w:w="3758"/>
            <w:gridCol w:w="5791"/>
          </w:tblGrid>
        </w:tblGridChange>
      </w:tblGrid>
      <w:tr w:rsidR="009B5EF0" w:rsidRPr="00953BC7" w:rsidDel="007B2F80" w14:paraId="39280493" w14:textId="52056073" w:rsidTr="007B2F80">
        <w:trPr>
          <w:trHeight w:val="1581"/>
          <w:del w:id="4103" w:author="Mutali Nepfumbada" w:date="2022-09-28T23:03:00Z"/>
          <w:trPrChange w:id="4104" w:author="Mutali Nepfumbada" w:date="2022-09-28T23:03:00Z">
            <w:trPr>
              <w:trHeight w:val="1581"/>
            </w:trPr>
          </w:trPrChange>
        </w:trPr>
        <w:tc>
          <w:tcPr>
            <w:tcW w:w="1968" w:type="pct"/>
            <w:vAlign w:val="center"/>
            <w:tcPrChange w:id="4105" w:author="Mutali Nepfumbada" w:date="2022-09-28T23:03:00Z">
              <w:tcPr>
                <w:tcW w:w="2500" w:type="pct"/>
                <w:vAlign w:val="center"/>
              </w:tcPr>
            </w:tcPrChange>
          </w:tcPr>
          <w:tbl>
            <w:tblPr>
              <w:tblStyle w:val="TableGridLight"/>
              <w:tblW w:w="3577" w:type="dxa"/>
              <w:tblLook w:val="04A0" w:firstRow="1" w:lastRow="0" w:firstColumn="1" w:lastColumn="0" w:noHBand="0" w:noVBand="1"/>
            </w:tblPr>
            <w:tblGrid>
              <w:gridCol w:w="858"/>
              <w:gridCol w:w="840"/>
              <w:gridCol w:w="900"/>
              <w:gridCol w:w="979"/>
            </w:tblGrid>
            <w:tr w:rsidR="009B5EF0" w:rsidDel="007B2F80" w14:paraId="6FC33EDD" w14:textId="0997025C" w:rsidTr="001F1F19">
              <w:trPr>
                <w:trHeight w:val="70"/>
                <w:del w:id="4106" w:author="Mutali Nepfumbada" w:date="2022-09-28T23:03:00Z"/>
              </w:trPr>
              <w:tc>
                <w:tcPr>
                  <w:tcW w:w="5000" w:type="pct"/>
                  <w:gridSpan w:val="4"/>
                  <w:shd w:val="clear" w:color="auto" w:fill="5F0500"/>
                </w:tcPr>
                <w:p w14:paraId="425270EE" w14:textId="4FCD1477" w:rsidR="009B5EF0" w:rsidRPr="001D1FA1" w:rsidDel="007B2F80" w:rsidRDefault="009B5EF0">
                  <w:pPr>
                    <w:jc w:val="center"/>
                    <w:rPr>
                      <w:del w:id="4107" w:author="Mutali Nepfumbada" w:date="2022-09-28T23:03:00Z"/>
                      <w:b/>
                    </w:rPr>
                  </w:pPr>
                  <w:del w:id="4108" w:author="Mutali Nepfumbada" w:date="2022-09-28T23:03:00Z">
                    <w:r w:rsidDel="007B2F80">
                      <w:rPr>
                        <w:b/>
                      </w:rPr>
                      <w:delText>Irradiation (kWh/m</w:delText>
                    </w:r>
                    <w:r w:rsidRPr="004D26DD" w:rsidDel="007B2F80">
                      <w:rPr>
                        <w:b/>
                        <w:vertAlign w:val="superscript"/>
                      </w:rPr>
                      <w:delText>2</w:delText>
                    </w:r>
                    <w:r w:rsidDel="007B2F80">
                      <w:rPr>
                        <w:b/>
                      </w:rPr>
                      <w:delText>)</w:delText>
                    </w:r>
                  </w:del>
                </w:p>
              </w:tc>
            </w:tr>
            <w:tr w:rsidR="009B5EF0" w:rsidDel="007B2F80" w14:paraId="2C76D60B" w14:textId="16B0A223" w:rsidTr="001F1F19">
              <w:trPr>
                <w:trHeight w:val="224"/>
                <w:del w:id="4109" w:author="Mutali Nepfumbada" w:date="2022-09-28T23:03:00Z"/>
              </w:trPr>
              <w:tc>
                <w:tcPr>
                  <w:tcW w:w="1199" w:type="pct"/>
                  <w:shd w:val="clear" w:color="auto" w:fill="5F0500"/>
                </w:tcPr>
                <w:p w14:paraId="304F8D69" w14:textId="635811B3" w:rsidR="009B5EF0" w:rsidRPr="001D1FA1" w:rsidDel="007B2F80" w:rsidRDefault="00D56958" w:rsidP="009B5EF0">
                  <w:pPr>
                    <w:rPr>
                      <w:del w:id="4110" w:author="Mutali Nepfumbada" w:date="2022-09-28T23:03:00Z"/>
                      <w:b/>
                      <w:lang w:eastAsia="en-US"/>
                    </w:rPr>
                  </w:pPr>
                  <w:del w:id="4111" w:author="Mutali Nepfumbada" w:date="2022-09-28T23:03:00Z">
                    <w:r w:rsidDel="007B2F80">
                      <w:rPr>
                        <w:b/>
                        <w:lang w:eastAsia="en-US"/>
                      </w:rPr>
                      <w:delText>Month</w:delText>
                    </w:r>
                  </w:del>
                </w:p>
              </w:tc>
              <w:tc>
                <w:tcPr>
                  <w:tcW w:w="1174" w:type="pct"/>
                  <w:shd w:val="clear" w:color="auto" w:fill="5F0500"/>
                </w:tcPr>
                <w:p w14:paraId="76F0C8FC" w14:textId="13C8A923" w:rsidR="009B5EF0" w:rsidRPr="004D26DD" w:rsidDel="007B2F80" w:rsidRDefault="009B5EF0" w:rsidP="009B5EF0">
                  <w:pPr>
                    <w:jc w:val="center"/>
                    <w:rPr>
                      <w:del w:id="4112" w:author="Mutali Nepfumbada" w:date="2022-09-28T23:03:00Z"/>
                      <w:b/>
                      <w:lang w:val="en-US"/>
                    </w:rPr>
                  </w:pPr>
                  <w:del w:id="4113" w:author="Mutali Nepfumbada" w:date="2022-09-28T23:03:00Z">
                    <w:r w:rsidDel="007B2F80">
                      <w:rPr>
                        <w:b/>
                        <w:lang w:val="en-US"/>
                      </w:rPr>
                      <w:delText>Actual</w:delText>
                    </w:r>
                  </w:del>
                </w:p>
              </w:tc>
              <w:tc>
                <w:tcPr>
                  <w:tcW w:w="1258" w:type="pct"/>
                  <w:shd w:val="clear" w:color="auto" w:fill="5F0500"/>
                </w:tcPr>
                <w:p w14:paraId="0E5B7591" w14:textId="5E07CDC8" w:rsidR="009B5EF0" w:rsidRPr="004D26DD" w:rsidDel="007B2F80" w:rsidRDefault="009B5EF0" w:rsidP="009B5EF0">
                  <w:pPr>
                    <w:jc w:val="center"/>
                    <w:rPr>
                      <w:del w:id="4114" w:author="Mutali Nepfumbada" w:date="2022-09-28T23:03:00Z"/>
                      <w:b/>
                      <w:lang w:val="en-US"/>
                    </w:rPr>
                  </w:pPr>
                  <w:del w:id="4115" w:author="Mutali Nepfumbada" w:date="2022-09-28T23:03:00Z">
                    <w:r w:rsidDel="007B2F80">
                      <w:rPr>
                        <w:b/>
                        <w:lang w:val="en-US"/>
                      </w:rPr>
                      <w:delText>Forecast</w:delText>
                    </w:r>
                  </w:del>
                </w:p>
              </w:tc>
              <w:tc>
                <w:tcPr>
                  <w:tcW w:w="1368" w:type="pct"/>
                  <w:shd w:val="clear" w:color="auto" w:fill="5F0500"/>
                </w:tcPr>
                <w:p w14:paraId="65BA05A1" w14:textId="627AA8F5" w:rsidR="009B5EF0" w:rsidRPr="001D1FA1" w:rsidDel="007B2F80" w:rsidRDefault="009B5EF0" w:rsidP="009B5EF0">
                  <w:pPr>
                    <w:jc w:val="center"/>
                    <w:rPr>
                      <w:del w:id="4116" w:author="Mutali Nepfumbada" w:date="2022-09-28T23:03:00Z"/>
                      <w:b/>
                      <w:lang w:eastAsia="en-US"/>
                    </w:rPr>
                  </w:pPr>
                  <w:del w:id="4117" w:author="Mutali Nepfumbada" w:date="2022-09-28T23:03:00Z">
                    <w:r w:rsidDel="007B2F80">
                      <w:rPr>
                        <w:b/>
                      </w:rPr>
                      <w:delText>Delta (%)</w:delText>
                    </w:r>
                  </w:del>
                </w:p>
              </w:tc>
            </w:tr>
            <w:tr w:rsidR="001F1F19" w:rsidDel="007B2F80" w14:paraId="342F5F4D" w14:textId="4D791877" w:rsidTr="001F1F19">
              <w:trPr>
                <w:trHeight w:val="169"/>
                <w:del w:id="4118" w:author="Mutali Nepfumbada" w:date="2022-09-28T23:03:00Z"/>
              </w:trPr>
              <w:tc>
                <w:tcPr>
                  <w:tcW w:w="1199" w:type="pct"/>
                </w:tcPr>
                <w:p w14:paraId="6135A13C" w14:textId="329750E9" w:rsidR="001F1F19" w:rsidDel="007B2F80" w:rsidRDefault="001F1F19" w:rsidP="001F1F19">
                  <w:pPr>
                    <w:rPr>
                      <w:del w:id="4119" w:author="Mutali Nepfumbada" w:date="2022-09-28T23:03:00Z"/>
                      <w:lang w:eastAsia="en-US"/>
                    </w:rPr>
                  </w:pPr>
                  <w:del w:id="4120" w:author="Mutali Nepfumbada" w:date="2022-09-28T23:03:00Z">
                    <w:r w:rsidRPr="00DC29B7" w:rsidDel="007B2F80">
                      <w:rPr>
                        <w:bCs/>
                        <w:lang w:val="en-US"/>
                      </w:rPr>
                      <w:delText>Oct 21</w:delText>
                    </w:r>
                  </w:del>
                </w:p>
              </w:tc>
              <w:tc>
                <w:tcPr>
                  <w:tcW w:w="1174" w:type="pct"/>
                </w:tcPr>
                <w:p w14:paraId="6177680A" w14:textId="30E850CC" w:rsidR="001F1F19" w:rsidDel="007B2F80" w:rsidRDefault="001F1F19" w:rsidP="001F1F19">
                  <w:pPr>
                    <w:jc w:val="center"/>
                    <w:rPr>
                      <w:del w:id="4121" w:author="Mutali Nepfumbada" w:date="2022-09-28T23:03:00Z"/>
                      <w:lang w:eastAsia="en-US"/>
                    </w:rPr>
                  </w:pPr>
                  <w:del w:id="4122" w:author="Mutali Nepfumbada" w:date="2022-09-28T23:03:00Z">
                    <w:r w:rsidRPr="00DA0733" w:rsidDel="007B2F80">
                      <w:delText>-</w:delText>
                    </w:r>
                  </w:del>
                </w:p>
              </w:tc>
              <w:tc>
                <w:tcPr>
                  <w:tcW w:w="1258" w:type="pct"/>
                </w:tcPr>
                <w:p w14:paraId="3CDF4164" w14:textId="0589685E" w:rsidR="001F1F19" w:rsidDel="007B2F80" w:rsidRDefault="001F1F19" w:rsidP="001F1F19">
                  <w:pPr>
                    <w:jc w:val="center"/>
                    <w:rPr>
                      <w:del w:id="4123" w:author="Mutali Nepfumbada" w:date="2022-09-28T23:03:00Z"/>
                      <w:lang w:eastAsia="en-US"/>
                    </w:rPr>
                  </w:pPr>
                  <w:del w:id="4124" w:author="Mutali Nepfumbada" w:date="2022-09-28T23:03:00Z">
                    <w:r w:rsidRPr="00DA0733" w:rsidDel="007B2F80">
                      <w:delText>-</w:delText>
                    </w:r>
                  </w:del>
                </w:p>
              </w:tc>
              <w:tc>
                <w:tcPr>
                  <w:tcW w:w="1368" w:type="pct"/>
                </w:tcPr>
                <w:p w14:paraId="5BDC7989" w14:textId="4F74C367" w:rsidR="001F1F19" w:rsidDel="007B2F80" w:rsidRDefault="001F1F19" w:rsidP="001F1F19">
                  <w:pPr>
                    <w:jc w:val="center"/>
                    <w:rPr>
                      <w:del w:id="4125" w:author="Mutali Nepfumbada" w:date="2022-09-28T23:03:00Z"/>
                      <w:lang w:eastAsia="en-US"/>
                    </w:rPr>
                  </w:pPr>
                  <w:del w:id="4126" w:author="Mutali Nepfumbada" w:date="2022-09-28T23:03:00Z">
                    <w:r w:rsidRPr="00DA0733" w:rsidDel="007B2F80">
                      <w:delText>-</w:delText>
                    </w:r>
                  </w:del>
                </w:p>
              </w:tc>
            </w:tr>
            <w:tr w:rsidR="001F1F19" w:rsidDel="007B2F80" w14:paraId="22C94C61" w14:textId="22753EED" w:rsidTr="001F1F19">
              <w:trPr>
                <w:trHeight w:val="169"/>
                <w:del w:id="4127" w:author="Mutali Nepfumbada" w:date="2022-09-28T23:03:00Z"/>
              </w:trPr>
              <w:tc>
                <w:tcPr>
                  <w:tcW w:w="1199" w:type="pct"/>
                </w:tcPr>
                <w:p w14:paraId="2330F3B6" w14:textId="25629611" w:rsidR="001F1F19" w:rsidDel="007B2F80" w:rsidRDefault="001F1F19" w:rsidP="001F1F19">
                  <w:pPr>
                    <w:rPr>
                      <w:del w:id="4128" w:author="Mutali Nepfumbada" w:date="2022-09-28T23:03:00Z"/>
                      <w:lang w:eastAsia="en-US"/>
                    </w:rPr>
                  </w:pPr>
                  <w:del w:id="4129" w:author="Mutali Nepfumbada" w:date="2022-09-28T23:03:00Z">
                    <w:r w:rsidRPr="00DC29B7" w:rsidDel="007B2F80">
                      <w:rPr>
                        <w:bCs/>
                        <w:lang w:val="en-US"/>
                      </w:rPr>
                      <w:delText>Nov 21</w:delText>
                    </w:r>
                  </w:del>
                </w:p>
              </w:tc>
              <w:tc>
                <w:tcPr>
                  <w:tcW w:w="1174" w:type="pct"/>
                </w:tcPr>
                <w:p w14:paraId="28024B9C" w14:textId="441AB435" w:rsidR="001F1F19" w:rsidDel="007B2F80" w:rsidRDefault="001F1F19" w:rsidP="001F1F19">
                  <w:pPr>
                    <w:jc w:val="center"/>
                    <w:rPr>
                      <w:del w:id="4130" w:author="Mutali Nepfumbada" w:date="2022-09-28T23:03:00Z"/>
                      <w:lang w:eastAsia="en-US"/>
                    </w:rPr>
                  </w:pPr>
                  <w:del w:id="4131" w:author="Mutali Nepfumbada" w:date="2022-09-28T23:03:00Z">
                    <w:r w:rsidRPr="00DA0733" w:rsidDel="007B2F80">
                      <w:delText>-</w:delText>
                    </w:r>
                  </w:del>
                </w:p>
              </w:tc>
              <w:tc>
                <w:tcPr>
                  <w:tcW w:w="1258" w:type="pct"/>
                </w:tcPr>
                <w:p w14:paraId="7B1B65E0" w14:textId="00B8BEA2" w:rsidR="001F1F19" w:rsidDel="007B2F80" w:rsidRDefault="001F1F19" w:rsidP="001F1F19">
                  <w:pPr>
                    <w:jc w:val="center"/>
                    <w:rPr>
                      <w:del w:id="4132" w:author="Mutali Nepfumbada" w:date="2022-09-28T23:03:00Z"/>
                      <w:lang w:eastAsia="en-US"/>
                    </w:rPr>
                  </w:pPr>
                  <w:del w:id="4133" w:author="Mutali Nepfumbada" w:date="2022-09-28T23:03:00Z">
                    <w:r w:rsidRPr="00DA0733" w:rsidDel="007B2F80">
                      <w:delText>-</w:delText>
                    </w:r>
                  </w:del>
                </w:p>
              </w:tc>
              <w:tc>
                <w:tcPr>
                  <w:tcW w:w="1368" w:type="pct"/>
                </w:tcPr>
                <w:p w14:paraId="65204A25" w14:textId="29A462F6" w:rsidR="001F1F19" w:rsidDel="007B2F80" w:rsidRDefault="001F1F19" w:rsidP="001F1F19">
                  <w:pPr>
                    <w:jc w:val="center"/>
                    <w:rPr>
                      <w:del w:id="4134" w:author="Mutali Nepfumbada" w:date="2022-09-28T23:03:00Z"/>
                      <w:lang w:eastAsia="en-US"/>
                    </w:rPr>
                  </w:pPr>
                  <w:del w:id="4135" w:author="Mutali Nepfumbada" w:date="2022-09-28T23:03:00Z">
                    <w:r w:rsidRPr="00DA0733" w:rsidDel="007B2F80">
                      <w:delText>-</w:delText>
                    </w:r>
                  </w:del>
                </w:p>
              </w:tc>
            </w:tr>
            <w:tr w:rsidR="001F1F19" w:rsidDel="007B2F80" w14:paraId="5825984C" w14:textId="34CA46CC" w:rsidTr="001F1F19">
              <w:trPr>
                <w:trHeight w:val="169"/>
                <w:del w:id="4136" w:author="Mutali Nepfumbada" w:date="2022-09-28T23:03:00Z"/>
              </w:trPr>
              <w:tc>
                <w:tcPr>
                  <w:tcW w:w="1199" w:type="pct"/>
                </w:tcPr>
                <w:p w14:paraId="1F83DE09" w14:textId="0553832B" w:rsidR="001F1F19" w:rsidDel="007B2F80" w:rsidRDefault="001F1F19" w:rsidP="001F1F19">
                  <w:pPr>
                    <w:rPr>
                      <w:del w:id="4137" w:author="Mutali Nepfumbada" w:date="2022-09-28T23:03:00Z"/>
                      <w:lang w:eastAsia="en-US"/>
                    </w:rPr>
                  </w:pPr>
                  <w:del w:id="4138" w:author="Mutali Nepfumbada" w:date="2022-09-28T23:03:00Z">
                    <w:r w:rsidRPr="00DC29B7" w:rsidDel="007B2F80">
                      <w:rPr>
                        <w:bCs/>
                        <w:lang w:val="en-US"/>
                      </w:rPr>
                      <w:delText>Dec 21</w:delText>
                    </w:r>
                  </w:del>
                </w:p>
              </w:tc>
              <w:tc>
                <w:tcPr>
                  <w:tcW w:w="1174" w:type="pct"/>
                </w:tcPr>
                <w:p w14:paraId="20E9CCF9" w14:textId="5D9AA7EE" w:rsidR="001F1F19" w:rsidDel="007B2F80" w:rsidRDefault="001F1F19" w:rsidP="001F1F19">
                  <w:pPr>
                    <w:jc w:val="center"/>
                    <w:rPr>
                      <w:del w:id="4139" w:author="Mutali Nepfumbada" w:date="2022-09-28T23:03:00Z"/>
                      <w:lang w:eastAsia="en-US"/>
                    </w:rPr>
                  </w:pPr>
                  <w:del w:id="4140" w:author="Mutali Nepfumbada" w:date="2022-09-28T23:03:00Z">
                    <w:r w:rsidRPr="00DA0733" w:rsidDel="007B2F80">
                      <w:delText>-</w:delText>
                    </w:r>
                  </w:del>
                </w:p>
              </w:tc>
              <w:tc>
                <w:tcPr>
                  <w:tcW w:w="1258" w:type="pct"/>
                </w:tcPr>
                <w:p w14:paraId="44692DCB" w14:textId="7807C09A" w:rsidR="001F1F19" w:rsidDel="007B2F80" w:rsidRDefault="001F1F19" w:rsidP="001F1F19">
                  <w:pPr>
                    <w:jc w:val="center"/>
                    <w:rPr>
                      <w:del w:id="4141" w:author="Mutali Nepfumbada" w:date="2022-09-28T23:03:00Z"/>
                      <w:lang w:eastAsia="en-US"/>
                    </w:rPr>
                  </w:pPr>
                  <w:del w:id="4142" w:author="Mutali Nepfumbada" w:date="2022-09-28T23:03:00Z">
                    <w:r w:rsidRPr="00DA0733" w:rsidDel="007B2F80">
                      <w:delText>-</w:delText>
                    </w:r>
                  </w:del>
                </w:p>
              </w:tc>
              <w:tc>
                <w:tcPr>
                  <w:tcW w:w="1368" w:type="pct"/>
                </w:tcPr>
                <w:p w14:paraId="120EAD93" w14:textId="0785D85E" w:rsidR="001F1F19" w:rsidDel="007B2F80" w:rsidRDefault="001F1F19" w:rsidP="001F1F19">
                  <w:pPr>
                    <w:jc w:val="center"/>
                    <w:rPr>
                      <w:del w:id="4143" w:author="Mutali Nepfumbada" w:date="2022-09-28T23:03:00Z"/>
                      <w:lang w:eastAsia="en-US"/>
                    </w:rPr>
                  </w:pPr>
                  <w:del w:id="4144" w:author="Mutali Nepfumbada" w:date="2022-09-28T23:03:00Z">
                    <w:r w:rsidRPr="00DA0733" w:rsidDel="007B2F80">
                      <w:delText>-</w:delText>
                    </w:r>
                  </w:del>
                </w:p>
              </w:tc>
            </w:tr>
            <w:tr w:rsidR="001F1F19" w:rsidDel="007B2F80" w14:paraId="644163A7" w14:textId="6367F4E6" w:rsidTr="001F1F19">
              <w:trPr>
                <w:trHeight w:val="169"/>
                <w:del w:id="4145" w:author="Mutali Nepfumbada" w:date="2022-09-28T23:03:00Z"/>
              </w:trPr>
              <w:tc>
                <w:tcPr>
                  <w:tcW w:w="1199" w:type="pct"/>
                </w:tcPr>
                <w:p w14:paraId="355088C8" w14:textId="6A6FBDF4" w:rsidR="001F1F19" w:rsidDel="007B2F80" w:rsidRDefault="001F1F19" w:rsidP="001F1F19">
                  <w:pPr>
                    <w:rPr>
                      <w:del w:id="4146" w:author="Mutali Nepfumbada" w:date="2022-09-28T23:03:00Z"/>
                      <w:lang w:eastAsia="en-US"/>
                    </w:rPr>
                  </w:pPr>
                  <w:del w:id="4147" w:author="Mutali Nepfumbada" w:date="2022-09-28T23:03:00Z">
                    <w:r w:rsidRPr="00DC29B7" w:rsidDel="007B2F80">
                      <w:rPr>
                        <w:bCs/>
                        <w:lang w:val="en-US"/>
                      </w:rPr>
                      <w:delText>Jan 22</w:delText>
                    </w:r>
                  </w:del>
                </w:p>
              </w:tc>
              <w:tc>
                <w:tcPr>
                  <w:tcW w:w="1174" w:type="pct"/>
                </w:tcPr>
                <w:p w14:paraId="6D9C2D15" w14:textId="67354EC8" w:rsidR="001F1F19" w:rsidDel="007B2F80" w:rsidRDefault="001F1F19" w:rsidP="001F1F19">
                  <w:pPr>
                    <w:jc w:val="center"/>
                    <w:rPr>
                      <w:del w:id="4148" w:author="Mutali Nepfumbada" w:date="2022-09-28T23:03:00Z"/>
                      <w:lang w:eastAsia="en-US"/>
                    </w:rPr>
                  </w:pPr>
                  <w:del w:id="4149" w:author="Mutali Nepfumbada" w:date="2022-09-28T23:03:00Z">
                    <w:r w:rsidRPr="00DA0733" w:rsidDel="007B2F80">
                      <w:delText>-</w:delText>
                    </w:r>
                  </w:del>
                </w:p>
              </w:tc>
              <w:tc>
                <w:tcPr>
                  <w:tcW w:w="1258" w:type="pct"/>
                </w:tcPr>
                <w:p w14:paraId="1B7A62F6" w14:textId="6D9D3B87" w:rsidR="001F1F19" w:rsidDel="007B2F80" w:rsidRDefault="001F1F19" w:rsidP="001F1F19">
                  <w:pPr>
                    <w:jc w:val="center"/>
                    <w:rPr>
                      <w:del w:id="4150" w:author="Mutali Nepfumbada" w:date="2022-09-28T23:03:00Z"/>
                      <w:lang w:eastAsia="en-US"/>
                    </w:rPr>
                  </w:pPr>
                  <w:del w:id="4151" w:author="Mutali Nepfumbada" w:date="2022-09-28T23:03:00Z">
                    <w:r w:rsidRPr="00DA0733" w:rsidDel="007B2F80">
                      <w:delText>-</w:delText>
                    </w:r>
                  </w:del>
                </w:p>
              </w:tc>
              <w:tc>
                <w:tcPr>
                  <w:tcW w:w="1368" w:type="pct"/>
                </w:tcPr>
                <w:p w14:paraId="4133333C" w14:textId="0A47111B" w:rsidR="001F1F19" w:rsidDel="007B2F80" w:rsidRDefault="001F1F19" w:rsidP="001F1F19">
                  <w:pPr>
                    <w:jc w:val="center"/>
                    <w:rPr>
                      <w:del w:id="4152" w:author="Mutali Nepfumbada" w:date="2022-09-28T23:03:00Z"/>
                      <w:lang w:eastAsia="en-US"/>
                    </w:rPr>
                  </w:pPr>
                  <w:del w:id="4153" w:author="Mutali Nepfumbada" w:date="2022-09-28T23:03:00Z">
                    <w:r w:rsidRPr="00DA0733" w:rsidDel="007B2F80">
                      <w:delText>-</w:delText>
                    </w:r>
                  </w:del>
                </w:p>
              </w:tc>
            </w:tr>
            <w:tr w:rsidR="001F1F19" w:rsidDel="007B2F80" w14:paraId="57F0A882" w14:textId="26C7E6FF" w:rsidTr="001F1F19">
              <w:trPr>
                <w:trHeight w:val="169"/>
                <w:del w:id="4154" w:author="Mutali Nepfumbada" w:date="2022-09-28T23:03:00Z"/>
              </w:trPr>
              <w:tc>
                <w:tcPr>
                  <w:tcW w:w="1199" w:type="pct"/>
                </w:tcPr>
                <w:p w14:paraId="3B98FC39" w14:textId="5CF7889D" w:rsidR="001F1F19" w:rsidDel="007B2F80" w:rsidRDefault="001F1F19" w:rsidP="001F1F19">
                  <w:pPr>
                    <w:rPr>
                      <w:del w:id="4155" w:author="Mutali Nepfumbada" w:date="2022-09-28T23:03:00Z"/>
                      <w:lang w:eastAsia="en-US"/>
                    </w:rPr>
                  </w:pPr>
                  <w:del w:id="4156" w:author="Mutali Nepfumbada" w:date="2022-09-28T23:03:00Z">
                    <w:r w:rsidRPr="00DC29B7" w:rsidDel="007B2F80">
                      <w:rPr>
                        <w:bCs/>
                        <w:lang w:val="en-US"/>
                      </w:rPr>
                      <w:delText>Feb 22</w:delText>
                    </w:r>
                  </w:del>
                </w:p>
              </w:tc>
              <w:tc>
                <w:tcPr>
                  <w:tcW w:w="1174" w:type="pct"/>
                </w:tcPr>
                <w:p w14:paraId="7710E887" w14:textId="181E54BC" w:rsidR="001F1F19" w:rsidDel="007B2F80" w:rsidRDefault="001F1F19" w:rsidP="001F1F19">
                  <w:pPr>
                    <w:jc w:val="center"/>
                    <w:rPr>
                      <w:del w:id="4157" w:author="Mutali Nepfumbada" w:date="2022-09-28T23:03:00Z"/>
                      <w:lang w:eastAsia="en-US"/>
                    </w:rPr>
                  </w:pPr>
                  <w:del w:id="4158" w:author="Mutali Nepfumbada" w:date="2022-09-28T23:03:00Z">
                    <w:r w:rsidRPr="00DA0733" w:rsidDel="007B2F80">
                      <w:delText>-</w:delText>
                    </w:r>
                  </w:del>
                </w:p>
              </w:tc>
              <w:tc>
                <w:tcPr>
                  <w:tcW w:w="1258" w:type="pct"/>
                </w:tcPr>
                <w:p w14:paraId="5EB56A5E" w14:textId="0933BD24" w:rsidR="001F1F19" w:rsidDel="007B2F80" w:rsidRDefault="001F1F19" w:rsidP="001F1F19">
                  <w:pPr>
                    <w:jc w:val="center"/>
                    <w:rPr>
                      <w:del w:id="4159" w:author="Mutali Nepfumbada" w:date="2022-09-28T23:03:00Z"/>
                      <w:lang w:eastAsia="en-US"/>
                    </w:rPr>
                  </w:pPr>
                  <w:del w:id="4160" w:author="Mutali Nepfumbada" w:date="2022-09-28T23:03:00Z">
                    <w:r w:rsidRPr="00DA0733" w:rsidDel="007B2F80">
                      <w:delText>-</w:delText>
                    </w:r>
                  </w:del>
                </w:p>
              </w:tc>
              <w:tc>
                <w:tcPr>
                  <w:tcW w:w="1368" w:type="pct"/>
                </w:tcPr>
                <w:p w14:paraId="70BE8491" w14:textId="0FE03117" w:rsidR="001F1F19" w:rsidDel="007B2F80" w:rsidRDefault="001F1F19" w:rsidP="001F1F19">
                  <w:pPr>
                    <w:jc w:val="center"/>
                    <w:rPr>
                      <w:del w:id="4161" w:author="Mutali Nepfumbada" w:date="2022-09-28T23:03:00Z"/>
                      <w:lang w:eastAsia="en-US"/>
                    </w:rPr>
                  </w:pPr>
                  <w:del w:id="4162" w:author="Mutali Nepfumbada" w:date="2022-09-28T23:03:00Z">
                    <w:r w:rsidRPr="00DA0733" w:rsidDel="007B2F80">
                      <w:delText>-</w:delText>
                    </w:r>
                  </w:del>
                </w:p>
              </w:tc>
            </w:tr>
            <w:tr w:rsidR="001F1F19" w:rsidDel="007B2F80" w14:paraId="08D68F00" w14:textId="302D2BA4" w:rsidTr="001F1F19">
              <w:trPr>
                <w:trHeight w:val="169"/>
                <w:del w:id="4163" w:author="Mutali Nepfumbada" w:date="2022-09-28T23:03:00Z"/>
              </w:trPr>
              <w:tc>
                <w:tcPr>
                  <w:tcW w:w="1199" w:type="pct"/>
                </w:tcPr>
                <w:p w14:paraId="467D6A8D" w14:textId="2D8F1C64" w:rsidR="001F1F19" w:rsidDel="007B2F80" w:rsidRDefault="001F1F19" w:rsidP="001F1F19">
                  <w:pPr>
                    <w:rPr>
                      <w:del w:id="4164" w:author="Mutali Nepfumbada" w:date="2022-09-28T23:03:00Z"/>
                      <w:lang w:eastAsia="en-US"/>
                    </w:rPr>
                  </w:pPr>
                  <w:del w:id="4165" w:author="Mutali Nepfumbada" w:date="2022-09-28T23:03:00Z">
                    <w:r w:rsidRPr="00DC29B7" w:rsidDel="007B2F80">
                      <w:rPr>
                        <w:bCs/>
                        <w:lang w:val="en-US"/>
                      </w:rPr>
                      <w:delText>Mar 22</w:delText>
                    </w:r>
                  </w:del>
                </w:p>
              </w:tc>
              <w:tc>
                <w:tcPr>
                  <w:tcW w:w="1174" w:type="pct"/>
                </w:tcPr>
                <w:p w14:paraId="546D8F91" w14:textId="6220554A" w:rsidR="001F1F19" w:rsidDel="007B2F80" w:rsidRDefault="001F1F19" w:rsidP="001F1F19">
                  <w:pPr>
                    <w:jc w:val="center"/>
                    <w:rPr>
                      <w:del w:id="4166" w:author="Mutali Nepfumbada" w:date="2022-09-28T23:03:00Z"/>
                      <w:lang w:eastAsia="en-US"/>
                    </w:rPr>
                  </w:pPr>
                  <w:del w:id="4167" w:author="Mutali Nepfumbada" w:date="2022-09-28T23:03:00Z">
                    <w:r w:rsidRPr="00DA0733" w:rsidDel="007B2F80">
                      <w:delText>-</w:delText>
                    </w:r>
                  </w:del>
                </w:p>
              </w:tc>
              <w:tc>
                <w:tcPr>
                  <w:tcW w:w="1258" w:type="pct"/>
                </w:tcPr>
                <w:p w14:paraId="0A29A08B" w14:textId="588136A4" w:rsidR="001F1F19" w:rsidDel="007B2F80" w:rsidRDefault="001F1F19" w:rsidP="001F1F19">
                  <w:pPr>
                    <w:jc w:val="center"/>
                    <w:rPr>
                      <w:del w:id="4168" w:author="Mutali Nepfumbada" w:date="2022-09-28T23:03:00Z"/>
                      <w:lang w:eastAsia="en-US"/>
                    </w:rPr>
                  </w:pPr>
                  <w:del w:id="4169" w:author="Mutali Nepfumbada" w:date="2022-09-28T23:03:00Z">
                    <w:r w:rsidRPr="00DA0733" w:rsidDel="007B2F80">
                      <w:delText>-</w:delText>
                    </w:r>
                  </w:del>
                </w:p>
              </w:tc>
              <w:tc>
                <w:tcPr>
                  <w:tcW w:w="1368" w:type="pct"/>
                </w:tcPr>
                <w:p w14:paraId="7A00B96D" w14:textId="34656053" w:rsidR="001F1F19" w:rsidDel="007B2F80" w:rsidRDefault="001F1F19" w:rsidP="001F1F19">
                  <w:pPr>
                    <w:jc w:val="center"/>
                    <w:rPr>
                      <w:del w:id="4170" w:author="Mutali Nepfumbada" w:date="2022-09-28T23:03:00Z"/>
                      <w:lang w:eastAsia="en-US"/>
                    </w:rPr>
                  </w:pPr>
                  <w:del w:id="4171" w:author="Mutali Nepfumbada" w:date="2022-09-28T23:03:00Z">
                    <w:r w:rsidRPr="00DA0733" w:rsidDel="007B2F80">
                      <w:delText>-</w:delText>
                    </w:r>
                  </w:del>
                </w:p>
              </w:tc>
            </w:tr>
            <w:tr w:rsidR="009B5EF0" w:rsidDel="007B2F80" w14:paraId="5B3E7AEB" w14:textId="5D3F4426" w:rsidTr="001F1F19">
              <w:trPr>
                <w:trHeight w:val="169"/>
                <w:del w:id="4172" w:author="Mutali Nepfumbada" w:date="2022-09-28T23:03:00Z"/>
              </w:trPr>
              <w:tc>
                <w:tcPr>
                  <w:tcW w:w="1199" w:type="pct"/>
                </w:tcPr>
                <w:p w14:paraId="2A38A4FB" w14:textId="45DA24E6" w:rsidR="009B5EF0" w:rsidDel="007B2F80" w:rsidRDefault="009B5EF0">
                  <w:pPr>
                    <w:rPr>
                      <w:del w:id="4173" w:author="Mutali Nepfumbada" w:date="2022-09-28T23:03:00Z"/>
                      <w:lang w:eastAsia="en-US"/>
                    </w:rPr>
                  </w:pPr>
                  <w:del w:id="4174" w:author="Mutali Nepfumbada" w:date="2022-09-28T23:03:00Z">
                    <w:r w:rsidRPr="00DC29B7" w:rsidDel="007B2F80">
                      <w:rPr>
                        <w:bCs/>
                        <w:lang w:val="en-US"/>
                      </w:rPr>
                      <w:delText>Apr 22</w:delText>
                    </w:r>
                  </w:del>
                </w:p>
              </w:tc>
              <w:tc>
                <w:tcPr>
                  <w:tcW w:w="1174" w:type="pct"/>
                </w:tcPr>
                <w:p w14:paraId="5A1DEA94" w14:textId="41AB4B2F" w:rsidR="009B5EF0" w:rsidDel="007B2F80" w:rsidRDefault="009B5EF0">
                  <w:pPr>
                    <w:jc w:val="center"/>
                    <w:rPr>
                      <w:del w:id="4175" w:author="Mutali Nepfumbada" w:date="2022-09-28T23:03:00Z"/>
                      <w:lang w:eastAsia="en-US"/>
                    </w:rPr>
                  </w:pPr>
                  <w:del w:id="4176" w:author="Mutali Nepfumbada" w:date="2022-09-28T23:03:00Z">
                    <w:r w:rsidRPr="00DC29B7" w:rsidDel="007B2F80">
                      <w:rPr>
                        <w:bCs/>
                        <w:lang w:val="en-US"/>
                      </w:rPr>
                      <w:delText>117</w:delText>
                    </w:r>
                  </w:del>
                </w:p>
              </w:tc>
              <w:tc>
                <w:tcPr>
                  <w:tcW w:w="1258" w:type="pct"/>
                </w:tcPr>
                <w:p w14:paraId="48BD0ED9" w14:textId="5F190572" w:rsidR="009B5EF0" w:rsidDel="007B2F80" w:rsidRDefault="009B5EF0">
                  <w:pPr>
                    <w:jc w:val="center"/>
                    <w:rPr>
                      <w:del w:id="4177" w:author="Mutali Nepfumbada" w:date="2022-09-28T23:03:00Z"/>
                      <w:lang w:eastAsia="en-US"/>
                    </w:rPr>
                  </w:pPr>
                  <w:del w:id="4178" w:author="Mutali Nepfumbada" w:date="2022-09-28T23:03:00Z">
                    <w:r w:rsidRPr="00DC29B7" w:rsidDel="007B2F80">
                      <w:rPr>
                        <w:bCs/>
                        <w:lang w:val="en-US"/>
                      </w:rPr>
                      <w:delText>149</w:delText>
                    </w:r>
                  </w:del>
                </w:p>
              </w:tc>
              <w:tc>
                <w:tcPr>
                  <w:tcW w:w="1368" w:type="pct"/>
                </w:tcPr>
                <w:p w14:paraId="17EF87EE" w14:textId="74683828" w:rsidR="009B5EF0" w:rsidRPr="00A5498E" w:rsidDel="007B2F80" w:rsidRDefault="009B5EF0">
                  <w:pPr>
                    <w:jc w:val="center"/>
                    <w:rPr>
                      <w:del w:id="4179" w:author="Mutali Nepfumbada" w:date="2022-09-28T23:03:00Z"/>
                      <w:color w:val="FF0000"/>
                      <w:lang w:eastAsia="en-US"/>
                    </w:rPr>
                  </w:pPr>
                  <w:del w:id="4180" w:author="Mutali Nepfumbada" w:date="2022-09-28T23:03:00Z">
                    <w:r w:rsidRPr="00A5498E" w:rsidDel="007B2F80">
                      <w:rPr>
                        <w:bCs/>
                        <w:color w:val="FF0000"/>
                        <w:lang w:val="en-US"/>
                      </w:rPr>
                      <w:delText>-21.6</w:delText>
                    </w:r>
                    <w:r w:rsidR="00FA2428" w:rsidDel="007B2F80">
                      <w:rPr>
                        <w:bCs/>
                        <w:color w:val="FF0000"/>
                        <w:lang w:val="en-US"/>
                      </w:rPr>
                      <w:delText>0</w:delText>
                    </w:r>
                  </w:del>
                </w:p>
              </w:tc>
            </w:tr>
            <w:tr w:rsidR="009B5EF0" w:rsidDel="007B2F80" w14:paraId="4E3214BD" w14:textId="500E1E5E" w:rsidTr="001F1F19">
              <w:trPr>
                <w:trHeight w:val="169"/>
                <w:del w:id="4181" w:author="Mutali Nepfumbada" w:date="2022-09-28T23:03:00Z"/>
              </w:trPr>
              <w:tc>
                <w:tcPr>
                  <w:tcW w:w="1199" w:type="pct"/>
                </w:tcPr>
                <w:p w14:paraId="06FE71D3" w14:textId="5DA8BD78" w:rsidR="009B5EF0" w:rsidDel="007B2F80" w:rsidRDefault="009B5EF0">
                  <w:pPr>
                    <w:rPr>
                      <w:del w:id="4182" w:author="Mutali Nepfumbada" w:date="2022-09-28T23:03:00Z"/>
                      <w:lang w:eastAsia="en-US"/>
                    </w:rPr>
                  </w:pPr>
                  <w:del w:id="4183" w:author="Mutali Nepfumbada" w:date="2022-09-28T23:03:00Z">
                    <w:r w:rsidRPr="00DC29B7" w:rsidDel="007B2F80">
                      <w:rPr>
                        <w:bCs/>
                        <w:lang w:val="en-US"/>
                      </w:rPr>
                      <w:delText>May 22</w:delText>
                    </w:r>
                  </w:del>
                </w:p>
              </w:tc>
              <w:tc>
                <w:tcPr>
                  <w:tcW w:w="1174" w:type="pct"/>
                </w:tcPr>
                <w:p w14:paraId="6A616711" w14:textId="29EB6EE0" w:rsidR="009B5EF0" w:rsidDel="007B2F80" w:rsidRDefault="009B5EF0">
                  <w:pPr>
                    <w:jc w:val="center"/>
                    <w:rPr>
                      <w:del w:id="4184" w:author="Mutali Nepfumbada" w:date="2022-09-28T23:03:00Z"/>
                      <w:lang w:eastAsia="en-US"/>
                    </w:rPr>
                  </w:pPr>
                  <w:del w:id="4185" w:author="Mutali Nepfumbada" w:date="2022-09-28T23:03:00Z">
                    <w:r w:rsidRPr="00DC29B7" w:rsidDel="007B2F80">
                      <w:rPr>
                        <w:bCs/>
                        <w:lang w:val="en-US"/>
                      </w:rPr>
                      <w:delText>137</w:delText>
                    </w:r>
                  </w:del>
                </w:p>
              </w:tc>
              <w:tc>
                <w:tcPr>
                  <w:tcW w:w="1258" w:type="pct"/>
                </w:tcPr>
                <w:p w14:paraId="35BBF8F4" w14:textId="29735D35" w:rsidR="009B5EF0" w:rsidDel="007B2F80" w:rsidRDefault="009B5EF0">
                  <w:pPr>
                    <w:jc w:val="center"/>
                    <w:rPr>
                      <w:del w:id="4186" w:author="Mutali Nepfumbada" w:date="2022-09-28T23:03:00Z"/>
                      <w:lang w:eastAsia="en-US"/>
                    </w:rPr>
                  </w:pPr>
                  <w:del w:id="4187" w:author="Mutali Nepfumbada" w:date="2022-09-28T23:03:00Z">
                    <w:r w:rsidRPr="00DC29B7" w:rsidDel="007B2F80">
                      <w:rPr>
                        <w:bCs/>
                        <w:lang w:val="en-US"/>
                      </w:rPr>
                      <w:delText>142</w:delText>
                    </w:r>
                  </w:del>
                </w:p>
              </w:tc>
              <w:tc>
                <w:tcPr>
                  <w:tcW w:w="1368" w:type="pct"/>
                </w:tcPr>
                <w:p w14:paraId="074A7333" w14:textId="207BFFB9" w:rsidR="009B5EF0" w:rsidRPr="00A5498E" w:rsidDel="007B2F80" w:rsidRDefault="009B5EF0">
                  <w:pPr>
                    <w:jc w:val="center"/>
                    <w:rPr>
                      <w:del w:id="4188" w:author="Mutali Nepfumbada" w:date="2022-09-28T23:03:00Z"/>
                      <w:color w:val="FF0000"/>
                      <w:lang w:eastAsia="en-US"/>
                    </w:rPr>
                  </w:pPr>
                  <w:del w:id="4189" w:author="Mutali Nepfumbada" w:date="2022-09-28T23:03:00Z">
                    <w:r w:rsidRPr="00A5498E" w:rsidDel="007B2F80">
                      <w:rPr>
                        <w:bCs/>
                        <w:color w:val="FF0000"/>
                        <w:lang w:val="en-US"/>
                      </w:rPr>
                      <w:delText>-3.19</w:delText>
                    </w:r>
                  </w:del>
                </w:p>
              </w:tc>
            </w:tr>
            <w:tr w:rsidR="009B5EF0" w:rsidDel="007B2F80" w14:paraId="257B96C0" w14:textId="7FF212B5" w:rsidTr="001F1F19">
              <w:trPr>
                <w:trHeight w:val="169"/>
                <w:del w:id="4190" w:author="Mutali Nepfumbada" w:date="2022-09-28T23:03:00Z"/>
              </w:trPr>
              <w:tc>
                <w:tcPr>
                  <w:tcW w:w="1199" w:type="pct"/>
                </w:tcPr>
                <w:p w14:paraId="72526CC0" w14:textId="1EED22D9" w:rsidR="009B5EF0" w:rsidDel="007B2F80" w:rsidRDefault="009B5EF0">
                  <w:pPr>
                    <w:rPr>
                      <w:del w:id="4191" w:author="Mutali Nepfumbada" w:date="2022-09-28T23:03:00Z"/>
                      <w:lang w:eastAsia="en-US"/>
                    </w:rPr>
                  </w:pPr>
                  <w:del w:id="4192" w:author="Mutali Nepfumbada" w:date="2022-09-28T23:03:00Z">
                    <w:r w:rsidRPr="00DC29B7" w:rsidDel="007B2F80">
                      <w:rPr>
                        <w:bCs/>
                        <w:lang w:val="en-US"/>
                      </w:rPr>
                      <w:delText>Jun 22</w:delText>
                    </w:r>
                  </w:del>
                </w:p>
              </w:tc>
              <w:tc>
                <w:tcPr>
                  <w:tcW w:w="1174" w:type="pct"/>
                </w:tcPr>
                <w:p w14:paraId="5F22F6A3" w14:textId="6CA369E4" w:rsidR="009B5EF0" w:rsidDel="007B2F80" w:rsidRDefault="009B5EF0">
                  <w:pPr>
                    <w:jc w:val="center"/>
                    <w:rPr>
                      <w:del w:id="4193" w:author="Mutali Nepfumbada" w:date="2022-09-28T23:03:00Z"/>
                      <w:lang w:eastAsia="en-US"/>
                    </w:rPr>
                  </w:pPr>
                  <w:del w:id="4194" w:author="Mutali Nepfumbada" w:date="2022-09-28T23:03:00Z">
                    <w:r w:rsidRPr="00DC29B7" w:rsidDel="007B2F80">
                      <w:rPr>
                        <w:bCs/>
                        <w:lang w:val="en-US"/>
                      </w:rPr>
                      <w:delText>92</w:delText>
                    </w:r>
                  </w:del>
                </w:p>
              </w:tc>
              <w:tc>
                <w:tcPr>
                  <w:tcW w:w="1258" w:type="pct"/>
                </w:tcPr>
                <w:p w14:paraId="5B5CB2D7" w14:textId="3FBEDEC2" w:rsidR="009B5EF0" w:rsidDel="007B2F80" w:rsidRDefault="009B5EF0">
                  <w:pPr>
                    <w:jc w:val="center"/>
                    <w:rPr>
                      <w:del w:id="4195" w:author="Mutali Nepfumbada" w:date="2022-09-28T23:03:00Z"/>
                      <w:lang w:eastAsia="en-US"/>
                    </w:rPr>
                  </w:pPr>
                  <w:del w:id="4196" w:author="Mutali Nepfumbada" w:date="2022-09-28T23:03:00Z">
                    <w:r w:rsidRPr="00DC29B7" w:rsidDel="007B2F80">
                      <w:rPr>
                        <w:bCs/>
                        <w:lang w:val="en-US"/>
                      </w:rPr>
                      <w:delText>127</w:delText>
                    </w:r>
                  </w:del>
                </w:p>
              </w:tc>
              <w:tc>
                <w:tcPr>
                  <w:tcW w:w="1368" w:type="pct"/>
                </w:tcPr>
                <w:p w14:paraId="0E45C3F7" w14:textId="4CA20DA3" w:rsidR="009B5EF0" w:rsidRPr="00A5498E" w:rsidDel="007B2F80" w:rsidRDefault="009B5EF0">
                  <w:pPr>
                    <w:jc w:val="center"/>
                    <w:rPr>
                      <w:del w:id="4197" w:author="Mutali Nepfumbada" w:date="2022-09-28T23:03:00Z"/>
                      <w:color w:val="FF0000"/>
                      <w:lang w:eastAsia="en-US"/>
                    </w:rPr>
                  </w:pPr>
                  <w:del w:id="4198" w:author="Mutali Nepfumbada" w:date="2022-09-28T23:03:00Z">
                    <w:r w:rsidRPr="00A5498E" w:rsidDel="007B2F80">
                      <w:rPr>
                        <w:bCs/>
                        <w:color w:val="FF0000"/>
                        <w:lang w:val="en-US"/>
                      </w:rPr>
                      <w:delText>-27.55</w:delText>
                    </w:r>
                  </w:del>
                </w:p>
              </w:tc>
            </w:tr>
            <w:tr w:rsidR="009B5EF0" w:rsidDel="007B2F80" w14:paraId="27BD5368" w14:textId="2C443AD0" w:rsidTr="001F1F19">
              <w:trPr>
                <w:trHeight w:val="169"/>
                <w:del w:id="4199" w:author="Mutali Nepfumbada" w:date="2022-09-28T23:03:00Z"/>
              </w:trPr>
              <w:tc>
                <w:tcPr>
                  <w:tcW w:w="1199" w:type="pct"/>
                </w:tcPr>
                <w:p w14:paraId="11530A30" w14:textId="07CFECB8" w:rsidR="009B5EF0" w:rsidDel="007B2F80" w:rsidRDefault="009B5EF0">
                  <w:pPr>
                    <w:rPr>
                      <w:del w:id="4200" w:author="Mutali Nepfumbada" w:date="2022-09-28T23:03:00Z"/>
                      <w:lang w:eastAsia="en-US"/>
                    </w:rPr>
                  </w:pPr>
                  <w:del w:id="4201" w:author="Mutali Nepfumbada" w:date="2022-09-28T23:03:00Z">
                    <w:r w:rsidRPr="00DC29B7" w:rsidDel="007B2F80">
                      <w:rPr>
                        <w:bCs/>
                        <w:lang w:val="en-US"/>
                      </w:rPr>
                      <w:delText>Jul 22</w:delText>
                    </w:r>
                  </w:del>
                </w:p>
              </w:tc>
              <w:tc>
                <w:tcPr>
                  <w:tcW w:w="1174" w:type="pct"/>
                </w:tcPr>
                <w:p w14:paraId="39BA7D06" w14:textId="2C63E0E6" w:rsidR="009B5EF0" w:rsidDel="007B2F80" w:rsidRDefault="009B5EF0">
                  <w:pPr>
                    <w:jc w:val="center"/>
                    <w:rPr>
                      <w:del w:id="4202" w:author="Mutali Nepfumbada" w:date="2022-09-28T23:03:00Z"/>
                      <w:lang w:eastAsia="en-US"/>
                    </w:rPr>
                  </w:pPr>
                  <w:del w:id="4203" w:author="Mutali Nepfumbada" w:date="2022-09-28T23:03:00Z">
                    <w:r w:rsidRPr="00DC29B7" w:rsidDel="007B2F80">
                      <w:rPr>
                        <w:bCs/>
                        <w:lang w:val="en-US"/>
                      </w:rPr>
                      <w:delText>96</w:delText>
                    </w:r>
                  </w:del>
                </w:p>
              </w:tc>
              <w:tc>
                <w:tcPr>
                  <w:tcW w:w="1258" w:type="pct"/>
                </w:tcPr>
                <w:p w14:paraId="425B21C0" w14:textId="37962771" w:rsidR="009B5EF0" w:rsidDel="007B2F80" w:rsidRDefault="009B5EF0">
                  <w:pPr>
                    <w:jc w:val="center"/>
                    <w:rPr>
                      <w:del w:id="4204" w:author="Mutali Nepfumbada" w:date="2022-09-28T23:03:00Z"/>
                      <w:lang w:eastAsia="en-US"/>
                    </w:rPr>
                  </w:pPr>
                  <w:del w:id="4205" w:author="Mutali Nepfumbada" w:date="2022-09-28T23:03:00Z">
                    <w:r w:rsidRPr="00DC29B7" w:rsidDel="007B2F80">
                      <w:rPr>
                        <w:bCs/>
                        <w:lang w:val="en-US"/>
                      </w:rPr>
                      <w:delText>140</w:delText>
                    </w:r>
                  </w:del>
                </w:p>
              </w:tc>
              <w:tc>
                <w:tcPr>
                  <w:tcW w:w="1368" w:type="pct"/>
                </w:tcPr>
                <w:p w14:paraId="3D2AA309" w14:textId="7996E10A" w:rsidR="009B5EF0" w:rsidRPr="00A5498E" w:rsidDel="007B2F80" w:rsidRDefault="009B5EF0">
                  <w:pPr>
                    <w:jc w:val="center"/>
                    <w:rPr>
                      <w:del w:id="4206" w:author="Mutali Nepfumbada" w:date="2022-09-28T23:03:00Z"/>
                      <w:color w:val="FF0000"/>
                      <w:lang w:eastAsia="en-US"/>
                    </w:rPr>
                  </w:pPr>
                  <w:del w:id="4207" w:author="Mutali Nepfumbada" w:date="2022-09-28T23:03:00Z">
                    <w:r w:rsidRPr="00A5498E" w:rsidDel="007B2F80">
                      <w:rPr>
                        <w:bCs/>
                        <w:color w:val="FF0000"/>
                        <w:lang w:val="en-US"/>
                      </w:rPr>
                      <w:delText>-31.76</w:delText>
                    </w:r>
                  </w:del>
                </w:p>
              </w:tc>
            </w:tr>
            <w:tr w:rsidR="009B5EF0" w:rsidDel="007B2F80" w14:paraId="4BA29046" w14:textId="6E8500A0" w:rsidTr="001F1F19">
              <w:trPr>
                <w:trHeight w:val="169"/>
                <w:del w:id="4208" w:author="Mutali Nepfumbada" w:date="2022-09-28T23:03:00Z"/>
              </w:trPr>
              <w:tc>
                <w:tcPr>
                  <w:tcW w:w="1199" w:type="pct"/>
                </w:tcPr>
                <w:p w14:paraId="25358D08" w14:textId="688F23D9" w:rsidR="009B5EF0" w:rsidDel="007B2F80" w:rsidRDefault="009B5EF0">
                  <w:pPr>
                    <w:rPr>
                      <w:del w:id="4209" w:author="Mutali Nepfumbada" w:date="2022-09-28T23:03:00Z"/>
                      <w:lang w:eastAsia="en-US"/>
                    </w:rPr>
                  </w:pPr>
                  <w:del w:id="4210" w:author="Mutali Nepfumbada" w:date="2022-09-28T23:03:00Z">
                    <w:r w:rsidRPr="00DC29B7" w:rsidDel="007B2F80">
                      <w:rPr>
                        <w:bCs/>
                        <w:lang w:val="en-US"/>
                      </w:rPr>
                      <w:delText>Aug 22</w:delText>
                    </w:r>
                  </w:del>
                </w:p>
              </w:tc>
              <w:tc>
                <w:tcPr>
                  <w:tcW w:w="1174" w:type="pct"/>
                </w:tcPr>
                <w:p w14:paraId="127033FE" w14:textId="1B4D5C73" w:rsidR="009B5EF0" w:rsidDel="007B2F80" w:rsidRDefault="009B5EF0">
                  <w:pPr>
                    <w:jc w:val="center"/>
                    <w:rPr>
                      <w:del w:id="4211" w:author="Mutali Nepfumbada" w:date="2022-09-28T23:03:00Z"/>
                      <w:lang w:eastAsia="en-US"/>
                    </w:rPr>
                  </w:pPr>
                  <w:del w:id="4212" w:author="Mutali Nepfumbada" w:date="2022-09-28T23:03:00Z">
                    <w:r w:rsidRPr="00DC29B7" w:rsidDel="007B2F80">
                      <w:rPr>
                        <w:bCs/>
                        <w:lang w:val="en-US"/>
                      </w:rPr>
                      <w:delText>107</w:delText>
                    </w:r>
                  </w:del>
                </w:p>
              </w:tc>
              <w:tc>
                <w:tcPr>
                  <w:tcW w:w="1258" w:type="pct"/>
                </w:tcPr>
                <w:p w14:paraId="758740B5" w14:textId="17E894FA" w:rsidR="009B5EF0" w:rsidDel="007B2F80" w:rsidRDefault="009B5EF0">
                  <w:pPr>
                    <w:jc w:val="center"/>
                    <w:rPr>
                      <w:del w:id="4213" w:author="Mutali Nepfumbada" w:date="2022-09-28T23:03:00Z"/>
                      <w:lang w:eastAsia="en-US"/>
                    </w:rPr>
                  </w:pPr>
                  <w:del w:id="4214" w:author="Mutali Nepfumbada" w:date="2022-09-28T23:03:00Z">
                    <w:r w:rsidRPr="00DC29B7" w:rsidDel="007B2F80">
                      <w:rPr>
                        <w:bCs/>
                        <w:lang w:val="en-US"/>
                      </w:rPr>
                      <w:delText>166</w:delText>
                    </w:r>
                  </w:del>
                </w:p>
              </w:tc>
              <w:tc>
                <w:tcPr>
                  <w:tcW w:w="1368" w:type="pct"/>
                </w:tcPr>
                <w:p w14:paraId="60CA4AC0" w14:textId="56E37179" w:rsidR="009B5EF0" w:rsidRPr="00A5498E" w:rsidDel="007B2F80" w:rsidRDefault="009B5EF0">
                  <w:pPr>
                    <w:jc w:val="center"/>
                    <w:rPr>
                      <w:del w:id="4215" w:author="Mutali Nepfumbada" w:date="2022-09-28T23:03:00Z"/>
                      <w:color w:val="FF0000"/>
                      <w:lang w:eastAsia="en-US"/>
                    </w:rPr>
                  </w:pPr>
                  <w:del w:id="4216" w:author="Mutali Nepfumbada" w:date="2022-09-28T23:03:00Z">
                    <w:r w:rsidRPr="00A5498E" w:rsidDel="007B2F80">
                      <w:rPr>
                        <w:bCs/>
                        <w:color w:val="FF0000"/>
                        <w:lang w:val="en-US"/>
                      </w:rPr>
                      <w:delText>-35.34</w:delText>
                    </w:r>
                  </w:del>
                </w:p>
              </w:tc>
            </w:tr>
          </w:tbl>
          <w:p w14:paraId="07EC242C" w14:textId="7F75F9E0" w:rsidR="009B5EF0" w:rsidRPr="00953BC7" w:rsidDel="007B2F80" w:rsidRDefault="009B5EF0">
            <w:pPr>
              <w:rPr>
                <w:del w:id="4217" w:author="Mutali Nepfumbada" w:date="2022-09-28T23:03:00Z"/>
                <w:lang w:eastAsia="en-US"/>
              </w:rPr>
            </w:pPr>
          </w:p>
        </w:tc>
        <w:tc>
          <w:tcPr>
            <w:tcW w:w="3032" w:type="pct"/>
            <w:vAlign w:val="center"/>
            <w:tcPrChange w:id="4218" w:author="Mutali Nepfumbada" w:date="2022-09-28T23:03:00Z">
              <w:tcPr>
                <w:tcW w:w="2500" w:type="pct"/>
                <w:vAlign w:val="center"/>
              </w:tcPr>
            </w:tcPrChange>
          </w:tcPr>
          <w:p w14:paraId="09345EDD" w14:textId="5C9B6F30" w:rsidR="009B5EF0" w:rsidRPr="00953BC7" w:rsidDel="007B2F80" w:rsidRDefault="009B5EF0">
            <w:pPr>
              <w:jc w:val="center"/>
              <w:rPr>
                <w:del w:id="4219" w:author="Mutali Nepfumbada" w:date="2022-09-28T23:03:00Z"/>
                <w:lang w:eastAsia="en-US"/>
              </w:rPr>
            </w:pPr>
            <w:del w:id="4220" w:author="Mutali Nepfumbada" w:date="2022-09-28T23:03:00Z">
              <w:r w:rsidDel="007B2F80">
                <w:rPr>
                  <w:noProof/>
                </w:rPr>
                <w:drawing>
                  <wp:inline distT="0" distB="0" distL="0" distR="0" wp14:anchorId="20215A93" wp14:editId="3A9C8ED2">
                    <wp:extent cx="3600000" cy="1931298"/>
                    <wp:effectExtent l="0" t="0" r="0" b="0"/>
                    <wp:docPr id="1017" name="Picture 1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clinic Midstream Irradiation.jpg"/>
                            <pic:cNvPicPr/>
                          </pic:nvPicPr>
                          <pic:blipFill>
                            <a:blip r:embed="rId40"/>
                            <a:stretch>
                              <a:fillRect/>
                            </a:stretch>
                          </pic:blipFill>
                          <pic:spPr>
                            <a:xfrm>
                              <a:off x="0" y="0"/>
                              <a:ext cx="3600000" cy="1931298"/>
                            </a:xfrm>
                            <a:prstGeom prst="rect">
                              <a:avLst/>
                            </a:prstGeom>
                          </pic:spPr>
                        </pic:pic>
                      </a:graphicData>
                    </a:graphic>
                  </wp:inline>
                </w:drawing>
              </w:r>
            </w:del>
          </w:p>
        </w:tc>
      </w:tr>
      <w:tr w:rsidR="009B5EF0" w:rsidRPr="00953BC7" w:rsidDel="007B2F80" w14:paraId="3B37FD15" w14:textId="6B668625" w:rsidTr="007B2F80">
        <w:trPr>
          <w:trHeight w:val="118"/>
          <w:del w:id="4221" w:author="Mutali Nepfumbada" w:date="2022-09-28T23:03:00Z"/>
          <w:trPrChange w:id="4222" w:author="Mutali Nepfumbada" w:date="2022-09-28T23:03:00Z">
            <w:trPr>
              <w:trHeight w:val="118"/>
            </w:trPr>
          </w:trPrChange>
        </w:trPr>
        <w:tc>
          <w:tcPr>
            <w:tcW w:w="1968" w:type="pct"/>
            <w:vAlign w:val="center"/>
            <w:tcPrChange w:id="4223" w:author="Mutali Nepfumbada" w:date="2022-09-28T23:03:00Z">
              <w:tcPr>
                <w:tcW w:w="2500" w:type="pct"/>
                <w:vAlign w:val="center"/>
              </w:tcPr>
            </w:tcPrChange>
          </w:tcPr>
          <w:p w14:paraId="4F444F65" w14:textId="7195B6DA" w:rsidR="009B5EF0" w:rsidRPr="00953BC7" w:rsidDel="007B2F80" w:rsidRDefault="009B5EF0">
            <w:pPr>
              <w:pStyle w:val="Caption"/>
              <w:rPr>
                <w:del w:id="4224" w:author="Mutali Nepfumbada" w:date="2022-09-28T23:03:00Z"/>
              </w:rPr>
            </w:pPr>
            <w:bookmarkStart w:id="4225" w:name="_Toc113817690"/>
            <w:bookmarkStart w:id="4226" w:name="_Toc115101846"/>
            <w:del w:id="4227" w:author="Mutali Nepfumbada" w:date="2022-09-28T23:03:00Z">
              <w:r w:rsidRPr="00953BC7" w:rsidDel="007B2F80">
                <w:delText xml:space="preserve">Table </w:delText>
              </w:r>
              <w:r w:rsidR="00000000" w:rsidDel="007B2F80">
                <w:fldChar w:fldCharType="begin"/>
              </w:r>
              <w:r w:rsidR="00000000" w:rsidDel="007B2F80">
                <w:delInstrText xml:space="preserve"> STYLEREF 1 \s </w:delInstrText>
              </w:r>
              <w:r w:rsidR="00000000" w:rsidDel="007B2F80">
                <w:fldChar w:fldCharType="separate"/>
              </w:r>
              <w:r w:rsidR="00B61424" w:rsidDel="007B2F80">
                <w:rPr>
                  <w:noProof/>
                </w:rPr>
                <w:delText>6</w:delText>
              </w:r>
              <w:r w:rsidR="00000000" w:rsidDel="007B2F80">
                <w:rPr>
                  <w:noProof/>
                </w:rPr>
                <w:fldChar w:fldCharType="end"/>
              </w:r>
              <w:r w:rsidR="00B61424" w:rsidDel="007B2F80">
                <w:noBreakHyphen/>
              </w:r>
              <w:r w:rsidR="00000000" w:rsidDel="007B2F80">
                <w:fldChar w:fldCharType="begin"/>
              </w:r>
              <w:r w:rsidR="00000000" w:rsidDel="007B2F80">
                <w:delInstrText xml:space="preserve"> SEQ Table \* ARABIC \s 1 </w:delInstrText>
              </w:r>
              <w:r w:rsidR="00000000" w:rsidDel="007B2F80">
                <w:fldChar w:fldCharType="separate"/>
              </w:r>
              <w:r w:rsidR="00B61424" w:rsidDel="007B2F80">
                <w:rPr>
                  <w:noProof/>
                </w:rPr>
                <w:delText>3</w:delText>
              </w:r>
              <w:r w:rsidR="00000000" w:rsidDel="007B2F80">
                <w:rPr>
                  <w:noProof/>
                </w:rPr>
                <w:fldChar w:fldCharType="end"/>
              </w:r>
              <w:r w:rsidRPr="00953BC7" w:rsidDel="007B2F80">
                <w:delText xml:space="preserve">: </w:delText>
              </w:r>
              <w:r w:rsidDel="007B2F80">
                <w:delText>Midstream I</w:delText>
              </w:r>
              <w:r w:rsidRPr="00953BC7" w:rsidDel="007B2F80">
                <w:delText xml:space="preserve">rradiation </w:delText>
              </w:r>
              <w:r w:rsidDel="007B2F80">
                <w:delText>and Forecast</w:delText>
              </w:r>
              <w:bookmarkEnd w:id="4225"/>
              <w:bookmarkEnd w:id="4226"/>
            </w:del>
          </w:p>
        </w:tc>
        <w:tc>
          <w:tcPr>
            <w:tcW w:w="3032" w:type="pct"/>
            <w:vAlign w:val="center"/>
            <w:tcPrChange w:id="4228" w:author="Mutali Nepfumbada" w:date="2022-09-28T23:03:00Z">
              <w:tcPr>
                <w:tcW w:w="2500" w:type="pct"/>
                <w:vAlign w:val="center"/>
              </w:tcPr>
            </w:tcPrChange>
          </w:tcPr>
          <w:p w14:paraId="0AA6C749" w14:textId="4071DE36" w:rsidR="009B5EF0" w:rsidRPr="00953BC7" w:rsidDel="007B2F80" w:rsidRDefault="009B5EF0">
            <w:pPr>
              <w:pStyle w:val="Caption"/>
              <w:rPr>
                <w:del w:id="4229" w:author="Mutali Nepfumbada" w:date="2022-09-28T23:03:00Z"/>
                <w:lang w:eastAsia="en-US"/>
              </w:rPr>
            </w:pPr>
            <w:bookmarkStart w:id="4230" w:name="_Toc113817664"/>
            <w:bookmarkStart w:id="4231" w:name="_Toc115101875"/>
            <w:del w:id="4232" w:author="Mutali Nepfumbada" w:date="2022-09-28T23:03:00Z">
              <w:r w:rsidRPr="00953BC7" w:rsidDel="007B2F80">
                <w:delText xml:space="preserve">Figure </w:delText>
              </w:r>
              <w:r w:rsidR="00000000" w:rsidDel="007B2F80">
                <w:fldChar w:fldCharType="begin"/>
              </w:r>
              <w:r w:rsidR="00000000" w:rsidDel="007B2F80">
                <w:delInstrText xml:space="preserve"> STYLEREF 1 \s </w:delInstrText>
              </w:r>
              <w:r w:rsidR="00000000" w:rsidDel="007B2F80">
                <w:fldChar w:fldCharType="separate"/>
              </w:r>
              <w:r w:rsidR="009259F6" w:rsidDel="007B2F80">
                <w:rPr>
                  <w:noProof/>
                </w:rPr>
                <w:delText>6</w:delText>
              </w:r>
              <w:r w:rsidR="00000000" w:rsidDel="007B2F80">
                <w:rPr>
                  <w:noProof/>
                </w:rPr>
                <w:fldChar w:fldCharType="end"/>
              </w:r>
              <w:r w:rsidDel="007B2F80">
                <w:noBreakHyphen/>
              </w:r>
              <w:r w:rsidR="00000000" w:rsidDel="007B2F80">
                <w:fldChar w:fldCharType="begin"/>
              </w:r>
              <w:r w:rsidR="00000000" w:rsidDel="007B2F80">
                <w:delInstrText xml:space="preserve"> SEQ Figure \* ARABIC \s 1 </w:delInstrText>
              </w:r>
              <w:r w:rsidR="00000000" w:rsidDel="007B2F80">
                <w:fldChar w:fldCharType="separate"/>
              </w:r>
              <w:r w:rsidR="009259F6" w:rsidDel="007B2F80">
                <w:rPr>
                  <w:noProof/>
                </w:rPr>
                <w:delText>2</w:delText>
              </w:r>
              <w:r w:rsidR="00000000" w:rsidDel="007B2F80">
                <w:rPr>
                  <w:noProof/>
                </w:rPr>
                <w:fldChar w:fldCharType="end"/>
              </w:r>
              <w:r w:rsidDel="007B2F80">
                <w:delText>:</w:delText>
              </w:r>
              <w:r w:rsidRPr="00953BC7" w:rsidDel="007B2F80">
                <w:delText xml:space="preserve"> </w:delText>
              </w:r>
              <w:r w:rsidDel="007B2F80">
                <w:delText>Midstream</w:delText>
              </w:r>
              <w:r w:rsidRPr="00953BC7" w:rsidDel="007B2F80">
                <w:delText xml:space="preserve"> Irradiation </w:delText>
              </w:r>
              <w:r w:rsidDel="007B2F80">
                <w:delText>Vs Forecast</w:delText>
              </w:r>
              <w:bookmarkEnd w:id="4230"/>
              <w:bookmarkEnd w:id="4231"/>
            </w:del>
          </w:p>
        </w:tc>
      </w:tr>
    </w:tbl>
    <w:p w14:paraId="2F3753BD" w14:textId="5735330D" w:rsidR="00FC40F5" w:rsidDel="007B2F80" w:rsidRDefault="00FC40F5" w:rsidP="008D1341">
      <w:pPr>
        <w:rPr>
          <w:del w:id="4233" w:author="Mutali Nepfumbada" w:date="2022-09-28T23:03:00Z"/>
          <w:lang w:eastAsia="en-US"/>
        </w:rPr>
      </w:pPr>
    </w:p>
    <w:p w14:paraId="44F5ACE9" w14:textId="70EAF897" w:rsidR="00EF5EC3" w:rsidRDefault="00EF5EC3" w:rsidP="008D1341">
      <w:pPr>
        <w:rPr>
          <w:lang w:eastAsia="en-US"/>
        </w:rPr>
      </w:pPr>
      <w:r>
        <w:t xml:space="preserve">The above table and figure show that solar irradiance from April </w:t>
      </w:r>
      <w:r w:rsidR="006B0498">
        <w:t>2022</w:t>
      </w:r>
      <w:r>
        <w:t xml:space="preserve"> to August </w:t>
      </w:r>
      <w:r w:rsidR="006B0498">
        <w:t>2022</w:t>
      </w:r>
      <w:r>
        <w:t xml:space="preserve"> is below projections. In the absence of data from previous months, Harmattan cannot confirm whether the facility has experienced good or poor solar irradiance levels since COD. </w:t>
      </w:r>
      <w:del w:id="4234" w:author="Thulani Ndaba" w:date="2022-09-20T17:09:00Z">
        <w:r>
          <w:delText>Harmattan</w:delText>
        </w:r>
        <w:r w:rsidDel="000C7A98">
          <w:delText xml:space="preserve"> </w:delText>
        </w:r>
      </w:del>
      <w:ins w:id="4235" w:author="Thulani Ndaba" w:date="2022-09-20T17:09:00Z">
        <w:r w:rsidR="000C7A98">
          <w:t>We</w:t>
        </w:r>
        <w:r>
          <w:t xml:space="preserve"> </w:t>
        </w:r>
      </w:ins>
      <w:r>
        <w:t>can only state that the irradiance is poor compared to the P50 irradiance.</w:t>
      </w:r>
    </w:p>
    <w:p w14:paraId="6A077703" w14:textId="77777777" w:rsidR="00EF5EC3" w:rsidRPr="00953BC7" w:rsidRDefault="00EF5EC3" w:rsidP="008D1341">
      <w:pPr>
        <w:rPr>
          <w:lang w:eastAsia="en-US"/>
        </w:rPr>
      </w:pPr>
    </w:p>
    <w:p w14:paraId="789436CC" w14:textId="77777777" w:rsidR="008D1341" w:rsidRDefault="006C57B1" w:rsidP="001057C5">
      <w:pPr>
        <w:pStyle w:val="Heading2"/>
      </w:pPr>
      <w:bookmarkStart w:id="4236" w:name="_Toc115101810"/>
      <w:r>
        <w:t>Midstream</w:t>
      </w:r>
      <w:r w:rsidR="008D1341" w:rsidRPr="00953BC7">
        <w:t xml:space="preserve"> Availability </w:t>
      </w:r>
      <w:r w:rsidR="00B87996">
        <w:t>Vs Forecast</w:t>
      </w:r>
      <w:bookmarkEnd w:id="4236"/>
    </w:p>
    <w:p w14:paraId="690738B4" w14:textId="77777777" w:rsidR="00C8371A" w:rsidRPr="00C8371A" w:rsidRDefault="00C8371A" w:rsidP="00C8371A"/>
    <w:p w14:paraId="55173053" w14:textId="5023DA79" w:rsidR="008D1341" w:rsidRDefault="002D4C3B" w:rsidP="008D1341">
      <w:pPr>
        <w:rPr>
          <w:ins w:id="4237" w:author="Mutali Nepfumbada" w:date="2022-09-28T23:06:00Z"/>
          <w:lang w:eastAsia="en-US"/>
        </w:rPr>
      </w:pPr>
      <w:r w:rsidRPr="002D4C3B">
        <w:rPr>
          <w:lang w:eastAsia="en-US"/>
        </w:rPr>
        <w:t>The following table and chart describe the availability of the plant since COD, comparing the availability of the plant with the guaranteed minimum availability of 95</w:t>
      </w:r>
      <w:r w:rsidR="002F7940">
        <w:rPr>
          <w:lang w:eastAsia="en-US"/>
        </w:rPr>
        <w:t xml:space="preserve"> </w:t>
      </w:r>
      <w:r w:rsidRPr="002D4C3B">
        <w:rPr>
          <w:lang w:eastAsia="en-US"/>
        </w:rPr>
        <w:t>%.</w:t>
      </w:r>
    </w:p>
    <w:p w14:paraId="0A814088" w14:textId="77777777" w:rsidR="00C16E69" w:rsidRDefault="00C16E69" w:rsidP="008D1341">
      <w:pPr>
        <w:rPr>
          <w:ins w:id="4238" w:author="Mutali Nepfumbada" w:date="2022-09-28T23:04:00Z"/>
          <w:lang w:eastAsia="en-US"/>
        </w:rPr>
      </w:pPr>
    </w:p>
    <w:tbl>
      <w:tblPr>
        <w:tblStyle w:val="TableGridLight"/>
        <w:tblW w:w="5000" w:type="pct"/>
        <w:tblLook w:val="04A0" w:firstRow="1" w:lastRow="0" w:firstColumn="1" w:lastColumn="0" w:noHBand="0" w:noVBand="1"/>
      </w:tblPr>
      <w:tblGrid>
        <w:gridCol w:w="2597"/>
        <w:gridCol w:w="2181"/>
        <w:gridCol w:w="2577"/>
        <w:gridCol w:w="2184"/>
      </w:tblGrid>
      <w:tr w:rsidR="00C16E69" w14:paraId="65DCE0F0" w14:textId="77777777" w:rsidTr="00201D25">
        <w:trPr>
          <w:trHeight w:val="279"/>
          <w:ins w:id="4239" w:author="Mutali Nepfumbada" w:date="2022-09-28T23:06:00Z"/>
        </w:trPr>
        <w:tc>
          <w:tcPr>
            <w:tcW w:w="5000" w:type="pct"/>
            <w:gridSpan w:val="4"/>
            <w:shd w:val="clear" w:color="auto" w:fill="5F0500"/>
          </w:tcPr>
          <w:p w14:paraId="3F0CB732" w14:textId="77777777" w:rsidR="00C16E69" w:rsidRPr="001D1FA1" w:rsidRDefault="00C16E69" w:rsidP="00201D25">
            <w:pPr>
              <w:jc w:val="center"/>
              <w:rPr>
                <w:ins w:id="4240" w:author="Mutali Nepfumbada" w:date="2022-09-28T23:06:00Z"/>
                <w:b/>
              </w:rPr>
            </w:pPr>
            <w:ins w:id="4241" w:author="Mutali Nepfumbada" w:date="2022-09-28T23:06:00Z">
              <w:r>
                <w:rPr>
                  <w:b/>
                </w:rPr>
                <w:t>Availability (%)</w:t>
              </w:r>
            </w:ins>
          </w:p>
        </w:tc>
      </w:tr>
      <w:tr w:rsidR="00C16E69" w14:paraId="1BBAA588" w14:textId="77777777" w:rsidTr="00201D25">
        <w:trPr>
          <w:trHeight w:val="279"/>
          <w:ins w:id="4242" w:author="Mutali Nepfumbada" w:date="2022-09-28T23:06:00Z"/>
        </w:trPr>
        <w:tc>
          <w:tcPr>
            <w:tcW w:w="1361" w:type="pct"/>
            <w:shd w:val="clear" w:color="auto" w:fill="5F0500"/>
          </w:tcPr>
          <w:p w14:paraId="65AE46FB" w14:textId="77777777" w:rsidR="00C16E69" w:rsidRPr="001D1FA1" w:rsidRDefault="00C16E69" w:rsidP="00201D25">
            <w:pPr>
              <w:rPr>
                <w:ins w:id="4243" w:author="Mutali Nepfumbada" w:date="2022-09-28T23:06:00Z"/>
                <w:b/>
                <w:lang w:eastAsia="en-US"/>
              </w:rPr>
            </w:pPr>
            <w:ins w:id="4244" w:author="Mutali Nepfumbada" w:date="2022-09-28T23:06:00Z">
              <w:r>
                <w:rPr>
                  <w:b/>
                  <w:lang w:eastAsia="en-US"/>
                </w:rPr>
                <w:t>Month</w:t>
              </w:r>
            </w:ins>
          </w:p>
        </w:tc>
        <w:tc>
          <w:tcPr>
            <w:tcW w:w="1143" w:type="pct"/>
            <w:shd w:val="clear" w:color="auto" w:fill="5F0500"/>
          </w:tcPr>
          <w:p w14:paraId="69E5E552" w14:textId="77777777" w:rsidR="00C16E69" w:rsidRPr="004D26DD" w:rsidRDefault="00C16E69" w:rsidP="00201D25">
            <w:pPr>
              <w:jc w:val="center"/>
              <w:rPr>
                <w:ins w:id="4245" w:author="Mutali Nepfumbada" w:date="2022-09-28T23:06:00Z"/>
                <w:b/>
                <w:lang w:val="en-US"/>
              </w:rPr>
            </w:pPr>
            <w:ins w:id="4246" w:author="Mutali Nepfumbada" w:date="2022-09-28T23:06:00Z">
              <w:r>
                <w:rPr>
                  <w:b/>
                  <w:lang w:val="en-US"/>
                </w:rPr>
                <w:t>Actual</w:t>
              </w:r>
            </w:ins>
          </w:p>
        </w:tc>
        <w:tc>
          <w:tcPr>
            <w:tcW w:w="1351" w:type="pct"/>
            <w:shd w:val="clear" w:color="auto" w:fill="5F0500"/>
          </w:tcPr>
          <w:p w14:paraId="339B6856" w14:textId="77777777" w:rsidR="00C16E69" w:rsidRPr="001D1FA1" w:rsidRDefault="00C16E69" w:rsidP="00201D25">
            <w:pPr>
              <w:jc w:val="center"/>
              <w:rPr>
                <w:ins w:id="4247" w:author="Mutali Nepfumbada" w:date="2022-09-28T23:06:00Z"/>
                <w:b/>
                <w:lang w:eastAsia="en-US"/>
              </w:rPr>
            </w:pPr>
            <w:ins w:id="4248" w:author="Mutali Nepfumbada" w:date="2022-09-28T23:06:00Z">
              <w:r>
                <w:rPr>
                  <w:b/>
                  <w:lang w:val="en-US"/>
                </w:rPr>
                <w:t>Forecast</w:t>
              </w:r>
            </w:ins>
          </w:p>
        </w:tc>
        <w:tc>
          <w:tcPr>
            <w:tcW w:w="1144" w:type="pct"/>
            <w:shd w:val="clear" w:color="auto" w:fill="5F0500"/>
          </w:tcPr>
          <w:p w14:paraId="6BFE7425" w14:textId="77777777" w:rsidR="00C16E69" w:rsidRPr="001D1FA1" w:rsidRDefault="00C16E69" w:rsidP="00201D25">
            <w:pPr>
              <w:jc w:val="center"/>
              <w:rPr>
                <w:ins w:id="4249" w:author="Mutali Nepfumbada" w:date="2022-09-28T23:06:00Z"/>
                <w:b/>
                <w:lang w:eastAsia="en-US"/>
              </w:rPr>
            </w:pPr>
            <w:ins w:id="4250" w:author="Mutali Nepfumbada" w:date="2022-09-28T23:06:00Z">
              <w:r>
                <w:rPr>
                  <w:b/>
                </w:rPr>
                <w:t>Delta (%)</w:t>
              </w:r>
            </w:ins>
          </w:p>
        </w:tc>
      </w:tr>
      <w:tr w:rsidR="00C16E69" w14:paraId="0D0E6F30" w14:textId="77777777" w:rsidTr="00201D25">
        <w:trPr>
          <w:trHeight w:val="142"/>
          <w:ins w:id="4251" w:author="Mutali Nepfumbada" w:date="2022-09-28T23:06:00Z"/>
        </w:trPr>
        <w:tc>
          <w:tcPr>
            <w:tcW w:w="5000" w:type="pct"/>
            <w:gridSpan w:val="4"/>
          </w:tcPr>
          <w:p w14:paraId="626D1012" w14:textId="77777777" w:rsidR="00C16E69" w:rsidRDefault="00C16E69" w:rsidP="00201D25">
            <w:pPr>
              <w:jc w:val="center"/>
              <w:rPr>
                <w:ins w:id="4252" w:author="Mutali Nepfumbada" w:date="2022-09-28T23:06:00Z"/>
                <w:lang w:eastAsia="en-US"/>
              </w:rPr>
            </w:pPr>
            <w:ins w:id="4253" w:author="Mutali Nepfumbada" w:date="2022-09-28T23:06:00Z">
              <w:r w:rsidRPr="00DC29B7">
                <w:rPr>
                  <w:bCs/>
                  <w:lang w:val="en-US"/>
                </w:rPr>
                <w:t xml:space="preserve">{%tr for item in </w:t>
              </w:r>
              <w:proofErr w:type="spellStart"/>
              <w:r>
                <w:rPr>
                  <w:bCs/>
                  <w:lang w:val="en-US"/>
                </w:rPr>
                <w:t>MIDA</w:t>
              </w:r>
              <w:r w:rsidRPr="00DF6ABC">
                <w:rPr>
                  <w:bCs/>
                  <w:lang w:val="en-US"/>
                </w:rPr>
                <w:t>table_contents</w:t>
              </w:r>
              <w:proofErr w:type="spellEnd"/>
              <w:r w:rsidRPr="00DC29B7">
                <w:rPr>
                  <w:bCs/>
                  <w:lang w:val="en-US"/>
                </w:rPr>
                <w:t>%}</w:t>
              </w:r>
            </w:ins>
          </w:p>
        </w:tc>
      </w:tr>
      <w:tr w:rsidR="00C16E69" w14:paraId="66B05052" w14:textId="77777777" w:rsidTr="00201D25">
        <w:trPr>
          <w:trHeight w:val="136"/>
          <w:ins w:id="4254" w:author="Mutali Nepfumbada" w:date="2022-09-28T23:06:00Z"/>
        </w:trPr>
        <w:tc>
          <w:tcPr>
            <w:tcW w:w="1361" w:type="pct"/>
          </w:tcPr>
          <w:p w14:paraId="7DCC4672" w14:textId="77777777" w:rsidR="00C16E69" w:rsidRDefault="00C16E69" w:rsidP="00201D25">
            <w:pPr>
              <w:rPr>
                <w:ins w:id="4255" w:author="Mutali Nepfumbada" w:date="2022-09-28T23:06:00Z"/>
                <w:lang w:eastAsia="en-US"/>
              </w:rPr>
            </w:pPr>
            <w:ins w:id="4256" w:author="Mutali Nepfumbada" w:date="2022-09-28T23:06:00Z">
              <w:r w:rsidRPr="00DC29B7">
                <w:rPr>
                  <w:bCs/>
                  <w:lang w:val="en-US"/>
                </w:rPr>
                <w:t>{{</w:t>
              </w:r>
              <w:proofErr w:type="spellStart"/>
              <w:proofErr w:type="gramStart"/>
              <w:r w:rsidRPr="00DC29B7">
                <w:rPr>
                  <w:bCs/>
                  <w:lang w:val="en-US"/>
                </w:rPr>
                <w:t>item.</w:t>
              </w:r>
              <w:r>
                <w:rPr>
                  <w:bCs/>
                  <w:lang w:val="en-US"/>
                </w:rPr>
                <w:t>Date</w:t>
              </w:r>
              <w:proofErr w:type="spellEnd"/>
              <w:proofErr w:type="gramEnd"/>
              <w:r w:rsidRPr="00DC29B7">
                <w:rPr>
                  <w:bCs/>
                  <w:lang w:val="en-US"/>
                </w:rPr>
                <w:t>}}</w:t>
              </w:r>
            </w:ins>
          </w:p>
        </w:tc>
        <w:tc>
          <w:tcPr>
            <w:tcW w:w="1143" w:type="pct"/>
          </w:tcPr>
          <w:p w14:paraId="20B78498" w14:textId="77777777" w:rsidR="00C16E69" w:rsidRDefault="00C16E69" w:rsidP="00201D25">
            <w:pPr>
              <w:jc w:val="center"/>
              <w:rPr>
                <w:ins w:id="4257" w:author="Mutali Nepfumbada" w:date="2022-09-28T23:06:00Z"/>
                <w:lang w:eastAsia="en-US"/>
              </w:rPr>
            </w:pPr>
            <w:proofErr w:type="gramStart"/>
            <w:ins w:id="4258" w:author="Mutali Nepfumbada" w:date="2022-09-28T23:06:00Z">
              <w:r w:rsidRPr="00DC29B7">
                <w:rPr>
                  <w:bCs/>
                  <w:lang w:val="en-US"/>
                </w:rPr>
                <w:t>{{ item</w:t>
              </w:r>
              <w:proofErr w:type="gramEnd"/>
              <w:r>
                <w:rPr>
                  <w:bCs/>
                  <w:lang w:val="en-US"/>
                </w:rPr>
                <w:t>. MIDAA</w:t>
              </w:r>
              <w:r w:rsidRPr="00DC29B7">
                <w:rPr>
                  <w:bCs/>
                  <w:lang w:val="en-US"/>
                </w:rPr>
                <w:t>}}</w:t>
              </w:r>
            </w:ins>
          </w:p>
        </w:tc>
        <w:tc>
          <w:tcPr>
            <w:tcW w:w="1351" w:type="pct"/>
          </w:tcPr>
          <w:p w14:paraId="3B667464" w14:textId="77777777" w:rsidR="00C16E69" w:rsidRDefault="00C16E69" w:rsidP="00201D25">
            <w:pPr>
              <w:jc w:val="center"/>
              <w:rPr>
                <w:ins w:id="4259" w:author="Mutali Nepfumbada" w:date="2022-09-28T23:06:00Z"/>
                <w:lang w:eastAsia="en-US"/>
              </w:rPr>
            </w:pPr>
            <w:proofErr w:type="gramStart"/>
            <w:ins w:id="4260" w:author="Mutali Nepfumbada" w:date="2022-09-28T23:06:00Z">
              <w:r w:rsidRPr="00DC29B7">
                <w:rPr>
                  <w:bCs/>
                  <w:lang w:val="en-US"/>
                </w:rPr>
                <w:t>{{ item</w:t>
              </w:r>
              <w:proofErr w:type="gramEnd"/>
              <w:r>
                <w:rPr>
                  <w:bCs/>
                  <w:lang w:val="en-US"/>
                </w:rPr>
                <w:t>. MIDAF }}</w:t>
              </w:r>
            </w:ins>
          </w:p>
        </w:tc>
        <w:tc>
          <w:tcPr>
            <w:tcW w:w="1144" w:type="pct"/>
          </w:tcPr>
          <w:p w14:paraId="648BEA81" w14:textId="77777777" w:rsidR="00C16E69" w:rsidRDefault="00C16E69" w:rsidP="00201D25">
            <w:pPr>
              <w:jc w:val="center"/>
              <w:rPr>
                <w:ins w:id="4261" w:author="Mutali Nepfumbada" w:date="2022-09-28T23:06:00Z"/>
                <w:lang w:eastAsia="en-US"/>
              </w:rPr>
            </w:pPr>
            <w:ins w:id="4262" w:author="Mutali Nepfumbada" w:date="2022-09-28T23:06:00Z">
              <w:r w:rsidRPr="00DC29B7">
                <w:rPr>
                  <w:bCs/>
                  <w:lang w:val="en-US"/>
                </w:rPr>
                <w:t>{{item</w:t>
              </w:r>
              <w:r>
                <w:rPr>
                  <w:bCs/>
                  <w:lang w:val="en-US"/>
                </w:rPr>
                <w:t>. MIDAV}}</w:t>
              </w:r>
            </w:ins>
          </w:p>
        </w:tc>
      </w:tr>
      <w:tr w:rsidR="00C16E69" w14:paraId="2C7E3C10" w14:textId="77777777" w:rsidTr="00201D25">
        <w:trPr>
          <w:trHeight w:val="142"/>
          <w:ins w:id="4263" w:author="Mutali Nepfumbada" w:date="2022-09-28T23:06:00Z"/>
        </w:trPr>
        <w:tc>
          <w:tcPr>
            <w:tcW w:w="5000" w:type="pct"/>
            <w:gridSpan w:val="4"/>
          </w:tcPr>
          <w:p w14:paraId="1506447D" w14:textId="77777777" w:rsidR="00C16E69" w:rsidRDefault="00C16E69" w:rsidP="00201D25">
            <w:pPr>
              <w:jc w:val="center"/>
              <w:rPr>
                <w:ins w:id="4264" w:author="Mutali Nepfumbada" w:date="2022-09-28T23:06:00Z"/>
                <w:lang w:eastAsia="en-US"/>
              </w:rPr>
            </w:pPr>
            <w:ins w:id="4265" w:author="Mutali Nepfumbada" w:date="2022-09-28T23:06:00Z">
              <w:r w:rsidRPr="00DC29B7">
                <w:rPr>
                  <w:bCs/>
                  <w:lang w:val="en-US"/>
                </w:rPr>
                <w:t xml:space="preserve">{%tr </w:t>
              </w:r>
              <w:proofErr w:type="spellStart"/>
              <w:r w:rsidRPr="00DC29B7">
                <w:rPr>
                  <w:bCs/>
                  <w:lang w:val="en-US"/>
                </w:rPr>
                <w:t>endfor</w:t>
              </w:r>
              <w:proofErr w:type="spellEnd"/>
              <w:r w:rsidRPr="00DC29B7">
                <w:rPr>
                  <w:bCs/>
                  <w:lang w:val="en-US"/>
                </w:rPr>
                <w:t xml:space="preserve"> %}</w:t>
              </w:r>
            </w:ins>
          </w:p>
        </w:tc>
      </w:tr>
    </w:tbl>
    <w:p w14:paraId="58CAD690" w14:textId="21EE60E0" w:rsidR="007B2F80" w:rsidRDefault="00C16E69" w:rsidP="00C16E69">
      <w:pPr>
        <w:pStyle w:val="Caption"/>
        <w:rPr>
          <w:ins w:id="4266" w:author="Mutali Nepfumbada" w:date="2022-09-28T23:06:00Z"/>
        </w:rPr>
      </w:pPr>
      <w:bookmarkStart w:id="4267" w:name="_Toc115023712"/>
      <w:ins w:id="4268" w:author="Mutali Nepfumbada" w:date="2022-09-28T23:05:00Z">
        <w:r w:rsidRPr="00953BC7">
          <w:t xml:space="preserve">Table </w:t>
        </w:r>
        <w:r>
          <w:fldChar w:fldCharType="begin"/>
        </w:r>
        <w:r>
          <w:instrText xml:space="preserve"> STYLEREF 1 \s </w:instrText>
        </w:r>
        <w:r>
          <w:fldChar w:fldCharType="separate"/>
        </w:r>
        <w:r>
          <w:rPr>
            <w:noProof/>
          </w:rPr>
          <w:t>6</w:t>
        </w:r>
        <w:r>
          <w:rPr>
            <w:noProof/>
          </w:rPr>
          <w:fldChar w:fldCharType="end"/>
        </w:r>
        <w:r>
          <w:noBreakHyphen/>
        </w:r>
        <w:r>
          <w:fldChar w:fldCharType="begin"/>
        </w:r>
        <w:r>
          <w:instrText xml:space="preserve"> SEQ Table \* ARABIC \s 1 </w:instrText>
        </w:r>
        <w:r>
          <w:fldChar w:fldCharType="separate"/>
        </w:r>
        <w:r>
          <w:rPr>
            <w:noProof/>
          </w:rPr>
          <w:t>4</w:t>
        </w:r>
        <w:r>
          <w:rPr>
            <w:noProof/>
          </w:rPr>
          <w:fldChar w:fldCharType="end"/>
        </w:r>
        <w:r w:rsidRPr="00953BC7">
          <w:t xml:space="preserve">: </w:t>
        </w:r>
        <w:r>
          <w:t>Midstream</w:t>
        </w:r>
        <w:r w:rsidRPr="00953BC7">
          <w:t xml:space="preserve"> Availability and </w:t>
        </w:r>
        <w:r>
          <w:t>Guaranteed</w:t>
        </w:r>
      </w:ins>
      <w:bookmarkEnd w:id="4267"/>
    </w:p>
    <w:p w14:paraId="5107393B" w14:textId="3C742D8D" w:rsidR="00C16E69" w:rsidRPr="00C16E69" w:rsidRDefault="00C16E69" w:rsidP="00C16E69">
      <w:pPr>
        <w:jc w:val="center"/>
        <w:rPr>
          <w:ins w:id="4269" w:author="Mutali Nepfumbada" w:date="2022-09-28T23:05:00Z"/>
        </w:rPr>
        <w:pPrChange w:id="4270" w:author="Mutali Nepfumbada" w:date="2022-09-28T23:06:00Z">
          <w:pPr/>
        </w:pPrChange>
      </w:pPr>
      <w:ins w:id="4271" w:author="Mutali Nepfumbada" w:date="2022-09-28T23:06:00Z">
        <w:r w:rsidRPr="009A25A7">
          <w:rPr>
            <w:lang w:eastAsia="en-US"/>
          </w:rPr>
          <w:t>{{</w:t>
        </w:r>
        <w:proofErr w:type="spellStart"/>
        <w:r>
          <w:rPr>
            <w:lang w:eastAsia="en-US"/>
          </w:rPr>
          <w:t>MIDAImage</w:t>
        </w:r>
        <w:proofErr w:type="spellEnd"/>
        <w:r w:rsidRPr="009A25A7">
          <w:rPr>
            <w:lang w:eastAsia="en-US"/>
          </w:rPr>
          <w:t>}}</w:t>
        </w:r>
      </w:ins>
    </w:p>
    <w:p w14:paraId="29F3FF0A" w14:textId="62C30D67" w:rsidR="00C16E69" w:rsidRDefault="00C16E69" w:rsidP="00C16E69">
      <w:pPr>
        <w:pStyle w:val="Caption"/>
        <w:rPr>
          <w:lang w:eastAsia="en-US"/>
        </w:rPr>
        <w:pPrChange w:id="4272" w:author="Mutali Nepfumbada" w:date="2022-09-28T23:05:00Z">
          <w:pPr/>
        </w:pPrChange>
      </w:pPr>
      <w:bookmarkStart w:id="4273" w:name="_Toc115023561"/>
      <w:ins w:id="4274" w:author="Mutali Nepfumbada" w:date="2022-09-28T23:05:00Z">
        <w:r w:rsidRPr="00953BC7">
          <w:t xml:space="preserve">Figure </w:t>
        </w:r>
        <w:r>
          <w:fldChar w:fldCharType="begin"/>
        </w:r>
        <w:r>
          <w:instrText xml:space="preserve"> STYLEREF 1 \s </w:instrText>
        </w:r>
        <w:r>
          <w:fldChar w:fldCharType="separate"/>
        </w:r>
        <w:r>
          <w:rPr>
            <w:noProof/>
          </w:rPr>
          <w:t>6</w:t>
        </w:r>
        <w:r>
          <w:rPr>
            <w:noProof/>
          </w:rPr>
          <w:fldChar w:fldCharType="end"/>
        </w:r>
        <w:r>
          <w:noBreakHyphen/>
        </w:r>
        <w:r>
          <w:fldChar w:fldCharType="begin"/>
        </w:r>
        <w:r>
          <w:instrText xml:space="preserve"> SEQ Figure \* ARABIC \s 1 </w:instrText>
        </w:r>
        <w:r>
          <w:fldChar w:fldCharType="separate"/>
        </w:r>
        <w:r>
          <w:rPr>
            <w:noProof/>
          </w:rPr>
          <w:t>3</w:t>
        </w:r>
        <w:r>
          <w:rPr>
            <w:noProof/>
          </w:rPr>
          <w:fldChar w:fldCharType="end"/>
        </w:r>
        <w:r w:rsidRPr="00953BC7">
          <w:t>:</w:t>
        </w:r>
        <w:r>
          <w:t xml:space="preserve"> Midstream</w:t>
        </w:r>
        <w:r w:rsidRPr="00953BC7">
          <w:t xml:space="preserve"> Availability </w:t>
        </w:r>
        <w:r>
          <w:t>Vs Forecast</w:t>
        </w:r>
      </w:ins>
      <w:bookmarkEnd w:id="4273"/>
    </w:p>
    <w:p w14:paraId="50A53CED" w14:textId="7DAB50AA" w:rsidR="009B5EF0" w:rsidRPr="00953BC7" w:rsidDel="00C16E69" w:rsidRDefault="009B5EF0" w:rsidP="00C16E69">
      <w:pPr>
        <w:pStyle w:val="Caption"/>
        <w:rPr>
          <w:del w:id="4275" w:author="Mutali Nepfumbada" w:date="2022-09-28T23:07:00Z"/>
          <w:lang w:eastAsia="en-US"/>
        </w:rPr>
        <w:pPrChange w:id="4276" w:author="Mutali Nepfumbada" w:date="2022-09-28T23:05:00Z">
          <w:pPr/>
        </w:pPrChange>
      </w:pPr>
    </w:p>
    <w:tbl>
      <w:tblPr>
        <w:tblStyle w:val="TableGridLight"/>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58"/>
        <w:gridCol w:w="5791"/>
      </w:tblGrid>
      <w:tr w:rsidR="009B5EF0" w:rsidRPr="00953BC7" w:rsidDel="00C16E69" w14:paraId="50672AAD" w14:textId="23532EFE">
        <w:trPr>
          <w:trHeight w:val="1654"/>
          <w:del w:id="4277" w:author="Mutali Nepfumbada" w:date="2022-09-28T23:07:00Z"/>
        </w:trPr>
        <w:tc>
          <w:tcPr>
            <w:tcW w:w="2500" w:type="pct"/>
            <w:vAlign w:val="center"/>
          </w:tcPr>
          <w:tbl>
            <w:tblPr>
              <w:tblStyle w:val="TableGridLight"/>
              <w:tblW w:w="3577" w:type="dxa"/>
              <w:tblLook w:val="04A0" w:firstRow="1" w:lastRow="0" w:firstColumn="1" w:lastColumn="0" w:noHBand="0" w:noVBand="1"/>
            </w:tblPr>
            <w:tblGrid>
              <w:gridCol w:w="936"/>
              <w:gridCol w:w="786"/>
              <w:gridCol w:w="929"/>
              <w:gridCol w:w="926"/>
              <w:tblGridChange w:id="4278">
                <w:tblGrid>
                  <w:gridCol w:w="936"/>
                  <w:gridCol w:w="786"/>
                  <w:gridCol w:w="929"/>
                  <w:gridCol w:w="926"/>
                </w:tblGrid>
              </w:tblGridChange>
            </w:tblGrid>
            <w:tr w:rsidR="009B5EF0" w:rsidDel="00C16E69" w14:paraId="3F618DC9" w14:textId="34551A28" w:rsidTr="00313635">
              <w:trPr>
                <w:trHeight w:val="279"/>
                <w:del w:id="4279" w:author="Mutali Nepfumbada" w:date="2022-09-28T23:07:00Z"/>
              </w:trPr>
              <w:tc>
                <w:tcPr>
                  <w:tcW w:w="5000" w:type="pct"/>
                  <w:gridSpan w:val="4"/>
                  <w:shd w:val="clear" w:color="auto" w:fill="5F0500"/>
                </w:tcPr>
                <w:p w14:paraId="6E1F3C84" w14:textId="01BC6AAD" w:rsidR="009B5EF0" w:rsidRPr="001D1FA1" w:rsidDel="00C16E69" w:rsidRDefault="009B5EF0">
                  <w:pPr>
                    <w:jc w:val="center"/>
                    <w:rPr>
                      <w:del w:id="4280" w:author="Mutali Nepfumbada" w:date="2022-09-28T23:07:00Z"/>
                      <w:b/>
                    </w:rPr>
                  </w:pPr>
                  <w:del w:id="4281" w:author="Mutali Nepfumbada" w:date="2022-09-28T23:07:00Z">
                    <w:r w:rsidDel="00C16E69">
                      <w:rPr>
                        <w:b/>
                      </w:rPr>
                      <w:delText>Availability (%)</w:delText>
                    </w:r>
                  </w:del>
                </w:p>
              </w:tc>
            </w:tr>
            <w:tr w:rsidR="009B5EF0" w:rsidDel="00C16E69" w14:paraId="11FCF5BB" w14:textId="3A1E6E85" w:rsidTr="00313635">
              <w:trPr>
                <w:trHeight w:val="279"/>
                <w:del w:id="4282" w:author="Mutali Nepfumbada" w:date="2022-09-28T23:07:00Z"/>
              </w:trPr>
              <w:tc>
                <w:tcPr>
                  <w:tcW w:w="1308" w:type="pct"/>
                  <w:shd w:val="clear" w:color="auto" w:fill="5F0500"/>
                </w:tcPr>
                <w:p w14:paraId="1C893F59" w14:textId="0DF5C7F7" w:rsidR="009B5EF0" w:rsidRPr="001D1FA1" w:rsidDel="00C16E69" w:rsidRDefault="00D56958" w:rsidP="009B5EF0">
                  <w:pPr>
                    <w:rPr>
                      <w:del w:id="4283" w:author="Mutali Nepfumbada" w:date="2022-09-28T23:07:00Z"/>
                      <w:b/>
                      <w:lang w:eastAsia="en-US"/>
                    </w:rPr>
                  </w:pPr>
                  <w:del w:id="4284" w:author="Mutali Nepfumbada" w:date="2022-09-28T23:07:00Z">
                    <w:r w:rsidDel="00C16E69">
                      <w:rPr>
                        <w:b/>
                        <w:lang w:eastAsia="en-US"/>
                      </w:rPr>
                      <w:delText>Month</w:delText>
                    </w:r>
                  </w:del>
                </w:p>
              </w:tc>
              <w:tc>
                <w:tcPr>
                  <w:tcW w:w="1099" w:type="pct"/>
                  <w:shd w:val="clear" w:color="auto" w:fill="5F0500"/>
                </w:tcPr>
                <w:p w14:paraId="584FFF50" w14:textId="427A02AC" w:rsidR="009B5EF0" w:rsidRPr="004D26DD" w:rsidDel="00C16E69" w:rsidRDefault="009B5EF0" w:rsidP="009B5EF0">
                  <w:pPr>
                    <w:jc w:val="center"/>
                    <w:rPr>
                      <w:del w:id="4285" w:author="Mutali Nepfumbada" w:date="2022-09-28T23:07:00Z"/>
                      <w:b/>
                      <w:lang w:val="en-US"/>
                    </w:rPr>
                  </w:pPr>
                  <w:del w:id="4286" w:author="Mutali Nepfumbada" w:date="2022-09-28T23:07:00Z">
                    <w:r w:rsidDel="00C16E69">
                      <w:rPr>
                        <w:b/>
                        <w:lang w:val="en-US"/>
                      </w:rPr>
                      <w:delText>Actual</w:delText>
                    </w:r>
                  </w:del>
                </w:p>
              </w:tc>
              <w:tc>
                <w:tcPr>
                  <w:tcW w:w="1299" w:type="pct"/>
                  <w:shd w:val="clear" w:color="auto" w:fill="5F0500"/>
                </w:tcPr>
                <w:p w14:paraId="100292EE" w14:textId="783247CB" w:rsidR="009B5EF0" w:rsidRPr="001D1FA1" w:rsidDel="00C16E69" w:rsidRDefault="009B5EF0" w:rsidP="009B5EF0">
                  <w:pPr>
                    <w:jc w:val="center"/>
                    <w:rPr>
                      <w:del w:id="4287" w:author="Mutali Nepfumbada" w:date="2022-09-28T23:07:00Z"/>
                      <w:b/>
                      <w:lang w:eastAsia="en-US"/>
                    </w:rPr>
                  </w:pPr>
                  <w:del w:id="4288" w:author="Mutali Nepfumbada" w:date="2022-09-28T23:07:00Z">
                    <w:r w:rsidDel="00C16E69">
                      <w:rPr>
                        <w:b/>
                        <w:lang w:val="en-US"/>
                      </w:rPr>
                      <w:delText>Forecast</w:delText>
                    </w:r>
                  </w:del>
                </w:p>
              </w:tc>
              <w:tc>
                <w:tcPr>
                  <w:tcW w:w="1294" w:type="pct"/>
                  <w:shd w:val="clear" w:color="auto" w:fill="5F0500"/>
                </w:tcPr>
                <w:p w14:paraId="4DCB7965" w14:textId="62BAFA3A" w:rsidR="009B5EF0" w:rsidRPr="001D1FA1" w:rsidDel="00C16E69" w:rsidRDefault="009B5EF0" w:rsidP="009B5EF0">
                  <w:pPr>
                    <w:jc w:val="center"/>
                    <w:rPr>
                      <w:del w:id="4289" w:author="Mutali Nepfumbada" w:date="2022-09-28T23:07:00Z"/>
                      <w:b/>
                      <w:lang w:eastAsia="en-US"/>
                    </w:rPr>
                  </w:pPr>
                  <w:del w:id="4290" w:author="Mutali Nepfumbada" w:date="2022-09-28T23:07:00Z">
                    <w:r w:rsidDel="00C16E69">
                      <w:rPr>
                        <w:b/>
                      </w:rPr>
                      <w:delText>Delta (%)</w:delText>
                    </w:r>
                  </w:del>
                </w:p>
              </w:tc>
            </w:tr>
            <w:tr w:rsidR="009B5EF0" w:rsidDel="00C16E69" w14:paraId="47ED3325" w14:textId="570A0112" w:rsidTr="00313635">
              <w:trPr>
                <w:trHeight w:val="136"/>
                <w:del w:id="4291" w:author="Mutali Nepfumbada" w:date="2022-09-28T23:07:00Z"/>
              </w:trPr>
              <w:tc>
                <w:tcPr>
                  <w:tcW w:w="1308" w:type="pct"/>
                </w:tcPr>
                <w:p w14:paraId="7899BE9C" w14:textId="7BBDB91E" w:rsidR="009B5EF0" w:rsidDel="00C16E69" w:rsidRDefault="009B5EF0">
                  <w:pPr>
                    <w:rPr>
                      <w:del w:id="4292" w:author="Mutali Nepfumbada" w:date="2022-09-28T23:07:00Z"/>
                      <w:lang w:eastAsia="en-US"/>
                    </w:rPr>
                  </w:pPr>
                  <w:del w:id="4293" w:author="Mutali Nepfumbada" w:date="2022-09-28T23:07:00Z">
                    <w:r w:rsidRPr="00DC29B7" w:rsidDel="00C16E69">
                      <w:rPr>
                        <w:bCs/>
                        <w:lang w:val="en-US"/>
                      </w:rPr>
                      <w:delText>Oct 21</w:delText>
                    </w:r>
                  </w:del>
                </w:p>
              </w:tc>
              <w:tc>
                <w:tcPr>
                  <w:tcW w:w="1099" w:type="pct"/>
                </w:tcPr>
                <w:p w14:paraId="3D325365" w14:textId="49C59BB6" w:rsidR="009B5EF0" w:rsidDel="00C16E69" w:rsidRDefault="009B5EF0">
                  <w:pPr>
                    <w:jc w:val="center"/>
                    <w:rPr>
                      <w:del w:id="4294" w:author="Mutali Nepfumbada" w:date="2022-09-28T23:07:00Z"/>
                      <w:lang w:eastAsia="en-US"/>
                    </w:rPr>
                  </w:pPr>
                  <w:del w:id="4295" w:author="Mutali Nepfumbada" w:date="2022-09-28T23:07:00Z">
                    <w:r w:rsidRPr="00DC29B7" w:rsidDel="00C16E69">
                      <w:rPr>
                        <w:bCs/>
                        <w:lang w:val="en-US"/>
                      </w:rPr>
                      <w:delText>100</w:delText>
                    </w:r>
                  </w:del>
                </w:p>
              </w:tc>
              <w:tc>
                <w:tcPr>
                  <w:tcW w:w="1299" w:type="pct"/>
                </w:tcPr>
                <w:p w14:paraId="4EB612BF" w14:textId="5FA73930" w:rsidR="009B5EF0" w:rsidDel="00C16E69" w:rsidRDefault="009B5EF0">
                  <w:pPr>
                    <w:jc w:val="center"/>
                    <w:rPr>
                      <w:del w:id="4296" w:author="Mutali Nepfumbada" w:date="2022-09-28T23:07:00Z"/>
                      <w:lang w:eastAsia="en-US"/>
                    </w:rPr>
                  </w:pPr>
                  <w:del w:id="4297" w:author="Mutali Nepfumbada" w:date="2022-09-28T23:07:00Z">
                    <w:r w:rsidRPr="00DC29B7" w:rsidDel="00C16E69">
                      <w:rPr>
                        <w:bCs/>
                        <w:lang w:val="en-US"/>
                      </w:rPr>
                      <w:delText>95</w:delText>
                    </w:r>
                  </w:del>
                </w:p>
              </w:tc>
              <w:tc>
                <w:tcPr>
                  <w:tcW w:w="1294" w:type="pct"/>
                </w:tcPr>
                <w:p w14:paraId="39FA070C" w14:textId="017094D3" w:rsidR="009B5EF0" w:rsidRPr="00A5498E" w:rsidDel="00C16E69" w:rsidRDefault="009B5EF0">
                  <w:pPr>
                    <w:jc w:val="center"/>
                    <w:rPr>
                      <w:del w:id="4298" w:author="Mutali Nepfumbada" w:date="2022-09-28T23:07:00Z"/>
                      <w:color w:val="00B050"/>
                      <w:lang w:eastAsia="en-US"/>
                    </w:rPr>
                  </w:pPr>
                  <w:del w:id="4299" w:author="Mutali Nepfumbada" w:date="2022-09-28T23:07:00Z">
                    <w:r w:rsidRPr="00A5498E" w:rsidDel="00C16E69">
                      <w:rPr>
                        <w:bCs/>
                        <w:color w:val="00B050"/>
                        <w:lang w:val="en-US"/>
                      </w:rPr>
                      <w:delText>5.26</w:delText>
                    </w:r>
                  </w:del>
                </w:p>
              </w:tc>
            </w:tr>
            <w:tr w:rsidR="009B5EF0" w:rsidDel="00C16E69" w14:paraId="13E60B77" w14:textId="1074A270" w:rsidTr="00C16E69">
              <w:tblPrEx>
                <w:tblW w:w="3577" w:type="dxa"/>
                <w:tblPrExChange w:id="4300" w:author="Mutali Nepfumbada" w:date="2022-09-28T23:06:00Z">
                  <w:tblPrEx>
                    <w:tblW w:w="3577" w:type="dxa"/>
                  </w:tblPrEx>
                </w:tblPrExChange>
              </w:tblPrEx>
              <w:trPr>
                <w:trHeight w:val="64"/>
                <w:del w:id="4301" w:author="Mutali Nepfumbada" w:date="2022-09-28T23:07:00Z"/>
                <w:trPrChange w:id="4302" w:author="Mutali Nepfumbada" w:date="2022-09-28T23:06:00Z">
                  <w:trPr>
                    <w:trHeight w:val="136"/>
                  </w:trPr>
                </w:trPrChange>
              </w:trPr>
              <w:tc>
                <w:tcPr>
                  <w:tcW w:w="1308" w:type="pct"/>
                  <w:tcPrChange w:id="4303" w:author="Mutali Nepfumbada" w:date="2022-09-28T23:06:00Z">
                    <w:tcPr>
                      <w:tcW w:w="1308" w:type="pct"/>
                    </w:tcPr>
                  </w:tcPrChange>
                </w:tcPr>
                <w:p w14:paraId="3685B62E" w14:textId="3B6B19F9" w:rsidR="009B5EF0" w:rsidDel="00C16E69" w:rsidRDefault="009B5EF0">
                  <w:pPr>
                    <w:rPr>
                      <w:del w:id="4304" w:author="Mutali Nepfumbada" w:date="2022-09-28T23:07:00Z"/>
                      <w:lang w:eastAsia="en-US"/>
                    </w:rPr>
                  </w:pPr>
                  <w:del w:id="4305" w:author="Mutali Nepfumbada" w:date="2022-09-28T23:07:00Z">
                    <w:r w:rsidRPr="00DC29B7" w:rsidDel="00C16E69">
                      <w:rPr>
                        <w:bCs/>
                        <w:lang w:val="en-US"/>
                      </w:rPr>
                      <w:delText>Nov 21</w:delText>
                    </w:r>
                  </w:del>
                </w:p>
              </w:tc>
              <w:tc>
                <w:tcPr>
                  <w:tcW w:w="1099" w:type="pct"/>
                  <w:tcPrChange w:id="4306" w:author="Mutali Nepfumbada" w:date="2022-09-28T23:06:00Z">
                    <w:tcPr>
                      <w:tcW w:w="1099" w:type="pct"/>
                    </w:tcPr>
                  </w:tcPrChange>
                </w:tcPr>
                <w:p w14:paraId="42AADA01" w14:textId="4CA08939" w:rsidR="009B5EF0" w:rsidDel="00C16E69" w:rsidRDefault="009B5EF0">
                  <w:pPr>
                    <w:jc w:val="center"/>
                    <w:rPr>
                      <w:del w:id="4307" w:author="Mutali Nepfumbada" w:date="2022-09-28T23:07:00Z"/>
                      <w:lang w:eastAsia="en-US"/>
                    </w:rPr>
                  </w:pPr>
                  <w:del w:id="4308" w:author="Mutali Nepfumbada" w:date="2022-09-28T23:07:00Z">
                    <w:r w:rsidRPr="00DC29B7" w:rsidDel="00C16E69">
                      <w:rPr>
                        <w:bCs/>
                        <w:lang w:val="en-US"/>
                      </w:rPr>
                      <w:delText>100</w:delText>
                    </w:r>
                  </w:del>
                </w:p>
              </w:tc>
              <w:tc>
                <w:tcPr>
                  <w:tcW w:w="1299" w:type="pct"/>
                  <w:tcPrChange w:id="4309" w:author="Mutali Nepfumbada" w:date="2022-09-28T23:06:00Z">
                    <w:tcPr>
                      <w:tcW w:w="1299" w:type="pct"/>
                    </w:tcPr>
                  </w:tcPrChange>
                </w:tcPr>
                <w:p w14:paraId="2F7A234B" w14:textId="0548CD87" w:rsidR="009B5EF0" w:rsidDel="00C16E69" w:rsidRDefault="009B5EF0">
                  <w:pPr>
                    <w:jc w:val="center"/>
                    <w:rPr>
                      <w:del w:id="4310" w:author="Mutali Nepfumbada" w:date="2022-09-28T23:07:00Z"/>
                      <w:lang w:eastAsia="en-US"/>
                    </w:rPr>
                  </w:pPr>
                  <w:del w:id="4311" w:author="Mutali Nepfumbada" w:date="2022-09-28T23:07:00Z">
                    <w:r w:rsidRPr="00DC29B7" w:rsidDel="00C16E69">
                      <w:rPr>
                        <w:bCs/>
                        <w:lang w:val="en-US"/>
                      </w:rPr>
                      <w:delText>95</w:delText>
                    </w:r>
                  </w:del>
                </w:p>
              </w:tc>
              <w:tc>
                <w:tcPr>
                  <w:tcW w:w="1294" w:type="pct"/>
                  <w:tcPrChange w:id="4312" w:author="Mutali Nepfumbada" w:date="2022-09-28T23:06:00Z">
                    <w:tcPr>
                      <w:tcW w:w="1294" w:type="pct"/>
                    </w:tcPr>
                  </w:tcPrChange>
                </w:tcPr>
                <w:p w14:paraId="7BA8C04C" w14:textId="2FF6219F" w:rsidR="009B5EF0" w:rsidRPr="00A5498E" w:rsidDel="00C16E69" w:rsidRDefault="009B5EF0">
                  <w:pPr>
                    <w:jc w:val="center"/>
                    <w:rPr>
                      <w:del w:id="4313" w:author="Mutali Nepfumbada" w:date="2022-09-28T23:07:00Z"/>
                      <w:color w:val="00B050"/>
                      <w:lang w:eastAsia="en-US"/>
                    </w:rPr>
                  </w:pPr>
                  <w:del w:id="4314" w:author="Mutali Nepfumbada" w:date="2022-09-28T23:07:00Z">
                    <w:r w:rsidRPr="00A5498E" w:rsidDel="00C16E69">
                      <w:rPr>
                        <w:bCs/>
                        <w:color w:val="00B050"/>
                        <w:lang w:val="en-US"/>
                      </w:rPr>
                      <w:delText>5.26</w:delText>
                    </w:r>
                  </w:del>
                </w:p>
              </w:tc>
            </w:tr>
            <w:tr w:rsidR="009B5EF0" w:rsidDel="00C16E69" w14:paraId="73136EA4" w14:textId="4D5B1E56" w:rsidTr="00313635">
              <w:trPr>
                <w:trHeight w:val="136"/>
                <w:del w:id="4315" w:author="Mutali Nepfumbada" w:date="2022-09-28T23:07:00Z"/>
              </w:trPr>
              <w:tc>
                <w:tcPr>
                  <w:tcW w:w="1308" w:type="pct"/>
                </w:tcPr>
                <w:p w14:paraId="7B527E69" w14:textId="3A4D1BB5" w:rsidR="009B5EF0" w:rsidDel="00C16E69" w:rsidRDefault="009B5EF0">
                  <w:pPr>
                    <w:rPr>
                      <w:del w:id="4316" w:author="Mutali Nepfumbada" w:date="2022-09-28T23:07:00Z"/>
                      <w:lang w:eastAsia="en-US"/>
                    </w:rPr>
                  </w:pPr>
                  <w:del w:id="4317" w:author="Mutali Nepfumbada" w:date="2022-09-28T23:07:00Z">
                    <w:r w:rsidRPr="00DC29B7" w:rsidDel="00C16E69">
                      <w:rPr>
                        <w:bCs/>
                        <w:lang w:val="en-US"/>
                      </w:rPr>
                      <w:delText>Dec 21</w:delText>
                    </w:r>
                  </w:del>
                </w:p>
              </w:tc>
              <w:tc>
                <w:tcPr>
                  <w:tcW w:w="1099" w:type="pct"/>
                </w:tcPr>
                <w:p w14:paraId="26C88C77" w14:textId="3DFBD934" w:rsidR="009B5EF0" w:rsidDel="00C16E69" w:rsidRDefault="009B5EF0">
                  <w:pPr>
                    <w:jc w:val="center"/>
                    <w:rPr>
                      <w:del w:id="4318" w:author="Mutali Nepfumbada" w:date="2022-09-28T23:07:00Z"/>
                      <w:lang w:eastAsia="en-US"/>
                    </w:rPr>
                  </w:pPr>
                  <w:del w:id="4319" w:author="Mutali Nepfumbada" w:date="2022-09-28T23:07:00Z">
                    <w:r w:rsidRPr="00DC29B7" w:rsidDel="00C16E69">
                      <w:rPr>
                        <w:bCs/>
                        <w:lang w:val="en-US"/>
                      </w:rPr>
                      <w:delText>100</w:delText>
                    </w:r>
                  </w:del>
                </w:p>
              </w:tc>
              <w:tc>
                <w:tcPr>
                  <w:tcW w:w="1299" w:type="pct"/>
                </w:tcPr>
                <w:p w14:paraId="76C170B1" w14:textId="04010074" w:rsidR="009B5EF0" w:rsidDel="00C16E69" w:rsidRDefault="009B5EF0">
                  <w:pPr>
                    <w:jc w:val="center"/>
                    <w:rPr>
                      <w:del w:id="4320" w:author="Mutali Nepfumbada" w:date="2022-09-28T23:07:00Z"/>
                      <w:lang w:eastAsia="en-US"/>
                    </w:rPr>
                  </w:pPr>
                  <w:del w:id="4321" w:author="Mutali Nepfumbada" w:date="2022-09-28T23:07:00Z">
                    <w:r w:rsidRPr="00DC29B7" w:rsidDel="00C16E69">
                      <w:rPr>
                        <w:bCs/>
                        <w:lang w:val="en-US"/>
                      </w:rPr>
                      <w:delText>95</w:delText>
                    </w:r>
                  </w:del>
                </w:p>
              </w:tc>
              <w:tc>
                <w:tcPr>
                  <w:tcW w:w="1294" w:type="pct"/>
                </w:tcPr>
                <w:p w14:paraId="760D30BB" w14:textId="4D583E4E" w:rsidR="009B5EF0" w:rsidRPr="00A5498E" w:rsidDel="00C16E69" w:rsidRDefault="009B5EF0">
                  <w:pPr>
                    <w:jc w:val="center"/>
                    <w:rPr>
                      <w:del w:id="4322" w:author="Mutali Nepfumbada" w:date="2022-09-28T23:07:00Z"/>
                      <w:color w:val="00B050"/>
                      <w:lang w:eastAsia="en-US"/>
                    </w:rPr>
                  </w:pPr>
                  <w:del w:id="4323" w:author="Mutali Nepfumbada" w:date="2022-09-28T23:07:00Z">
                    <w:r w:rsidRPr="00A5498E" w:rsidDel="00C16E69">
                      <w:rPr>
                        <w:bCs/>
                        <w:color w:val="00B050"/>
                        <w:lang w:val="en-US"/>
                      </w:rPr>
                      <w:delText>5.26</w:delText>
                    </w:r>
                  </w:del>
                </w:p>
              </w:tc>
            </w:tr>
            <w:tr w:rsidR="009B5EF0" w:rsidDel="00C16E69" w14:paraId="21E70C69" w14:textId="5724E881" w:rsidTr="00313635">
              <w:trPr>
                <w:trHeight w:val="136"/>
                <w:del w:id="4324" w:author="Mutali Nepfumbada" w:date="2022-09-28T23:07:00Z"/>
              </w:trPr>
              <w:tc>
                <w:tcPr>
                  <w:tcW w:w="1308" w:type="pct"/>
                </w:tcPr>
                <w:p w14:paraId="4B887B65" w14:textId="29D4A68B" w:rsidR="009B5EF0" w:rsidDel="00C16E69" w:rsidRDefault="009B5EF0">
                  <w:pPr>
                    <w:rPr>
                      <w:del w:id="4325" w:author="Mutali Nepfumbada" w:date="2022-09-28T23:07:00Z"/>
                      <w:lang w:eastAsia="en-US"/>
                    </w:rPr>
                  </w:pPr>
                  <w:del w:id="4326" w:author="Mutali Nepfumbada" w:date="2022-09-28T23:07:00Z">
                    <w:r w:rsidRPr="00DC29B7" w:rsidDel="00C16E69">
                      <w:rPr>
                        <w:bCs/>
                        <w:lang w:val="en-US"/>
                      </w:rPr>
                      <w:delText>Jan 22</w:delText>
                    </w:r>
                  </w:del>
                </w:p>
              </w:tc>
              <w:tc>
                <w:tcPr>
                  <w:tcW w:w="1099" w:type="pct"/>
                </w:tcPr>
                <w:p w14:paraId="4DF2A83C" w14:textId="240D9F2E" w:rsidR="009B5EF0" w:rsidDel="00C16E69" w:rsidRDefault="009B5EF0">
                  <w:pPr>
                    <w:jc w:val="center"/>
                    <w:rPr>
                      <w:del w:id="4327" w:author="Mutali Nepfumbada" w:date="2022-09-28T23:07:00Z"/>
                      <w:lang w:eastAsia="en-US"/>
                    </w:rPr>
                  </w:pPr>
                  <w:del w:id="4328" w:author="Mutali Nepfumbada" w:date="2022-09-28T23:07:00Z">
                    <w:r w:rsidRPr="00DC29B7" w:rsidDel="00C16E69">
                      <w:rPr>
                        <w:bCs/>
                        <w:lang w:val="en-US"/>
                      </w:rPr>
                      <w:delText>0</w:delText>
                    </w:r>
                  </w:del>
                </w:p>
              </w:tc>
              <w:tc>
                <w:tcPr>
                  <w:tcW w:w="1299" w:type="pct"/>
                </w:tcPr>
                <w:p w14:paraId="712CD7C4" w14:textId="588F09D5" w:rsidR="009B5EF0" w:rsidDel="00C16E69" w:rsidRDefault="009B5EF0">
                  <w:pPr>
                    <w:jc w:val="center"/>
                    <w:rPr>
                      <w:del w:id="4329" w:author="Mutali Nepfumbada" w:date="2022-09-28T23:07:00Z"/>
                      <w:lang w:eastAsia="en-US"/>
                    </w:rPr>
                  </w:pPr>
                  <w:del w:id="4330" w:author="Mutali Nepfumbada" w:date="2022-09-28T23:07:00Z">
                    <w:r w:rsidRPr="00DC29B7" w:rsidDel="00C16E69">
                      <w:rPr>
                        <w:bCs/>
                        <w:lang w:val="en-US"/>
                      </w:rPr>
                      <w:delText>95</w:delText>
                    </w:r>
                  </w:del>
                </w:p>
              </w:tc>
              <w:tc>
                <w:tcPr>
                  <w:tcW w:w="1294" w:type="pct"/>
                </w:tcPr>
                <w:p w14:paraId="605E6F77" w14:textId="79309083" w:rsidR="009B5EF0" w:rsidRPr="00A5498E" w:rsidDel="00C16E69" w:rsidRDefault="009B5EF0">
                  <w:pPr>
                    <w:jc w:val="center"/>
                    <w:rPr>
                      <w:del w:id="4331" w:author="Mutali Nepfumbada" w:date="2022-09-28T23:07:00Z"/>
                      <w:color w:val="FF0000"/>
                      <w:lang w:eastAsia="en-US"/>
                    </w:rPr>
                  </w:pPr>
                  <w:del w:id="4332" w:author="Mutali Nepfumbada" w:date="2022-09-28T23:07:00Z">
                    <w:r w:rsidRPr="00A5498E" w:rsidDel="00C16E69">
                      <w:rPr>
                        <w:bCs/>
                        <w:color w:val="FF0000"/>
                        <w:lang w:val="en-US"/>
                      </w:rPr>
                      <w:delText>-100.0</w:delText>
                    </w:r>
                  </w:del>
                </w:p>
              </w:tc>
            </w:tr>
            <w:tr w:rsidR="009B5EF0" w:rsidDel="00C16E69" w14:paraId="671A28C1" w14:textId="294F2294" w:rsidTr="00313635">
              <w:trPr>
                <w:trHeight w:val="136"/>
                <w:del w:id="4333" w:author="Mutali Nepfumbada" w:date="2022-09-28T23:07:00Z"/>
              </w:trPr>
              <w:tc>
                <w:tcPr>
                  <w:tcW w:w="1308" w:type="pct"/>
                </w:tcPr>
                <w:p w14:paraId="37D3EC5D" w14:textId="7F25721D" w:rsidR="009B5EF0" w:rsidDel="00C16E69" w:rsidRDefault="009B5EF0">
                  <w:pPr>
                    <w:rPr>
                      <w:del w:id="4334" w:author="Mutali Nepfumbada" w:date="2022-09-28T23:07:00Z"/>
                      <w:lang w:eastAsia="en-US"/>
                    </w:rPr>
                  </w:pPr>
                  <w:del w:id="4335" w:author="Mutali Nepfumbada" w:date="2022-09-28T23:07:00Z">
                    <w:r w:rsidRPr="00DC29B7" w:rsidDel="00C16E69">
                      <w:rPr>
                        <w:bCs/>
                        <w:lang w:val="en-US"/>
                      </w:rPr>
                      <w:delText>Feb 22</w:delText>
                    </w:r>
                  </w:del>
                </w:p>
              </w:tc>
              <w:tc>
                <w:tcPr>
                  <w:tcW w:w="1099" w:type="pct"/>
                </w:tcPr>
                <w:p w14:paraId="581F8BEB" w14:textId="08423F00" w:rsidR="009B5EF0" w:rsidDel="00C16E69" w:rsidRDefault="009B5EF0">
                  <w:pPr>
                    <w:jc w:val="center"/>
                    <w:rPr>
                      <w:del w:id="4336" w:author="Mutali Nepfumbada" w:date="2022-09-28T23:07:00Z"/>
                      <w:lang w:eastAsia="en-US"/>
                    </w:rPr>
                  </w:pPr>
                  <w:del w:id="4337" w:author="Mutali Nepfumbada" w:date="2022-09-28T23:07:00Z">
                    <w:r w:rsidRPr="00DC29B7" w:rsidDel="00C16E69">
                      <w:rPr>
                        <w:bCs/>
                        <w:lang w:val="en-US"/>
                      </w:rPr>
                      <w:delText>64</w:delText>
                    </w:r>
                  </w:del>
                </w:p>
              </w:tc>
              <w:tc>
                <w:tcPr>
                  <w:tcW w:w="1299" w:type="pct"/>
                </w:tcPr>
                <w:p w14:paraId="4D4791EF" w14:textId="38362816" w:rsidR="009B5EF0" w:rsidDel="00C16E69" w:rsidRDefault="009B5EF0">
                  <w:pPr>
                    <w:jc w:val="center"/>
                    <w:rPr>
                      <w:del w:id="4338" w:author="Mutali Nepfumbada" w:date="2022-09-28T23:07:00Z"/>
                      <w:lang w:eastAsia="en-US"/>
                    </w:rPr>
                  </w:pPr>
                  <w:del w:id="4339" w:author="Mutali Nepfumbada" w:date="2022-09-28T23:07:00Z">
                    <w:r w:rsidRPr="00DC29B7" w:rsidDel="00C16E69">
                      <w:rPr>
                        <w:bCs/>
                        <w:lang w:val="en-US"/>
                      </w:rPr>
                      <w:delText>95</w:delText>
                    </w:r>
                  </w:del>
                </w:p>
              </w:tc>
              <w:tc>
                <w:tcPr>
                  <w:tcW w:w="1294" w:type="pct"/>
                </w:tcPr>
                <w:p w14:paraId="4DB65650" w14:textId="4A4DE4CB" w:rsidR="009B5EF0" w:rsidRPr="00A5498E" w:rsidDel="00C16E69" w:rsidRDefault="009B5EF0">
                  <w:pPr>
                    <w:jc w:val="center"/>
                    <w:rPr>
                      <w:del w:id="4340" w:author="Mutali Nepfumbada" w:date="2022-09-28T23:07:00Z"/>
                      <w:color w:val="FF0000"/>
                      <w:lang w:eastAsia="en-US"/>
                    </w:rPr>
                  </w:pPr>
                  <w:del w:id="4341" w:author="Mutali Nepfumbada" w:date="2022-09-28T23:07:00Z">
                    <w:r w:rsidRPr="00A5498E" w:rsidDel="00C16E69">
                      <w:rPr>
                        <w:bCs/>
                        <w:color w:val="FF0000"/>
                        <w:lang w:val="en-US"/>
                      </w:rPr>
                      <w:delText>-32.35</w:delText>
                    </w:r>
                  </w:del>
                </w:p>
              </w:tc>
            </w:tr>
            <w:tr w:rsidR="009B5EF0" w:rsidDel="00C16E69" w14:paraId="224508DA" w14:textId="4FE8BBF7" w:rsidTr="00313635">
              <w:trPr>
                <w:trHeight w:val="136"/>
                <w:del w:id="4342" w:author="Mutali Nepfumbada" w:date="2022-09-28T23:07:00Z"/>
              </w:trPr>
              <w:tc>
                <w:tcPr>
                  <w:tcW w:w="1308" w:type="pct"/>
                </w:tcPr>
                <w:p w14:paraId="719A7151" w14:textId="60BF0486" w:rsidR="009B5EF0" w:rsidDel="00C16E69" w:rsidRDefault="009B5EF0">
                  <w:pPr>
                    <w:rPr>
                      <w:del w:id="4343" w:author="Mutali Nepfumbada" w:date="2022-09-28T23:07:00Z"/>
                      <w:lang w:eastAsia="en-US"/>
                    </w:rPr>
                  </w:pPr>
                  <w:del w:id="4344" w:author="Mutali Nepfumbada" w:date="2022-09-28T23:07:00Z">
                    <w:r w:rsidRPr="00DC29B7" w:rsidDel="00C16E69">
                      <w:rPr>
                        <w:bCs/>
                        <w:lang w:val="en-US"/>
                      </w:rPr>
                      <w:delText>Mar 22</w:delText>
                    </w:r>
                  </w:del>
                </w:p>
              </w:tc>
              <w:tc>
                <w:tcPr>
                  <w:tcW w:w="1099" w:type="pct"/>
                </w:tcPr>
                <w:p w14:paraId="4CFA1E45" w14:textId="56588070" w:rsidR="009B5EF0" w:rsidDel="00C16E69" w:rsidRDefault="009B5EF0">
                  <w:pPr>
                    <w:jc w:val="center"/>
                    <w:rPr>
                      <w:del w:id="4345" w:author="Mutali Nepfumbada" w:date="2022-09-28T23:07:00Z"/>
                      <w:lang w:eastAsia="en-US"/>
                    </w:rPr>
                  </w:pPr>
                  <w:del w:id="4346" w:author="Mutali Nepfumbada" w:date="2022-09-28T23:07:00Z">
                    <w:r w:rsidRPr="00DC29B7" w:rsidDel="00C16E69">
                      <w:rPr>
                        <w:bCs/>
                        <w:lang w:val="en-US"/>
                      </w:rPr>
                      <w:delText>100</w:delText>
                    </w:r>
                  </w:del>
                </w:p>
              </w:tc>
              <w:tc>
                <w:tcPr>
                  <w:tcW w:w="1299" w:type="pct"/>
                </w:tcPr>
                <w:p w14:paraId="326821FF" w14:textId="7DFE7A6D" w:rsidR="009B5EF0" w:rsidDel="00C16E69" w:rsidRDefault="009B5EF0">
                  <w:pPr>
                    <w:jc w:val="center"/>
                    <w:rPr>
                      <w:del w:id="4347" w:author="Mutali Nepfumbada" w:date="2022-09-28T23:07:00Z"/>
                      <w:lang w:eastAsia="en-US"/>
                    </w:rPr>
                  </w:pPr>
                  <w:del w:id="4348" w:author="Mutali Nepfumbada" w:date="2022-09-28T23:07:00Z">
                    <w:r w:rsidRPr="00DC29B7" w:rsidDel="00C16E69">
                      <w:rPr>
                        <w:bCs/>
                        <w:lang w:val="en-US"/>
                      </w:rPr>
                      <w:delText>95</w:delText>
                    </w:r>
                  </w:del>
                </w:p>
              </w:tc>
              <w:tc>
                <w:tcPr>
                  <w:tcW w:w="1294" w:type="pct"/>
                </w:tcPr>
                <w:p w14:paraId="5FED00D0" w14:textId="21122380" w:rsidR="009B5EF0" w:rsidRPr="00A5498E" w:rsidDel="00C16E69" w:rsidRDefault="009B5EF0">
                  <w:pPr>
                    <w:jc w:val="center"/>
                    <w:rPr>
                      <w:del w:id="4349" w:author="Mutali Nepfumbada" w:date="2022-09-28T23:07:00Z"/>
                      <w:color w:val="00B050"/>
                      <w:lang w:eastAsia="en-US"/>
                    </w:rPr>
                  </w:pPr>
                  <w:del w:id="4350" w:author="Mutali Nepfumbada" w:date="2022-09-28T23:07:00Z">
                    <w:r w:rsidRPr="00A5498E" w:rsidDel="00C16E69">
                      <w:rPr>
                        <w:bCs/>
                        <w:color w:val="00B050"/>
                        <w:lang w:val="en-US"/>
                      </w:rPr>
                      <w:delText>5.26</w:delText>
                    </w:r>
                  </w:del>
                </w:p>
              </w:tc>
            </w:tr>
            <w:tr w:rsidR="009B5EF0" w:rsidDel="00C16E69" w14:paraId="1C9B9F0F" w14:textId="7EC09309" w:rsidTr="00313635">
              <w:trPr>
                <w:trHeight w:val="136"/>
                <w:del w:id="4351" w:author="Mutali Nepfumbada" w:date="2022-09-28T23:07:00Z"/>
              </w:trPr>
              <w:tc>
                <w:tcPr>
                  <w:tcW w:w="1308" w:type="pct"/>
                </w:tcPr>
                <w:p w14:paraId="4D714C24" w14:textId="7B5E6619" w:rsidR="009B5EF0" w:rsidDel="00C16E69" w:rsidRDefault="009B5EF0">
                  <w:pPr>
                    <w:rPr>
                      <w:del w:id="4352" w:author="Mutali Nepfumbada" w:date="2022-09-28T23:07:00Z"/>
                      <w:lang w:eastAsia="en-US"/>
                    </w:rPr>
                  </w:pPr>
                  <w:del w:id="4353" w:author="Mutali Nepfumbada" w:date="2022-09-28T23:07:00Z">
                    <w:r w:rsidRPr="00DC29B7" w:rsidDel="00C16E69">
                      <w:rPr>
                        <w:bCs/>
                        <w:lang w:val="en-US"/>
                      </w:rPr>
                      <w:delText>Apr 22</w:delText>
                    </w:r>
                  </w:del>
                </w:p>
              </w:tc>
              <w:tc>
                <w:tcPr>
                  <w:tcW w:w="1099" w:type="pct"/>
                </w:tcPr>
                <w:p w14:paraId="0E82DCB8" w14:textId="166EAA33" w:rsidR="009B5EF0" w:rsidDel="00C16E69" w:rsidRDefault="009B5EF0">
                  <w:pPr>
                    <w:jc w:val="center"/>
                    <w:rPr>
                      <w:del w:id="4354" w:author="Mutali Nepfumbada" w:date="2022-09-28T23:07:00Z"/>
                      <w:lang w:eastAsia="en-US"/>
                    </w:rPr>
                  </w:pPr>
                  <w:del w:id="4355" w:author="Mutali Nepfumbada" w:date="2022-09-28T23:07:00Z">
                    <w:r w:rsidRPr="00DC29B7" w:rsidDel="00C16E69">
                      <w:rPr>
                        <w:bCs/>
                        <w:lang w:val="en-US"/>
                      </w:rPr>
                      <w:delText>97</w:delText>
                    </w:r>
                  </w:del>
                </w:p>
              </w:tc>
              <w:tc>
                <w:tcPr>
                  <w:tcW w:w="1299" w:type="pct"/>
                </w:tcPr>
                <w:p w14:paraId="4D5A37F0" w14:textId="1CDAEA8E" w:rsidR="009B5EF0" w:rsidDel="00C16E69" w:rsidRDefault="009B5EF0">
                  <w:pPr>
                    <w:jc w:val="center"/>
                    <w:rPr>
                      <w:del w:id="4356" w:author="Mutali Nepfumbada" w:date="2022-09-28T23:07:00Z"/>
                      <w:lang w:eastAsia="en-US"/>
                    </w:rPr>
                  </w:pPr>
                  <w:del w:id="4357" w:author="Mutali Nepfumbada" w:date="2022-09-28T23:07:00Z">
                    <w:r w:rsidRPr="00DC29B7" w:rsidDel="00C16E69">
                      <w:rPr>
                        <w:bCs/>
                        <w:lang w:val="en-US"/>
                      </w:rPr>
                      <w:delText>95</w:delText>
                    </w:r>
                  </w:del>
                </w:p>
              </w:tc>
              <w:tc>
                <w:tcPr>
                  <w:tcW w:w="1294" w:type="pct"/>
                </w:tcPr>
                <w:p w14:paraId="1920DBC4" w14:textId="60B444CF" w:rsidR="009B5EF0" w:rsidRPr="00A5498E" w:rsidDel="00C16E69" w:rsidRDefault="009B5EF0">
                  <w:pPr>
                    <w:jc w:val="center"/>
                    <w:rPr>
                      <w:del w:id="4358" w:author="Mutali Nepfumbada" w:date="2022-09-28T23:07:00Z"/>
                      <w:color w:val="00B050"/>
                      <w:lang w:eastAsia="en-US"/>
                    </w:rPr>
                  </w:pPr>
                  <w:del w:id="4359" w:author="Mutali Nepfumbada" w:date="2022-09-28T23:07:00Z">
                    <w:r w:rsidRPr="00A5498E" w:rsidDel="00C16E69">
                      <w:rPr>
                        <w:bCs/>
                        <w:color w:val="00B050"/>
                        <w:lang w:val="en-US"/>
                      </w:rPr>
                      <w:delText>1.78</w:delText>
                    </w:r>
                  </w:del>
                </w:p>
              </w:tc>
            </w:tr>
            <w:tr w:rsidR="009B5EF0" w:rsidDel="00C16E69" w14:paraId="5075455D" w14:textId="69EEC796" w:rsidTr="00313635">
              <w:trPr>
                <w:trHeight w:val="136"/>
                <w:del w:id="4360" w:author="Mutali Nepfumbada" w:date="2022-09-28T23:07:00Z"/>
              </w:trPr>
              <w:tc>
                <w:tcPr>
                  <w:tcW w:w="1308" w:type="pct"/>
                </w:tcPr>
                <w:p w14:paraId="1931C669" w14:textId="6E0C61DF" w:rsidR="009B5EF0" w:rsidDel="00C16E69" w:rsidRDefault="009B5EF0">
                  <w:pPr>
                    <w:rPr>
                      <w:del w:id="4361" w:author="Mutali Nepfumbada" w:date="2022-09-28T23:07:00Z"/>
                      <w:lang w:eastAsia="en-US"/>
                    </w:rPr>
                  </w:pPr>
                  <w:del w:id="4362" w:author="Mutali Nepfumbada" w:date="2022-09-28T23:07:00Z">
                    <w:r w:rsidRPr="00DC29B7" w:rsidDel="00C16E69">
                      <w:rPr>
                        <w:bCs/>
                        <w:lang w:val="en-US"/>
                      </w:rPr>
                      <w:delText>May 22</w:delText>
                    </w:r>
                  </w:del>
                </w:p>
              </w:tc>
              <w:tc>
                <w:tcPr>
                  <w:tcW w:w="1099" w:type="pct"/>
                </w:tcPr>
                <w:p w14:paraId="25957A52" w14:textId="498233CB" w:rsidR="009B5EF0" w:rsidDel="00C16E69" w:rsidRDefault="009B5EF0">
                  <w:pPr>
                    <w:jc w:val="center"/>
                    <w:rPr>
                      <w:del w:id="4363" w:author="Mutali Nepfumbada" w:date="2022-09-28T23:07:00Z"/>
                      <w:lang w:eastAsia="en-US"/>
                    </w:rPr>
                  </w:pPr>
                  <w:del w:id="4364" w:author="Mutali Nepfumbada" w:date="2022-09-28T23:07:00Z">
                    <w:r w:rsidRPr="00DC29B7" w:rsidDel="00C16E69">
                      <w:rPr>
                        <w:bCs/>
                        <w:lang w:val="en-US"/>
                      </w:rPr>
                      <w:delText>96</w:delText>
                    </w:r>
                  </w:del>
                </w:p>
              </w:tc>
              <w:tc>
                <w:tcPr>
                  <w:tcW w:w="1299" w:type="pct"/>
                </w:tcPr>
                <w:p w14:paraId="72825CE6" w14:textId="4A1CE69D" w:rsidR="009B5EF0" w:rsidDel="00C16E69" w:rsidRDefault="009B5EF0">
                  <w:pPr>
                    <w:jc w:val="center"/>
                    <w:rPr>
                      <w:del w:id="4365" w:author="Mutali Nepfumbada" w:date="2022-09-28T23:07:00Z"/>
                      <w:lang w:eastAsia="en-US"/>
                    </w:rPr>
                  </w:pPr>
                  <w:del w:id="4366" w:author="Mutali Nepfumbada" w:date="2022-09-28T23:07:00Z">
                    <w:r w:rsidRPr="00DC29B7" w:rsidDel="00C16E69">
                      <w:rPr>
                        <w:bCs/>
                        <w:lang w:val="en-US"/>
                      </w:rPr>
                      <w:delText>95</w:delText>
                    </w:r>
                  </w:del>
                </w:p>
              </w:tc>
              <w:tc>
                <w:tcPr>
                  <w:tcW w:w="1294" w:type="pct"/>
                </w:tcPr>
                <w:p w14:paraId="0E32DDD7" w14:textId="7C692CF6" w:rsidR="009B5EF0" w:rsidRPr="00A5498E" w:rsidDel="00C16E69" w:rsidRDefault="009B5EF0">
                  <w:pPr>
                    <w:jc w:val="center"/>
                    <w:rPr>
                      <w:del w:id="4367" w:author="Mutali Nepfumbada" w:date="2022-09-28T23:07:00Z"/>
                      <w:color w:val="00B050"/>
                      <w:lang w:eastAsia="en-US"/>
                    </w:rPr>
                  </w:pPr>
                  <w:del w:id="4368" w:author="Mutali Nepfumbada" w:date="2022-09-28T23:07:00Z">
                    <w:r w:rsidRPr="00A5498E" w:rsidDel="00C16E69">
                      <w:rPr>
                        <w:bCs/>
                        <w:color w:val="00B050"/>
                        <w:lang w:val="en-US"/>
                      </w:rPr>
                      <w:delText>0.99</w:delText>
                    </w:r>
                  </w:del>
                </w:p>
              </w:tc>
            </w:tr>
            <w:tr w:rsidR="009B5EF0" w:rsidDel="00C16E69" w14:paraId="583B99FD" w14:textId="188D4873" w:rsidTr="00313635">
              <w:trPr>
                <w:trHeight w:val="136"/>
                <w:del w:id="4369" w:author="Mutali Nepfumbada" w:date="2022-09-28T23:07:00Z"/>
              </w:trPr>
              <w:tc>
                <w:tcPr>
                  <w:tcW w:w="1308" w:type="pct"/>
                </w:tcPr>
                <w:p w14:paraId="3DF2ECD5" w14:textId="24EBC49F" w:rsidR="009B5EF0" w:rsidDel="00C16E69" w:rsidRDefault="009B5EF0">
                  <w:pPr>
                    <w:rPr>
                      <w:del w:id="4370" w:author="Mutali Nepfumbada" w:date="2022-09-28T23:07:00Z"/>
                      <w:lang w:eastAsia="en-US"/>
                    </w:rPr>
                  </w:pPr>
                  <w:del w:id="4371" w:author="Mutali Nepfumbada" w:date="2022-09-28T23:07:00Z">
                    <w:r w:rsidRPr="00DC29B7" w:rsidDel="00C16E69">
                      <w:rPr>
                        <w:bCs/>
                        <w:lang w:val="en-US"/>
                      </w:rPr>
                      <w:delText>Jun 22</w:delText>
                    </w:r>
                  </w:del>
                </w:p>
              </w:tc>
              <w:tc>
                <w:tcPr>
                  <w:tcW w:w="1099" w:type="pct"/>
                </w:tcPr>
                <w:p w14:paraId="2B747E5F" w14:textId="2DA0148A" w:rsidR="009B5EF0" w:rsidDel="00C16E69" w:rsidRDefault="009B5EF0">
                  <w:pPr>
                    <w:jc w:val="center"/>
                    <w:rPr>
                      <w:del w:id="4372" w:author="Mutali Nepfumbada" w:date="2022-09-28T23:07:00Z"/>
                      <w:lang w:eastAsia="en-US"/>
                    </w:rPr>
                  </w:pPr>
                  <w:del w:id="4373" w:author="Mutali Nepfumbada" w:date="2022-09-28T23:07:00Z">
                    <w:r w:rsidRPr="00DC29B7" w:rsidDel="00C16E69">
                      <w:rPr>
                        <w:bCs/>
                        <w:lang w:val="en-US"/>
                      </w:rPr>
                      <w:delText>100</w:delText>
                    </w:r>
                  </w:del>
                </w:p>
              </w:tc>
              <w:tc>
                <w:tcPr>
                  <w:tcW w:w="1299" w:type="pct"/>
                </w:tcPr>
                <w:p w14:paraId="2F20D7EE" w14:textId="5AB90557" w:rsidR="009B5EF0" w:rsidDel="00C16E69" w:rsidRDefault="009B5EF0">
                  <w:pPr>
                    <w:jc w:val="center"/>
                    <w:rPr>
                      <w:del w:id="4374" w:author="Mutali Nepfumbada" w:date="2022-09-28T23:07:00Z"/>
                      <w:lang w:eastAsia="en-US"/>
                    </w:rPr>
                  </w:pPr>
                  <w:del w:id="4375" w:author="Mutali Nepfumbada" w:date="2022-09-28T23:07:00Z">
                    <w:r w:rsidRPr="00DC29B7" w:rsidDel="00C16E69">
                      <w:rPr>
                        <w:bCs/>
                        <w:lang w:val="en-US"/>
                      </w:rPr>
                      <w:delText>95</w:delText>
                    </w:r>
                  </w:del>
                </w:p>
              </w:tc>
              <w:tc>
                <w:tcPr>
                  <w:tcW w:w="1294" w:type="pct"/>
                </w:tcPr>
                <w:p w14:paraId="1A08A200" w14:textId="5A94C66E" w:rsidR="009B5EF0" w:rsidRPr="00A5498E" w:rsidDel="00C16E69" w:rsidRDefault="009B5EF0">
                  <w:pPr>
                    <w:jc w:val="center"/>
                    <w:rPr>
                      <w:del w:id="4376" w:author="Mutali Nepfumbada" w:date="2022-09-28T23:07:00Z"/>
                      <w:color w:val="00B050"/>
                      <w:lang w:eastAsia="en-US"/>
                    </w:rPr>
                  </w:pPr>
                  <w:del w:id="4377" w:author="Mutali Nepfumbada" w:date="2022-09-28T23:07:00Z">
                    <w:r w:rsidRPr="00A5498E" w:rsidDel="00C16E69">
                      <w:rPr>
                        <w:bCs/>
                        <w:color w:val="00B050"/>
                        <w:lang w:val="en-US"/>
                      </w:rPr>
                      <w:delText>5.26</w:delText>
                    </w:r>
                  </w:del>
                </w:p>
              </w:tc>
            </w:tr>
            <w:tr w:rsidR="009B5EF0" w:rsidDel="00C16E69" w14:paraId="27C2B848" w14:textId="0807EFED" w:rsidTr="00313635">
              <w:trPr>
                <w:trHeight w:val="136"/>
                <w:del w:id="4378" w:author="Mutali Nepfumbada" w:date="2022-09-28T23:07:00Z"/>
              </w:trPr>
              <w:tc>
                <w:tcPr>
                  <w:tcW w:w="1308" w:type="pct"/>
                </w:tcPr>
                <w:p w14:paraId="018F5D66" w14:textId="33CDC70E" w:rsidR="009B5EF0" w:rsidDel="00C16E69" w:rsidRDefault="009B5EF0">
                  <w:pPr>
                    <w:rPr>
                      <w:del w:id="4379" w:author="Mutali Nepfumbada" w:date="2022-09-28T23:07:00Z"/>
                      <w:lang w:eastAsia="en-US"/>
                    </w:rPr>
                  </w:pPr>
                  <w:del w:id="4380" w:author="Mutali Nepfumbada" w:date="2022-09-28T23:07:00Z">
                    <w:r w:rsidRPr="00DC29B7" w:rsidDel="00C16E69">
                      <w:rPr>
                        <w:bCs/>
                        <w:lang w:val="en-US"/>
                      </w:rPr>
                      <w:delText>Jul 22</w:delText>
                    </w:r>
                  </w:del>
                </w:p>
              </w:tc>
              <w:tc>
                <w:tcPr>
                  <w:tcW w:w="1099" w:type="pct"/>
                </w:tcPr>
                <w:p w14:paraId="73FEC767" w14:textId="35072CCF" w:rsidR="009B5EF0" w:rsidDel="00C16E69" w:rsidRDefault="009B5EF0">
                  <w:pPr>
                    <w:jc w:val="center"/>
                    <w:rPr>
                      <w:del w:id="4381" w:author="Mutali Nepfumbada" w:date="2022-09-28T23:07:00Z"/>
                      <w:lang w:eastAsia="en-US"/>
                    </w:rPr>
                  </w:pPr>
                  <w:del w:id="4382" w:author="Mutali Nepfumbada" w:date="2022-09-28T23:07:00Z">
                    <w:r w:rsidRPr="00DC29B7" w:rsidDel="00C16E69">
                      <w:rPr>
                        <w:bCs/>
                        <w:lang w:val="en-US"/>
                      </w:rPr>
                      <w:delText>94</w:delText>
                    </w:r>
                  </w:del>
                </w:p>
              </w:tc>
              <w:tc>
                <w:tcPr>
                  <w:tcW w:w="1299" w:type="pct"/>
                </w:tcPr>
                <w:p w14:paraId="1034A0D9" w14:textId="408ED0C9" w:rsidR="009B5EF0" w:rsidDel="00C16E69" w:rsidRDefault="009B5EF0">
                  <w:pPr>
                    <w:jc w:val="center"/>
                    <w:rPr>
                      <w:del w:id="4383" w:author="Mutali Nepfumbada" w:date="2022-09-28T23:07:00Z"/>
                      <w:lang w:eastAsia="en-US"/>
                    </w:rPr>
                  </w:pPr>
                  <w:del w:id="4384" w:author="Mutali Nepfumbada" w:date="2022-09-28T23:07:00Z">
                    <w:r w:rsidRPr="00DC29B7" w:rsidDel="00C16E69">
                      <w:rPr>
                        <w:bCs/>
                        <w:lang w:val="en-US"/>
                      </w:rPr>
                      <w:delText>95</w:delText>
                    </w:r>
                  </w:del>
                </w:p>
              </w:tc>
              <w:tc>
                <w:tcPr>
                  <w:tcW w:w="1294" w:type="pct"/>
                </w:tcPr>
                <w:p w14:paraId="4E0B6F89" w14:textId="2AE0AADF" w:rsidR="009B5EF0" w:rsidDel="00C16E69" w:rsidRDefault="009B5EF0">
                  <w:pPr>
                    <w:jc w:val="center"/>
                    <w:rPr>
                      <w:del w:id="4385" w:author="Mutali Nepfumbada" w:date="2022-09-28T23:07:00Z"/>
                      <w:lang w:eastAsia="en-US"/>
                    </w:rPr>
                  </w:pPr>
                  <w:del w:id="4386" w:author="Mutali Nepfumbada" w:date="2022-09-28T23:07:00Z">
                    <w:r w:rsidRPr="00A5498E" w:rsidDel="00C16E69">
                      <w:rPr>
                        <w:bCs/>
                        <w:color w:val="FF0000"/>
                        <w:lang w:val="en-US"/>
                      </w:rPr>
                      <w:delText>-1.29</w:delText>
                    </w:r>
                  </w:del>
                </w:p>
              </w:tc>
            </w:tr>
            <w:tr w:rsidR="009B5EF0" w:rsidDel="00C16E69" w14:paraId="3F675BA0" w14:textId="7A3EB3A4" w:rsidTr="00313635">
              <w:trPr>
                <w:trHeight w:val="136"/>
                <w:del w:id="4387" w:author="Mutali Nepfumbada" w:date="2022-09-28T23:07:00Z"/>
              </w:trPr>
              <w:tc>
                <w:tcPr>
                  <w:tcW w:w="1308" w:type="pct"/>
                </w:tcPr>
                <w:p w14:paraId="74247001" w14:textId="1FAC4D7F" w:rsidR="009B5EF0" w:rsidDel="00C16E69" w:rsidRDefault="009B5EF0">
                  <w:pPr>
                    <w:rPr>
                      <w:del w:id="4388" w:author="Mutali Nepfumbada" w:date="2022-09-28T23:07:00Z"/>
                      <w:lang w:eastAsia="en-US"/>
                    </w:rPr>
                  </w:pPr>
                  <w:del w:id="4389" w:author="Mutali Nepfumbada" w:date="2022-09-28T23:07:00Z">
                    <w:r w:rsidRPr="00DC29B7" w:rsidDel="00C16E69">
                      <w:rPr>
                        <w:bCs/>
                        <w:lang w:val="en-US"/>
                      </w:rPr>
                      <w:delText>Aug 22</w:delText>
                    </w:r>
                  </w:del>
                </w:p>
              </w:tc>
              <w:tc>
                <w:tcPr>
                  <w:tcW w:w="1099" w:type="pct"/>
                </w:tcPr>
                <w:p w14:paraId="34E9CC00" w14:textId="35A22DC3" w:rsidR="009B5EF0" w:rsidDel="00C16E69" w:rsidRDefault="009B5EF0">
                  <w:pPr>
                    <w:jc w:val="center"/>
                    <w:rPr>
                      <w:del w:id="4390" w:author="Mutali Nepfumbada" w:date="2022-09-28T23:07:00Z"/>
                      <w:lang w:eastAsia="en-US"/>
                    </w:rPr>
                  </w:pPr>
                  <w:del w:id="4391" w:author="Mutali Nepfumbada" w:date="2022-09-28T23:07:00Z">
                    <w:r w:rsidRPr="00DC29B7" w:rsidDel="00C16E69">
                      <w:rPr>
                        <w:bCs/>
                        <w:lang w:val="en-US"/>
                      </w:rPr>
                      <w:delText>99</w:delText>
                    </w:r>
                  </w:del>
                </w:p>
              </w:tc>
              <w:tc>
                <w:tcPr>
                  <w:tcW w:w="1299" w:type="pct"/>
                </w:tcPr>
                <w:p w14:paraId="0843FCBC" w14:textId="22A12446" w:rsidR="009B5EF0" w:rsidDel="00C16E69" w:rsidRDefault="009B5EF0">
                  <w:pPr>
                    <w:jc w:val="center"/>
                    <w:rPr>
                      <w:del w:id="4392" w:author="Mutali Nepfumbada" w:date="2022-09-28T23:07:00Z"/>
                      <w:lang w:eastAsia="en-US"/>
                    </w:rPr>
                  </w:pPr>
                  <w:del w:id="4393" w:author="Mutali Nepfumbada" w:date="2022-09-28T23:07:00Z">
                    <w:r w:rsidRPr="00DC29B7" w:rsidDel="00C16E69">
                      <w:rPr>
                        <w:bCs/>
                        <w:lang w:val="en-US"/>
                      </w:rPr>
                      <w:delText>95</w:delText>
                    </w:r>
                  </w:del>
                </w:p>
              </w:tc>
              <w:tc>
                <w:tcPr>
                  <w:tcW w:w="1294" w:type="pct"/>
                </w:tcPr>
                <w:p w14:paraId="33437EE1" w14:textId="699E5563" w:rsidR="009B5EF0" w:rsidDel="00C16E69" w:rsidRDefault="009B5EF0">
                  <w:pPr>
                    <w:jc w:val="center"/>
                    <w:rPr>
                      <w:del w:id="4394" w:author="Mutali Nepfumbada" w:date="2022-09-28T23:07:00Z"/>
                      <w:lang w:eastAsia="en-US"/>
                    </w:rPr>
                  </w:pPr>
                  <w:del w:id="4395" w:author="Mutali Nepfumbada" w:date="2022-09-28T23:07:00Z">
                    <w:r w:rsidRPr="00A5498E" w:rsidDel="00C16E69">
                      <w:rPr>
                        <w:bCs/>
                        <w:color w:val="00B050"/>
                        <w:lang w:val="en-US"/>
                      </w:rPr>
                      <w:delText>3.97</w:delText>
                    </w:r>
                  </w:del>
                </w:p>
              </w:tc>
            </w:tr>
          </w:tbl>
          <w:p w14:paraId="53082EF1" w14:textId="527EA45F" w:rsidR="009B5EF0" w:rsidRPr="00953BC7" w:rsidDel="00C16E69" w:rsidRDefault="009B5EF0">
            <w:pPr>
              <w:rPr>
                <w:del w:id="4396" w:author="Mutali Nepfumbada" w:date="2022-09-28T23:07:00Z"/>
                <w:lang w:eastAsia="en-US"/>
              </w:rPr>
            </w:pPr>
          </w:p>
        </w:tc>
        <w:tc>
          <w:tcPr>
            <w:tcW w:w="2500" w:type="pct"/>
            <w:vAlign w:val="center"/>
          </w:tcPr>
          <w:p w14:paraId="7BFDBDCC" w14:textId="1F01CE47" w:rsidR="009B5EF0" w:rsidRPr="00953BC7" w:rsidDel="00C16E69" w:rsidRDefault="009B5EF0">
            <w:pPr>
              <w:jc w:val="center"/>
              <w:rPr>
                <w:del w:id="4397" w:author="Mutali Nepfumbada" w:date="2022-09-28T23:07:00Z"/>
                <w:lang w:eastAsia="en-US"/>
              </w:rPr>
            </w:pPr>
            <w:del w:id="4398" w:author="Mutali Nepfumbada" w:date="2022-09-28T23:07:00Z">
              <w:r w:rsidDel="00C16E69">
                <w:rPr>
                  <w:noProof/>
                </w:rPr>
                <w:drawing>
                  <wp:inline distT="0" distB="0" distL="0" distR="0" wp14:anchorId="231FEAD4" wp14:editId="1A808702">
                    <wp:extent cx="3600000" cy="1965598"/>
                    <wp:effectExtent l="0" t="0" r="0" b="0"/>
                    <wp:docPr id="1018" name="Picture 1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clinic Midstream Availability.jpg"/>
                            <pic:cNvPicPr/>
                          </pic:nvPicPr>
                          <pic:blipFill>
                            <a:blip r:embed="rId41"/>
                            <a:stretch>
                              <a:fillRect/>
                            </a:stretch>
                          </pic:blipFill>
                          <pic:spPr>
                            <a:xfrm>
                              <a:off x="0" y="0"/>
                              <a:ext cx="3600000" cy="1965598"/>
                            </a:xfrm>
                            <a:prstGeom prst="rect">
                              <a:avLst/>
                            </a:prstGeom>
                          </pic:spPr>
                        </pic:pic>
                      </a:graphicData>
                    </a:graphic>
                  </wp:inline>
                </w:drawing>
              </w:r>
            </w:del>
          </w:p>
        </w:tc>
      </w:tr>
      <w:tr w:rsidR="009B5EF0" w:rsidRPr="00953BC7" w:rsidDel="00C16E69" w14:paraId="4390C10A" w14:textId="2E74991D">
        <w:trPr>
          <w:trHeight w:val="114"/>
          <w:del w:id="4399" w:author="Mutali Nepfumbada" w:date="2022-09-28T23:07:00Z"/>
        </w:trPr>
        <w:tc>
          <w:tcPr>
            <w:tcW w:w="2500" w:type="pct"/>
            <w:vAlign w:val="center"/>
          </w:tcPr>
          <w:p w14:paraId="20DD1A86" w14:textId="4128C0C2" w:rsidR="009B5EF0" w:rsidRPr="00953BC7" w:rsidDel="00C16E69" w:rsidRDefault="009B5EF0">
            <w:pPr>
              <w:pStyle w:val="Caption"/>
              <w:rPr>
                <w:del w:id="4400" w:author="Mutali Nepfumbada" w:date="2022-09-28T23:07:00Z"/>
              </w:rPr>
            </w:pPr>
            <w:bookmarkStart w:id="4401" w:name="_Toc113817691"/>
            <w:bookmarkStart w:id="4402" w:name="_Toc115101847"/>
            <w:del w:id="4403" w:author="Mutali Nepfumbada" w:date="2022-09-28T23:07:00Z">
              <w:r w:rsidRPr="00953BC7" w:rsidDel="00C16E69">
                <w:delText xml:space="preserve">Table </w:delText>
              </w:r>
              <w:r w:rsidR="00000000" w:rsidDel="00C16E69">
                <w:fldChar w:fldCharType="begin"/>
              </w:r>
              <w:r w:rsidR="00000000" w:rsidDel="00C16E69">
                <w:delInstrText xml:space="preserve"> STYLEREF 1 \s </w:delInstrText>
              </w:r>
              <w:r w:rsidR="00000000" w:rsidDel="00C16E69">
                <w:fldChar w:fldCharType="separate"/>
              </w:r>
              <w:r w:rsidR="00B61424" w:rsidDel="00C16E69">
                <w:rPr>
                  <w:noProof/>
                </w:rPr>
                <w:delText>6</w:delText>
              </w:r>
              <w:r w:rsidR="00000000" w:rsidDel="00C16E69">
                <w:rPr>
                  <w:noProof/>
                </w:rPr>
                <w:fldChar w:fldCharType="end"/>
              </w:r>
              <w:r w:rsidR="00B61424" w:rsidDel="00C16E69">
                <w:noBreakHyphen/>
              </w:r>
              <w:r w:rsidR="00000000" w:rsidDel="00C16E69">
                <w:fldChar w:fldCharType="begin"/>
              </w:r>
              <w:r w:rsidR="00000000" w:rsidDel="00C16E69">
                <w:delInstrText xml:space="preserve"> SEQ Table \* ARABIC \s 1 </w:delInstrText>
              </w:r>
              <w:r w:rsidR="00000000" w:rsidDel="00C16E69">
                <w:fldChar w:fldCharType="separate"/>
              </w:r>
              <w:r w:rsidR="00B61424" w:rsidDel="00C16E69">
                <w:rPr>
                  <w:noProof/>
                </w:rPr>
                <w:delText>4</w:delText>
              </w:r>
              <w:r w:rsidR="00000000" w:rsidDel="00C16E69">
                <w:rPr>
                  <w:noProof/>
                </w:rPr>
                <w:fldChar w:fldCharType="end"/>
              </w:r>
              <w:r w:rsidRPr="00953BC7" w:rsidDel="00C16E69">
                <w:delText xml:space="preserve">: </w:delText>
              </w:r>
              <w:r w:rsidDel="00C16E69">
                <w:delText>Midstream</w:delText>
              </w:r>
              <w:r w:rsidRPr="00953BC7" w:rsidDel="00C16E69">
                <w:delText xml:space="preserve"> Availability and </w:delText>
              </w:r>
              <w:r w:rsidDel="00C16E69">
                <w:delText>Guaranteed</w:delText>
              </w:r>
              <w:bookmarkEnd w:id="4401"/>
              <w:bookmarkEnd w:id="4402"/>
            </w:del>
          </w:p>
        </w:tc>
        <w:tc>
          <w:tcPr>
            <w:tcW w:w="2500" w:type="pct"/>
            <w:vAlign w:val="center"/>
          </w:tcPr>
          <w:p w14:paraId="5D4F3AD4" w14:textId="27E59AE9" w:rsidR="009B5EF0" w:rsidRPr="00953BC7" w:rsidDel="00C16E69" w:rsidRDefault="009B5EF0">
            <w:pPr>
              <w:pStyle w:val="Caption"/>
              <w:rPr>
                <w:del w:id="4404" w:author="Mutali Nepfumbada" w:date="2022-09-28T23:07:00Z"/>
                <w:color w:val="666666"/>
                <w:sz w:val="24"/>
              </w:rPr>
            </w:pPr>
            <w:bookmarkStart w:id="4405" w:name="_Toc113817665"/>
            <w:bookmarkStart w:id="4406" w:name="_Toc115101876"/>
            <w:del w:id="4407" w:author="Mutali Nepfumbada" w:date="2022-09-28T23:07:00Z">
              <w:r w:rsidRPr="00953BC7" w:rsidDel="00C16E69">
                <w:delText xml:space="preserve">Figure </w:delText>
              </w:r>
              <w:r w:rsidR="00000000" w:rsidDel="00C16E69">
                <w:fldChar w:fldCharType="begin"/>
              </w:r>
              <w:r w:rsidR="00000000" w:rsidDel="00C16E69">
                <w:delInstrText xml:space="preserve"> STYLEREF 1 \s </w:delInstrText>
              </w:r>
              <w:r w:rsidR="00000000" w:rsidDel="00C16E69">
                <w:fldChar w:fldCharType="separate"/>
              </w:r>
              <w:r w:rsidR="009259F6" w:rsidDel="00C16E69">
                <w:rPr>
                  <w:noProof/>
                </w:rPr>
                <w:delText>6</w:delText>
              </w:r>
              <w:r w:rsidR="00000000" w:rsidDel="00C16E69">
                <w:rPr>
                  <w:noProof/>
                </w:rPr>
                <w:fldChar w:fldCharType="end"/>
              </w:r>
              <w:r w:rsidDel="00C16E69">
                <w:noBreakHyphen/>
              </w:r>
              <w:r w:rsidR="00000000" w:rsidDel="00C16E69">
                <w:fldChar w:fldCharType="begin"/>
              </w:r>
              <w:r w:rsidR="00000000" w:rsidDel="00C16E69">
                <w:delInstrText xml:space="preserve"> SEQ Figure \* ARABIC \s 1 </w:delInstrText>
              </w:r>
              <w:r w:rsidR="00000000" w:rsidDel="00C16E69">
                <w:fldChar w:fldCharType="separate"/>
              </w:r>
              <w:r w:rsidR="009259F6" w:rsidDel="00C16E69">
                <w:rPr>
                  <w:noProof/>
                </w:rPr>
                <w:delText>3</w:delText>
              </w:r>
              <w:r w:rsidR="00000000" w:rsidDel="00C16E69">
                <w:rPr>
                  <w:noProof/>
                </w:rPr>
                <w:fldChar w:fldCharType="end"/>
              </w:r>
              <w:r w:rsidRPr="00953BC7" w:rsidDel="00C16E69">
                <w:delText>:</w:delText>
              </w:r>
              <w:r w:rsidDel="00C16E69">
                <w:delText xml:space="preserve"> Midstream</w:delText>
              </w:r>
              <w:r w:rsidRPr="00953BC7" w:rsidDel="00C16E69">
                <w:delText xml:space="preserve"> Availability </w:delText>
              </w:r>
              <w:r w:rsidDel="00C16E69">
                <w:delText>Vs Forecast</w:delText>
              </w:r>
              <w:bookmarkEnd w:id="4405"/>
              <w:bookmarkEnd w:id="4406"/>
            </w:del>
          </w:p>
        </w:tc>
      </w:tr>
    </w:tbl>
    <w:p w14:paraId="6F2FFBEE" w14:textId="77777777" w:rsidR="00EF5EC3" w:rsidRDefault="00EF5EC3" w:rsidP="00371D2D">
      <w:pPr>
        <w:jc w:val="both"/>
      </w:pPr>
    </w:p>
    <w:p w14:paraId="0EBDB0EC" w14:textId="55509569" w:rsidR="007C1F08" w:rsidRDefault="00EF5EC3" w:rsidP="00371D2D">
      <w:pPr>
        <w:jc w:val="both"/>
        <w:rPr>
          <w:ins w:id="4408" w:author="Thulani Ndaba" w:date="2022-09-20T17:09:00Z"/>
        </w:rPr>
      </w:pPr>
      <w:r w:rsidRPr="00EF5EC3">
        <w:t>From the above table and graph, we can see that the plant has reached the minimum availability of 95</w:t>
      </w:r>
      <w:r w:rsidR="00B70A75">
        <w:t xml:space="preserve"> </w:t>
      </w:r>
      <w:r w:rsidRPr="00EF5EC3">
        <w:t xml:space="preserve">% for several months since COD. </w:t>
      </w:r>
    </w:p>
    <w:p w14:paraId="36B98B09" w14:textId="77777777" w:rsidR="007C1F08" w:rsidRDefault="007C1F08" w:rsidP="00371D2D">
      <w:pPr>
        <w:jc w:val="both"/>
        <w:rPr>
          <w:ins w:id="4409" w:author="Thulani Ndaba" w:date="2022-09-20T17:09:00Z"/>
        </w:rPr>
      </w:pPr>
    </w:p>
    <w:p w14:paraId="4DB20955" w14:textId="76BAFC48" w:rsidR="00164C21" w:rsidRDefault="00EF5EC3" w:rsidP="00371D2D">
      <w:pPr>
        <w:jc w:val="both"/>
        <w:rPr>
          <w:ins w:id="4410" w:author="Thulani Ndaba" w:date="2022-09-20T17:09:00Z"/>
        </w:rPr>
      </w:pPr>
      <w:r w:rsidRPr="00EF5EC3">
        <w:t xml:space="preserve">We note that the plant did not reach the minimum availability in January </w:t>
      </w:r>
      <w:r w:rsidR="006B0498">
        <w:t>2022</w:t>
      </w:r>
      <w:r w:rsidRPr="00EF5EC3">
        <w:t xml:space="preserve">, February </w:t>
      </w:r>
      <w:proofErr w:type="gramStart"/>
      <w:r w:rsidR="006B0498">
        <w:t>2022</w:t>
      </w:r>
      <w:proofErr w:type="gramEnd"/>
      <w:r w:rsidRPr="00EF5EC3">
        <w:t xml:space="preserve"> and July </w:t>
      </w:r>
      <w:r w:rsidR="00CE5D65">
        <w:t>2022</w:t>
      </w:r>
      <w:r w:rsidRPr="00EF5EC3">
        <w:t xml:space="preserve"> with a deviation of -1 to -32</w:t>
      </w:r>
      <w:r w:rsidR="002F7940">
        <w:t xml:space="preserve"> </w:t>
      </w:r>
      <w:r w:rsidRPr="00EF5EC3">
        <w:t xml:space="preserve">% from the guaranteed availability. We also note that the plant has a high deviation in February </w:t>
      </w:r>
      <w:r w:rsidR="006B0498">
        <w:t>2022</w:t>
      </w:r>
      <w:r w:rsidRPr="00EF5EC3">
        <w:t xml:space="preserve">. Harmattan cannot confirm whether the high deviation is due to a fault in the SCADA system or caused by unplanned maintenance in February, as no maintenance report and checklist were provided. </w:t>
      </w:r>
    </w:p>
    <w:p w14:paraId="0067A3CA" w14:textId="77777777" w:rsidR="00164C21" w:rsidRDefault="00164C21" w:rsidP="00371D2D">
      <w:pPr>
        <w:jc w:val="both"/>
        <w:rPr>
          <w:ins w:id="4411" w:author="Thulani Ndaba" w:date="2022-09-20T17:09:00Z"/>
        </w:rPr>
      </w:pPr>
    </w:p>
    <w:p w14:paraId="7A29FABD" w14:textId="14A45BEF" w:rsidR="00EF5EC3" w:rsidRDefault="00EF5EC3" w:rsidP="00371D2D">
      <w:pPr>
        <w:jc w:val="both"/>
      </w:pPr>
      <w:r w:rsidRPr="00EF5EC3">
        <w:t xml:space="preserve">The </w:t>
      </w:r>
      <w:r w:rsidR="004776AB">
        <w:t>Operator</w:t>
      </w:r>
      <w:r w:rsidRPr="00EF5EC3">
        <w:t xml:space="preserve"> has only stated that the availability of the power plant was mainly affected by load shedding. Harmattan recommends that the </w:t>
      </w:r>
      <w:r w:rsidR="004776AB">
        <w:t>Operator</w:t>
      </w:r>
      <w:r w:rsidRPr="00EF5EC3">
        <w:t xml:space="preserve"> submit the unscheduled maintenance reports for the site to confirm that the unavailability was due solely to load shedding.</w:t>
      </w:r>
    </w:p>
    <w:p w14:paraId="3122767E" w14:textId="77777777" w:rsidR="00EF5EC3" w:rsidRDefault="00EF5EC3" w:rsidP="00371D2D">
      <w:pPr>
        <w:jc w:val="both"/>
      </w:pPr>
    </w:p>
    <w:p w14:paraId="467A4361" w14:textId="77777777" w:rsidR="008D1341" w:rsidRDefault="006C57B1" w:rsidP="001057C5">
      <w:pPr>
        <w:pStyle w:val="Heading2"/>
      </w:pPr>
      <w:bookmarkStart w:id="4412" w:name="_Toc115101811"/>
      <w:r>
        <w:t>Midstream</w:t>
      </w:r>
      <w:r w:rsidR="008D1341" w:rsidRPr="00953BC7">
        <w:t xml:space="preserve"> Performance Ratio </w:t>
      </w:r>
      <w:r w:rsidR="00B87996">
        <w:t>Vs Forecast</w:t>
      </w:r>
      <w:bookmarkEnd w:id="4412"/>
    </w:p>
    <w:p w14:paraId="5B77AD30" w14:textId="77777777" w:rsidR="00C8371A" w:rsidRPr="00C8371A" w:rsidRDefault="00C8371A" w:rsidP="00C8371A"/>
    <w:p w14:paraId="193BF92F" w14:textId="48B1BE07" w:rsidR="008D1341" w:rsidRDefault="002D4C3B" w:rsidP="008D1341">
      <w:pPr>
        <w:rPr>
          <w:ins w:id="4413" w:author="Mutali Nepfumbada" w:date="2022-09-28T23:07:00Z"/>
          <w:lang w:eastAsia="en-US"/>
        </w:rPr>
      </w:pPr>
      <w:r w:rsidRPr="002D4C3B">
        <w:rPr>
          <w:lang w:eastAsia="en-US"/>
        </w:rPr>
        <w:t>The following table and chart compare the Scada Performance Ratio with the monthly forecast P50 PR of the Helioscope Forecast report</w:t>
      </w:r>
      <w:r w:rsidR="006F3B9E">
        <w:rPr>
          <w:lang w:eastAsia="en-US"/>
        </w:rPr>
        <w:t>.</w:t>
      </w:r>
    </w:p>
    <w:p w14:paraId="65D3E676" w14:textId="218B3B8D" w:rsidR="00C16E69" w:rsidRDefault="00C16E69" w:rsidP="008D1341">
      <w:pPr>
        <w:rPr>
          <w:ins w:id="4414" w:author="Mutali Nepfumbada" w:date="2022-09-28T23:07:00Z"/>
          <w:lang w:eastAsia="en-US"/>
        </w:rPr>
      </w:pPr>
    </w:p>
    <w:tbl>
      <w:tblPr>
        <w:tblStyle w:val="TableGridLight"/>
        <w:tblW w:w="5000" w:type="pct"/>
        <w:tblLook w:val="04A0" w:firstRow="1" w:lastRow="0" w:firstColumn="1" w:lastColumn="0" w:noHBand="0" w:noVBand="1"/>
      </w:tblPr>
      <w:tblGrid>
        <w:gridCol w:w="2570"/>
        <w:gridCol w:w="2257"/>
        <w:gridCol w:w="2444"/>
        <w:gridCol w:w="2268"/>
      </w:tblGrid>
      <w:tr w:rsidR="00C16E69" w:rsidRPr="004D26DD" w14:paraId="2F918C7A" w14:textId="77777777" w:rsidTr="00201D25">
        <w:trPr>
          <w:trHeight w:val="242"/>
          <w:ins w:id="4415" w:author="Mutali Nepfumbada" w:date="2022-09-28T23:08:00Z"/>
        </w:trPr>
        <w:tc>
          <w:tcPr>
            <w:tcW w:w="5000" w:type="pct"/>
            <w:gridSpan w:val="4"/>
            <w:shd w:val="clear" w:color="auto" w:fill="5F0500"/>
          </w:tcPr>
          <w:p w14:paraId="3E5DCD16" w14:textId="77777777" w:rsidR="00C16E69" w:rsidRPr="004D26DD" w:rsidRDefault="00C16E69" w:rsidP="00201D25">
            <w:pPr>
              <w:jc w:val="center"/>
              <w:rPr>
                <w:ins w:id="4416" w:author="Mutali Nepfumbada" w:date="2022-09-28T23:08:00Z"/>
                <w:b/>
                <w:bCs/>
              </w:rPr>
            </w:pPr>
            <w:ins w:id="4417" w:author="Mutali Nepfumbada" w:date="2022-09-28T23:08:00Z">
              <w:r w:rsidRPr="004D26DD">
                <w:rPr>
                  <w:b/>
                  <w:bCs/>
                </w:rPr>
                <w:t>Performance Ratio (%)</w:t>
              </w:r>
            </w:ins>
          </w:p>
        </w:tc>
      </w:tr>
      <w:tr w:rsidR="00C16E69" w:rsidRPr="004D26DD" w14:paraId="17B8641F" w14:textId="77777777" w:rsidTr="00201D25">
        <w:trPr>
          <w:trHeight w:val="292"/>
          <w:ins w:id="4418" w:author="Mutali Nepfumbada" w:date="2022-09-28T23:08:00Z"/>
        </w:trPr>
        <w:tc>
          <w:tcPr>
            <w:tcW w:w="1347" w:type="pct"/>
            <w:shd w:val="clear" w:color="auto" w:fill="5F0500"/>
          </w:tcPr>
          <w:p w14:paraId="7DC6E2BB" w14:textId="77777777" w:rsidR="00C16E69" w:rsidRPr="004D26DD" w:rsidRDefault="00C16E69" w:rsidP="00201D25">
            <w:pPr>
              <w:rPr>
                <w:ins w:id="4419" w:author="Mutali Nepfumbada" w:date="2022-09-28T23:08:00Z"/>
                <w:b/>
                <w:bCs/>
                <w:lang w:eastAsia="en-US"/>
              </w:rPr>
            </w:pPr>
            <w:ins w:id="4420" w:author="Mutali Nepfumbada" w:date="2022-09-28T23:08:00Z">
              <w:r>
                <w:rPr>
                  <w:b/>
                  <w:bCs/>
                  <w:lang w:eastAsia="en-US"/>
                </w:rPr>
                <w:t>Month</w:t>
              </w:r>
            </w:ins>
          </w:p>
        </w:tc>
        <w:tc>
          <w:tcPr>
            <w:tcW w:w="1183" w:type="pct"/>
            <w:shd w:val="clear" w:color="auto" w:fill="5F0500"/>
          </w:tcPr>
          <w:p w14:paraId="51F52BE6" w14:textId="77777777" w:rsidR="00C16E69" w:rsidRPr="004D26DD" w:rsidRDefault="00C16E69" w:rsidP="00201D25">
            <w:pPr>
              <w:jc w:val="center"/>
              <w:rPr>
                <w:ins w:id="4421" w:author="Mutali Nepfumbada" w:date="2022-09-28T23:08:00Z"/>
                <w:b/>
                <w:bCs/>
                <w:lang w:val="en-US"/>
              </w:rPr>
            </w:pPr>
            <w:ins w:id="4422" w:author="Mutali Nepfumbada" w:date="2022-09-28T23:08:00Z">
              <w:r>
                <w:rPr>
                  <w:b/>
                  <w:lang w:val="en-US"/>
                </w:rPr>
                <w:t>Actual</w:t>
              </w:r>
            </w:ins>
          </w:p>
        </w:tc>
        <w:tc>
          <w:tcPr>
            <w:tcW w:w="1281" w:type="pct"/>
            <w:shd w:val="clear" w:color="auto" w:fill="5F0500"/>
          </w:tcPr>
          <w:p w14:paraId="45A1FC15" w14:textId="77777777" w:rsidR="00C16E69" w:rsidRPr="004D26DD" w:rsidRDefault="00C16E69" w:rsidP="00201D25">
            <w:pPr>
              <w:jc w:val="center"/>
              <w:rPr>
                <w:ins w:id="4423" w:author="Mutali Nepfumbada" w:date="2022-09-28T23:08:00Z"/>
                <w:b/>
                <w:bCs/>
                <w:lang w:val="en-US"/>
              </w:rPr>
            </w:pPr>
            <w:ins w:id="4424" w:author="Mutali Nepfumbada" w:date="2022-09-28T23:08:00Z">
              <w:r>
                <w:rPr>
                  <w:b/>
                  <w:lang w:val="en-US"/>
                </w:rPr>
                <w:t>Forecast</w:t>
              </w:r>
            </w:ins>
          </w:p>
        </w:tc>
        <w:tc>
          <w:tcPr>
            <w:tcW w:w="1189" w:type="pct"/>
            <w:shd w:val="clear" w:color="auto" w:fill="5F0500"/>
          </w:tcPr>
          <w:p w14:paraId="72509030" w14:textId="77777777" w:rsidR="00C16E69" w:rsidRPr="004D26DD" w:rsidRDefault="00C16E69" w:rsidP="00201D25">
            <w:pPr>
              <w:jc w:val="center"/>
              <w:rPr>
                <w:ins w:id="4425" w:author="Mutali Nepfumbada" w:date="2022-09-28T23:08:00Z"/>
                <w:b/>
                <w:bCs/>
                <w:lang w:eastAsia="en-US"/>
              </w:rPr>
            </w:pPr>
            <w:ins w:id="4426" w:author="Mutali Nepfumbada" w:date="2022-09-28T23:08:00Z">
              <w:r>
                <w:rPr>
                  <w:b/>
                </w:rPr>
                <w:t>Delta (%)</w:t>
              </w:r>
            </w:ins>
          </w:p>
        </w:tc>
      </w:tr>
      <w:tr w:rsidR="00C16E69" w:rsidRPr="004D26DD" w14:paraId="62685196" w14:textId="77777777" w:rsidTr="00201D25">
        <w:trPr>
          <w:trHeight w:val="146"/>
          <w:ins w:id="4427" w:author="Mutali Nepfumbada" w:date="2022-09-28T23:08:00Z"/>
        </w:trPr>
        <w:tc>
          <w:tcPr>
            <w:tcW w:w="5000" w:type="pct"/>
            <w:gridSpan w:val="4"/>
          </w:tcPr>
          <w:p w14:paraId="17E5B548" w14:textId="77777777" w:rsidR="00C16E69" w:rsidRPr="004D26DD" w:rsidRDefault="00C16E69" w:rsidP="00201D25">
            <w:pPr>
              <w:jc w:val="center"/>
              <w:rPr>
                <w:ins w:id="4428" w:author="Mutali Nepfumbada" w:date="2022-09-28T23:08:00Z"/>
                <w:lang w:eastAsia="en-US"/>
              </w:rPr>
            </w:pPr>
            <w:ins w:id="4429" w:author="Mutali Nepfumbada" w:date="2022-09-28T23:08:00Z">
              <w:r w:rsidRPr="004D26DD">
                <w:rPr>
                  <w:bCs/>
                  <w:lang w:val="en-US"/>
                </w:rPr>
                <w:t xml:space="preserve">{%tr for item in </w:t>
              </w:r>
              <w:proofErr w:type="spellStart"/>
              <w:r w:rsidRPr="004D26DD">
                <w:rPr>
                  <w:bCs/>
                  <w:lang w:val="en-US"/>
                </w:rPr>
                <w:t>MIDPRtable_contents</w:t>
              </w:r>
              <w:proofErr w:type="spellEnd"/>
              <w:r w:rsidRPr="004D26DD">
                <w:rPr>
                  <w:bCs/>
                  <w:lang w:val="en-US"/>
                </w:rPr>
                <w:t>%}</w:t>
              </w:r>
            </w:ins>
          </w:p>
        </w:tc>
      </w:tr>
      <w:tr w:rsidR="00C16E69" w:rsidRPr="004D26DD" w14:paraId="470BE82E" w14:textId="77777777" w:rsidTr="00201D25">
        <w:trPr>
          <w:trHeight w:val="138"/>
          <w:ins w:id="4430" w:author="Mutali Nepfumbada" w:date="2022-09-28T23:08:00Z"/>
        </w:trPr>
        <w:tc>
          <w:tcPr>
            <w:tcW w:w="1347" w:type="pct"/>
          </w:tcPr>
          <w:p w14:paraId="570EDDCE" w14:textId="77777777" w:rsidR="00C16E69" w:rsidRPr="004D26DD" w:rsidRDefault="00C16E69" w:rsidP="00201D25">
            <w:pPr>
              <w:rPr>
                <w:ins w:id="4431" w:author="Mutali Nepfumbada" w:date="2022-09-28T23:08:00Z"/>
                <w:lang w:eastAsia="en-US"/>
              </w:rPr>
            </w:pPr>
            <w:ins w:id="4432" w:author="Mutali Nepfumbada" w:date="2022-09-28T23:08:00Z">
              <w:r w:rsidRPr="004D26DD">
                <w:rPr>
                  <w:bCs/>
                  <w:lang w:val="en-US"/>
                </w:rPr>
                <w:t>{{</w:t>
              </w:r>
              <w:proofErr w:type="spellStart"/>
              <w:proofErr w:type="gramStart"/>
              <w:r w:rsidRPr="004D26DD">
                <w:rPr>
                  <w:bCs/>
                  <w:lang w:val="en-US"/>
                </w:rPr>
                <w:t>item.Date</w:t>
              </w:r>
              <w:proofErr w:type="spellEnd"/>
              <w:proofErr w:type="gramEnd"/>
              <w:r w:rsidRPr="004D26DD">
                <w:rPr>
                  <w:bCs/>
                  <w:lang w:val="en-US"/>
                </w:rPr>
                <w:t>}}</w:t>
              </w:r>
            </w:ins>
          </w:p>
        </w:tc>
        <w:tc>
          <w:tcPr>
            <w:tcW w:w="1183" w:type="pct"/>
          </w:tcPr>
          <w:p w14:paraId="705FFA67" w14:textId="77777777" w:rsidR="00C16E69" w:rsidRPr="004D26DD" w:rsidRDefault="00C16E69" w:rsidP="00201D25">
            <w:pPr>
              <w:jc w:val="center"/>
              <w:rPr>
                <w:ins w:id="4433" w:author="Mutali Nepfumbada" w:date="2022-09-28T23:08:00Z"/>
                <w:lang w:eastAsia="en-US"/>
              </w:rPr>
            </w:pPr>
            <w:proofErr w:type="gramStart"/>
            <w:ins w:id="4434" w:author="Mutali Nepfumbada" w:date="2022-09-28T23:08:00Z">
              <w:r w:rsidRPr="004D26DD">
                <w:rPr>
                  <w:bCs/>
                  <w:lang w:val="en-US"/>
                </w:rPr>
                <w:t>{{ item</w:t>
              </w:r>
              <w:proofErr w:type="gramEnd"/>
              <w:r w:rsidRPr="004D26DD">
                <w:rPr>
                  <w:bCs/>
                  <w:lang w:val="en-US"/>
                </w:rPr>
                <w:t>. MIDPRA}}</w:t>
              </w:r>
            </w:ins>
          </w:p>
        </w:tc>
        <w:tc>
          <w:tcPr>
            <w:tcW w:w="1281" w:type="pct"/>
          </w:tcPr>
          <w:p w14:paraId="2D164811" w14:textId="77777777" w:rsidR="00C16E69" w:rsidRPr="004D26DD" w:rsidRDefault="00C16E69" w:rsidP="00201D25">
            <w:pPr>
              <w:jc w:val="center"/>
              <w:rPr>
                <w:ins w:id="4435" w:author="Mutali Nepfumbada" w:date="2022-09-28T23:08:00Z"/>
                <w:lang w:eastAsia="en-US"/>
              </w:rPr>
            </w:pPr>
            <w:ins w:id="4436" w:author="Mutali Nepfumbada" w:date="2022-09-28T23:08:00Z">
              <w:r w:rsidRPr="004D26DD">
                <w:rPr>
                  <w:bCs/>
                  <w:lang w:val="en-US"/>
                </w:rPr>
                <w:t>{{item. MIDPRF }}</w:t>
              </w:r>
            </w:ins>
          </w:p>
        </w:tc>
        <w:tc>
          <w:tcPr>
            <w:tcW w:w="1189" w:type="pct"/>
          </w:tcPr>
          <w:p w14:paraId="4AD77763" w14:textId="77777777" w:rsidR="00C16E69" w:rsidRPr="004D26DD" w:rsidRDefault="00C16E69" w:rsidP="00201D25">
            <w:pPr>
              <w:jc w:val="center"/>
              <w:rPr>
                <w:ins w:id="4437" w:author="Mutali Nepfumbada" w:date="2022-09-28T23:08:00Z"/>
                <w:lang w:eastAsia="en-US"/>
              </w:rPr>
            </w:pPr>
            <w:ins w:id="4438" w:author="Mutali Nepfumbada" w:date="2022-09-28T23:08:00Z">
              <w:r w:rsidRPr="004D26DD">
                <w:rPr>
                  <w:bCs/>
                  <w:lang w:val="en-US"/>
                </w:rPr>
                <w:t>{{item. MIDPRV}}</w:t>
              </w:r>
            </w:ins>
          </w:p>
        </w:tc>
      </w:tr>
      <w:tr w:rsidR="00C16E69" w:rsidRPr="004D26DD" w14:paraId="0C9B8472" w14:textId="77777777" w:rsidTr="00201D25">
        <w:trPr>
          <w:trHeight w:val="146"/>
          <w:ins w:id="4439" w:author="Mutali Nepfumbada" w:date="2022-09-28T23:08:00Z"/>
        </w:trPr>
        <w:tc>
          <w:tcPr>
            <w:tcW w:w="5000" w:type="pct"/>
            <w:gridSpan w:val="4"/>
          </w:tcPr>
          <w:p w14:paraId="2ED71709" w14:textId="77777777" w:rsidR="00C16E69" w:rsidRPr="004D26DD" w:rsidRDefault="00C16E69" w:rsidP="00201D25">
            <w:pPr>
              <w:jc w:val="center"/>
              <w:rPr>
                <w:ins w:id="4440" w:author="Mutali Nepfumbada" w:date="2022-09-28T23:08:00Z"/>
                <w:lang w:eastAsia="en-US"/>
              </w:rPr>
            </w:pPr>
            <w:ins w:id="4441" w:author="Mutali Nepfumbada" w:date="2022-09-28T23:08:00Z">
              <w:r w:rsidRPr="004D26DD">
                <w:rPr>
                  <w:bCs/>
                  <w:lang w:val="en-US"/>
                </w:rPr>
                <w:t xml:space="preserve">{%tr </w:t>
              </w:r>
              <w:proofErr w:type="spellStart"/>
              <w:r w:rsidRPr="004D26DD">
                <w:rPr>
                  <w:bCs/>
                  <w:lang w:val="en-US"/>
                </w:rPr>
                <w:t>endfor</w:t>
              </w:r>
              <w:proofErr w:type="spellEnd"/>
              <w:r w:rsidRPr="004D26DD">
                <w:rPr>
                  <w:bCs/>
                  <w:lang w:val="en-US"/>
                </w:rPr>
                <w:t xml:space="preserve"> %}</w:t>
              </w:r>
            </w:ins>
          </w:p>
        </w:tc>
      </w:tr>
    </w:tbl>
    <w:p w14:paraId="7578457E" w14:textId="2FEE9F5C" w:rsidR="00C16E69" w:rsidRDefault="00C16E69" w:rsidP="00C16E69">
      <w:pPr>
        <w:pStyle w:val="Caption"/>
        <w:rPr>
          <w:ins w:id="4442" w:author="Mutali Nepfumbada" w:date="2022-09-28T23:09:00Z"/>
        </w:rPr>
      </w:pPr>
      <w:ins w:id="4443" w:author="Mutali Nepfumbada" w:date="2022-09-28T23:07:00Z">
        <w:r w:rsidRPr="00953BC7">
          <w:t xml:space="preserve">Table </w:t>
        </w:r>
        <w:r>
          <w:fldChar w:fldCharType="begin"/>
        </w:r>
        <w:r>
          <w:instrText xml:space="preserve"> STYLEREF 1 \s </w:instrText>
        </w:r>
        <w:r>
          <w:fldChar w:fldCharType="separate"/>
        </w:r>
        <w:r>
          <w:rPr>
            <w:noProof/>
          </w:rPr>
          <w:t>6</w:t>
        </w:r>
        <w:r>
          <w:rPr>
            <w:noProof/>
          </w:rPr>
          <w:fldChar w:fldCharType="end"/>
        </w:r>
        <w:r>
          <w:noBreakHyphen/>
        </w:r>
        <w:r>
          <w:fldChar w:fldCharType="begin"/>
        </w:r>
        <w:r>
          <w:instrText xml:space="preserve"> SEQ Table \* ARABIC \s 1 </w:instrText>
        </w:r>
        <w:r>
          <w:fldChar w:fldCharType="separate"/>
        </w:r>
        <w:r>
          <w:rPr>
            <w:noProof/>
          </w:rPr>
          <w:t>5</w:t>
        </w:r>
        <w:r>
          <w:rPr>
            <w:noProof/>
          </w:rPr>
          <w:fldChar w:fldCharType="end"/>
        </w:r>
        <w:r w:rsidRPr="00953BC7">
          <w:t xml:space="preserve">: </w:t>
        </w:r>
        <w:r>
          <w:t>Midstream</w:t>
        </w:r>
        <w:r w:rsidRPr="00953BC7">
          <w:t xml:space="preserve"> PR </w:t>
        </w:r>
        <w:r>
          <w:t>and Forecast</w:t>
        </w:r>
      </w:ins>
    </w:p>
    <w:p w14:paraId="70646A4E" w14:textId="77777777" w:rsidR="00C16E69" w:rsidRPr="00C16E69" w:rsidRDefault="00C16E69" w:rsidP="00C16E69">
      <w:pPr>
        <w:rPr>
          <w:ins w:id="4444" w:author="Mutali Nepfumbada" w:date="2022-09-28T23:08:00Z"/>
        </w:rPr>
        <w:pPrChange w:id="4445" w:author="Mutali Nepfumbada" w:date="2022-09-28T23:09:00Z">
          <w:pPr>
            <w:pStyle w:val="Caption"/>
          </w:pPr>
        </w:pPrChange>
      </w:pPr>
    </w:p>
    <w:p w14:paraId="364DA995" w14:textId="728B5BE0" w:rsidR="00C16E69" w:rsidRPr="00C16E69" w:rsidRDefault="00C16E69" w:rsidP="00C16E69">
      <w:pPr>
        <w:jc w:val="center"/>
        <w:rPr>
          <w:ins w:id="4446" w:author="Mutali Nepfumbada" w:date="2022-09-28T23:07:00Z"/>
        </w:rPr>
        <w:pPrChange w:id="4447" w:author="Mutali Nepfumbada" w:date="2022-09-28T23:08:00Z">
          <w:pPr/>
        </w:pPrChange>
      </w:pPr>
      <w:ins w:id="4448" w:author="Mutali Nepfumbada" w:date="2022-09-28T23:08:00Z">
        <w:r w:rsidRPr="009A25A7">
          <w:rPr>
            <w:lang w:eastAsia="en-US"/>
          </w:rPr>
          <w:t>{{</w:t>
        </w:r>
        <w:r>
          <w:rPr>
            <w:lang w:eastAsia="en-US"/>
          </w:rPr>
          <w:t>MID</w:t>
        </w:r>
        <w:r>
          <w:rPr>
            <w:bCs/>
            <w:lang w:val="en-US"/>
          </w:rPr>
          <w:t>PR</w:t>
        </w:r>
        <w:r>
          <w:rPr>
            <w:lang w:eastAsia="en-US"/>
          </w:rPr>
          <w:t>Image</w:t>
        </w:r>
        <w:r w:rsidRPr="009A25A7">
          <w:rPr>
            <w:lang w:eastAsia="en-US"/>
          </w:rPr>
          <w:t>}}</w:t>
        </w:r>
      </w:ins>
    </w:p>
    <w:p w14:paraId="1E31B1E6" w14:textId="0390548F" w:rsidR="00C16E69" w:rsidRDefault="00C16E69" w:rsidP="00C16E69">
      <w:pPr>
        <w:pStyle w:val="Caption"/>
        <w:rPr>
          <w:lang w:eastAsia="en-US"/>
        </w:rPr>
        <w:pPrChange w:id="4449" w:author="Mutali Nepfumbada" w:date="2022-09-28T23:07:00Z">
          <w:pPr/>
        </w:pPrChange>
      </w:pPr>
      <w:ins w:id="4450" w:author="Mutali Nepfumbada" w:date="2022-09-28T23:07:00Z">
        <w:r w:rsidRPr="00953BC7">
          <w:t xml:space="preserve">Figure </w:t>
        </w:r>
        <w:r>
          <w:fldChar w:fldCharType="begin"/>
        </w:r>
        <w:r>
          <w:instrText xml:space="preserve"> STYLEREF 1 \s </w:instrText>
        </w:r>
        <w:r>
          <w:fldChar w:fldCharType="separate"/>
        </w:r>
        <w:r>
          <w:rPr>
            <w:noProof/>
          </w:rPr>
          <w:t>6</w:t>
        </w:r>
        <w:r>
          <w:rPr>
            <w:noProof/>
          </w:rPr>
          <w:fldChar w:fldCharType="end"/>
        </w:r>
        <w:r>
          <w:noBreakHyphen/>
        </w:r>
        <w:r>
          <w:fldChar w:fldCharType="begin"/>
        </w:r>
        <w:r>
          <w:instrText xml:space="preserve"> SEQ Figure \* ARABIC \s 1 </w:instrText>
        </w:r>
        <w:r>
          <w:fldChar w:fldCharType="separate"/>
        </w:r>
        <w:r>
          <w:rPr>
            <w:noProof/>
          </w:rPr>
          <w:t>4</w:t>
        </w:r>
        <w:r>
          <w:rPr>
            <w:noProof/>
          </w:rPr>
          <w:fldChar w:fldCharType="end"/>
        </w:r>
        <w:r w:rsidRPr="00953BC7">
          <w:t xml:space="preserve">: </w:t>
        </w:r>
        <w:r>
          <w:t>Midstream</w:t>
        </w:r>
        <w:r w:rsidRPr="00953BC7">
          <w:t xml:space="preserve"> PR </w:t>
        </w:r>
        <w:r>
          <w:t>Vs Forecast</w:t>
        </w:r>
      </w:ins>
    </w:p>
    <w:p w14:paraId="2173725A" w14:textId="15545409" w:rsidR="009B5EF0" w:rsidRPr="00953BC7" w:rsidDel="00C16E69" w:rsidRDefault="009B5EF0" w:rsidP="009B5EF0">
      <w:pPr>
        <w:rPr>
          <w:del w:id="4451" w:author="Mutali Nepfumbada" w:date="2022-09-28T23:08:00Z"/>
          <w:lang w:eastAsia="en-US"/>
        </w:rPr>
      </w:pPr>
    </w:p>
    <w:tbl>
      <w:tblPr>
        <w:tblStyle w:val="TableGridLight"/>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58"/>
        <w:gridCol w:w="5791"/>
      </w:tblGrid>
      <w:tr w:rsidR="009B5EF0" w:rsidRPr="00953BC7" w:rsidDel="00C16E69" w14:paraId="60854F5C" w14:textId="10185C2F">
        <w:trPr>
          <w:trHeight w:val="1451"/>
          <w:del w:id="4452" w:author="Mutali Nepfumbada" w:date="2022-09-28T23:08:00Z"/>
        </w:trPr>
        <w:tc>
          <w:tcPr>
            <w:tcW w:w="2429" w:type="pct"/>
            <w:vAlign w:val="center"/>
          </w:tcPr>
          <w:tbl>
            <w:tblPr>
              <w:tblStyle w:val="TableGridLight"/>
              <w:tblW w:w="3577" w:type="dxa"/>
              <w:tblLook w:val="04A0" w:firstRow="1" w:lastRow="0" w:firstColumn="1" w:lastColumn="0" w:noHBand="0" w:noVBand="1"/>
            </w:tblPr>
            <w:tblGrid>
              <w:gridCol w:w="920"/>
              <w:gridCol w:w="807"/>
              <w:gridCol w:w="900"/>
              <w:gridCol w:w="950"/>
            </w:tblGrid>
            <w:tr w:rsidR="009B5EF0" w:rsidRPr="004D26DD" w:rsidDel="00C16E69" w14:paraId="63FE1639" w14:textId="64592C86" w:rsidTr="001F1F19">
              <w:trPr>
                <w:trHeight w:val="242"/>
                <w:del w:id="4453" w:author="Mutali Nepfumbada" w:date="2022-09-28T23:08:00Z"/>
              </w:trPr>
              <w:tc>
                <w:tcPr>
                  <w:tcW w:w="5000" w:type="pct"/>
                  <w:gridSpan w:val="4"/>
                  <w:shd w:val="clear" w:color="auto" w:fill="5F0500"/>
                </w:tcPr>
                <w:p w14:paraId="64F69D51" w14:textId="32683F82" w:rsidR="009B5EF0" w:rsidRPr="004D26DD" w:rsidDel="00C16E69" w:rsidRDefault="009B5EF0">
                  <w:pPr>
                    <w:jc w:val="center"/>
                    <w:rPr>
                      <w:del w:id="4454" w:author="Mutali Nepfumbada" w:date="2022-09-28T23:08:00Z"/>
                      <w:b/>
                      <w:bCs/>
                    </w:rPr>
                  </w:pPr>
                  <w:del w:id="4455" w:author="Mutali Nepfumbada" w:date="2022-09-28T23:08:00Z">
                    <w:r w:rsidRPr="004D26DD" w:rsidDel="00C16E69">
                      <w:rPr>
                        <w:b/>
                        <w:bCs/>
                      </w:rPr>
                      <w:delText>Performance Ratio (%)</w:delText>
                    </w:r>
                  </w:del>
                </w:p>
              </w:tc>
            </w:tr>
            <w:tr w:rsidR="009B5EF0" w:rsidRPr="004D26DD" w:rsidDel="00C16E69" w14:paraId="3F6F5D08" w14:textId="533ACBC3" w:rsidTr="001F1F19">
              <w:trPr>
                <w:trHeight w:val="292"/>
                <w:del w:id="4456" w:author="Mutali Nepfumbada" w:date="2022-09-28T23:08:00Z"/>
              </w:trPr>
              <w:tc>
                <w:tcPr>
                  <w:tcW w:w="1286" w:type="pct"/>
                  <w:shd w:val="clear" w:color="auto" w:fill="5F0500"/>
                </w:tcPr>
                <w:p w14:paraId="25A774D5" w14:textId="51996C0F" w:rsidR="009B5EF0" w:rsidRPr="004D26DD" w:rsidDel="00C16E69" w:rsidRDefault="00D56958" w:rsidP="009B5EF0">
                  <w:pPr>
                    <w:rPr>
                      <w:del w:id="4457" w:author="Mutali Nepfumbada" w:date="2022-09-28T23:08:00Z"/>
                      <w:b/>
                      <w:bCs/>
                      <w:lang w:eastAsia="en-US"/>
                    </w:rPr>
                  </w:pPr>
                  <w:del w:id="4458" w:author="Mutali Nepfumbada" w:date="2022-09-28T23:08:00Z">
                    <w:r w:rsidDel="00C16E69">
                      <w:rPr>
                        <w:b/>
                        <w:bCs/>
                        <w:lang w:eastAsia="en-US"/>
                      </w:rPr>
                      <w:delText>Month</w:delText>
                    </w:r>
                  </w:del>
                </w:p>
              </w:tc>
              <w:tc>
                <w:tcPr>
                  <w:tcW w:w="1128" w:type="pct"/>
                  <w:shd w:val="clear" w:color="auto" w:fill="5F0500"/>
                </w:tcPr>
                <w:p w14:paraId="2439C6FA" w14:textId="18985CC1" w:rsidR="009B5EF0" w:rsidRPr="004D26DD" w:rsidDel="00C16E69" w:rsidRDefault="009B5EF0" w:rsidP="009B5EF0">
                  <w:pPr>
                    <w:jc w:val="center"/>
                    <w:rPr>
                      <w:del w:id="4459" w:author="Mutali Nepfumbada" w:date="2022-09-28T23:08:00Z"/>
                      <w:b/>
                      <w:bCs/>
                      <w:lang w:val="en-US"/>
                    </w:rPr>
                  </w:pPr>
                  <w:del w:id="4460" w:author="Mutali Nepfumbada" w:date="2022-09-28T23:08:00Z">
                    <w:r w:rsidDel="00C16E69">
                      <w:rPr>
                        <w:b/>
                        <w:lang w:val="en-US"/>
                      </w:rPr>
                      <w:delText>Actual</w:delText>
                    </w:r>
                  </w:del>
                </w:p>
              </w:tc>
              <w:tc>
                <w:tcPr>
                  <w:tcW w:w="1258" w:type="pct"/>
                  <w:shd w:val="clear" w:color="auto" w:fill="5F0500"/>
                </w:tcPr>
                <w:p w14:paraId="5793361E" w14:textId="1870BA1F" w:rsidR="009B5EF0" w:rsidRPr="004D26DD" w:rsidDel="00C16E69" w:rsidRDefault="009B5EF0" w:rsidP="009B5EF0">
                  <w:pPr>
                    <w:jc w:val="center"/>
                    <w:rPr>
                      <w:del w:id="4461" w:author="Mutali Nepfumbada" w:date="2022-09-28T23:08:00Z"/>
                      <w:b/>
                      <w:bCs/>
                      <w:lang w:val="en-US"/>
                    </w:rPr>
                  </w:pPr>
                  <w:del w:id="4462" w:author="Mutali Nepfumbada" w:date="2022-09-28T23:08:00Z">
                    <w:r w:rsidDel="00C16E69">
                      <w:rPr>
                        <w:b/>
                        <w:lang w:val="en-US"/>
                      </w:rPr>
                      <w:delText>Forecast</w:delText>
                    </w:r>
                  </w:del>
                </w:p>
              </w:tc>
              <w:tc>
                <w:tcPr>
                  <w:tcW w:w="1328" w:type="pct"/>
                  <w:shd w:val="clear" w:color="auto" w:fill="5F0500"/>
                </w:tcPr>
                <w:p w14:paraId="458FF9CF" w14:textId="367C2240" w:rsidR="009B5EF0" w:rsidRPr="004D26DD" w:rsidDel="00C16E69" w:rsidRDefault="009B5EF0" w:rsidP="009B5EF0">
                  <w:pPr>
                    <w:jc w:val="center"/>
                    <w:rPr>
                      <w:del w:id="4463" w:author="Mutali Nepfumbada" w:date="2022-09-28T23:08:00Z"/>
                      <w:b/>
                      <w:bCs/>
                      <w:lang w:eastAsia="en-US"/>
                    </w:rPr>
                  </w:pPr>
                  <w:del w:id="4464" w:author="Mutali Nepfumbada" w:date="2022-09-28T23:08:00Z">
                    <w:r w:rsidDel="00C16E69">
                      <w:rPr>
                        <w:b/>
                      </w:rPr>
                      <w:delText>Delta (%)</w:delText>
                    </w:r>
                  </w:del>
                </w:p>
              </w:tc>
            </w:tr>
            <w:tr w:rsidR="001F1F19" w:rsidRPr="004D26DD" w:rsidDel="00C16E69" w14:paraId="375A3713" w14:textId="76677175" w:rsidTr="001F1F19">
              <w:trPr>
                <w:trHeight w:val="138"/>
                <w:del w:id="4465" w:author="Mutali Nepfumbada" w:date="2022-09-28T23:08:00Z"/>
              </w:trPr>
              <w:tc>
                <w:tcPr>
                  <w:tcW w:w="1286" w:type="pct"/>
                </w:tcPr>
                <w:p w14:paraId="55054820" w14:textId="7090B5F2" w:rsidR="001F1F19" w:rsidRPr="004D26DD" w:rsidDel="00C16E69" w:rsidRDefault="001F1F19" w:rsidP="001F1F19">
                  <w:pPr>
                    <w:rPr>
                      <w:del w:id="4466" w:author="Mutali Nepfumbada" w:date="2022-09-28T23:08:00Z"/>
                      <w:lang w:eastAsia="en-US"/>
                    </w:rPr>
                  </w:pPr>
                  <w:del w:id="4467" w:author="Mutali Nepfumbada" w:date="2022-09-28T23:08:00Z">
                    <w:r w:rsidRPr="004D26DD" w:rsidDel="00C16E69">
                      <w:rPr>
                        <w:bCs/>
                        <w:lang w:val="en-US"/>
                      </w:rPr>
                      <w:delText>Oct 21</w:delText>
                    </w:r>
                  </w:del>
                </w:p>
              </w:tc>
              <w:tc>
                <w:tcPr>
                  <w:tcW w:w="1128" w:type="pct"/>
                </w:tcPr>
                <w:p w14:paraId="46ACE524" w14:textId="0D11EFE0" w:rsidR="001F1F19" w:rsidRPr="004D26DD" w:rsidDel="00C16E69" w:rsidRDefault="001F1F19" w:rsidP="001F1F19">
                  <w:pPr>
                    <w:jc w:val="center"/>
                    <w:rPr>
                      <w:del w:id="4468" w:author="Mutali Nepfumbada" w:date="2022-09-28T23:08:00Z"/>
                      <w:lang w:eastAsia="en-US"/>
                    </w:rPr>
                  </w:pPr>
                  <w:del w:id="4469" w:author="Mutali Nepfumbada" w:date="2022-09-28T23:08:00Z">
                    <w:r w:rsidRPr="00EA793C" w:rsidDel="00C16E69">
                      <w:delText>-</w:delText>
                    </w:r>
                  </w:del>
                </w:p>
              </w:tc>
              <w:tc>
                <w:tcPr>
                  <w:tcW w:w="1258" w:type="pct"/>
                </w:tcPr>
                <w:p w14:paraId="71DF7708" w14:textId="2A8A98A5" w:rsidR="001F1F19" w:rsidRPr="004D26DD" w:rsidDel="00C16E69" w:rsidRDefault="001F1F19" w:rsidP="001F1F19">
                  <w:pPr>
                    <w:jc w:val="center"/>
                    <w:rPr>
                      <w:del w:id="4470" w:author="Mutali Nepfumbada" w:date="2022-09-28T23:08:00Z"/>
                      <w:lang w:eastAsia="en-US"/>
                    </w:rPr>
                  </w:pPr>
                  <w:del w:id="4471" w:author="Mutali Nepfumbada" w:date="2022-09-28T23:08:00Z">
                    <w:r w:rsidRPr="00EA793C" w:rsidDel="00C16E69">
                      <w:delText>-</w:delText>
                    </w:r>
                  </w:del>
                </w:p>
              </w:tc>
              <w:tc>
                <w:tcPr>
                  <w:tcW w:w="1328" w:type="pct"/>
                </w:tcPr>
                <w:p w14:paraId="24E66FC2" w14:textId="2A9021A5" w:rsidR="001F1F19" w:rsidRPr="004D26DD" w:rsidDel="00C16E69" w:rsidRDefault="001F1F19" w:rsidP="001F1F19">
                  <w:pPr>
                    <w:jc w:val="center"/>
                    <w:rPr>
                      <w:del w:id="4472" w:author="Mutali Nepfumbada" w:date="2022-09-28T23:08:00Z"/>
                      <w:lang w:eastAsia="en-US"/>
                    </w:rPr>
                  </w:pPr>
                  <w:del w:id="4473" w:author="Mutali Nepfumbada" w:date="2022-09-28T23:08:00Z">
                    <w:r w:rsidRPr="00EA793C" w:rsidDel="00C16E69">
                      <w:delText>-</w:delText>
                    </w:r>
                  </w:del>
                </w:p>
              </w:tc>
            </w:tr>
            <w:tr w:rsidR="001F1F19" w:rsidRPr="004D26DD" w:rsidDel="00C16E69" w14:paraId="42C93FDC" w14:textId="416FA7C4" w:rsidTr="001F1F19">
              <w:trPr>
                <w:trHeight w:val="138"/>
                <w:del w:id="4474" w:author="Mutali Nepfumbada" w:date="2022-09-28T23:08:00Z"/>
              </w:trPr>
              <w:tc>
                <w:tcPr>
                  <w:tcW w:w="1286" w:type="pct"/>
                </w:tcPr>
                <w:p w14:paraId="7B32D373" w14:textId="2147FB9C" w:rsidR="001F1F19" w:rsidRPr="004D26DD" w:rsidDel="00C16E69" w:rsidRDefault="001F1F19" w:rsidP="001F1F19">
                  <w:pPr>
                    <w:rPr>
                      <w:del w:id="4475" w:author="Mutali Nepfumbada" w:date="2022-09-28T23:08:00Z"/>
                      <w:lang w:eastAsia="en-US"/>
                    </w:rPr>
                  </w:pPr>
                  <w:del w:id="4476" w:author="Mutali Nepfumbada" w:date="2022-09-28T23:08:00Z">
                    <w:r w:rsidRPr="004D26DD" w:rsidDel="00C16E69">
                      <w:rPr>
                        <w:bCs/>
                        <w:lang w:val="en-US"/>
                      </w:rPr>
                      <w:delText>Nov 21</w:delText>
                    </w:r>
                  </w:del>
                </w:p>
              </w:tc>
              <w:tc>
                <w:tcPr>
                  <w:tcW w:w="1128" w:type="pct"/>
                </w:tcPr>
                <w:p w14:paraId="67E6EA2C" w14:textId="6085319C" w:rsidR="001F1F19" w:rsidRPr="004D26DD" w:rsidDel="00C16E69" w:rsidRDefault="001F1F19" w:rsidP="001F1F19">
                  <w:pPr>
                    <w:jc w:val="center"/>
                    <w:rPr>
                      <w:del w:id="4477" w:author="Mutali Nepfumbada" w:date="2022-09-28T23:08:00Z"/>
                      <w:lang w:eastAsia="en-US"/>
                    </w:rPr>
                  </w:pPr>
                  <w:del w:id="4478" w:author="Mutali Nepfumbada" w:date="2022-09-28T23:08:00Z">
                    <w:r w:rsidRPr="00EA793C" w:rsidDel="00C16E69">
                      <w:delText>-</w:delText>
                    </w:r>
                  </w:del>
                </w:p>
              </w:tc>
              <w:tc>
                <w:tcPr>
                  <w:tcW w:w="1258" w:type="pct"/>
                </w:tcPr>
                <w:p w14:paraId="20B27C84" w14:textId="04E53B6C" w:rsidR="001F1F19" w:rsidRPr="004D26DD" w:rsidDel="00C16E69" w:rsidRDefault="001F1F19" w:rsidP="001F1F19">
                  <w:pPr>
                    <w:jc w:val="center"/>
                    <w:rPr>
                      <w:del w:id="4479" w:author="Mutali Nepfumbada" w:date="2022-09-28T23:08:00Z"/>
                      <w:lang w:eastAsia="en-US"/>
                    </w:rPr>
                  </w:pPr>
                  <w:del w:id="4480" w:author="Mutali Nepfumbada" w:date="2022-09-28T23:08:00Z">
                    <w:r w:rsidRPr="00EA793C" w:rsidDel="00C16E69">
                      <w:delText>-</w:delText>
                    </w:r>
                  </w:del>
                </w:p>
              </w:tc>
              <w:tc>
                <w:tcPr>
                  <w:tcW w:w="1328" w:type="pct"/>
                </w:tcPr>
                <w:p w14:paraId="7A5FA852" w14:textId="55949D9E" w:rsidR="001F1F19" w:rsidRPr="004D26DD" w:rsidDel="00C16E69" w:rsidRDefault="001F1F19" w:rsidP="001F1F19">
                  <w:pPr>
                    <w:jc w:val="center"/>
                    <w:rPr>
                      <w:del w:id="4481" w:author="Mutali Nepfumbada" w:date="2022-09-28T23:08:00Z"/>
                      <w:lang w:eastAsia="en-US"/>
                    </w:rPr>
                  </w:pPr>
                  <w:del w:id="4482" w:author="Mutali Nepfumbada" w:date="2022-09-28T23:08:00Z">
                    <w:r w:rsidRPr="00EA793C" w:rsidDel="00C16E69">
                      <w:delText>-</w:delText>
                    </w:r>
                  </w:del>
                </w:p>
              </w:tc>
            </w:tr>
            <w:tr w:rsidR="001F1F19" w:rsidRPr="004D26DD" w:rsidDel="00C16E69" w14:paraId="588CFD2A" w14:textId="4E94D819" w:rsidTr="001F1F19">
              <w:trPr>
                <w:trHeight w:val="138"/>
                <w:del w:id="4483" w:author="Mutali Nepfumbada" w:date="2022-09-28T23:08:00Z"/>
              </w:trPr>
              <w:tc>
                <w:tcPr>
                  <w:tcW w:w="1286" w:type="pct"/>
                </w:tcPr>
                <w:p w14:paraId="3DA3AE51" w14:textId="24CAB770" w:rsidR="001F1F19" w:rsidRPr="004D26DD" w:rsidDel="00C16E69" w:rsidRDefault="001F1F19" w:rsidP="001F1F19">
                  <w:pPr>
                    <w:rPr>
                      <w:del w:id="4484" w:author="Mutali Nepfumbada" w:date="2022-09-28T23:08:00Z"/>
                      <w:lang w:eastAsia="en-US"/>
                    </w:rPr>
                  </w:pPr>
                  <w:del w:id="4485" w:author="Mutali Nepfumbada" w:date="2022-09-28T23:08:00Z">
                    <w:r w:rsidRPr="004D26DD" w:rsidDel="00C16E69">
                      <w:rPr>
                        <w:bCs/>
                        <w:lang w:val="en-US"/>
                      </w:rPr>
                      <w:delText>Dec 21</w:delText>
                    </w:r>
                  </w:del>
                </w:p>
              </w:tc>
              <w:tc>
                <w:tcPr>
                  <w:tcW w:w="1128" w:type="pct"/>
                </w:tcPr>
                <w:p w14:paraId="4B6339A2" w14:textId="6EDCA53B" w:rsidR="001F1F19" w:rsidRPr="004D26DD" w:rsidDel="00C16E69" w:rsidRDefault="001F1F19" w:rsidP="001F1F19">
                  <w:pPr>
                    <w:jc w:val="center"/>
                    <w:rPr>
                      <w:del w:id="4486" w:author="Mutali Nepfumbada" w:date="2022-09-28T23:08:00Z"/>
                      <w:lang w:eastAsia="en-US"/>
                    </w:rPr>
                  </w:pPr>
                  <w:del w:id="4487" w:author="Mutali Nepfumbada" w:date="2022-09-28T23:08:00Z">
                    <w:r w:rsidRPr="00EA793C" w:rsidDel="00C16E69">
                      <w:delText>-</w:delText>
                    </w:r>
                  </w:del>
                </w:p>
              </w:tc>
              <w:tc>
                <w:tcPr>
                  <w:tcW w:w="1258" w:type="pct"/>
                </w:tcPr>
                <w:p w14:paraId="38A6DE62" w14:textId="3B5AAEFB" w:rsidR="001F1F19" w:rsidRPr="004D26DD" w:rsidDel="00C16E69" w:rsidRDefault="001F1F19" w:rsidP="001F1F19">
                  <w:pPr>
                    <w:jc w:val="center"/>
                    <w:rPr>
                      <w:del w:id="4488" w:author="Mutali Nepfumbada" w:date="2022-09-28T23:08:00Z"/>
                      <w:lang w:eastAsia="en-US"/>
                    </w:rPr>
                  </w:pPr>
                  <w:del w:id="4489" w:author="Mutali Nepfumbada" w:date="2022-09-28T23:08:00Z">
                    <w:r w:rsidRPr="00EA793C" w:rsidDel="00C16E69">
                      <w:delText>-</w:delText>
                    </w:r>
                  </w:del>
                </w:p>
              </w:tc>
              <w:tc>
                <w:tcPr>
                  <w:tcW w:w="1328" w:type="pct"/>
                </w:tcPr>
                <w:p w14:paraId="74AE29F8" w14:textId="57BB7C1A" w:rsidR="001F1F19" w:rsidRPr="004D26DD" w:rsidDel="00C16E69" w:rsidRDefault="001F1F19" w:rsidP="001F1F19">
                  <w:pPr>
                    <w:jc w:val="center"/>
                    <w:rPr>
                      <w:del w:id="4490" w:author="Mutali Nepfumbada" w:date="2022-09-28T23:08:00Z"/>
                      <w:lang w:eastAsia="en-US"/>
                    </w:rPr>
                  </w:pPr>
                  <w:del w:id="4491" w:author="Mutali Nepfumbada" w:date="2022-09-28T23:08:00Z">
                    <w:r w:rsidRPr="00EA793C" w:rsidDel="00C16E69">
                      <w:delText>-</w:delText>
                    </w:r>
                  </w:del>
                </w:p>
              </w:tc>
            </w:tr>
            <w:tr w:rsidR="001F1F19" w:rsidRPr="004D26DD" w:rsidDel="00C16E69" w14:paraId="36CC8660" w14:textId="3EC03EB6" w:rsidTr="001F1F19">
              <w:trPr>
                <w:trHeight w:val="138"/>
                <w:del w:id="4492" w:author="Mutali Nepfumbada" w:date="2022-09-28T23:08:00Z"/>
              </w:trPr>
              <w:tc>
                <w:tcPr>
                  <w:tcW w:w="1286" w:type="pct"/>
                </w:tcPr>
                <w:p w14:paraId="33D907A7" w14:textId="243CC97F" w:rsidR="001F1F19" w:rsidRPr="004D26DD" w:rsidDel="00C16E69" w:rsidRDefault="001F1F19" w:rsidP="001F1F19">
                  <w:pPr>
                    <w:rPr>
                      <w:del w:id="4493" w:author="Mutali Nepfumbada" w:date="2022-09-28T23:08:00Z"/>
                      <w:lang w:eastAsia="en-US"/>
                    </w:rPr>
                  </w:pPr>
                  <w:del w:id="4494" w:author="Mutali Nepfumbada" w:date="2022-09-28T23:08:00Z">
                    <w:r w:rsidRPr="004D26DD" w:rsidDel="00C16E69">
                      <w:rPr>
                        <w:bCs/>
                        <w:lang w:val="en-US"/>
                      </w:rPr>
                      <w:delText>Jan 22</w:delText>
                    </w:r>
                  </w:del>
                </w:p>
              </w:tc>
              <w:tc>
                <w:tcPr>
                  <w:tcW w:w="1128" w:type="pct"/>
                </w:tcPr>
                <w:p w14:paraId="280771E1" w14:textId="78A88064" w:rsidR="001F1F19" w:rsidRPr="004D26DD" w:rsidDel="00C16E69" w:rsidRDefault="001F1F19" w:rsidP="001F1F19">
                  <w:pPr>
                    <w:jc w:val="center"/>
                    <w:rPr>
                      <w:del w:id="4495" w:author="Mutali Nepfumbada" w:date="2022-09-28T23:08:00Z"/>
                      <w:lang w:eastAsia="en-US"/>
                    </w:rPr>
                  </w:pPr>
                  <w:del w:id="4496" w:author="Mutali Nepfumbada" w:date="2022-09-28T23:08:00Z">
                    <w:r w:rsidRPr="00EA793C" w:rsidDel="00C16E69">
                      <w:delText>-</w:delText>
                    </w:r>
                  </w:del>
                </w:p>
              </w:tc>
              <w:tc>
                <w:tcPr>
                  <w:tcW w:w="1258" w:type="pct"/>
                </w:tcPr>
                <w:p w14:paraId="40A880E8" w14:textId="3D4F8CDD" w:rsidR="001F1F19" w:rsidRPr="004D26DD" w:rsidDel="00C16E69" w:rsidRDefault="001F1F19" w:rsidP="001F1F19">
                  <w:pPr>
                    <w:jc w:val="center"/>
                    <w:rPr>
                      <w:del w:id="4497" w:author="Mutali Nepfumbada" w:date="2022-09-28T23:08:00Z"/>
                      <w:lang w:eastAsia="en-US"/>
                    </w:rPr>
                  </w:pPr>
                  <w:del w:id="4498" w:author="Mutali Nepfumbada" w:date="2022-09-28T23:08:00Z">
                    <w:r w:rsidRPr="00EA793C" w:rsidDel="00C16E69">
                      <w:delText>-</w:delText>
                    </w:r>
                  </w:del>
                </w:p>
              </w:tc>
              <w:tc>
                <w:tcPr>
                  <w:tcW w:w="1328" w:type="pct"/>
                </w:tcPr>
                <w:p w14:paraId="1B6618A7" w14:textId="1CDBFE87" w:rsidR="001F1F19" w:rsidRPr="004D26DD" w:rsidDel="00C16E69" w:rsidRDefault="001F1F19" w:rsidP="001F1F19">
                  <w:pPr>
                    <w:jc w:val="center"/>
                    <w:rPr>
                      <w:del w:id="4499" w:author="Mutali Nepfumbada" w:date="2022-09-28T23:08:00Z"/>
                      <w:lang w:eastAsia="en-US"/>
                    </w:rPr>
                  </w:pPr>
                  <w:del w:id="4500" w:author="Mutali Nepfumbada" w:date="2022-09-28T23:08:00Z">
                    <w:r w:rsidRPr="00EA793C" w:rsidDel="00C16E69">
                      <w:delText>-</w:delText>
                    </w:r>
                  </w:del>
                </w:p>
              </w:tc>
            </w:tr>
            <w:tr w:rsidR="001F1F19" w:rsidRPr="004D26DD" w:rsidDel="00C16E69" w14:paraId="127B1DD1" w14:textId="11D30598" w:rsidTr="001F1F19">
              <w:trPr>
                <w:trHeight w:val="138"/>
                <w:del w:id="4501" w:author="Mutali Nepfumbada" w:date="2022-09-28T23:08:00Z"/>
              </w:trPr>
              <w:tc>
                <w:tcPr>
                  <w:tcW w:w="1286" w:type="pct"/>
                </w:tcPr>
                <w:p w14:paraId="5F4BE432" w14:textId="5F273B6E" w:rsidR="001F1F19" w:rsidRPr="004D26DD" w:rsidDel="00C16E69" w:rsidRDefault="001F1F19" w:rsidP="001F1F19">
                  <w:pPr>
                    <w:rPr>
                      <w:del w:id="4502" w:author="Mutali Nepfumbada" w:date="2022-09-28T23:08:00Z"/>
                      <w:lang w:eastAsia="en-US"/>
                    </w:rPr>
                  </w:pPr>
                  <w:del w:id="4503" w:author="Mutali Nepfumbada" w:date="2022-09-28T23:08:00Z">
                    <w:r w:rsidRPr="004D26DD" w:rsidDel="00C16E69">
                      <w:rPr>
                        <w:bCs/>
                        <w:lang w:val="en-US"/>
                      </w:rPr>
                      <w:delText>Feb 22</w:delText>
                    </w:r>
                  </w:del>
                </w:p>
              </w:tc>
              <w:tc>
                <w:tcPr>
                  <w:tcW w:w="1128" w:type="pct"/>
                </w:tcPr>
                <w:p w14:paraId="7D7E2B66" w14:textId="00F5FC57" w:rsidR="001F1F19" w:rsidRPr="004D26DD" w:rsidDel="00C16E69" w:rsidRDefault="001F1F19" w:rsidP="001F1F19">
                  <w:pPr>
                    <w:jc w:val="center"/>
                    <w:rPr>
                      <w:del w:id="4504" w:author="Mutali Nepfumbada" w:date="2022-09-28T23:08:00Z"/>
                      <w:lang w:eastAsia="en-US"/>
                    </w:rPr>
                  </w:pPr>
                  <w:del w:id="4505" w:author="Mutali Nepfumbada" w:date="2022-09-28T23:08:00Z">
                    <w:r w:rsidRPr="00EA793C" w:rsidDel="00C16E69">
                      <w:delText>-</w:delText>
                    </w:r>
                  </w:del>
                </w:p>
              </w:tc>
              <w:tc>
                <w:tcPr>
                  <w:tcW w:w="1258" w:type="pct"/>
                </w:tcPr>
                <w:p w14:paraId="6C53F511" w14:textId="22AF9E72" w:rsidR="001F1F19" w:rsidRPr="004D26DD" w:rsidDel="00C16E69" w:rsidRDefault="001F1F19" w:rsidP="001F1F19">
                  <w:pPr>
                    <w:jc w:val="center"/>
                    <w:rPr>
                      <w:del w:id="4506" w:author="Mutali Nepfumbada" w:date="2022-09-28T23:08:00Z"/>
                      <w:lang w:eastAsia="en-US"/>
                    </w:rPr>
                  </w:pPr>
                  <w:del w:id="4507" w:author="Mutali Nepfumbada" w:date="2022-09-28T23:08:00Z">
                    <w:r w:rsidRPr="00EA793C" w:rsidDel="00C16E69">
                      <w:delText>-</w:delText>
                    </w:r>
                  </w:del>
                </w:p>
              </w:tc>
              <w:tc>
                <w:tcPr>
                  <w:tcW w:w="1328" w:type="pct"/>
                </w:tcPr>
                <w:p w14:paraId="6BED87AE" w14:textId="29F40791" w:rsidR="001F1F19" w:rsidRPr="004D26DD" w:rsidDel="00C16E69" w:rsidRDefault="001F1F19" w:rsidP="001F1F19">
                  <w:pPr>
                    <w:jc w:val="center"/>
                    <w:rPr>
                      <w:del w:id="4508" w:author="Mutali Nepfumbada" w:date="2022-09-28T23:08:00Z"/>
                      <w:lang w:eastAsia="en-US"/>
                    </w:rPr>
                  </w:pPr>
                  <w:del w:id="4509" w:author="Mutali Nepfumbada" w:date="2022-09-28T23:08:00Z">
                    <w:r w:rsidRPr="00EA793C" w:rsidDel="00C16E69">
                      <w:delText>-</w:delText>
                    </w:r>
                  </w:del>
                </w:p>
              </w:tc>
            </w:tr>
            <w:tr w:rsidR="001F1F19" w:rsidRPr="004D26DD" w:rsidDel="00C16E69" w14:paraId="3D27B541" w14:textId="15CB2588" w:rsidTr="001F1F19">
              <w:trPr>
                <w:trHeight w:val="138"/>
                <w:del w:id="4510" w:author="Mutali Nepfumbada" w:date="2022-09-28T23:08:00Z"/>
              </w:trPr>
              <w:tc>
                <w:tcPr>
                  <w:tcW w:w="1286" w:type="pct"/>
                </w:tcPr>
                <w:p w14:paraId="18339B4B" w14:textId="3F2DA158" w:rsidR="001F1F19" w:rsidRPr="004D26DD" w:rsidDel="00C16E69" w:rsidRDefault="001F1F19" w:rsidP="001F1F19">
                  <w:pPr>
                    <w:rPr>
                      <w:del w:id="4511" w:author="Mutali Nepfumbada" w:date="2022-09-28T23:08:00Z"/>
                      <w:lang w:eastAsia="en-US"/>
                    </w:rPr>
                  </w:pPr>
                  <w:del w:id="4512" w:author="Mutali Nepfumbada" w:date="2022-09-28T23:08:00Z">
                    <w:r w:rsidRPr="004D26DD" w:rsidDel="00C16E69">
                      <w:rPr>
                        <w:bCs/>
                        <w:lang w:val="en-US"/>
                      </w:rPr>
                      <w:delText>Mar 22</w:delText>
                    </w:r>
                  </w:del>
                </w:p>
              </w:tc>
              <w:tc>
                <w:tcPr>
                  <w:tcW w:w="1128" w:type="pct"/>
                </w:tcPr>
                <w:p w14:paraId="0ED940D9" w14:textId="3C7C0FCB" w:rsidR="001F1F19" w:rsidRPr="004D26DD" w:rsidDel="00C16E69" w:rsidRDefault="001F1F19" w:rsidP="001F1F19">
                  <w:pPr>
                    <w:jc w:val="center"/>
                    <w:rPr>
                      <w:del w:id="4513" w:author="Mutali Nepfumbada" w:date="2022-09-28T23:08:00Z"/>
                      <w:lang w:eastAsia="en-US"/>
                    </w:rPr>
                  </w:pPr>
                  <w:del w:id="4514" w:author="Mutali Nepfumbada" w:date="2022-09-28T23:08:00Z">
                    <w:r w:rsidRPr="00EA793C" w:rsidDel="00C16E69">
                      <w:delText>-</w:delText>
                    </w:r>
                  </w:del>
                </w:p>
              </w:tc>
              <w:tc>
                <w:tcPr>
                  <w:tcW w:w="1258" w:type="pct"/>
                </w:tcPr>
                <w:p w14:paraId="3F998BF0" w14:textId="2894A6B2" w:rsidR="001F1F19" w:rsidRPr="004D26DD" w:rsidDel="00C16E69" w:rsidRDefault="001F1F19" w:rsidP="001F1F19">
                  <w:pPr>
                    <w:jc w:val="center"/>
                    <w:rPr>
                      <w:del w:id="4515" w:author="Mutali Nepfumbada" w:date="2022-09-28T23:08:00Z"/>
                      <w:lang w:eastAsia="en-US"/>
                    </w:rPr>
                  </w:pPr>
                  <w:del w:id="4516" w:author="Mutali Nepfumbada" w:date="2022-09-28T23:08:00Z">
                    <w:r w:rsidRPr="00EA793C" w:rsidDel="00C16E69">
                      <w:delText>-</w:delText>
                    </w:r>
                  </w:del>
                </w:p>
              </w:tc>
              <w:tc>
                <w:tcPr>
                  <w:tcW w:w="1328" w:type="pct"/>
                </w:tcPr>
                <w:p w14:paraId="009A5E7E" w14:textId="49C14043" w:rsidR="001F1F19" w:rsidRPr="004D26DD" w:rsidDel="00C16E69" w:rsidRDefault="001F1F19" w:rsidP="001F1F19">
                  <w:pPr>
                    <w:jc w:val="center"/>
                    <w:rPr>
                      <w:del w:id="4517" w:author="Mutali Nepfumbada" w:date="2022-09-28T23:08:00Z"/>
                      <w:lang w:eastAsia="en-US"/>
                    </w:rPr>
                  </w:pPr>
                  <w:del w:id="4518" w:author="Mutali Nepfumbada" w:date="2022-09-28T23:08:00Z">
                    <w:r w:rsidRPr="00EA793C" w:rsidDel="00C16E69">
                      <w:delText>-</w:delText>
                    </w:r>
                  </w:del>
                </w:p>
              </w:tc>
            </w:tr>
            <w:tr w:rsidR="009B5EF0" w:rsidRPr="004D26DD" w:rsidDel="00C16E69" w14:paraId="06CE55C4" w14:textId="63BE6F6F" w:rsidTr="001F1F19">
              <w:trPr>
                <w:trHeight w:val="138"/>
                <w:del w:id="4519" w:author="Mutali Nepfumbada" w:date="2022-09-28T23:08:00Z"/>
              </w:trPr>
              <w:tc>
                <w:tcPr>
                  <w:tcW w:w="1286" w:type="pct"/>
                </w:tcPr>
                <w:p w14:paraId="37616245" w14:textId="114F5D07" w:rsidR="009B5EF0" w:rsidRPr="004D26DD" w:rsidDel="00C16E69" w:rsidRDefault="009B5EF0">
                  <w:pPr>
                    <w:rPr>
                      <w:del w:id="4520" w:author="Mutali Nepfumbada" w:date="2022-09-28T23:08:00Z"/>
                      <w:lang w:eastAsia="en-US"/>
                    </w:rPr>
                  </w:pPr>
                  <w:del w:id="4521" w:author="Mutali Nepfumbada" w:date="2022-09-28T23:08:00Z">
                    <w:r w:rsidRPr="004D26DD" w:rsidDel="00C16E69">
                      <w:rPr>
                        <w:bCs/>
                        <w:lang w:val="en-US"/>
                      </w:rPr>
                      <w:delText>Apr 22</w:delText>
                    </w:r>
                  </w:del>
                </w:p>
              </w:tc>
              <w:tc>
                <w:tcPr>
                  <w:tcW w:w="1128" w:type="pct"/>
                </w:tcPr>
                <w:p w14:paraId="2E03C656" w14:textId="0ACA7EE6" w:rsidR="009B5EF0" w:rsidRPr="004D26DD" w:rsidDel="00C16E69" w:rsidRDefault="009B5EF0">
                  <w:pPr>
                    <w:jc w:val="center"/>
                    <w:rPr>
                      <w:del w:id="4522" w:author="Mutali Nepfumbada" w:date="2022-09-28T23:08:00Z"/>
                      <w:lang w:eastAsia="en-US"/>
                    </w:rPr>
                  </w:pPr>
                  <w:del w:id="4523" w:author="Mutali Nepfumbada" w:date="2022-09-28T23:08:00Z">
                    <w:r w:rsidRPr="004D26DD" w:rsidDel="00C16E69">
                      <w:rPr>
                        <w:bCs/>
                        <w:lang w:val="en-US"/>
                      </w:rPr>
                      <w:delText>81</w:delText>
                    </w:r>
                  </w:del>
                </w:p>
              </w:tc>
              <w:tc>
                <w:tcPr>
                  <w:tcW w:w="1258" w:type="pct"/>
                </w:tcPr>
                <w:p w14:paraId="61DC9FD7" w14:textId="756A7384" w:rsidR="009B5EF0" w:rsidRPr="004D26DD" w:rsidDel="00C16E69" w:rsidRDefault="009B5EF0">
                  <w:pPr>
                    <w:jc w:val="center"/>
                    <w:rPr>
                      <w:del w:id="4524" w:author="Mutali Nepfumbada" w:date="2022-09-28T23:08:00Z"/>
                      <w:lang w:eastAsia="en-US"/>
                    </w:rPr>
                  </w:pPr>
                  <w:del w:id="4525" w:author="Mutali Nepfumbada" w:date="2022-09-28T23:08:00Z">
                    <w:r w:rsidRPr="004D26DD" w:rsidDel="00C16E69">
                      <w:rPr>
                        <w:bCs/>
                        <w:lang w:val="en-US"/>
                      </w:rPr>
                      <w:delText>80</w:delText>
                    </w:r>
                  </w:del>
                </w:p>
              </w:tc>
              <w:tc>
                <w:tcPr>
                  <w:tcW w:w="1328" w:type="pct"/>
                </w:tcPr>
                <w:p w14:paraId="67ECE9B3" w14:textId="65D97DDD" w:rsidR="009B5EF0" w:rsidRPr="004D26DD" w:rsidDel="00C16E69" w:rsidRDefault="009B5EF0">
                  <w:pPr>
                    <w:jc w:val="center"/>
                    <w:rPr>
                      <w:del w:id="4526" w:author="Mutali Nepfumbada" w:date="2022-09-28T23:08:00Z"/>
                      <w:lang w:eastAsia="en-US"/>
                    </w:rPr>
                  </w:pPr>
                  <w:del w:id="4527" w:author="Mutali Nepfumbada" w:date="2022-09-28T23:08:00Z">
                    <w:r w:rsidRPr="00A5498E" w:rsidDel="00C16E69">
                      <w:rPr>
                        <w:bCs/>
                        <w:color w:val="00B050"/>
                        <w:lang w:val="en-US"/>
                      </w:rPr>
                      <w:delText>1.71</w:delText>
                    </w:r>
                  </w:del>
                </w:p>
              </w:tc>
            </w:tr>
            <w:tr w:rsidR="009B5EF0" w:rsidRPr="004D26DD" w:rsidDel="00C16E69" w14:paraId="66265EA9" w14:textId="511C5041" w:rsidTr="001F1F19">
              <w:trPr>
                <w:trHeight w:val="138"/>
                <w:del w:id="4528" w:author="Mutali Nepfumbada" w:date="2022-09-28T23:08:00Z"/>
              </w:trPr>
              <w:tc>
                <w:tcPr>
                  <w:tcW w:w="1286" w:type="pct"/>
                </w:tcPr>
                <w:p w14:paraId="34BCFC99" w14:textId="116C701E" w:rsidR="009B5EF0" w:rsidRPr="004D26DD" w:rsidDel="00C16E69" w:rsidRDefault="009B5EF0">
                  <w:pPr>
                    <w:rPr>
                      <w:del w:id="4529" w:author="Mutali Nepfumbada" w:date="2022-09-28T23:08:00Z"/>
                      <w:lang w:eastAsia="en-US"/>
                    </w:rPr>
                  </w:pPr>
                  <w:del w:id="4530" w:author="Mutali Nepfumbada" w:date="2022-09-28T23:08:00Z">
                    <w:r w:rsidRPr="004D26DD" w:rsidDel="00C16E69">
                      <w:rPr>
                        <w:bCs/>
                        <w:lang w:val="en-US"/>
                      </w:rPr>
                      <w:delText>May 22</w:delText>
                    </w:r>
                  </w:del>
                </w:p>
              </w:tc>
              <w:tc>
                <w:tcPr>
                  <w:tcW w:w="1128" w:type="pct"/>
                </w:tcPr>
                <w:p w14:paraId="51333C7E" w14:textId="4DD6294D" w:rsidR="009B5EF0" w:rsidRPr="004D26DD" w:rsidDel="00C16E69" w:rsidRDefault="009B5EF0">
                  <w:pPr>
                    <w:jc w:val="center"/>
                    <w:rPr>
                      <w:del w:id="4531" w:author="Mutali Nepfumbada" w:date="2022-09-28T23:08:00Z"/>
                      <w:lang w:eastAsia="en-US"/>
                    </w:rPr>
                  </w:pPr>
                  <w:del w:id="4532" w:author="Mutali Nepfumbada" w:date="2022-09-28T23:08:00Z">
                    <w:r w:rsidRPr="004D26DD" w:rsidDel="00C16E69">
                      <w:rPr>
                        <w:bCs/>
                        <w:lang w:val="en-US"/>
                      </w:rPr>
                      <w:delText>75</w:delText>
                    </w:r>
                  </w:del>
                </w:p>
              </w:tc>
              <w:tc>
                <w:tcPr>
                  <w:tcW w:w="1258" w:type="pct"/>
                </w:tcPr>
                <w:p w14:paraId="35A48F7B" w14:textId="626FE1DF" w:rsidR="009B5EF0" w:rsidRPr="004D26DD" w:rsidDel="00C16E69" w:rsidRDefault="009B5EF0">
                  <w:pPr>
                    <w:jc w:val="center"/>
                    <w:rPr>
                      <w:del w:id="4533" w:author="Mutali Nepfumbada" w:date="2022-09-28T23:08:00Z"/>
                      <w:lang w:eastAsia="en-US"/>
                    </w:rPr>
                  </w:pPr>
                  <w:del w:id="4534" w:author="Mutali Nepfumbada" w:date="2022-09-28T23:08:00Z">
                    <w:r w:rsidRPr="004D26DD" w:rsidDel="00C16E69">
                      <w:rPr>
                        <w:bCs/>
                        <w:lang w:val="en-US"/>
                      </w:rPr>
                      <w:delText>81</w:delText>
                    </w:r>
                  </w:del>
                </w:p>
              </w:tc>
              <w:tc>
                <w:tcPr>
                  <w:tcW w:w="1328" w:type="pct"/>
                </w:tcPr>
                <w:p w14:paraId="05213622" w14:textId="1C284CF0" w:rsidR="009B5EF0" w:rsidRPr="00A5498E" w:rsidDel="00C16E69" w:rsidRDefault="009B5EF0">
                  <w:pPr>
                    <w:jc w:val="center"/>
                    <w:rPr>
                      <w:del w:id="4535" w:author="Mutali Nepfumbada" w:date="2022-09-28T23:08:00Z"/>
                      <w:color w:val="FF0000"/>
                      <w:lang w:eastAsia="en-US"/>
                    </w:rPr>
                  </w:pPr>
                  <w:del w:id="4536" w:author="Mutali Nepfumbada" w:date="2022-09-28T23:08:00Z">
                    <w:r w:rsidRPr="00A5498E" w:rsidDel="00C16E69">
                      <w:rPr>
                        <w:bCs/>
                        <w:color w:val="FF0000"/>
                        <w:lang w:val="en-US"/>
                      </w:rPr>
                      <w:delText>-8.17</w:delText>
                    </w:r>
                  </w:del>
                </w:p>
              </w:tc>
            </w:tr>
            <w:tr w:rsidR="009B5EF0" w:rsidRPr="004D26DD" w:rsidDel="00C16E69" w14:paraId="4336AD36" w14:textId="63960289" w:rsidTr="001F1F19">
              <w:trPr>
                <w:trHeight w:val="138"/>
                <w:del w:id="4537" w:author="Mutali Nepfumbada" w:date="2022-09-28T23:08:00Z"/>
              </w:trPr>
              <w:tc>
                <w:tcPr>
                  <w:tcW w:w="1286" w:type="pct"/>
                </w:tcPr>
                <w:p w14:paraId="690A6EF4" w14:textId="133E7C5C" w:rsidR="009B5EF0" w:rsidRPr="004D26DD" w:rsidDel="00C16E69" w:rsidRDefault="009B5EF0">
                  <w:pPr>
                    <w:rPr>
                      <w:del w:id="4538" w:author="Mutali Nepfumbada" w:date="2022-09-28T23:08:00Z"/>
                      <w:lang w:eastAsia="en-US"/>
                    </w:rPr>
                  </w:pPr>
                  <w:del w:id="4539" w:author="Mutali Nepfumbada" w:date="2022-09-28T23:08:00Z">
                    <w:r w:rsidRPr="004D26DD" w:rsidDel="00C16E69">
                      <w:rPr>
                        <w:bCs/>
                        <w:lang w:val="en-US"/>
                      </w:rPr>
                      <w:delText>Jun 22</w:delText>
                    </w:r>
                  </w:del>
                </w:p>
              </w:tc>
              <w:tc>
                <w:tcPr>
                  <w:tcW w:w="1128" w:type="pct"/>
                </w:tcPr>
                <w:p w14:paraId="504F869E" w14:textId="238414B8" w:rsidR="009B5EF0" w:rsidRPr="004D26DD" w:rsidDel="00C16E69" w:rsidRDefault="009B5EF0">
                  <w:pPr>
                    <w:jc w:val="center"/>
                    <w:rPr>
                      <w:del w:id="4540" w:author="Mutali Nepfumbada" w:date="2022-09-28T23:08:00Z"/>
                      <w:lang w:eastAsia="en-US"/>
                    </w:rPr>
                  </w:pPr>
                  <w:del w:id="4541" w:author="Mutali Nepfumbada" w:date="2022-09-28T23:08:00Z">
                    <w:r w:rsidRPr="004D26DD" w:rsidDel="00C16E69">
                      <w:rPr>
                        <w:bCs/>
                        <w:lang w:val="en-US"/>
                      </w:rPr>
                      <w:delText>78</w:delText>
                    </w:r>
                  </w:del>
                </w:p>
              </w:tc>
              <w:tc>
                <w:tcPr>
                  <w:tcW w:w="1258" w:type="pct"/>
                </w:tcPr>
                <w:p w14:paraId="15EC3E88" w14:textId="49B2229E" w:rsidR="009B5EF0" w:rsidRPr="004D26DD" w:rsidDel="00C16E69" w:rsidRDefault="009B5EF0">
                  <w:pPr>
                    <w:jc w:val="center"/>
                    <w:rPr>
                      <w:del w:id="4542" w:author="Mutali Nepfumbada" w:date="2022-09-28T23:08:00Z"/>
                      <w:lang w:eastAsia="en-US"/>
                    </w:rPr>
                  </w:pPr>
                  <w:del w:id="4543" w:author="Mutali Nepfumbada" w:date="2022-09-28T23:08:00Z">
                    <w:r w:rsidRPr="004D26DD" w:rsidDel="00C16E69">
                      <w:rPr>
                        <w:bCs/>
                        <w:lang w:val="en-US"/>
                      </w:rPr>
                      <w:delText>82</w:delText>
                    </w:r>
                  </w:del>
                </w:p>
              </w:tc>
              <w:tc>
                <w:tcPr>
                  <w:tcW w:w="1328" w:type="pct"/>
                </w:tcPr>
                <w:p w14:paraId="2327A6CC" w14:textId="21FF8B76" w:rsidR="009B5EF0" w:rsidRPr="00A5498E" w:rsidDel="00C16E69" w:rsidRDefault="009B5EF0">
                  <w:pPr>
                    <w:jc w:val="center"/>
                    <w:rPr>
                      <w:del w:id="4544" w:author="Mutali Nepfumbada" w:date="2022-09-28T23:08:00Z"/>
                      <w:color w:val="FF0000"/>
                      <w:lang w:eastAsia="en-US"/>
                    </w:rPr>
                  </w:pPr>
                  <w:del w:id="4545" w:author="Mutali Nepfumbada" w:date="2022-09-28T23:08:00Z">
                    <w:r w:rsidRPr="00A5498E" w:rsidDel="00C16E69">
                      <w:rPr>
                        <w:bCs/>
                        <w:color w:val="FF0000"/>
                        <w:lang w:val="en-US"/>
                      </w:rPr>
                      <w:delText>-5.17</w:delText>
                    </w:r>
                  </w:del>
                </w:p>
              </w:tc>
            </w:tr>
            <w:tr w:rsidR="009B5EF0" w:rsidRPr="004D26DD" w:rsidDel="00C16E69" w14:paraId="49D620E0" w14:textId="0C0AF5C6" w:rsidTr="001F1F19">
              <w:trPr>
                <w:trHeight w:val="138"/>
                <w:del w:id="4546" w:author="Mutali Nepfumbada" w:date="2022-09-28T23:08:00Z"/>
              </w:trPr>
              <w:tc>
                <w:tcPr>
                  <w:tcW w:w="1286" w:type="pct"/>
                </w:tcPr>
                <w:p w14:paraId="239FC6F0" w14:textId="5A61B088" w:rsidR="009B5EF0" w:rsidRPr="004D26DD" w:rsidDel="00C16E69" w:rsidRDefault="009B5EF0">
                  <w:pPr>
                    <w:rPr>
                      <w:del w:id="4547" w:author="Mutali Nepfumbada" w:date="2022-09-28T23:08:00Z"/>
                      <w:lang w:eastAsia="en-US"/>
                    </w:rPr>
                  </w:pPr>
                  <w:del w:id="4548" w:author="Mutali Nepfumbada" w:date="2022-09-28T23:08:00Z">
                    <w:r w:rsidRPr="004D26DD" w:rsidDel="00C16E69">
                      <w:rPr>
                        <w:bCs/>
                        <w:lang w:val="en-US"/>
                      </w:rPr>
                      <w:delText>Jul 22</w:delText>
                    </w:r>
                  </w:del>
                </w:p>
              </w:tc>
              <w:tc>
                <w:tcPr>
                  <w:tcW w:w="1128" w:type="pct"/>
                </w:tcPr>
                <w:p w14:paraId="439FA241" w14:textId="4AB06002" w:rsidR="009B5EF0" w:rsidRPr="004D26DD" w:rsidDel="00C16E69" w:rsidRDefault="009B5EF0">
                  <w:pPr>
                    <w:jc w:val="center"/>
                    <w:rPr>
                      <w:del w:id="4549" w:author="Mutali Nepfumbada" w:date="2022-09-28T23:08:00Z"/>
                      <w:lang w:eastAsia="en-US"/>
                    </w:rPr>
                  </w:pPr>
                  <w:del w:id="4550" w:author="Mutali Nepfumbada" w:date="2022-09-28T23:08:00Z">
                    <w:r w:rsidRPr="004D26DD" w:rsidDel="00C16E69">
                      <w:rPr>
                        <w:bCs/>
                        <w:lang w:val="en-US"/>
                      </w:rPr>
                      <w:delText>73</w:delText>
                    </w:r>
                  </w:del>
                </w:p>
              </w:tc>
              <w:tc>
                <w:tcPr>
                  <w:tcW w:w="1258" w:type="pct"/>
                </w:tcPr>
                <w:p w14:paraId="5E2072E0" w14:textId="5C33CE01" w:rsidR="009B5EF0" w:rsidRPr="004D26DD" w:rsidDel="00C16E69" w:rsidRDefault="009B5EF0">
                  <w:pPr>
                    <w:jc w:val="center"/>
                    <w:rPr>
                      <w:del w:id="4551" w:author="Mutali Nepfumbada" w:date="2022-09-28T23:08:00Z"/>
                      <w:lang w:eastAsia="en-US"/>
                    </w:rPr>
                  </w:pPr>
                  <w:del w:id="4552" w:author="Mutali Nepfumbada" w:date="2022-09-28T23:08:00Z">
                    <w:r w:rsidRPr="004D26DD" w:rsidDel="00C16E69">
                      <w:rPr>
                        <w:bCs/>
                        <w:lang w:val="en-US"/>
                      </w:rPr>
                      <w:delText>82</w:delText>
                    </w:r>
                  </w:del>
                </w:p>
              </w:tc>
              <w:tc>
                <w:tcPr>
                  <w:tcW w:w="1328" w:type="pct"/>
                </w:tcPr>
                <w:p w14:paraId="1DE3DE5C" w14:textId="3467C55B" w:rsidR="009B5EF0" w:rsidRPr="00A5498E" w:rsidDel="00C16E69" w:rsidRDefault="009B5EF0">
                  <w:pPr>
                    <w:jc w:val="center"/>
                    <w:rPr>
                      <w:del w:id="4553" w:author="Mutali Nepfumbada" w:date="2022-09-28T23:08:00Z"/>
                      <w:color w:val="FF0000"/>
                      <w:lang w:eastAsia="en-US"/>
                    </w:rPr>
                  </w:pPr>
                  <w:del w:id="4554" w:author="Mutali Nepfumbada" w:date="2022-09-28T23:08:00Z">
                    <w:r w:rsidRPr="00A5498E" w:rsidDel="00C16E69">
                      <w:rPr>
                        <w:bCs/>
                        <w:color w:val="FF0000"/>
                        <w:lang w:val="en-US"/>
                      </w:rPr>
                      <w:delText>-10.86</w:delText>
                    </w:r>
                  </w:del>
                </w:p>
              </w:tc>
            </w:tr>
            <w:tr w:rsidR="009B5EF0" w:rsidRPr="004D26DD" w:rsidDel="00C16E69" w14:paraId="75C61D75" w14:textId="40AF7CE6" w:rsidTr="001F1F19">
              <w:trPr>
                <w:trHeight w:val="138"/>
                <w:del w:id="4555" w:author="Mutali Nepfumbada" w:date="2022-09-28T23:08:00Z"/>
              </w:trPr>
              <w:tc>
                <w:tcPr>
                  <w:tcW w:w="1286" w:type="pct"/>
                </w:tcPr>
                <w:p w14:paraId="36B806B8" w14:textId="1BCE13AB" w:rsidR="009B5EF0" w:rsidRPr="004D26DD" w:rsidDel="00C16E69" w:rsidRDefault="009B5EF0">
                  <w:pPr>
                    <w:rPr>
                      <w:del w:id="4556" w:author="Mutali Nepfumbada" w:date="2022-09-28T23:08:00Z"/>
                      <w:lang w:eastAsia="en-US"/>
                    </w:rPr>
                  </w:pPr>
                  <w:del w:id="4557" w:author="Mutali Nepfumbada" w:date="2022-09-28T23:08:00Z">
                    <w:r w:rsidRPr="004D26DD" w:rsidDel="00C16E69">
                      <w:rPr>
                        <w:bCs/>
                        <w:lang w:val="en-US"/>
                      </w:rPr>
                      <w:delText>Aug 22</w:delText>
                    </w:r>
                  </w:del>
                </w:p>
              </w:tc>
              <w:tc>
                <w:tcPr>
                  <w:tcW w:w="1128" w:type="pct"/>
                </w:tcPr>
                <w:p w14:paraId="4CE69669" w14:textId="51634CA7" w:rsidR="009B5EF0" w:rsidRPr="004D26DD" w:rsidDel="00C16E69" w:rsidRDefault="009B5EF0">
                  <w:pPr>
                    <w:jc w:val="center"/>
                    <w:rPr>
                      <w:del w:id="4558" w:author="Mutali Nepfumbada" w:date="2022-09-28T23:08:00Z"/>
                      <w:lang w:eastAsia="en-US"/>
                    </w:rPr>
                  </w:pPr>
                  <w:del w:id="4559" w:author="Mutali Nepfumbada" w:date="2022-09-28T23:08:00Z">
                    <w:r w:rsidRPr="004D26DD" w:rsidDel="00C16E69">
                      <w:rPr>
                        <w:bCs/>
                        <w:lang w:val="en-US"/>
                      </w:rPr>
                      <w:delText>77</w:delText>
                    </w:r>
                  </w:del>
                </w:p>
              </w:tc>
              <w:tc>
                <w:tcPr>
                  <w:tcW w:w="1258" w:type="pct"/>
                </w:tcPr>
                <w:p w14:paraId="4525249E" w14:textId="049691FA" w:rsidR="009B5EF0" w:rsidRPr="004D26DD" w:rsidDel="00C16E69" w:rsidRDefault="009B5EF0">
                  <w:pPr>
                    <w:jc w:val="center"/>
                    <w:rPr>
                      <w:del w:id="4560" w:author="Mutali Nepfumbada" w:date="2022-09-28T23:08:00Z"/>
                      <w:lang w:eastAsia="en-US"/>
                    </w:rPr>
                  </w:pPr>
                  <w:del w:id="4561" w:author="Mutali Nepfumbada" w:date="2022-09-28T23:08:00Z">
                    <w:r w:rsidRPr="004D26DD" w:rsidDel="00C16E69">
                      <w:rPr>
                        <w:bCs/>
                        <w:lang w:val="en-US"/>
                      </w:rPr>
                      <w:delText>81</w:delText>
                    </w:r>
                  </w:del>
                </w:p>
              </w:tc>
              <w:tc>
                <w:tcPr>
                  <w:tcW w:w="1328" w:type="pct"/>
                </w:tcPr>
                <w:p w14:paraId="3CFA9F82" w14:textId="5ED5872C" w:rsidR="009B5EF0" w:rsidRPr="00A5498E" w:rsidDel="00C16E69" w:rsidRDefault="009B5EF0">
                  <w:pPr>
                    <w:jc w:val="center"/>
                    <w:rPr>
                      <w:del w:id="4562" w:author="Mutali Nepfumbada" w:date="2022-09-28T23:08:00Z"/>
                      <w:color w:val="FF0000"/>
                      <w:lang w:eastAsia="en-US"/>
                    </w:rPr>
                  </w:pPr>
                  <w:del w:id="4563" w:author="Mutali Nepfumbada" w:date="2022-09-28T23:08:00Z">
                    <w:r w:rsidRPr="00A5498E" w:rsidDel="00C16E69">
                      <w:rPr>
                        <w:bCs/>
                        <w:color w:val="FF0000"/>
                        <w:lang w:val="en-US"/>
                      </w:rPr>
                      <w:delText>-4.13</w:delText>
                    </w:r>
                  </w:del>
                </w:p>
              </w:tc>
            </w:tr>
          </w:tbl>
          <w:p w14:paraId="7D6049E0" w14:textId="27575C32" w:rsidR="009B5EF0" w:rsidRPr="00953BC7" w:rsidDel="00C16E69" w:rsidRDefault="009B5EF0">
            <w:pPr>
              <w:rPr>
                <w:del w:id="4564" w:author="Mutali Nepfumbada" w:date="2022-09-28T23:08:00Z"/>
                <w:lang w:eastAsia="en-US"/>
              </w:rPr>
            </w:pPr>
          </w:p>
        </w:tc>
        <w:tc>
          <w:tcPr>
            <w:tcW w:w="2571" w:type="pct"/>
            <w:vAlign w:val="center"/>
          </w:tcPr>
          <w:p w14:paraId="71FF0C3C" w14:textId="387232EC" w:rsidR="009B5EF0" w:rsidRPr="00953BC7" w:rsidDel="00C16E69" w:rsidRDefault="009B5EF0">
            <w:pPr>
              <w:jc w:val="center"/>
              <w:rPr>
                <w:del w:id="4565" w:author="Mutali Nepfumbada" w:date="2022-09-28T23:08:00Z"/>
                <w:lang w:eastAsia="en-US"/>
              </w:rPr>
            </w:pPr>
            <w:del w:id="4566" w:author="Mutali Nepfumbada" w:date="2022-09-28T23:08:00Z">
              <w:r w:rsidDel="00C16E69">
                <w:rPr>
                  <w:noProof/>
                </w:rPr>
                <w:drawing>
                  <wp:inline distT="0" distB="0" distL="0" distR="0" wp14:anchorId="4FC80FD9" wp14:editId="4914D38B">
                    <wp:extent cx="3600000" cy="1986670"/>
                    <wp:effectExtent l="0" t="0" r="0" b="0"/>
                    <wp:docPr id="1019" name="Picture 1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clinic Midstreame Perfomance Ratio.jpg"/>
                            <pic:cNvPicPr/>
                          </pic:nvPicPr>
                          <pic:blipFill>
                            <a:blip r:embed="rId42"/>
                            <a:stretch>
                              <a:fillRect/>
                            </a:stretch>
                          </pic:blipFill>
                          <pic:spPr>
                            <a:xfrm>
                              <a:off x="0" y="0"/>
                              <a:ext cx="3600000" cy="1986670"/>
                            </a:xfrm>
                            <a:prstGeom prst="rect">
                              <a:avLst/>
                            </a:prstGeom>
                          </pic:spPr>
                        </pic:pic>
                      </a:graphicData>
                    </a:graphic>
                  </wp:inline>
                </w:drawing>
              </w:r>
            </w:del>
          </w:p>
        </w:tc>
      </w:tr>
      <w:tr w:rsidR="009B5EF0" w:rsidRPr="00953BC7" w:rsidDel="00C16E69" w14:paraId="2F09EAB3" w14:textId="36B18435">
        <w:trPr>
          <w:trHeight w:val="103"/>
          <w:del w:id="4567" w:author="Mutali Nepfumbada" w:date="2022-09-28T23:08:00Z"/>
        </w:trPr>
        <w:tc>
          <w:tcPr>
            <w:tcW w:w="2429" w:type="pct"/>
            <w:vAlign w:val="center"/>
          </w:tcPr>
          <w:p w14:paraId="7542561C" w14:textId="2CA79BB1" w:rsidR="009B5EF0" w:rsidRPr="00953BC7" w:rsidDel="00C16E69" w:rsidRDefault="009B5EF0">
            <w:pPr>
              <w:pStyle w:val="Caption"/>
              <w:rPr>
                <w:del w:id="4568" w:author="Mutali Nepfumbada" w:date="2022-09-28T23:08:00Z"/>
              </w:rPr>
            </w:pPr>
            <w:bookmarkStart w:id="4569" w:name="_Toc113817692"/>
            <w:bookmarkStart w:id="4570" w:name="_Toc115101848"/>
            <w:del w:id="4571" w:author="Mutali Nepfumbada" w:date="2022-09-28T23:08:00Z">
              <w:r w:rsidRPr="00953BC7" w:rsidDel="00C16E69">
                <w:delText xml:space="preserve">Table </w:delText>
              </w:r>
              <w:r w:rsidR="00000000" w:rsidDel="00C16E69">
                <w:fldChar w:fldCharType="begin"/>
              </w:r>
              <w:r w:rsidR="00000000" w:rsidDel="00C16E69">
                <w:delInstrText xml:space="preserve"> STYLEREF 1 \s </w:delInstrText>
              </w:r>
              <w:r w:rsidR="00000000" w:rsidDel="00C16E69">
                <w:fldChar w:fldCharType="separate"/>
              </w:r>
              <w:r w:rsidR="00B61424" w:rsidDel="00C16E69">
                <w:rPr>
                  <w:noProof/>
                </w:rPr>
                <w:delText>6</w:delText>
              </w:r>
              <w:r w:rsidR="00000000" w:rsidDel="00C16E69">
                <w:rPr>
                  <w:noProof/>
                </w:rPr>
                <w:fldChar w:fldCharType="end"/>
              </w:r>
              <w:r w:rsidR="00B61424" w:rsidDel="00C16E69">
                <w:noBreakHyphen/>
              </w:r>
              <w:r w:rsidR="00000000" w:rsidDel="00C16E69">
                <w:fldChar w:fldCharType="begin"/>
              </w:r>
              <w:r w:rsidR="00000000" w:rsidDel="00C16E69">
                <w:delInstrText xml:space="preserve"> SEQ Table \* ARABIC \s 1 </w:delInstrText>
              </w:r>
              <w:r w:rsidR="00000000" w:rsidDel="00C16E69">
                <w:fldChar w:fldCharType="separate"/>
              </w:r>
              <w:r w:rsidR="00B61424" w:rsidDel="00C16E69">
                <w:rPr>
                  <w:noProof/>
                </w:rPr>
                <w:delText>5</w:delText>
              </w:r>
              <w:r w:rsidR="00000000" w:rsidDel="00C16E69">
                <w:rPr>
                  <w:noProof/>
                </w:rPr>
                <w:fldChar w:fldCharType="end"/>
              </w:r>
              <w:r w:rsidRPr="00953BC7" w:rsidDel="00C16E69">
                <w:delText xml:space="preserve">: </w:delText>
              </w:r>
              <w:r w:rsidDel="00C16E69">
                <w:delText>Midstream</w:delText>
              </w:r>
              <w:r w:rsidRPr="00953BC7" w:rsidDel="00C16E69">
                <w:delText xml:space="preserve"> PR </w:delText>
              </w:r>
              <w:r w:rsidDel="00C16E69">
                <w:delText>and Forecast</w:delText>
              </w:r>
              <w:bookmarkEnd w:id="4569"/>
              <w:bookmarkEnd w:id="4570"/>
              <w:r w:rsidRPr="00953BC7" w:rsidDel="00C16E69">
                <w:delText xml:space="preserve"> </w:delText>
              </w:r>
            </w:del>
          </w:p>
        </w:tc>
        <w:tc>
          <w:tcPr>
            <w:tcW w:w="2571" w:type="pct"/>
            <w:vAlign w:val="center"/>
          </w:tcPr>
          <w:p w14:paraId="0CEE5A46" w14:textId="26877C1F" w:rsidR="009B5EF0" w:rsidRPr="00953BC7" w:rsidDel="00C16E69" w:rsidRDefault="009B5EF0">
            <w:pPr>
              <w:pStyle w:val="Caption"/>
              <w:rPr>
                <w:del w:id="4572" w:author="Mutali Nepfumbada" w:date="2022-09-28T23:08:00Z"/>
                <w:color w:val="666666"/>
                <w:sz w:val="24"/>
              </w:rPr>
            </w:pPr>
            <w:bookmarkStart w:id="4573" w:name="_Toc113817666"/>
            <w:bookmarkStart w:id="4574" w:name="_Toc115101877"/>
            <w:del w:id="4575" w:author="Mutali Nepfumbada" w:date="2022-09-28T23:08:00Z">
              <w:r w:rsidRPr="00953BC7" w:rsidDel="00C16E69">
                <w:delText xml:space="preserve">Figure </w:delText>
              </w:r>
              <w:r w:rsidR="00000000" w:rsidDel="00C16E69">
                <w:fldChar w:fldCharType="begin"/>
              </w:r>
              <w:r w:rsidR="00000000" w:rsidDel="00C16E69">
                <w:delInstrText xml:space="preserve"> STYLEREF 1 \s </w:delInstrText>
              </w:r>
              <w:r w:rsidR="00000000" w:rsidDel="00C16E69">
                <w:fldChar w:fldCharType="separate"/>
              </w:r>
              <w:r w:rsidR="009259F6" w:rsidDel="00C16E69">
                <w:rPr>
                  <w:noProof/>
                </w:rPr>
                <w:delText>6</w:delText>
              </w:r>
              <w:r w:rsidR="00000000" w:rsidDel="00C16E69">
                <w:rPr>
                  <w:noProof/>
                </w:rPr>
                <w:fldChar w:fldCharType="end"/>
              </w:r>
              <w:r w:rsidDel="00C16E69">
                <w:noBreakHyphen/>
              </w:r>
              <w:r w:rsidR="00000000" w:rsidDel="00C16E69">
                <w:fldChar w:fldCharType="begin"/>
              </w:r>
              <w:r w:rsidR="00000000" w:rsidDel="00C16E69">
                <w:delInstrText xml:space="preserve"> SEQ Figure \* ARABIC \s 1 </w:delInstrText>
              </w:r>
              <w:r w:rsidR="00000000" w:rsidDel="00C16E69">
                <w:fldChar w:fldCharType="separate"/>
              </w:r>
              <w:r w:rsidR="009259F6" w:rsidDel="00C16E69">
                <w:rPr>
                  <w:noProof/>
                </w:rPr>
                <w:delText>4</w:delText>
              </w:r>
              <w:r w:rsidR="00000000" w:rsidDel="00C16E69">
                <w:rPr>
                  <w:noProof/>
                </w:rPr>
                <w:fldChar w:fldCharType="end"/>
              </w:r>
              <w:r w:rsidRPr="00953BC7" w:rsidDel="00C16E69">
                <w:delText xml:space="preserve">: </w:delText>
              </w:r>
              <w:r w:rsidDel="00C16E69">
                <w:delText>Midstream</w:delText>
              </w:r>
              <w:r w:rsidRPr="00953BC7" w:rsidDel="00C16E69">
                <w:delText xml:space="preserve"> PR </w:delText>
              </w:r>
              <w:r w:rsidDel="00C16E69">
                <w:delText>Vs Forecast</w:delText>
              </w:r>
              <w:bookmarkEnd w:id="4573"/>
              <w:bookmarkEnd w:id="4574"/>
            </w:del>
          </w:p>
        </w:tc>
      </w:tr>
    </w:tbl>
    <w:p w14:paraId="503D3218" w14:textId="5329C204" w:rsidR="00EF5EC3" w:rsidDel="00C16E69" w:rsidRDefault="00EF5EC3">
      <w:pPr>
        <w:rPr>
          <w:del w:id="4576" w:author="Mutali Nepfumbada" w:date="2022-09-28T23:08:00Z"/>
        </w:rPr>
      </w:pPr>
      <w:bookmarkStart w:id="4577" w:name="_Hlk112737528"/>
    </w:p>
    <w:p w14:paraId="317C8811" w14:textId="0404E85A" w:rsidR="00DD40B7" w:rsidRDefault="00EF5EC3">
      <w:pPr>
        <w:rPr>
          <w:ins w:id="4578" w:author="Thulani Ndaba" w:date="2022-09-20T17:10:00Z"/>
        </w:rPr>
      </w:pPr>
      <w:del w:id="4579" w:author="Mutali Nepfumbada" w:date="2022-09-28T23:08:00Z">
        <w:r w:rsidRPr="00EF5EC3" w:rsidDel="00C16E69">
          <w:delText>F</w:delText>
        </w:r>
      </w:del>
      <w:r w:rsidRPr="00EF5EC3">
        <w:t>rom the chart and table above, the performance ratio from May to date has fallen short of projections, ranging from -4.13</w:t>
      </w:r>
      <w:r w:rsidR="00B535D6">
        <w:t xml:space="preserve"> </w:t>
      </w:r>
      <w:r w:rsidRPr="00EF5EC3">
        <w:t>% to -10.86</w:t>
      </w:r>
      <w:r w:rsidR="00A10E88">
        <w:t xml:space="preserve"> </w:t>
      </w:r>
      <w:r w:rsidRPr="00EF5EC3">
        <w:t xml:space="preserve">%. </w:t>
      </w:r>
      <w:commentRangeStart w:id="4580"/>
      <w:commentRangeStart w:id="4581"/>
      <w:r w:rsidRPr="00EF5EC3">
        <w:t xml:space="preserve">Harmattan notes that the power plant's Performance Ratio has not improved, and due to a lack of data, cannot confirm whether it has </w:t>
      </w:r>
      <w:proofErr w:type="gramStart"/>
      <w:r w:rsidRPr="00EF5EC3">
        <w:t>lagged behind</w:t>
      </w:r>
      <w:proofErr w:type="gramEnd"/>
      <w:r w:rsidRPr="00EF5EC3">
        <w:t xml:space="preserve"> projections since COD</w:t>
      </w:r>
      <w:commentRangeEnd w:id="4580"/>
      <w:r w:rsidR="00772EC9">
        <w:rPr>
          <w:rStyle w:val="CommentReference"/>
          <w:rFonts w:ascii="Verdana" w:hAnsi="Verdana"/>
        </w:rPr>
        <w:commentReference w:id="4580"/>
      </w:r>
      <w:commentRangeEnd w:id="4581"/>
      <w:r w:rsidR="002916AC">
        <w:rPr>
          <w:rStyle w:val="CommentReference"/>
          <w:rFonts w:ascii="Verdana" w:hAnsi="Verdana"/>
        </w:rPr>
        <w:commentReference w:id="4581"/>
      </w:r>
      <w:r w:rsidRPr="00EF5EC3">
        <w:t xml:space="preserve">. </w:t>
      </w:r>
    </w:p>
    <w:p w14:paraId="5954C009" w14:textId="77777777" w:rsidR="00DD40B7" w:rsidRDefault="00DD40B7">
      <w:pPr>
        <w:rPr>
          <w:ins w:id="4583" w:author="Thulani Ndaba" w:date="2022-09-20T17:10:00Z"/>
        </w:rPr>
      </w:pPr>
    </w:p>
    <w:p w14:paraId="3310E188" w14:textId="218FE206" w:rsidR="00EF5EC3" w:rsidRDefault="00EF5EC3">
      <w:pPr>
        <w:rPr>
          <w:ins w:id="4584" w:author="Mutali Nepfumbada" w:date="2022-09-28T23:00:00Z"/>
        </w:rPr>
      </w:pPr>
      <w:r w:rsidRPr="00EF5EC3">
        <w:t xml:space="preserve">The </w:t>
      </w:r>
      <w:r w:rsidR="004776AB">
        <w:t>Operator</w:t>
      </w:r>
      <w:r w:rsidRPr="00EF5EC3">
        <w:t xml:space="preserve"> has stated that the inadequate performance of the power plant is due to poor weather conditions that have resulted in lower irradiation than expected, as well as load shedding that results in production outages because the inverter cannot be put into operation for safety reasons.</w:t>
      </w:r>
    </w:p>
    <w:p w14:paraId="27DEB3CF" w14:textId="4E35EBE8" w:rsidR="007B2F80" w:rsidRDefault="007B2F80">
      <w:pPr>
        <w:rPr>
          <w:ins w:id="4585" w:author="Mutali Nepfumbada" w:date="2022-09-28T23:00:00Z"/>
        </w:rPr>
      </w:pPr>
    </w:p>
    <w:p w14:paraId="469A4C75" w14:textId="77777777" w:rsidR="007B2F80" w:rsidRDefault="007B2F80" w:rsidP="007B2F80">
      <w:pPr>
        <w:pStyle w:val="Heading2"/>
        <w:numPr>
          <w:ilvl w:val="1"/>
          <w:numId w:val="22"/>
        </w:numPr>
        <w:rPr>
          <w:ins w:id="4586" w:author="Mutali Nepfumbada" w:date="2022-09-28T23:01:00Z"/>
        </w:rPr>
      </w:pPr>
      <w:ins w:id="4587" w:author="Mutali Nepfumbada" w:date="2022-09-28T23:01:00Z">
        <w:r>
          <w:t>Midstream</w:t>
        </w:r>
        <w:r w:rsidRPr="00953BC7">
          <w:t xml:space="preserve"> Production </w:t>
        </w:r>
        <w:r>
          <w:t>Vs Forecast</w:t>
        </w:r>
        <w:r w:rsidRPr="00953BC7">
          <w:t xml:space="preserve"> </w:t>
        </w:r>
      </w:ins>
    </w:p>
    <w:p w14:paraId="28740E14" w14:textId="77777777" w:rsidR="007B2F80" w:rsidRPr="00956534" w:rsidRDefault="007B2F80" w:rsidP="007B2F80">
      <w:pPr>
        <w:rPr>
          <w:ins w:id="4588" w:author="Mutali Nepfumbada" w:date="2022-09-28T23:01:00Z"/>
        </w:rPr>
      </w:pPr>
    </w:p>
    <w:p w14:paraId="074CEC7C" w14:textId="77777777" w:rsidR="007B2F80" w:rsidRDefault="007B2F80" w:rsidP="007B2F80">
      <w:pPr>
        <w:rPr>
          <w:ins w:id="4589" w:author="Mutali Nepfumbada" w:date="2022-09-28T23:01:00Z"/>
          <w:lang w:eastAsia="en-US"/>
        </w:rPr>
      </w:pPr>
      <w:ins w:id="4590" w:author="Mutali Nepfumbada" w:date="2022-09-28T23:01:00Z">
        <w:r w:rsidRPr="002D4C3B">
          <w:rPr>
            <w:lang w:eastAsia="en-US"/>
          </w:rPr>
          <w:t>The following tables describe the production of the plant since COD. Production is compared to the P50 Helioscope forecast and the weather-adjusted forecast.</w:t>
        </w:r>
      </w:ins>
    </w:p>
    <w:tbl>
      <w:tblPr>
        <w:tblStyle w:val="TableGridLight"/>
        <w:tblW w:w="0" w:type="auto"/>
        <w:jc w:val="center"/>
        <w:tblLook w:val="04A0" w:firstRow="1" w:lastRow="0" w:firstColumn="1" w:lastColumn="0" w:noHBand="0" w:noVBand="1"/>
      </w:tblPr>
      <w:tblGrid>
        <w:gridCol w:w="1302"/>
        <w:gridCol w:w="1646"/>
        <w:gridCol w:w="1530"/>
        <w:gridCol w:w="1542"/>
        <w:gridCol w:w="1519"/>
        <w:gridCol w:w="1784"/>
      </w:tblGrid>
      <w:tr w:rsidR="00C16E69" w:rsidRPr="00DC29B7" w14:paraId="3924B0F9" w14:textId="77777777" w:rsidTr="00201D25">
        <w:trPr>
          <w:trHeight w:val="86"/>
          <w:jc w:val="center"/>
          <w:ins w:id="4591" w:author="Mutali Nepfumbada" w:date="2022-09-28T23:10:00Z"/>
        </w:trPr>
        <w:tc>
          <w:tcPr>
            <w:tcW w:w="1302" w:type="dxa"/>
            <w:shd w:val="clear" w:color="auto" w:fill="5F0505"/>
            <w:noWrap/>
          </w:tcPr>
          <w:p w14:paraId="653F6C3C" w14:textId="77777777" w:rsidR="00C16E69" w:rsidRPr="00FA3295" w:rsidRDefault="00C16E69" w:rsidP="00201D25">
            <w:pPr>
              <w:jc w:val="center"/>
              <w:rPr>
                <w:ins w:id="4592" w:author="Mutali Nepfumbada" w:date="2022-09-28T23:10:00Z"/>
                <w:b/>
                <w:bCs/>
              </w:rPr>
            </w:pPr>
            <w:ins w:id="4593" w:author="Mutali Nepfumbada" w:date="2022-09-28T23:10:00Z">
              <w:r>
                <w:rPr>
                  <w:b/>
                  <w:bCs/>
                </w:rPr>
                <w:t>Month</w:t>
              </w:r>
            </w:ins>
          </w:p>
        </w:tc>
        <w:tc>
          <w:tcPr>
            <w:tcW w:w="4718" w:type="dxa"/>
            <w:gridSpan w:val="3"/>
            <w:shd w:val="clear" w:color="auto" w:fill="5F0505"/>
          </w:tcPr>
          <w:p w14:paraId="4D282398" w14:textId="77777777" w:rsidR="00C16E69" w:rsidRPr="00FA3295" w:rsidRDefault="00C16E69" w:rsidP="00201D25">
            <w:pPr>
              <w:jc w:val="center"/>
              <w:rPr>
                <w:ins w:id="4594" w:author="Mutali Nepfumbada" w:date="2022-09-28T23:10:00Z"/>
                <w:b/>
                <w:bCs/>
              </w:rPr>
            </w:pPr>
            <w:ins w:id="4595" w:author="Mutali Nepfumbada" w:date="2022-09-28T23:10:00Z">
              <w:r w:rsidRPr="00D56958">
                <w:rPr>
                  <w:b/>
                  <w:bCs/>
                </w:rPr>
                <w:t>Production (kWh)</w:t>
              </w:r>
              <w:r w:rsidRPr="00D56958">
                <w:rPr>
                  <w:b/>
                  <w:bCs/>
                </w:rPr>
                <w:tab/>
              </w:r>
            </w:ins>
          </w:p>
        </w:tc>
        <w:tc>
          <w:tcPr>
            <w:tcW w:w="1519" w:type="dxa"/>
            <w:vMerge w:val="restart"/>
            <w:shd w:val="clear" w:color="auto" w:fill="5F0505"/>
          </w:tcPr>
          <w:p w14:paraId="17EA6A58" w14:textId="77777777" w:rsidR="00C16E69" w:rsidRPr="00FA3295" w:rsidRDefault="00C16E69" w:rsidP="00201D25">
            <w:pPr>
              <w:jc w:val="center"/>
              <w:rPr>
                <w:ins w:id="4596" w:author="Mutali Nepfumbada" w:date="2022-09-28T23:10:00Z"/>
                <w:b/>
                <w:bCs/>
              </w:rPr>
            </w:pPr>
            <w:ins w:id="4597" w:author="Mutali Nepfumbada" w:date="2022-09-28T23:10:00Z">
              <w:r>
                <w:rPr>
                  <w:b/>
                  <w:bCs/>
                </w:rPr>
                <w:t xml:space="preserve">Actual </w:t>
              </w:r>
              <w:del w:id="4598" w:author="Mutali Nepfumbada" w:date="2022-09-24T04:52:00Z">
                <w:r w:rsidDel="00CE74EC">
                  <w:rPr>
                    <w:b/>
                    <w:bCs/>
                  </w:rPr>
                  <w:delText>Delta</w:delText>
                </w:r>
              </w:del>
              <w:r>
                <w:rPr>
                  <w:b/>
                  <w:bCs/>
                </w:rPr>
                <w:t>vs</w:t>
              </w:r>
              <w:commentRangeStart w:id="4599"/>
              <w:del w:id="4600" w:author="Adam Terry" w:date="2022-09-23T18:11:00Z">
                <w:r w:rsidRPr="00962DBE" w:rsidDel="00BF2385">
                  <w:rPr>
                    <w:b/>
                    <w:bCs/>
                  </w:rPr>
                  <w:delText>Δ</w:delText>
                </w:r>
              </w:del>
              <w:r>
                <w:rPr>
                  <w:b/>
                  <w:bCs/>
                </w:rPr>
                <w:t xml:space="preserve"> Original Forecast</w:t>
              </w:r>
              <w:r w:rsidRPr="00962DBE">
                <w:rPr>
                  <w:b/>
                  <w:bCs/>
                  <w:lang w:val="en-US"/>
                </w:rPr>
                <w:t xml:space="preserve"> (%)</w:t>
              </w:r>
              <w:commentRangeEnd w:id="4599"/>
              <w:r w:rsidRPr="00962DBE">
                <w:rPr>
                  <w:rStyle w:val="CommentReference"/>
                  <w:rFonts w:ascii="Verdana" w:hAnsi="Verdana"/>
                  <w:b/>
                  <w:bCs/>
                  <w:rPrChange w:id="4601" w:author="Mutali Nepfumbada" w:date="2022-09-21T09:05:00Z">
                    <w:rPr>
                      <w:rStyle w:val="CommentReference"/>
                      <w:rFonts w:ascii="Verdana" w:hAnsi="Verdana"/>
                    </w:rPr>
                  </w:rPrChange>
                </w:rPr>
                <w:commentReference w:id="4599"/>
              </w:r>
            </w:ins>
          </w:p>
        </w:tc>
        <w:tc>
          <w:tcPr>
            <w:tcW w:w="1784" w:type="dxa"/>
            <w:vMerge w:val="restart"/>
            <w:shd w:val="clear" w:color="auto" w:fill="5F0505"/>
          </w:tcPr>
          <w:p w14:paraId="16FE6992" w14:textId="77777777" w:rsidR="00C16E69" w:rsidRPr="00FA3295" w:rsidRDefault="00C16E69" w:rsidP="00201D25">
            <w:pPr>
              <w:jc w:val="center"/>
              <w:rPr>
                <w:ins w:id="4603" w:author="Mutali Nepfumbada" w:date="2022-09-28T23:10:00Z"/>
                <w:b/>
                <w:bCs/>
              </w:rPr>
            </w:pPr>
            <w:ins w:id="4604" w:author="Mutali Nepfumbada" w:date="2022-09-28T23:10:00Z">
              <w:r w:rsidRPr="0025667A">
                <w:rPr>
                  <w:b/>
                  <w:bCs/>
                </w:rPr>
                <w:t>Actual vs Weather Adjusted Forecast (%)</w:t>
              </w:r>
            </w:ins>
          </w:p>
        </w:tc>
      </w:tr>
      <w:tr w:rsidR="00C16E69" w:rsidRPr="00DC29B7" w14:paraId="58382000" w14:textId="77777777" w:rsidTr="00201D25">
        <w:trPr>
          <w:trHeight w:val="86"/>
          <w:jc w:val="center"/>
          <w:ins w:id="4605" w:author="Mutali Nepfumbada" w:date="2022-09-28T23:10:00Z"/>
        </w:trPr>
        <w:tc>
          <w:tcPr>
            <w:tcW w:w="1302" w:type="dxa"/>
            <w:shd w:val="clear" w:color="auto" w:fill="5F0505"/>
            <w:noWrap/>
          </w:tcPr>
          <w:p w14:paraId="4FA61D5E" w14:textId="77777777" w:rsidR="00C16E69" w:rsidRPr="00977093" w:rsidRDefault="00C16E69" w:rsidP="00201D25">
            <w:pPr>
              <w:rPr>
                <w:ins w:id="4606" w:author="Mutali Nepfumbada" w:date="2022-09-28T23:10:00Z"/>
                <w:b/>
                <w:lang w:val="en-US"/>
              </w:rPr>
            </w:pPr>
          </w:p>
        </w:tc>
        <w:tc>
          <w:tcPr>
            <w:tcW w:w="1646" w:type="dxa"/>
            <w:shd w:val="clear" w:color="auto" w:fill="5F0505"/>
            <w:noWrap/>
          </w:tcPr>
          <w:p w14:paraId="32C181FB" w14:textId="77777777" w:rsidR="00C16E69" w:rsidRPr="00FA3295" w:rsidRDefault="00C16E69" w:rsidP="00201D25">
            <w:pPr>
              <w:jc w:val="center"/>
              <w:rPr>
                <w:ins w:id="4607" w:author="Mutali Nepfumbada" w:date="2022-09-28T23:10:00Z"/>
                <w:b/>
                <w:bCs/>
                <w:lang w:val="en-US"/>
              </w:rPr>
            </w:pPr>
            <w:ins w:id="4608" w:author="Mutali Nepfumbada" w:date="2022-09-28T23:10:00Z">
              <w:r>
                <w:rPr>
                  <w:b/>
                  <w:bCs/>
                  <w:lang w:val="en-US"/>
                </w:rPr>
                <w:t>Original Forecast</w:t>
              </w:r>
            </w:ins>
          </w:p>
        </w:tc>
        <w:tc>
          <w:tcPr>
            <w:tcW w:w="1530" w:type="dxa"/>
            <w:shd w:val="clear" w:color="auto" w:fill="5F0505"/>
            <w:noWrap/>
          </w:tcPr>
          <w:p w14:paraId="44A44410" w14:textId="77777777" w:rsidR="00C16E69" w:rsidRPr="00FA3295" w:rsidRDefault="00C16E69" w:rsidP="00201D25">
            <w:pPr>
              <w:jc w:val="center"/>
              <w:rPr>
                <w:ins w:id="4609" w:author="Mutali Nepfumbada" w:date="2022-09-28T23:10:00Z"/>
                <w:b/>
                <w:bCs/>
                <w:lang w:val="en-US"/>
              </w:rPr>
            </w:pPr>
            <w:commentRangeStart w:id="4610"/>
            <w:ins w:id="4611" w:author="Mutali Nepfumbada" w:date="2022-09-28T23:10:00Z">
              <w:r w:rsidRPr="00962DBE">
                <w:rPr>
                  <w:b/>
                  <w:bCs/>
                </w:rPr>
                <w:t>W</w:t>
              </w:r>
              <w:commentRangeEnd w:id="4610"/>
              <w:r>
                <w:rPr>
                  <w:rStyle w:val="CommentReference"/>
                  <w:rFonts w:ascii="Verdana" w:hAnsi="Verdana"/>
                </w:rPr>
                <w:commentReference w:id="4610"/>
              </w:r>
              <w:r>
                <w:rPr>
                  <w:b/>
                  <w:bCs/>
                </w:rPr>
                <w:t>eather Adjusted Forecast</w:t>
              </w:r>
            </w:ins>
          </w:p>
        </w:tc>
        <w:tc>
          <w:tcPr>
            <w:tcW w:w="1542" w:type="dxa"/>
            <w:shd w:val="clear" w:color="auto" w:fill="5F0505"/>
            <w:noWrap/>
          </w:tcPr>
          <w:p w14:paraId="6CD3F765" w14:textId="77777777" w:rsidR="00C16E69" w:rsidRPr="00FA3295" w:rsidRDefault="00C16E69" w:rsidP="00201D25">
            <w:pPr>
              <w:jc w:val="center"/>
              <w:rPr>
                <w:ins w:id="4612" w:author="Mutali Nepfumbada" w:date="2022-09-28T23:10:00Z"/>
                <w:b/>
                <w:bCs/>
                <w:lang w:val="en-US"/>
              </w:rPr>
            </w:pPr>
            <w:commentRangeStart w:id="4613"/>
            <w:ins w:id="4614" w:author="Mutali Nepfumbada" w:date="2022-09-28T23:10:00Z">
              <w:r w:rsidRPr="00962DBE">
                <w:rPr>
                  <w:b/>
                  <w:bCs/>
                  <w:lang w:val="en-US"/>
                </w:rPr>
                <w:t>A</w:t>
              </w:r>
              <w:commentRangeEnd w:id="4613"/>
              <w:r>
                <w:rPr>
                  <w:rStyle w:val="CommentReference"/>
                  <w:rFonts w:ascii="Verdana" w:hAnsi="Verdana"/>
                </w:rPr>
                <w:commentReference w:id="4613"/>
              </w:r>
              <w:r>
                <w:rPr>
                  <w:b/>
                  <w:bCs/>
                  <w:lang w:val="en-US"/>
                </w:rPr>
                <w:t>ctual Production</w:t>
              </w:r>
            </w:ins>
          </w:p>
        </w:tc>
        <w:tc>
          <w:tcPr>
            <w:tcW w:w="1519" w:type="dxa"/>
            <w:vMerge/>
            <w:shd w:val="clear" w:color="auto" w:fill="5F0505"/>
          </w:tcPr>
          <w:p w14:paraId="1AC6D8E0" w14:textId="77777777" w:rsidR="00C16E69" w:rsidRPr="00FA3295" w:rsidRDefault="00C16E69" w:rsidP="00201D25">
            <w:pPr>
              <w:jc w:val="center"/>
              <w:rPr>
                <w:ins w:id="4615" w:author="Mutali Nepfumbada" w:date="2022-09-28T23:10:00Z"/>
                <w:b/>
                <w:bCs/>
              </w:rPr>
            </w:pPr>
          </w:p>
        </w:tc>
        <w:tc>
          <w:tcPr>
            <w:tcW w:w="1784" w:type="dxa"/>
            <w:vMerge/>
            <w:shd w:val="clear" w:color="auto" w:fill="5F0505"/>
          </w:tcPr>
          <w:p w14:paraId="597AD487" w14:textId="77777777" w:rsidR="00C16E69" w:rsidRPr="00FA3295" w:rsidRDefault="00C16E69" w:rsidP="00201D25">
            <w:pPr>
              <w:jc w:val="center"/>
              <w:rPr>
                <w:ins w:id="4616" w:author="Mutali Nepfumbada" w:date="2022-09-28T23:10:00Z"/>
                <w:b/>
                <w:bCs/>
              </w:rPr>
            </w:pPr>
          </w:p>
        </w:tc>
      </w:tr>
      <w:tr w:rsidR="00C16E69" w:rsidRPr="00DC29B7" w14:paraId="6AFE3BEE" w14:textId="77777777" w:rsidTr="00201D25">
        <w:trPr>
          <w:trHeight w:val="212"/>
          <w:jc w:val="center"/>
          <w:ins w:id="4617" w:author="Mutali Nepfumbada" w:date="2022-09-28T23:10:00Z"/>
        </w:trPr>
        <w:tc>
          <w:tcPr>
            <w:tcW w:w="9323" w:type="dxa"/>
            <w:gridSpan w:val="6"/>
            <w:noWrap/>
          </w:tcPr>
          <w:p w14:paraId="7C307B7C" w14:textId="77777777" w:rsidR="00C16E69" w:rsidRPr="00DC29B7" w:rsidRDefault="00C16E69" w:rsidP="00201D25">
            <w:pPr>
              <w:tabs>
                <w:tab w:val="left" w:pos="2205"/>
              </w:tabs>
              <w:rPr>
                <w:ins w:id="4618" w:author="Mutali Nepfumbada" w:date="2022-09-28T23:10:00Z"/>
                <w:bCs/>
                <w:lang w:val="en-US"/>
              </w:rPr>
            </w:pPr>
            <w:ins w:id="4619" w:author="Mutali Nepfumbada" w:date="2022-09-28T23:10:00Z">
              <w:r w:rsidRPr="00DC29B7">
                <w:rPr>
                  <w:bCs/>
                  <w:lang w:val="en-US"/>
                </w:rPr>
                <w:tab/>
                <w:t xml:space="preserve">{%tr for item in </w:t>
              </w:r>
              <w:proofErr w:type="spellStart"/>
              <w:r>
                <w:rPr>
                  <w:bCs/>
                  <w:lang w:val="en-US"/>
                </w:rPr>
                <w:t>MID</w:t>
              </w:r>
              <w:r w:rsidRPr="00DF6ABC">
                <w:rPr>
                  <w:bCs/>
                  <w:lang w:val="en-US"/>
                </w:rPr>
                <w:t>Ptable_contents</w:t>
              </w:r>
              <w:proofErr w:type="spellEnd"/>
              <w:r w:rsidRPr="00DC29B7">
                <w:rPr>
                  <w:bCs/>
                  <w:lang w:val="en-US"/>
                </w:rPr>
                <w:t>%}</w:t>
              </w:r>
            </w:ins>
          </w:p>
        </w:tc>
      </w:tr>
      <w:tr w:rsidR="00C16E69" w:rsidRPr="00DC29B7" w14:paraId="3B142F3F" w14:textId="77777777" w:rsidTr="00201D25">
        <w:trPr>
          <w:trHeight w:val="224"/>
          <w:jc w:val="center"/>
          <w:ins w:id="4620" w:author="Mutali Nepfumbada" w:date="2022-09-28T23:10:00Z"/>
        </w:trPr>
        <w:tc>
          <w:tcPr>
            <w:tcW w:w="1302" w:type="dxa"/>
            <w:noWrap/>
          </w:tcPr>
          <w:p w14:paraId="364E0B47" w14:textId="77777777" w:rsidR="00C16E69" w:rsidRPr="00DC29B7" w:rsidRDefault="00C16E69" w:rsidP="00201D25">
            <w:pPr>
              <w:jc w:val="both"/>
              <w:rPr>
                <w:ins w:id="4621" w:author="Mutali Nepfumbada" w:date="2022-09-28T23:10:00Z"/>
                <w:bCs/>
                <w:lang w:val="en-US"/>
              </w:rPr>
            </w:pPr>
            <w:ins w:id="4622" w:author="Mutali Nepfumbada" w:date="2022-09-28T23:10:00Z">
              <w:r w:rsidRPr="00DC29B7">
                <w:rPr>
                  <w:bCs/>
                  <w:lang w:val="en-US"/>
                </w:rPr>
                <w:t>{{</w:t>
              </w:r>
              <w:proofErr w:type="spellStart"/>
              <w:proofErr w:type="gramStart"/>
              <w:r w:rsidRPr="00DC29B7">
                <w:rPr>
                  <w:bCs/>
                  <w:lang w:val="en-US"/>
                </w:rPr>
                <w:t>item.</w:t>
              </w:r>
              <w:r>
                <w:rPr>
                  <w:bCs/>
                  <w:lang w:val="en-US"/>
                </w:rPr>
                <w:t>Date</w:t>
              </w:r>
              <w:proofErr w:type="spellEnd"/>
              <w:proofErr w:type="gramEnd"/>
              <w:r w:rsidRPr="00DC29B7">
                <w:rPr>
                  <w:bCs/>
                  <w:lang w:val="en-US"/>
                </w:rPr>
                <w:t>}}</w:t>
              </w:r>
            </w:ins>
          </w:p>
        </w:tc>
        <w:tc>
          <w:tcPr>
            <w:tcW w:w="1646" w:type="dxa"/>
            <w:noWrap/>
          </w:tcPr>
          <w:p w14:paraId="6B137955" w14:textId="77777777" w:rsidR="00C16E69" w:rsidRPr="00DC29B7" w:rsidRDefault="00C16E69" w:rsidP="00201D25">
            <w:pPr>
              <w:jc w:val="center"/>
              <w:rPr>
                <w:ins w:id="4623" w:author="Mutali Nepfumbada" w:date="2022-09-28T23:10:00Z"/>
                <w:bCs/>
                <w:lang w:val="en-US"/>
              </w:rPr>
            </w:pPr>
            <w:ins w:id="4624" w:author="Mutali Nepfumbada" w:date="2022-09-28T23:10:00Z">
              <w:r w:rsidRPr="00DC29B7">
                <w:rPr>
                  <w:bCs/>
                  <w:lang w:val="en-US"/>
                </w:rPr>
                <w:t>{{</w:t>
              </w:r>
              <w:proofErr w:type="spellStart"/>
              <w:proofErr w:type="gramStart"/>
              <w:r w:rsidRPr="00DC29B7">
                <w:rPr>
                  <w:bCs/>
                  <w:lang w:val="en-US"/>
                </w:rPr>
                <w:t>item.</w:t>
              </w:r>
              <w:r>
                <w:rPr>
                  <w:bCs/>
                  <w:lang w:val="en-US"/>
                </w:rPr>
                <w:t>MIDPF</w:t>
              </w:r>
              <w:proofErr w:type="spellEnd"/>
              <w:proofErr w:type="gramEnd"/>
              <w:r>
                <w:rPr>
                  <w:bCs/>
                  <w:lang w:val="en-US"/>
                </w:rPr>
                <w:t>}}</w:t>
              </w:r>
            </w:ins>
          </w:p>
        </w:tc>
        <w:tc>
          <w:tcPr>
            <w:tcW w:w="1530" w:type="dxa"/>
            <w:noWrap/>
          </w:tcPr>
          <w:p w14:paraId="6522AA36" w14:textId="77777777" w:rsidR="00C16E69" w:rsidRPr="00DC29B7" w:rsidRDefault="00C16E69" w:rsidP="00201D25">
            <w:pPr>
              <w:jc w:val="center"/>
              <w:rPr>
                <w:ins w:id="4625" w:author="Mutali Nepfumbada" w:date="2022-09-28T23:10:00Z"/>
                <w:bCs/>
                <w:lang w:val="en-US"/>
              </w:rPr>
            </w:pPr>
            <w:ins w:id="4626" w:author="Mutali Nepfumbada" w:date="2022-09-28T23:10:00Z">
              <w:r>
                <w:rPr>
                  <w:bCs/>
                  <w:lang w:val="en-US"/>
                </w:rPr>
                <w:t>{{</w:t>
              </w:r>
              <w:proofErr w:type="spellStart"/>
              <w:proofErr w:type="gramStart"/>
              <w:r w:rsidRPr="00DC29B7">
                <w:rPr>
                  <w:bCs/>
                  <w:lang w:val="en-US"/>
                </w:rPr>
                <w:t>item.</w:t>
              </w:r>
              <w:r>
                <w:rPr>
                  <w:bCs/>
                  <w:lang w:val="en-US"/>
                </w:rPr>
                <w:t>MIDPW</w:t>
              </w:r>
              <w:proofErr w:type="spellEnd"/>
              <w:proofErr w:type="gramEnd"/>
              <w:r>
                <w:rPr>
                  <w:bCs/>
                  <w:lang w:val="en-US"/>
                </w:rPr>
                <w:t>}}</w:t>
              </w:r>
            </w:ins>
          </w:p>
        </w:tc>
        <w:tc>
          <w:tcPr>
            <w:tcW w:w="1542" w:type="dxa"/>
            <w:noWrap/>
          </w:tcPr>
          <w:p w14:paraId="7DE8CF07" w14:textId="77777777" w:rsidR="00C16E69" w:rsidRPr="00DC29B7" w:rsidRDefault="00C16E69" w:rsidP="00201D25">
            <w:pPr>
              <w:jc w:val="center"/>
              <w:rPr>
                <w:ins w:id="4627" w:author="Mutali Nepfumbada" w:date="2022-09-28T23:10:00Z"/>
                <w:bCs/>
                <w:lang w:val="en-US"/>
              </w:rPr>
            </w:pPr>
            <w:ins w:id="4628" w:author="Mutali Nepfumbada" w:date="2022-09-28T23:10:00Z">
              <w:r w:rsidRPr="00DC29B7">
                <w:rPr>
                  <w:bCs/>
                  <w:lang w:val="en-US"/>
                </w:rPr>
                <w:t>{{</w:t>
              </w:r>
              <w:proofErr w:type="spellStart"/>
              <w:proofErr w:type="gramStart"/>
              <w:r w:rsidRPr="00DC29B7">
                <w:rPr>
                  <w:bCs/>
                  <w:lang w:val="en-US"/>
                </w:rPr>
                <w:t>item</w:t>
              </w:r>
              <w:r>
                <w:rPr>
                  <w:bCs/>
                  <w:lang w:val="en-US"/>
                </w:rPr>
                <w:t>.MIDPA</w:t>
              </w:r>
              <w:proofErr w:type="spellEnd"/>
              <w:proofErr w:type="gramEnd"/>
              <w:r w:rsidRPr="00DC29B7">
                <w:rPr>
                  <w:bCs/>
                  <w:lang w:val="en-US"/>
                </w:rPr>
                <w:t>}}</w:t>
              </w:r>
            </w:ins>
          </w:p>
        </w:tc>
        <w:tc>
          <w:tcPr>
            <w:tcW w:w="1519" w:type="dxa"/>
          </w:tcPr>
          <w:p w14:paraId="675B3195" w14:textId="77777777" w:rsidR="00C16E69" w:rsidRPr="00DC29B7" w:rsidRDefault="00C16E69" w:rsidP="00201D25">
            <w:pPr>
              <w:jc w:val="center"/>
              <w:rPr>
                <w:ins w:id="4629" w:author="Mutali Nepfumbada" w:date="2022-09-28T23:10:00Z"/>
                <w:bCs/>
                <w:lang w:val="en-US"/>
              </w:rPr>
            </w:pPr>
            <w:ins w:id="4630" w:author="Mutali Nepfumbada" w:date="2022-09-28T23:10:00Z">
              <w:r w:rsidRPr="0025667A">
                <w:rPr>
                  <w:bCs/>
                  <w:lang w:val="en-US"/>
                </w:rPr>
                <w:t>{{</w:t>
              </w:r>
              <w:proofErr w:type="spellStart"/>
              <w:proofErr w:type="gramStart"/>
              <w:r w:rsidRPr="0025667A">
                <w:rPr>
                  <w:bCs/>
                  <w:lang w:val="en-US"/>
                </w:rPr>
                <w:t>item.</w:t>
              </w:r>
              <w:r>
                <w:rPr>
                  <w:bCs/>
                  <w:lang w:val="en-US"/>
                </w:rPr>
                <w:t>MID</w:t>
              </w:r>
              <w:r w:rsidRPr="0025667A">
                <w:rPr>
                  <w:bCs/>
                  <w:lang w:val="en-US"/>
                </w:rPr>
                <w:t>PV</w:t>
              </w:r>
              <w:proofErr w:type="spellEnd"/>
              <w:proofErr w:type="gramEnd"/>
              <w:r w:rsidRPr="0025667A">
                <w:rPr>
                  <w:bCs/>
                  <w:lang w:val="en-US"/>
                </w:rPr>
                <w:t>}}</w:t>
              </w:r>
            </w:ins>
          </w:p>
        </w:tc>
        <w:tc>
          <w:tcPr>
            <w:tcW w:w="1784" w:type="dxa"/>
          </w:tcPr>
          <w:p w14:paraId="308A0CA7" w14:textId="77777777" w:rsidR="00C16E69" w:rsidRPr="00DC29B7" w:rsidRDefault="00C16E69" w:rsidP="00201D25">
            <w:pPr>
              <w:jc w:val="center"/>
              <w:rPr>
                <w:ins w:id="4631" w:author="Mutali Nepfumbada" w:date="2022-09-28T23:10:00Z"/>
                <w:bCs/>
                <w:lang w:val="en-US"/>
              </w:rPr>
            </w:pPr>
            <w:ins w:id="4632" w:author="Mutali Nepfumbada" w:date="2022-09-28T23:10:00Z">
              <w:r w:rsidRPr="00DC29B7">
                <w:rPr>
                  <w:bCs/>
                  <w:lang w:val="en-US"/>
                </w:rPr>
                <w:t>{{</w:t>
              </w:r>
              <w:proofErr w:type="spellStart"/>
              <w:proofErr w:type="gramStart"/>
              <w:r w:rsidRPr="00DC29B7">
                <w:rPr>
                  <w:bCs/>
                  <w:lang w:val="en-US"/>
                </w:rPr>
                <w:t>item.</w:t>
              </w:r>
              <w:r>
                <w:rPr>
                  <w:bCs/>
                  <w:lang w:val="en-US"/>
                </w:rPr>
                <w:t>MIDPWV</w:t>
              </w:r>
              <w:proofErr w:type="spellEnd"/>
              <w:proofErr w:type="gramEnd"/>
              <w:r w:rsidRPr="00DC29B7">
                <w:rPr>
                  <w:bCs/>
                  <w:lang w:val="en-US"/>
                </w:rPr>
                <w:t>}}</w:t>
              </w:r>
            </w:ins>
          </w:p>
        </w:tc>
      </w:tr>
      <w:tr w:rsidR="00C16E69" w:rsidRPr="00DC29B7" w14:paraId="19B2D24D" w14:textId="77777777" w:rsidTr="00201D25">
        <w:trPr>
          <w:trHeight w:val="224"/>
          <w:jc w:val="center"/>
          <w:ins w:id="4633" w:author="Mutali Nepfumbada" w:date="2022-09-28T23:10:00Z"/>
        </w:trPr>
        <w:tc>
          <w:tcPr>
            <w:tcW w:w="9323" w:type="dxa"/>
            <w:gridSpan w:val="6"/>
            <w:noWrap/>
          </w:tcPr>
          <w:p w14:paraId="10654FCB" w14:textId="77777777" w:rsidR="00C16E69" w:rsidRPr="00DC29B7" w:rsidRDefault="00C16E69" w:rsidP="00201D25">
            <w:pPr>
              <w:jc w:val="center"/>
              <w:rPr>
                <w:ins w:id="4634" w:author="Mutali Nepfumbada" w:date="2022-09-28T23:10:00Z"/>
                <w:bCs/>
                <w:lang w:val="en-US"/>
              </w:rPr>
            </w:pPr>
            <w:ins w:id="4635" w:author="Mutali Nepfumbada" w:date="2022-09-28T23:10:00Z">
              <w:r w:rsidRPr="00975B88">
                <w:rPr>
                  <w:bCs/>
                  <w:lang w:val="en-US"/>
                </w:rPr>
                <w:t xml:space="preserve">{%tr </w:t>
              </w:r>
              <w:proofErr w:type="spellStart"/>
              <w:r w:rsidRPr="00975B88">
                <w:rPr>
                  <w:bCs/>
                  <w:lang w:val="en-US"/>
                </w:rPr>
                <w:t>endfor</w:t>
              </w:r>
              <w:proofErr w:type="spellEnd"/>
              <w:r w:rsidRPr="00975B88">
                <w:rPr>
                  <w:bCs/>
                  <w:lang w:val="en-US"/>
                </w:rPr>
                <w:t>%}</w:t>
              </w:r>
            </w:ins>
          </w:p>
        </w:tc>
      </w:tr>
      <w:tr w:rsidR="00C16E69" w:rsidRPr="00DC29B7" w14:paraId="2BDF18FD" w14:textId="77777777" w:rsidTr="00201D25">
        <w:trPr>
          <w:trHeight w:val="224"/>
          <w:jc w:val="center"/>
          <w:ins w:id="4636" w:author="Mutali Nepfumbada" w:date="2022-09-28T23:10:00Z"/>
        </w:trPr>
        <w:tc>
          <w:tcPr>
            <w:tcW w:w="1302" w:type="dxa"/>
            <w:noWrap/>
          </w:tcPr>
          <w:p w14:paraId="7C3A863F" w14:textId="77777777" w:rsidR="00C16E69" w:rsidRPr="00971DE0" w:rsidRDefault="00C16E69" w:rsidP="00201D25">
            <w:pPr>
              <w:jc w:val="both"/>
              <w:rPr>
                <w:ins w:id="4637" w:author="Mutali Nepfumbada" w:date="2022-09-28T23:10:00Z"/>
                <w:b/>
                <w:lang w:val="en-US"/>
              </w:rPr>
            </w:pPr>
            <w:ins w:id="4638" w:author="Mutali Nepfumbada" w:date="2022-09-28T23:10:00Z">
              <w:r w:rsidRPr="00971DE0">
                <w:rPr>
                  <w:b/>
                  <w:lang w:val="en-US"/>
                </w:rPr>
                <w:t>Total</w:t>
              </w:r>
            </w:ins>
          </w:p>
        </w:tc>
        <w:tc>
          <w:tcPr>
            <w:tcW w:w="1646" w:type="dxa"/>
            <w:noWrap/>
          </w:tcPr>
          <w:p w14:paraId="6C3D1A84" w14:textId="77777777" w:rsidR="00C16E69" w:rsidRPr="00971DE0" w:rsidRDefault="00C16E69" w:rsidP="00201D25">
            <w:pPr>
              <w:jc w:val="center"/>
              <w:rPr>
                <w:ins w:id="4639" w:author="Mutali Nepfumbada" w:date="2022-09-28T23:10:00Z"/>
                <w:b/>
                <w:lang w:val="en-US"/>
              </w:rPr>
            </w:pPr>
            <w:ins w:id="4640" w:author="Mutali Nepfumbada" w:date="2022-09-28T23:10:00Z">
              <w:r w:rsidRPr="00977093">
                <w:rPr>
                  <w:b/>
                  <w:lang w:val="en-US"/>
                </w:rPr>
                <w:t>{{</w:t>
              </w:r>
              <w:r>
                <w:rPr>
                  <w:b/>
                  <w:lang w:val="en-US"/>
                </w:rPr>
                <w:t>MID</w:t>
              </w:r>
              <w:r w:rsidRPr="00977093">
                <w:rPr>
                  <w:b/>
                  <w:lang w:val="en-US"/>
                </w:rPr>
                <w:t>PFTOT}}</w:t>
              </w:r>
            </w:ins>
          </w:p>
        </w:tc>
        <w:tc>
          <w:tcPr>
            <w:tcW w:w="1530" w:type="dxa"/>
            <w:noWrap/>
          </w:tcPr>
          <w:p w14:paraId="7F2F2F10" w14:textId="77777777" w:rsidR="00C16E69" w:rsidRPr="00971DE0" w:rsidRDefault="00C16E69" w:rsidP="00201D25">
            <w:pPr>
              <w:jc w:val="center"/>
              <w:rPr>
                <w:ins w:id="4641" w:author="Mutali Nepfumbada" w:date="2022-09-28T23:10:00Z"/>
                <w:b/>
                <w:lang w:val="en-US"/>
              </w:rPr>
            </w:pPr>
            <w:ins w:id="4642" w:author="Mutali Nepfumbada" w:date="2022-09-28T23:10:00Z">
              <w:r>
                <w:rPr>
                  <w:b/>
                  <w:lang w:val="en-US"/>
                </w:rPr>
                <w:t>{{MID</w:t>
              </w:r>
              <w:r w:rsidRPr="00971DE0">
                <w:rPr>
                  <w:b/>
                  <w:lang w:val="en-US"/>
                </w:rPr>
                <w:t>P</w:t>
              </w:r>
              <w:r>
                <w:rPr>
                  <w:b/>
                  <w:lang w:val="en-US"/>
                </w:rPr>
                <w:t>W</w:t>
              </w:r>
              <w:r w:rsidRPr="00971DE0">
                <w:rPr>
                  <w:b/>
                  <w:lang w:val="en-US"/>
                </w:rPr>
                <w:t>T</w:t>
              </w:r>
              <w:r>
                <w:rPr>
                  <w:b/>
                  <w:lang w:val="en-US"/>
                </w:rPr>
                <w:t>OT}}</w:t>
              </w:r>
            </w:ins>
          </w:p>
        </w:tc>
        <w:tc>
          <w:tcPr>
            <w:tcW w:w="1542" w:type="dxa"/>
            <w:noWrap/>
          </w:tcPr>
          <w:p w14:paraId="502D756B" w14:textId="77777777" w:rsidR="00C16E69" w:rsidRPr="00971DE0" w:rsidRDefault="00C16E69" w:rsidP="00201D25">
            <w:pPr>
              <w:jc w:val="center"/>
              <w:rPr>
                <w:ins w:id="4643" w:author="Mutali Nepfumbada" w:date="2022-09-28T23:10:00Z"/>
                <w:b/>
                <w:lang w:val="en-US"/>
              </w:rPr>
            </w:pPr>
            <w:ins w:id="4644" w:author="Mutali Nepfumbada" w:date="2022-09-28T23:10:00Z">
              <w:r>
                <w:rPr>
                  <w:b/>
                  <w:lang w:val="en-US"/>
                </w:rPr>
                <w:t>{{MID</w:t>
              </w:r>
              <w:r w:rsidRPr="00971DE0">
                <w:rPr>
                  <w:b/>
                  <w:lang w:val="en-US"/>
                </w:rPr>
                <w:t>PATOT</w:t>
              </w:r>
              <w:r>
                <w:rPr>
                  <w:b/>
                  <w:lang w:val="en-US"/>
                </w:rPr>
                <w:t>}}</w:t>
              </w:r>
            </w:ins>
          </w:p>
        </w:tc>
        <w:tc>
          <w:tcPr>
            <w:tcW w:w="1519" w:type="dxa"/>
          </w:tcPr>
          <w:p w14:paraId="7AFE6667" w14:textId="77777777" w:rsidR="00C16E69" w:rsidRPr="00971DE0" w:rsidRDefault="00C16E69" w:rsidP="00201D25">
            <w:pPr>
              <w:jc w:val="center"/>
              <w:rPr>
                <w:ins w:id="4645" w:author="Mutali Nepfumbada" w:date="2022-09-28T23:10:00Z"/>
                <w:b/>
                <w:lang w:val="en-US"/>
              </w:rPr>
            </w:pPr>
            <w:ins w:id="4646" w:author="Mutali Nepfumbada" w:date="2022-09-28T23:10:00Z">
              <w:r>
                <w:rPr>
                  <w:b/>
                  <w:lang w:val="en-US"/>
                </w:rPr>
                <w:t>{{MID</w:t>
              </w:r>
              <w:r w:rsidRPr="00971DE0">
                <w:rPr>
                  <w:b/>
                  <w:lang w:val="en-US"/>
                </w:rPr>
                <w:t>P</w:t>
              </w:r>
              <w:r>
                <w:rPr>
                  <w:b/>
                  <w:lang w:val="en-US"/>
                </w:rPr>
                <w:t>V</w:t>
              </w:r>
              <w:r w:rsidRPr="00971DE0">
                <w:rPr>
                  <w:b/>
                  <w:lang w:val="en-US"/>
                </w:rPr>
                <w:t>T</w:t>
              </w:r>
              <w:r>
                <w:rPr>
                  <w:b/>
                  <w:lang w:val="en-US"/>
                </w:rPr>
                <w:t>OT}}</w:t>
              </w:r>
            </w:ins>
          </w:p>
        </w:tc>
        <w:tc>
          <w:tcPr>
            <w:tcW w:w="1784" w:type="dxa"/>
          </w:tcPr>
          <w:p w14:paraId="0CAB8A23" w14:textId="77777777" w:rsidR="00C16E69" w:rsidRPr="00971DE0" w:rsidRDefault="00C16E69" w:rsidP="00201D25">
            <w:pPr>
              <w:jc w:val="center"/>
              <w:rPr>
                <w:ins w:id="4647" w:author="Mutali Nepfumbada" w:date="2022-09-28T23:10:00Z"/>
                <w:b/>
                <w:lang w:val="en-US"/>
              </w:rPr>
            </w:pPr>
            <w:ins w:id="4648" w:author="Mutali Nepfumbada" w:date="2022-09-28T23:10:00Z">
              <w:r>
                <w:rPr>
                  <w:b/>
                  <w:lang w:val="en-US"/>
                </w:rPr>
                <w:t>{{MID</w:t>
              </w:r>
              <w:r w:rsidRPr="00971DE0">
                <w:rPr>
                  <w:b/>
                  <w:lang w:val="en-US"/>
                </w:rPr>
                <w:t>P</w:t>
              </w:r>
              <w:r>
                <w:rPr>
                  <w:b/>
                  <w:lang w:val="en-US"/>
                </w:rPr>
                <w:t>WV</w:t>
              </w:r>
              <w:r w:rsidRPr="00971DE0">
                <w:rPr>
                  <w:b/>
                  <w:lang w:val="en-US"/>
                </w:rPr>
                <w:t>T</w:t>
              </w:r>
              <w:r>
                <w:rPr>
                  <w:b/>
                  <w:lang w:val="en-US"/>
                </w:rPr>
                <w:t>OT}}</w:t>
              </w:r>
            </w:ins>
          </w:p>
        </w:tc>
      </w:tr>
    </w:tbl>
    <w:p w14:paraId="2D191502" w14:textId="17D16E54" w:rsidR="007B2F80" w:rsidRDefault="007B2F80" w:rsidP="007B2F80">
      <w:pPr>
        <w:rPr>
          <w:ins w:id="4649" w:author="Mutali Nepfumbada" w:date="2022-09-28T23:10:00Z"/>
          <w:lang w:eastAsia="en-US"/>
        </w:rPr>
      </w:pPr>
    </w:p>
    <w:p w14:paraId="52E5B924" w14:textId="366AFE4F" w:rsidR="00C16E69" w:rsidRDefault="00C16E69" w:rsidP="00C16E69">
      <w:pPr>
        <w:pStyle w:val="Caption"/>
        <w:rPr>
          <w:ins w:id="4650" w:author="Mutali Nepfumbada" w:date="2022-09-28T23:11:00Z"/>
        </w:rPr>
      </w:pPr>
      <w:bookmarkStart w:id="4651" w:name="_Toc115023710"/>
      <w:ins w:id="4652" w:author="Mutali Nepfumbada" w:date="2022-09-28T23:10:00Z">
        <w:r w:rsidRPr="00953BC7">
          <w:t xml:space="preserve">Table </w:t>
        </w:r>
        <w:r>
          <w:fldChar w:fldCharType="begin"/>
        </w:r>
        <w:r>
          <w:instrText xml:space="preserve"> STYLEREF 1 \s </w:instrText>
        </w:r>
        <w:r>
          <w:fldChar w:fldCharType="separate"/>
        </w:r>
        <w:r>
          <w:rPr>
            <w:noProof/>
          </w:rPr>
          <w:t>6</w:t>
        </w:r>
        <w:r>
          <w:rPr>
            <w:noProof/>
          </w:rPr>
          <w:fldChar w:fldCharType="end"/>
        </w:r>
        <w:r>
          <w:noBreakHyphen/>
        </w:r>
        <w:r>
          <w:fldChar w:fldCharType="begin"/>
        </w:r>
        <w:r>
          <w:instrText xml:space="preserve"> SEQ Table \* ARABIC \s 1 </w:instrText>
        </w:r>
        <w:r>
          <w:fldChar w:fldCharType="separate"/>
        </w:r>
        <w:r>
          <w:rPr>
            <w:noProof/>
          </w:rPr>
          <w:t>2</w:t>
        </w:r>
        <w:r>
          <w:rPr>
            <w:noProof/>
          </w:rPr>
          <w:fldChar w:fldCharType="end"/>
        </w:r>
        <w:r>
          <w:rPr>
            <w:noProof/>
          </w:rPr>
          <w:t xml:space="preserve">: </w:t>
        </w:r>
        <w:r w:rsidRPr="00977093">
          <w:rPr>
            <w:noProof/>
          </w:rPr>
          <w:t>Midstream</w:t>
        </w:r>
        <w:r w:rsidRPr="00953BC7">
          <w:t xml:space="preserve"> Production </w:t>
        </w:r>
        <w:r>
          <w:t>and Forecast</w:t>
        </w:r>
      </w:ins>
      <w:bookmarkEnd w:id="4651"/>
    </w:p>
    <w:p w14:paraId="41AAE5C1" w14:textId="3AF771E3" w:rsidR="00C16E69" w:rsidRPr="00C16E69" w:rsidRDefault="00C16E69" w:rsidP="00C16E69">
      <w:pPr>
        <w:jc w:val="center"/>
        <w:rPr>
          <w:ins w:id="4653" w:author="Mutali Nepfumbada" w:date="2022-09-28T23:10:00Z"/>
          <w:lang w:val="en-US"/>
          <w:rPrChange w:id="4654" w:author="Mutali Nepfumbada" w:date="2022-09-28T23:11:00Z">
            <w:rPr>
              <w:ins w:id="4655" w:author="Mutali Nepfumbada" w:date="2022-09-28T23:10:00Z"/>
            </w:rPr>
          </w:rPrChange>
        </w:rPr>
        <w:pPrChange w:id="4656" w:author="Mutali Nepfumbada" w:date="2022-09-28T23:11:00Z">
          <w:pPr>
            <w:pStyle w:val="Caption"/>
          </w:pPr>
        </w:pPrChange>
      </w:pPr>
      <w:proofErr w:type="gramStart"/>
      <w:ins w:id="4657" w:author="Mutali Nepfumbada" w:date="2022-09-28T23:11:00Z">
        <w:r w:rsidRPr="00953BC7">
          <w:rPr>
            <w:lang w:val="en-US"/>
          </w:rPr>
          <w:t>{{</w:t>
        </w:r>
        <w:r>
          <w:rPr>
            <w:lang w:val="en-US"/>
          </w:rPr>
          <w:t xml:space="preserve"> </w:t>
        </w:r>
        <w:proofErr w:type="spellStart"/>
        <w:r>
          <w:rPr>
            <w:lang w:val="en-US"/>
          </w:rPr>
          <w:t>MIDPI</w:t>
        </w:r>
        <w:r w:rsidRPr="00953BC7">
          <w:rPr>
            <w:lang w:val="en-US"/>
          </w:rPr>
          <w:t>mage</w:t>
        </w:r>
        <w:proofErr w:type="spellEnd"/>
        <w:proofErr w:type="gramEnd"/>
        <w:r w:rsidRPr="00953BC7">
          <w:rPr>
            <w:lang w:val="en-US"/>
          </w:rPr>
          <w:t>}}</w:t>
        </w:r>
      </w:ins>
    </w:p>
    <w:p w14:paraId="588239B2" w14:textId="7F6915E3" w:rsidR="00C16E69" w:rsidRDefault="00C16E69" w:rsidP="00C16E69">
      <w:pPr>
        <w:pStyle w:val="Caption"/>
        <w:rPr>
          <w:ins w:id="4658" w:author="Mutali Nepfumbada" w:date="2022-09-28T23:10:00Z"/>
          <w:lang w:eastAsia="en-US"/>
        </w:rPr>
        <w:pPrChange w:id="4659" w:author="Mutali Nepfumbada" w:date="2022-09-28T23:10:00Z">
          <w:pPr/>
        </w:pPrChange>
      </w:pPr>
      <w:bookmarkStart w:id="4660" w:name="_Toc115023559"/>
      <w:ins w:id="4661" w:author="Mutali Nepfumbada" w:date="2022-09-28T23:10:00Z">
        <w:r>
          <w:t xml:space="preserve">Figure </w:t>
        </w:r>
        <w:r>
          <w:fldChar w:fldCharType="begin"/>
        </w:r>
        <w:r>
          <w:instrText xml:space="preserve"> STYLEREF 1 \s </w:instrText>
        </w:r>
        <w:r>
          <w:fldChar w:fldCharType="separate"/>
        </w:r>
        <w:r>
          <w:rPr>
            <w:noProof/>
          </w:rPr>
          <w:t>6</w:t>
        </w:r>
        <w:r>
          <w:rPr>
            <w:noProof/>
          </w:rPr>
          <w:fldChar w:fldCharType="end"/>
        </w:r>
        <w:r>
          <w:noBreakHyphen/>
        </w:r>
        <w:r>
          <w:fldChar w:fldCharType="begin"/>
        </w:r>
        <w:r>
          <w:instrText xml:space="preserve"> SEQ Figure \* ARABIC \s 1 </w:instrText>
        </w:r>
        <w:r>
          <w:fldChar w:fldCharType="separate"/>
        </w:r>
        <w:r>
          <w:rPr>
            <w:noProof/>
          </w:rPr>
          <w:t>1</w:t>
        </w:r>
        <w:r>
          <w:rPr>
            <w:noProof/>
          </w:rPr>
          <w:fldChar w:fldCharType="end"/>
        </w:r>
        <w:r>
          <w:t xml:space="preserve">: </w:t>
        </w:r>
        <w:r w:rsidRPr="00977093">
          <w:rPr>
            <w:noProof/>
          </w:rPr>
          <w:t>Midstream</w:t>
        </w:r>
        <w:r w:rsidRPr="00953BC7">
          <w:rPr>
            <w:lang w:eastAsia="en-US"/>
          </w:rPr>
          <w:t xml:space="preserve"> Production </w:t>
        </w:r>
        <w:r>
          <w:rPr>
            <w:lang w:eastAsia="en-US"/>
          </w:rPr>
          <w:t>Vs Forecast</w:t>
        </w:r>
        <w:bookmarkEnd w:id="4660"/>
      </w:ins>
    </w:p>
    <w:p w14:paraId="0FF7B447" w14:textId="051D84EA" w:rsidR="00C16E69" w:rsidRDefault="00C16E69" w:rsidP="007B2F80">
      <w:pPr>
        <w:rPr>
          <w:ins w:id="4662" w:author="Mutali Nepfumbada" w:date="2022-09-28T23:10:00Z"/>
          <w:lang w:eastAsia="en-US"/>
        </w:rPr>
      </w:pPr>
    </w:p>
    <w:p w14:paraId="5880AA2C" w14:textId="77777777" w:rsidR="00C16E69" w:rsidRDefault="00C16E69" w:rsidP="007B2F80">
      <w:pPr>
        <w:rPr>
          <w:ins w:id="4663" w:author="Mutali Nepfumbada" w:date="2022-09-28T23:01:00Z"/>
          <w:lang w:eastAsia="en-US"/>
        </w:rPr>
      </w:pPr>
    </w:p>
    <w:tbl>
      <w:tblPr>
        <w:tblStyle w:val="TableGridLight"/>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49"/>
      </w:tblGrid>
      <w:tr w:rsidR="007B2F80" w:rsidRPr="00953BC7" w14:paraId="5303BAF7" w14:textId="77777777" w:rsidTr="00201D25">
        <w:trPr>
          <w:trHeight w:val="1174"/>
          <w:ins w:id="4664" w:author="Mutali Nepfumbada" w:date="2022-09-28T23:01:00Z"/>
        </w:trPr>
        <w:tc>
          <w:tcPr>
            <w:tcW w:w="5000" w:type="pct"/>
            <w:vAlign w:val="center"/>
          </w:tcPr>
          <w:tbl>
            <w:tblPr>
              <w:tblStyle w:val="TableGridLight"/>
              <w:tblW w:w="0" w:type="auto"/>
              <w:jc w:val="center"/>
              <w:tblLook w:val="04A0" w:firstRow="1" w:lastRow="0" w:firstColumn="1" w:lastColumn="0" w:noHBand="0" w:noVBand="1"/>
            </w:tblPr>
            <w:tblGrid>
              <w:gridCol w:w="1302"/>
              <w:gridCol w:w="1646"/>
              <w:gridCol w:w="1530"/>
              <w:gridCol w:w="1542"/>
              <w:gridCol w:w="1519"/>
              <w:gridCol w:w="1784"/>
            </w:tblGrid>
            <w:tr w:rsidR="007B2F80" w:rsidRPr="00DC29B7" w14:paraId="4DCD0C7A" w14:textId="77777777" w:rsidTr="00201D25">
              <w:trPr>
                <w:trHeight w:val="86"/>
                <w:jc w:val="center"/>
                <w:ins w:id="4665" w:author="Mutali Nepfumbada" w:date="2022-09-28T23:01:00Z"/>
              </w:trPr>
              <w:tc>
                <w:tcPr>
                  <w:tcW w:w="1302" w:type="dxa"/>
                  <w:shd w:val="clear" w:color="auto" w:fill="5F0505"/>
                  <w:noWrap/>
                </w:tcPr>
                <w:p w14:paraId="3647BDE7" w14:textId="77777777" w:rsidR="007B2F80" w:rsidRPr="00FA3295" w:rsidRDefault="007B2F80" w:rsidP="00201D25">
                  <w:pPr>
                    <w:jc w:val="center"/>
                    <w:rPr>
                      <w:ins w:id="4666" w:author="Mutali Nepfumbada" w:date="2022-09-28T23:01:00Z"/>
                      <w:b/>
                      <w:bCs/>
                    </w:rPr>
                  </w:pPr>
                  <w:ins w:id="4667" w:author="Mutali Nepfumbada" w:date="2022-09-28T23:01:00Z">
                    <w:r>
                      <w:rPr>
                        <w:b/>
                        <w:bCs/>
                      </w:rPr>
                      <w:t>Month</w:t>
                    </w:r>
                  </w:ins>
                </w:p>
              </w:tc>
              <w:tc>
                <w:tcPr>
                  <w:tcW w:w="4718" w:type="dxa"/>
                  <w:gridSpan w:val="3"/>
                  <w:shd w:val="clear" w:color="auto" w:fill="5F0505"/>
                </w:tcPr>
                <w:p w14:paraId="794D0807" w14:textId="77777777" w:rsidR="007B2F80" w:rsidRPr="00FA3295" w:rsidRDefault="007B2F80" w:rsidP="00201D25">
                  <w:pPr>
                    <w:jc w:val="center"/>
                    <w:rPr>
                      <w:ins w:id="4668" w:author="Mutali Nepfumbada" w:date="2022-09-28T23:01:00Z"/>
                      <w:b/>
                      <w:bCs/>
                    </w:rPr>
                  </w:pPr>
                  <w:ins w:id="4669" w:author="Mutali Nepfumbada" w:date="2022-09-28T23:01:00Z">
                    <w:r w:rsidRPr="00D56958">
                      <w:rPr>
                        <w:b/>
                        <w:bCs/>
                      </w:rPr>
                      <w:t>Production (kWh)</w:t>
                    </w:r>
                    <w:r w:rsidRPr="00D56958">
                      <w:rPr>
                        <w:b/>
                        <w:bCs/>
                      </w:rPr>
                      <w:tab/>
                    </w:r>
                  </w:ins>
                </w:p>
              </w:tc>
              <w:tc>
                <w:tcPr>
                  <w:tcW w:w="1519" w:type="dxa"/>
                  <w:vMerge w:val="restart"/>
                  <w:shd w:val="clear" w:color="auto" w:fill="5F0505"/>
                </w:tcPr>
                <w:p w14:paraId="1B39EED4" w14:textId="77777777" w:rsidR="007B2F80" w:rsidRPr="00FA3295" w:rsidRDefault="007B2F80" w:rsidP="00201D25">
                  <w:pPr>
                    <w:jc w:val="center"/>
                    <w:rPr>
                      <w:ins w:id="4670" w:author="Mutali Nepfumbada" w:date="2022-09-28T23:01:00Z"/>
                      <w:b/>
                      <w:bCs/>
                    </w:rPr>
                  </w:pPr>
                  <w:ins w:id="4671" w:author="Mutali Nepfumbada" w:date="2022-09-28T23:01:00Z">
                    <w:r>
                      <w:rPr>
                        <w:b/>
                        <w:bCs/>
                      </w:rPr>
                      <w:t>Actual vs</w:t>
                    </w:r>
                    <w:commentRangeStart w:id="4672"/>
                    <w:r>
                      <w:rPr>
                        <w:b/>
                        <w:bCs/>
                      </w:rPr>
                      <w:t xml:space="preserve"> Original Forecast</w:t>
                    </w:r>
                    <w:r w:rsidRPr="00962DBE">
                      <w:rPr>
                        <w:b/>
                        <w:bCs/>
                        <w:lang w:val="en-US"/>
                      </w:rPr>
                      <w:t xml:space="preserve"> (%)</w:t>
                    </w:r>
                    <w:commentRangeEnd w:id="4672"/>
                    <w:r w:rsidRPr="00201D25">
                      <w:rPr>
                        <w:rStyle w:val="CommentReference"/>
                        <w:rFonts w:ascii="Verdana" w:hAnsi="Verdana"/>
                        <w:b/>
                        <w:bCs/>
                      </w:rPr>
                      <w:commentReference w:id="4672"/>
                    </w:r>
                  </w:ins>
                </w:p>
              </w:tc>
              <w:tc>
                <w:tcPr>
                  <w:tcW w:w="1784" w:type="dxa"/>
                  <w:vMerge w:val="restart"/>
                  <w:shd w:val="clear" w:color="auto" w:fill="5F0505"/>
                </w:tcPr>
                <w:p w14:paraId="188BFF47" w14:textId="77777777" w:rsidR="007B2F80" w:rsidRPr="00FA3295" w:rsidRDefault="007B2F80" w:rsidP="00201D25">
                  <w:pPr>
                    <w:jc w:val="center"/>
                    <w:rPr>
                      <w:ins w:id="4674" w:author="Mutali Nepfumbada" w:date="2022-09-28T23:01:00Z"/>
                      <w:b/>
                      <w:bCs/>
                    </w:rPr>
                  </w:pPr>
                  <w:ins w:id="4675" w:author="Mutali Nepfumbada" w:date="2022-09-28T23:01:00Z">
                    <w:r w:rsidRPr="0025667A">
                      <w:rPr>
                        <w:b/>
                        <w:bCs/>
                      </w:rPr>
                      <w:t>Actual vs Weather Adjusted Forecast (%)</w:t>
                    </w:r>
                  </w:ins>
                </w:p>
              </w:tc>
            </w:tr>
            <w:tr w:rsidR="007B2F80" w:rsidRPr="00DC29B7" w14:paraId="6FA97495" w14:textId="77777777" w:rsidTr="00201D25">
              <w:trPr>
                <w:trHeight w:val="86"/>
                <w:jc w:val="center"/>
                <w:ins w:id="4676" w:author="Mutali Nepfumbada" w:date="2022-09-28T23:01:00Z"/>
              </w:trPr>
              <w:tc>
                <w:tcPr>
                  <w:tcW w:w="1302" w:type="dxa"/>
                  <w:shd w:val="clear" w:color="auto" w:fill="5F0505"/>
                  <w:noWrap/>
                </w:tcPr>
                <w:p w14:paraId="4E647B50" w14:textId="77777777" w:rsidR="007B2F80" w:rsidRPr="00977093" w:rsidRDefault="007B2F80" w:rsidP="00201D25">
                  <w:pPr>
                    <w:rPr>
                      <w:ins w:id="4677" w:author="Mutali Nepfumbada" w:date="2022-09-28T23:01:00Z"/>
                      <w:b/>
                      <w:lang w:val="en-US"/>
                    </w:rPr>
                  </w:pPr>
                </w:p>
              </w:tc>
              <w:tc>
                <w:tcPr>
                  <w:tcW w:w="1646" w:type="dxa"/>
                  <w:shd w:val="clear" w:color="auto" w:fill="5F0505"/>
                  <w:noWrap/>
                </w:tcPr>
                <w:p w14:paraId="7FDB817A" w14:textId="77777777" w:rsidR="007B2F80" w:rsidRPr="00FA3295" w:rsidRDefault="007B2F80" w:rsidP="00201D25">
                  <w:pPr>
                    <w:jc w:val="center"/>
                    <w:rPr>
                      <w:ins w:id="4678" w:author="Mutali Nepfumbada" w:date="2022-09-28T23:01:00Z"/>
                      <w:b/>
                      <w:bCs/>
                      <w:lang w:val="en-US"/>
                    </w:rPr>
                  </w:pPr>
                  <w:ins w:id="4679" w:author="Mutali Nepfumbada" w:date="2022-09-28T23:01:00Z">
                    <w:r>
                      <w:rPr>
                        <w:b/>
                        <w:bCs/>
                        <w:lang w:val="en-US"/>
                      </w:rPr>
                      <w:t>Original Forecast</w:t>
                    </w:r>
                  </w:ins>
                </w:p>
              </w:tc>
              <w:tc>
                <w:tcPr>
                  <w:tcW w:w="1530" w:type="dxa"/>
                  <w:shd w:val="clear" w:color="auto" w:fill="5F0505"/>
                  <w:noWrap/>
                </w:tcPr>
                <w:p w14:paraId="23032839" w14:textId="77777777" w:rsidR="007B2F80" w:rsidRPr="00FA3295" w:rsidRDefault="007B2F80" w:rsidP="00201D25">
                  <w:pPr>
                    <w:jc w:val="center"/>
                    <w:rPr>
                      <w:ins w:id="4680" w:author="Mutali Nepfumbada" w:date="2022-09-28T23:01:00Z"/>
                      <w:b/>
                      <w:bCs/>
                      <w:lang w:val="en-US"/>
                    </w:rPr>
                  </w:pPr>
                  <w:commentRangeStart w:id="4681"/>
                  <w:ins w:id="4682" w:author="Mutali Nepfumbada" w:date="2022-09-28T23:01:00Z">
                    <w:r w:rsidRPr="00962DBE">
                      <w:rPr>
                        <w:b/>
                        <w:bCs/>
                      </w:rPr>
                      <w:t>W</w:t>
                    </w:r>
                    <w:commentRangeEnd w:id="4681"/>
                    <w:r>
                      <w:rPr>
                        <w:rStyle w:val="CommentReference"/>
                        <w:rFonts w:ascii="Verdana" w:hAnsi="Verdana"/>
                      </w:rPr>
                      <w:commentReference w:id="4681"/>
                    </w:r>
                    <w:r>
                      <w:rPr>
                        <w:b/>
                        <w:bCs/>
                      </w:rPr>
                      <w:t>eather Adjusted Forecast</w:t>
                    </w:r>
                  </w:ins>
                </w:p>
              </w:tc>
              <w:tc>
                <w:tcPr>
                  <w:tcW w:w="1542" w:type="dxa"/>
                  <w:shd w:val="clear" w:color="auto" w:fill="5F0505"/>
                  <w:noWrap/>
                </w:tcPr>
                <w:p w14:paraId="4B2AD2C5" w14:textId="77777777" w:rsidR="007B2F80" w:rsidRPr="00FA3295" w:rsidRDefault="007B2F80" w:rsidP="00201D25">
                  <w:pPr>
                    <w:jc w:val="center"/>
                    <w:rPr>
                      <w:ins w:id="4683" w:author="Mutali Nepfumbada" w:date="2022-09-28T23:01:00Z"/>
                      <w:b/>
                      <w:bCs/>
                      <w:lang w:val="en-US"/>
                    </w:rPr>
                  </w:pPr>
                  <w:commentRangeStart w:id="4684"/>
                  <w:ins w:id="4685" w:author="Mutali Nepfumbada" w:date="2022-09-28T23:01:00Z">
                    <w:r w:rsidRPr="00962DBE">
                      <w:rPr>
                        <w:b/>
                        <w:bCs/>
                        <w:lang w:val="en-US"/>
                      </w:rPr>
                      <w:t>A</w:t>
                    </w:r>
                    <w:commentRangeEnd w:id="4684"/>
                    <w:r>
                      <w:rPr>
                        <w:rStyle w:val="CommentReference"/>
                        <w:rFonts w:ascii="Verdana" w:hAnsi="Verdana"/>
                      </w:rPr>
                      <w:commentReference w:id="4684"/>
                    </w:r>
                    <w:r>
                      <w:rPr>
                        <w:b/>
                        <w:bCs/>
                        <w:lang w:val="en-US"/>
                      </w:rPr>
                      <w:t>ctual Production</w:t>
                    </w:r>
                  </w:ins>
                </w:p>
              </w:tc>
              <w:tc>
                <w:tcPr>
                  <w:tcW w:w="1519" w:type="dxa"/>
                  <w:vMerge/>
                  <w:shd w:val="clear" w:color="auto" w:fill="5F0505"/>
                </w:tcPr>
                <w:p w14:paraId="44E4B505" w14:textId="77777777" w:rsidR="007B2F80" w:rsidRPr="00FA3295" w:rsidRDefault="007B2F80" w:rsidP="00201D25">
                  <w:pPr>
                    <w:jc w:val="center"/>
                    <w:rPr>
                      <w:ins w:id="4686" w:author="Mutali Nepfumbada" w:date="2022-09-28T23:01:00Z"/>
                      <w:b/>
                      <w:bCs/>
                    </w:rPr>
                  </w:pPr>
                </w:p>
              </w:tc>
              <w:tc>
                <w:tcPr>
                  <w:tcW w:w="1784" w:type="dxa"/>
                  <w:vMerge/>
                  <w:shd w:val="clear" w:color="auto" w:fill="5F0505"/>
                </w:tcPr>
                <w:p w14:paraId="15015869" w14:textId="77777777" w:rsidR="007B2F80" w:rsidRPr="00FA3295" w:rsidRDefault="007B2F80" w:rsidP="00201D25">
                  <w:pPr>
                    <w:jc w:val="center"/>
                    <w:rPr>
                      <w:ins w:id="4687" w:author="Mutali Nepfumbada" w:date="2022-09-28T23:01:00Z"/>
                      <w:b/>
                      <w:bCs/>
                    </w:rPr>
                  </w:pPr>
                </w:p>
              </w:tc>
            </w:tr>
            <w:tr w:rsidR="007B2F80" w:rsidRPr="00DC29B7" w14:paraId="009446F2" w14:textId="77777777" w:rsidTr="00201D25">
              <w:trPr>
                <w:trHeight w:val="224"/>
                <w:jc w:val="center"/>
                <w:ins w:id="4688" w:author="Mutali Nepfumbada" w:date="2022-09-28T23:01:00Z"/>
              </w:trPr>
              <w:tc>
                <w:tcPr>
                  <w:tcW w:w="1302" w:type="dxa"/>
                  <w:noWrap/>
                </w:tcPr>
                <w:p w14:paraId="52EA5A0F" w14:textId="77777777" w:rsidR="007B2F80" w:rsidRPr="00DC29B7" w:rsidRDefault="007B2F80" w:rsidP="00201D25">
                  <w:pPr>
                    <w:jc w:val="both"/>
                    <w:rPr>
                      <w:ins w:id="4689" w:author="Mutali Nepfumbada" w:date="2022-09-28T23:01:00Z"/>
                      <w:bCs/>
                      <w:lang w:val="en-US"/>
                    </w:rPr>
                  </w:pPr>
                  <w:ins w:id="4690" w:author="Mutali Nepfumbada" w:date="2022-09-28T23:01:00Z">
                    <w:r w:rsidRPr="00DC29B7">
                      <w:rPr>
                        <w:bCs/>
                        <w:lang w:val="en-US"/>
                      </w:rPr>
                      <w:t>Oct 21</w:t>
                    </w:r>
                  </w:ins>
                </w:p>
              </w:tc>
              <w:tc>
                <w:tcPr>
                  <w:tcW w:w="1646" w:type="dxa"/>
                  <w:noWrap/>
                </w:tcPr>
                <w:p w14:paraId="038DDAE1" w14:textId="77777777" w:rsidR="007B2F80" w:rsidRPr="00DC29B7" w:rsidRDefault="007B2F80" w:rsidP="00201D25">
                  <w:pPr>
                    <w:jc w:val="center"/>
                    <w:rPr>
                      <w:ins w:id="4691" w:author="Mutali Nepfumbada" w:date="2022-09-28T23:01:00Z"/>
                      <w:bCs/>
                      <w:lang w:val="en-US"/>
                    </w:rPr>
                  </w:pPr>
                  <w:ins w:id="4692" w:author="Mutali Nepfumbada" w:date="2022-09-28T23:01:00Z">
                    <w:r>
                      <w:rPr>
                        <w:bCs/>
                        <w:lang w:val="en-US"/>
                      </w:rPr>
                      <w:t>4,608</w:t>
                    </w:r>
                  </w:ins>
                </w:p>
              </w:tc>
              <w:tc>
                <w:tcPr>
                  <w:tcW w:w="1530" w:type="dxa"/>
                  <w:noWrap/>
                </w:tcPr>
                <w:p w14:paraId="74128CA7" w14:textId="77777777" w:rsidR="007B2F80" w:rsidRPr="00DC29B7" w:rsidRDefault="007B2F80" w:rsidP="00201D25">
                  <w:pPr>
                    <w:jc w:val="center"/>
                    <w:rPr>
                      <w:ins w:id="4693" w:author="Mutali Nepfumbada" w:date="2022-09-28T23:01:00Z"/>
                      <w:bCs/>
                      <w:lang w:val="en-US"/>
                    </w:rPr>
                  </w:pPr>
                  <w:ins w:id="4694" w:author="Mutali Nepfumbada" w:date="2022-09-28T23:01:00Z">
                    <w:r>
                      <w:rPr>
                        <w:bCs/>
                        <w:lang w:val="en-US"/>
                      </w:rPr>
                      <w:t>4,607.74</w:t>
                    </w:r>
                  </w:ins>
                </w:p>
              </w:tc>
              <w:tc>
                <w:tcPr>
                  <w:tcW w:w="1542" w:type="dxa"/>
                  <w:noWrap/>
                </w:tcPr>
                <w:p w14:paraId="06AAD53D" w14:textId="77777777" w:rsidR="007B2F80" w:rsidRPr="00DC29B7" w:rsidRDefault="007B2F80" w:rsidP="00201D25">
                  <w:pPr>
                    <w:jc w:val="center"/>
                    <w:rPr>
                      <w:ins w:id="4695" w:author="Mutali Nepfumbada" w:date="2022-09-28T23:01:00Z"/>
                      <w:bCs/>
                      <w:lang w:val="en-US"/>
                    </w:rPr>
                  </w:pPr>
                  <w:ins w:id="4696" w:author="Mutali Nepfumbada" w:date="2022-09-28T23:01:00Z">
                    <w:r>
                      <w:rPr>
                        <w:bCs/>
                        <w:lang w:val="en-US"/>
                      </w:rPr>
                      <w:t>4,350</w:t>
                    </w:r>
                  </w:ins>
                </w:p>
              </w:tc>
              <w:tc>
                <w:tcPr>
                  <w:tcW w:w="1519" w:type="dxa"/>
                </w:tcPr>
                <w:p w14:paraId="62C32E4B" w14:textId="77777777" w:rsidR="007B2F80" w:rsidRPr="00FA2428" w:rsidRDefault="007B2F80" w:rsidP="00201D25">
                  <w:pPr>
                    <w:jc w:val="center"/>
                    <w:rPr>
                      <w:ins w:id="4697" w:author="Mutali Nepfumbada" w:date="2022-09-28T23:01:00Z"/>
                      <w:bCs/>
                      <w:color w:val="FF0000"/>
                      <w:lang w:val="en-US"/>
                    </w:rPr>
                  </w:pPr>
                  <w:ins w:id="4698" w:author="Mutali Nepfumbada" w:date="2022-09-28T23:01:00Z">
                    <w:r w:rsidRPr="00FA2428">
                      <w:rPr>
                        <w:bCs/>
                        <w:color w:val="FF0000"/>
                        <w:lang w:val="en-US"/>
                      </w:rPr>
                      <w:t>-5.6</w:t>
                    </w:r>
                    <w:r>
                      <w:rPr>
                        <w:bCs/>
                        <w:color w:val="FF0000"/>
                        <w:lang w:val="en-US"/>
                      </w:rPr>
                      <w:t>0</w:t>
                    </w:r>
                  </w:ins>
                </w:p>
              </w:tc>
              <w:tc>
                <w:tcPr>
                  <w:tcW w:w="1784" w:type="dxa"/>
                </w:tcPr>
                <w:p w14:paraId="74D3E8BB" w14:textId="77777777" w:rsidR="007B2F80" w:rsidRPr="00FA2428" w:rsidRDefault="007B2F80" w:rsidP="00201D25">
                  <w:pPr>
                    <w:jc w:val="center"/>
                    <w:rPr>
                      <w:ins w:id="4699" w:author="Mutali Nepfumbada" w:date="2022-09-28T23:01:00Z"/>
                      <w:bCs/>
                      <w:color w:val="FF0000"/>
                      <w:lang w:val="en-US"/>
                    </w:rPr>
                  </w:pPr>
                  <w:ins w:id="4700" w:author="Mutali Nepfumbada" w:date="2022-09-28T23:01:00Z">
                    <w:r w:rsidRPr="00FA2428">
                      <w:rPr>
                        <w:bCs/>
                        <w:color w:val="FF0000"/>
                        <w:lang w:val="en-US"/>
                      </w:rPr>
                      <w:t>-5.60</w:t>
                    </w:r>
                  </w:ins>
                </w:p>
              </w:tc>
            </w:tr>
            <w:tr w:rsidR="007B2F80" w:rsidRPr="00DC29B7" w14:paraId="10554C09" w14:textId="77777777" w:rsidTr="00201D25">
              <w:trPr>
                <w:trHeight w:val="224"/>
                <w:jc w:val="center"/>
                <w:ins w:id="4701" w:author="Mutali Nepfumbada" w:date="2022-09-28T23:01:00Z"/>
              </w:trPr>
              <w:tc>
                <w:tcPr>
                  <w:tcW w:w="1302" w:type="dxa"/>
                  <w:noWrap/>
                </w:tcPr>
                <w:p w14:paraId="537272E0" w14:textId="77777777" w:rsidR="007B2F80" w:rsidRPr="00DC29B7" w:rsidRDefault="007B2F80" w:rsidP="00201D25">
                  <w:pPr>
                    <w:jc w:val="both"/>
                    <w:rPr>
                      <w:ins w:id="4702" w:author="Mutali Nepfumbada" w:date="2022-09-28T23:01:00Z"/>
                      <w:bCs/>
                      <w:lang w:val="en-US"/>
                    </w:rPr>
                  </w:pPr>
                  <w:ins w:id="4703" w:author="Mutali Nepfumbada" w:date="2022-09-28T23:01:00Z">
                    <w:r w:rsidRPr="00DC29B7">
                      <w:rPr>
                        <w:bCs/>
                        <w:lang w:val="en-US"/>
                      </w:rPr>
                      <w:t>Nov 21</w:t>
                    </w:r>
                  </w:ins>
                </w:p>
              </w:tc>
              <w:tc>
                <w:tcPr>
                  <w:tcW w:w="1646" w:type="dxa"/>
                  <w:noWrap/>
                </w:tcPr>
                <w:p w14:paraId="68ADE7B8" w14:textId="77777777" w:rsidR="007B2F80" w:rsidRPr="00DC29B7" w:rsidRDefault="007B2F80" w:rsidP="00201D25">
                  <w:pPr>
                    <w:jc w:val="center"/>
                    <w:rPr>
                      <w:ins w:id="4704" w:author="Mutali Nepfumbada" w:date="2022-09-28T23:01:00Z"/>
                      <w:bCs/>
                      <w:lang w:val="en-US"/>
                    </w:rPr>
                  </w:pPr>
                  <w:ins w:id="4705" w:author="Mutali Nepfumbada" w:date="2022-09-28T23:01:00Z">
                    <w:r>
                      <w:rPr>
                        <w:bCs/>
                        <w:lang w:val="en-US"/>
                      </w:rPr>
                      <w:t>35,427</w:t>
                    </w:r>
                  </w:ins>
                </w:p>
              </w:tc>
              <w:tc>
                <w:tcPr>
                  <w:tcW w:w="1530" w:type="dxa"/>
                  <w:noWrap/>
                </w:tcPr>
                <w:p w14:paraId="729F7C2C" w14:textId="77777777" w:rsidR="007B2F80" w:rsidRPr="00DC29B7" w:rsidRDefault="007B2F80" w:rsidP="00201D25">
                  <w:pPr>
                    <w:jc w:val="center"/>
                    <w:rPr>
                      <w:ins w:id="4706" w:author="Mutali Nepfumbada" w:date="2022-09-28T23:01:00Z"/>
                      <w:bCs/>
                      <w:lang w:val="en-US"/>
                    </w:rPr>
                  </w:pPr>
                  <w:ins w:id="4707" w:author="Mutali Nepfumbada" w:date="2022-09-28T23:01:00Z">
                    <w:r>
                      <w:rPr>
                        <w:bCs/>
                        <w:lang w:val="en-US"/>
                      </w:rPr>
                      <w:t>35,400.0</w:t>
                    </w:r>
                  </w:ins>
                </w:p>
              </w:tc>
              <w:tc>
                <w:tcPr>
                  <w:tcW w:w="1542" w:type="dxa"/>
                  <w:noWrap/>
                </w:tcPr>
                <w:p w14:paraId="6B6B8743" w14:textId="77777777" w:rsidR="007B2F80" w:rsidRPr="00DC29B7" w:rsidRDefault="007B2F80" w:rsidP="00201D25">
                  <w:pPr>
                    <w:jc w:val="center"/>
                    <w:rPr>
                      <w:ins w:id="4708" w:author="Mutali Nepfumbada" w:date="2022-09-28T23:01:00Z"/>
                      <w:bCs/>
                      <w:lang w:val="en-US"/>
                    </w:rPr>
                  </w:pPr>
                  <w:ins w:id="4709" w:author="Mutali Nepfumbada" w:date="2022-09-28T23:01:00Z">
                    <w:r>
                      <w:rPr>
                        <w:bCs/>
                        <w:lang w:val="en-US"/>
                      </w:rPr>
                      <w:t>18,454</w:t>
                    </w:r>
                  </w:ins>
                </w:p>
              </w:tc>
              <w:tc>
                <w:tcPr>
                  <w:tcW w:w="1519" w:type="dxa"/>
                </w:tcPr>
                <w:p w14:paraId="1731091B" w14:textId="77777777" w:rsidR="007B2F80" w:rsidRPr="00FA2428" w:rsidRDefault="007B2F80" w:rsidP="00201D25">
                  <w:pPr>
                    <w:jc w:val="center"/>
                    <w:rPr>
                      <w:ins w:id="4710" w:author="Mutali Nepfumbada" w:date="2022-09-28T23:01:00Z"/>
                      <w:bCs/>
                      <w:color w:val="FF0000"/>
                      <w:lang w:val="en-US"/>
                    </w:rPr>
                  </w:pPr>
                  <w:ins w:id="4711" w:author="Mutali Nepfumbada" w:date="2022-09-28T23:01:00Z">
                    <w:r w:rsidRPr="00FA2428">
                      <w:rPr>
                        <w:bCs/>
                        <w:color w:val="FF0000"/>
                        <w:lang w:val="en-US"/>
                      </w:rPr>
                      <w:t>-47.91</w:t>
                    </w:r>
                  </w:ins>
                </w:p>
              </w:tc>
              <w:tc>
                <w:tcPr>
                  <w:tcW w:w="1784" w:type="dxa"/>
                </w:tcPr>
                <w:p w14:paraId="4F371CB6" w14:textId="77777777" w:rsidR="007B2F80" w:rsidRPr="00FA2428" w:rsidRDefault="007B2F80" w:rsidP="00201D25">
                  <w:pPr>
                    <w:jc w:val="center"/>
                    <w:rPr>
                      <w:ins w:id="4712" w:author="Mutali Nepfumbada" w:date="2022-09-28T23:01:00Z"/>
                      <w:bCs/>
                      <w:color w:val="FF0000"/>
                      <w:lang w:val="en-US"/>
                    </w:rPr>
                  </w:pPr>
                  <w:ins w:id="4713" w:author="Mutali Nepfumbada" w:date="2022-09-28T23:01:00Z">
                    <w:r w:rsidRPr="00FA2428">
                      <w:rPr>
                        <w:bCs/>
                        <w:color w:val="FF0000"/>
                        <w:lang w:val="en-US"/>
                      </w:rPr>
                      <w:t>-47.87</w:t>
                    </w:r>
                  </w:ins>
                </w:p>
              </w:tc>
            </w:tr>
            <w:tr w:rsidR="007B2F80" w:rsidRPr="00DC29B7" w14:paraId="05EFB06E" w14:textId="77777777" w:rsidTr="00201D25">
              <w:trPr>
                <w:trHeight w:val="224"/>
                <w:jc w:val="center"/>
                <w:ins w:id="4714" w:author="Mutali Nepfumbada" w:date="2022-09-28T23:01:00Z"/>
              </w:trPr>
              <w:tc>
                <w:tcPr>
                  <w:tcW w:w="1302" w:type="dxa"/>
                  <w:noWrap/>
                </w:tcPr>
                <w:p w14:paraId="3352A78C" w14:textId="77777777" w:rsidR="007B2F80" w:rsidRPr="00DC29B7" w:rsidRDefault="007B2F80" w:rsidP="00201D25">
                  <w:pPr>
                    <w:jc w:val="both"/>
                    <w:rPr>
                      <w:ins w:id="4715" w:author="Mutali Nepfumbada" w:date="2022-09-28T23:01:00Z"/>
                      <w:bCs/>
                      <w:lang w:val="en-US"/>
                    </w:rPr>
                  </w:pPr>
                  <w:ins w:id="4716" w:author="Mutali Nepfumbada" w:date="2022-09-28T23:01:00Z">
                    <w:r w:rsidRPr="00DC29B7">
                      <w:rPr>
                        <w:bCs/>
                        <w:lang w:val="en-US"/>
                      </w:rPr>
                      <w:t>Dec 21</w:t>
                    </w:r>
                  </w:ins>
                </w:p>
              </w:tc>
              <w:tc>
                <w:tcPr>
                  <w:tcW w:w="1646" w:type="dxa"/>
                  <w:noWrap/>
                </w:tcPr>
                <w:p w14:paraId="04F27B22" w14:textId="77777777" w:rsidR="007B2F80" w:rsidRPr="00DC29B7" w:rsidRDefault="007B2F80" w:rsidP="00201D25">
                  <w:pPr>
                    <w:jc w:val="center"/>
                    <w:rPr>
                      <w:ins w:id="4717" w:author="Mutali Nepfumbada" w:date="2022-09-28T23:01:00Z"/>
                      <w:bCs/>
                      <w:lang w:val="en-US"/>
                    </w:rPr>
                  </w:pPr>
                  <w:ins w:id="4718" w:author="Mutali Nepfumbada" w:date="2022-09-28T23:01:00Z">
                    <w:r>
                      <w:rPr>
                        <w:bCs/>
                        <w:lang w:val="en-US"/>
                      </w:rPr>
                      <w:t>37,840</w:t>
                    </w:r>
                  </w:ins>
                </w:p>
              </w:tc>
              <w:tc>
                <w:tcPr>
                  <w:tcW w:w="1530" w:type="dxa"/>
                  <w:noWrap/>
                </w:tcPr>
                <w:p w14:paraId="656A6F96" w14:textId="77777777" w:rsidR="007B2F80" w:rsidRPr="00DC29B7" w:rsidRDefault="007B2F80" w:rsidP="00201D25">
                  <w:pPr>
                    <w:jc w:val="center"/>
                    <w:rPr>
                      <w:ins w:id="4719" w:author="Mutali Nepfumbada" w:date="2022-09-28T23:01:00Z"/>
                      <w:bCs/>
                      <w:lang w:val="en-US"/>
                    </w:rPr>
                  </w:pPr>
                  <w:ins w:id="4720" w:author="Mutali Nepfumbada" w:date="2022-09-28T23:01:00Z">
                    <w:r>
                      <w:rPr>
                        <w:bCs/>
                        <w:lang w:val="en-US"/>
                      </w:rPr>
                      <w:t>37,800.0</w:t>
                    </w:r>
                  </w:ins>
                </w:p>
              </w:tc>
              <w:tc>
                <w:tcPr>
                  <w:tcW w:w="1542" w:type="dxa"/>
                  <w:noWrap/>
                </w:tcPr>
                <w:p w14:paraId="3F47BC16" w14:textId="77777777" w:rsidR="007B2F80" w:rsidRPr="00DC29B7" w:rsidRDefault="007B2F80" w:rsidP="00201D25">
                  <w:pPr>
                    <w:jc w:val="center"/>
                    <w:rPr>
                      <w:ins w:id="4721" w:author="Mutali Nepfumbada" w:date="2022-09-28T23:01:00Z"/>
                      <w:bCs/>
                      <w:lang w:val="en-US"/>
                    </w:rPr>
                  </w:pPr>
                  <w:ins w:id="4722" w:author="Mutali Nepfumbada" w:date="2022-09-28T23:01:00Z">
                    <w:r>
                      <w:rPr>
                        <w:bCs/>
                        <w:lang w:val="en-US"/>
                      </w:rPr>
                      <w:t>48,331</w:t>
                    </w:r>
                  </w:ins>
                </w:p>
              </w:tc>
              <w:tc>
                <w:tcPr>
                  <w:tcW w:w="1519" w:type="dxa"/>
                </w:tcPr>
                <w:p w14:paraId="3E0775BA" w14:textId="77777777" w:rsidR="007B2F80" w:rsidRPr="00FA2428" w:rsidRDefault="007B2F80" w:rsidP="00201D25">
                  <w:pPr>
                    <w:jc w:val="center"/>
                    <w:rPr>
                      <w:ins w:id="4723" w:author="Mutali Nepfumbada" w:date="2022-09-28T23:01:00Z"/>
                      <w:bCs/>
                      <w:color w:val="00B050"/>
                      <w:lang w:val="en-US"/>
                    </w:rPr>
                  </w:pPr>
                  <w:ins w:id="4724" w:author="Mutali Nepfumbada" w:date="2022-09-28T23:01:00Z">
                    <w:r w:rsidRPr="00FA2428">
                      <w:rPr>
                        <w:bCs/>
                        <w:color w:val="00B050"/>
                        <w:lang w:val="en-US"/>
                      </w:rPr>
                      <w:t>27.72</w:t>
                    </w:r>
                  </w:ins>
                </w:p>
              </w:tc>
              <w:tc>
                <w:tcPr>
                  <w:tcW w:w="1784" w:type="dxa"/>
                </w:tcPr>
                <w:p w14:paraId="3F3C4354" w14:textId="77777777" w:rsidR="007B2F80" w:rsidRPr="00FA2428" w:rsidRDefault="007B2F80" w:rsidP="00201D25">
                  <w:pPr>
                    <w:jc w:val="center"/>
                    <w:rPr>
                      <w:ins w:id="4725" w:author="Mutali Nepfumbada" w:date="2022-09-28T23:01:00Z"/>
                      <w:bCs/>
                      <w:color w:val="00B050"/>
                      <w:lang w:val="en-US"/>
                    </w:rPr>
                  </w:pPr>
                  <w:ins w:id="4726" w:author="Mutali Nepfumbada" w:date="2022-09-28T23:01:00Z">
                    <w:r w:rsidRPr="00FA2428">
                      <w:rPr>
                        <w:bCs/>
                        <w:color w:val="00B050"/>
                        <w:lang w:val="en-US"/>
                      </w:rPr>
                      <w:t>27.86</w:t>
                    </w:r>
                  </w:ins>
                </w:p>
              </w:tc>
            </w:tr>
            <w:tr w:rsidR="007B2F80" w:rsidRPr="00DC29B7" w14:paraId="5CE3EA66" w14:textId="77777777" w:rsidTr="00201D25">
              <w:trPr>
                <w:trHeight w:val="224"/>
                <w:jc w:val="center"/>
                <w:ins w:id="4727" w:author="Mutali Nepfumbada" w:date="2022-09-28T23:01:00Z"/>
              </w:trPr>
              <w:tc>
                <w:tcPr>
                  <w:tcW w:w="1302" w:type="dxa"/>
                  <w:noWrap/>
                </w:tcPr>
                <w:p w14:paraId="5750274E" w14:textId="77777777" w:rsidR="007B2F80" w:rsidRPr="00DC29B7" w:rsidRDefault="007B2F80" w:rsidP="00201D25">
                  <w:pPr>
                    <w:jc w:val="both"/>
                    <w:rPr>
                      <w:ins w:id="4728" w:author="Mutali Nepfumbada" w:date="2022-09-28T23:01:00Z"/>
                      <w:bCs/>
                      <w:lang w:val="en-US"/>
                    </w:rPr>
                  </w:pPr>
                  <w:ins w:id="4729" w:author="Mutali Nepfumbada" w:date="2022-09-28T23:01:00Z">
                    <w:r w:rsidRPr="00DC29B7">
                      <w:rPr>
                        <w:bCs/>
                        <w:lang w:val="en-US"/>
                      </w:rPr>
                      <w:t>Jan 22</w:t>
                    </w:r>
                  </w:ins>
                </w:p>
              </w:tc>
              <w:tc>
                <w:tcPr>
                  <w:tcW w:w="1646" w:type="dxa"/>
                  <w:noWrap/>
                </w:tcPr>
                <w:p w14:paraId="3900AFC8" w14:textId="77777777" w:rsidR="007B2F80" w:rsidRPr="00DC29B7" w:rsidRDefault="007B2F80" w:rsidP="00201D25">
                  <w:pPr>
                    <w:jc w:val="center"/>
                    <w:rPr>
                      <w:ins w:id="4730" w:author="Mutali Nepfumbada" w:date="2022-09-28T23:01:00Z"/>
                      <w:bCs/>
                      <w:lang w:val="en-US"/>
                    </w:rPr>
                  </w:pPr>
                  <w:ins w:id="4731" w:author="Mutali Nepfumbada" w:date="2022-09-28T23:01:00Z">
                    <w:r>
                      <w:rPr>
                        <w:bCs/>
                        <w:lang w:val="en-US"/>
                      </w:rPr>
                      <w:t>36,357</w:t>
                    </w:r>
                  </w:ins>
                </w:p>
              </w:tc>
              <w:tc>
                <w:tcPr>
                  <w:tcW w:w="1530" w:type="dxa"/>
                  <w:noWrap/>
                </w:tcPr>
                <w:p w14:paraId="6A645A54" w14:textId="77777777" w:rsidR="007B2F80" w:rsidRPr="00DC29B7" w:rsidRDefault="007B2F80" w:rsidP="00201D25">
                  <w:pPr>
                    <w:jc w:val="center"/>
                    <w:rPr>
                      <w:ins w:id="4732" w:author="Mutali Nepfumbada" w:date="2022-09-28T23:01:00Z"/>
                      <w:bCs/>
                      <w:lang w:val="en-US"/>
                    </w:rPr>
                  </w:pPr>
                  <w:ins w:id="4733" w:author="Mutali Nepfumbada" w:date="2022-09-28T23:01:00Z">
                    <w:r>
                      <w:rPr>
                        <w:bCs/>
                        <w:lang w:val="en-US"/>
                      </w:rPr>
                      <w:t>36,400.0</w:t>
                    </w:r>
                  </w:ins>
                </w:p>
              </w:tc>
              <w:tc>
                <w:tcPr>
                  <w:tcW w:w="1542" w:type="dxa"/>
                  <w:noWrap/>
                </w:tcPr>
                <w:p w14:paraId="26EA3E14" w14:textId="77777777" w:rsidR="007B2F80" w:rsidRPr="00DC29B7" w:rsidRDefault="007B2F80" w:rsidP="00201D25">
                  <w:pPr>
                    <w:jc w:val="center"/>
                    <w:rPr>
                      <w:ins w:id="4734" w:author="Mutali Nepfumbada" w:date="2022-09-28T23:01:00Z"/>
                      <w:bCs/>
                      <w:lang w:val="en-US"/>
                    </w:rPr>
                  </w:pPr>
                  <w:ins w:id="4735" w:author="Mutali Nepfumbada" w:date="2022-09-28T23:01:00Z">
                    <w:r>
                      <w:rPr>
                        <w:bCs/>
                        <w:lang w:val="en-US"/>
                      </w:rPr>
                      <w:t>34,169</w:t>
                    </w:r>
                  </w:ins>
                </w:p>
              </w:tc>
              <w:tc>
                <w:tcPr>
                  <w:tcW w:w="1519" w:type="dxa"/>
                </w:tcPr>
                <w:p w14:paraId="035C5EE2" w14:textId="77777777" w:rsidR="007B2F80" w:rsidRPr="00DC29B7" w:rsidRDefault="007B2F80" w:rsidP="00201D25">
                  <w:pPr>
                    <w:jc w:val="center"/>
                    <w:rPr>
                      <w:ins w:id="4736" w:author="Mutali Nepfumbada" w:date="2022-09-28T23:01:00Z"/>
                      <w:bCs/>
                      <w:lang w:val="en-US"/>
                    </w:rPr>
                  </w:pPr>
                  <w:ins w:id="4737" w:author="Mutali Nepfumbada" w:date="2022-09-28T23:01:00Z">
                    <w:r w:rsidRPr="00FA2428">
                      <w:rPr>
                        <w:bCs/>
                        <w:color w:val="FF0000"/>
                        <w:lang w:val="en-US"/>
                      </w:rPr>
                      <w:t>-6.02</w:t>
                    </w:r>
                  </w:ins>
                </w:p>
              </w:tc>
              <w:tc>
                <w:tcPr>
                  <w:tcW w:w="1784" w:type="dxa"/>
                </w:tcPr>
                <w:p w14:paraId="09B0C0DF" w14:textId="77777777" w:rsidR="007B2F80" w:rsidRPr="00DC29B7" w:rsidRDefault="007B2F80" w:rsidP="00201D25">
                  <w:pPr>
                    <w:jc w:val="center"/>
                    <w:rPr>
                      <w:ins w:id="4738" w:author="Mutali Nepfumbada" w:date="2022-09-28T23:01:00Z"/>
                      <w:bCs/>
                      <w:lang w:val="en-US"/>
                    </w:rPr>
                  </w:pPr>
                  <w:ins w:id="4739" w:author="Mutali Nepfumbada" w:date="2022-09-28T23:01:00Z">
                    <w:r w:rsidRPr="00FA2428">
                      <w:rPr>
                        <w:bCs/>
                        <w:color w:val="FF0000"/>
                        <w:lang w:val="en-US"/>
                      </w:rPr>
                      <w:t>-6.13</w:t>
                    </w:r>
                  </w:ins>
                </w:p>
              </w:tc>
            </w:tr>
            <w:tr w:rsidR="007B2F80" w:rsidRPr="00DC29B7" w14:paraId="1E192187" w14:textId="77777777" w:rsidTr="00201D25">
              <w:trPr>
                <w:trHeight w:val="224"/>
                <w:jc w:val="center"/>
                <w:ins w:id="4740" w:author="Mutali Nepfumbada" w:date="2022-09-28T23:01:00Z"/>
              </w:trPr>
              <w:tc>
                <w:tcPr>
                  <w:tcW w:w="1302" w:type="dxa"/>
                  <w:noWrap/>
                </w:tcPr>
                <w:p w14:paraId="2EA43E85" w14:textId="77777777" w:rsidR="007B2F80" w:rsidRPr="00DC29B7" w:rsidRDefault="007B2F80" w:rsidP="00201D25">
                  <w:pPr>
                    <w:jc w:val="both"/>
                    <w:rPr>
                      <w:ins w:id="4741" w:author="Mutali Nepfumbada" w:date="2022-09-28T23:01:00Z"/>
                      <w:bCs/>
                      <w:lang w:val="en-US"/>
                    </w:rPr>
                  </w:pPr>
                  <w:ins w:id="4742" w:author="Mutali Nepfumbada" w:date="2022-09-28T23:01:00Z">
                    <w:r w:rsidRPr="00DC29B7">
                      <w:rPr>
                        <w:bCs/>
                        <w:lang w:val="en-US"/>
                      </w:rPr>
                      <w:t>Feb 22</w:t>
                    </w:r>
                  </w:ins>
                </w:p>
              </w:tc>
              <w:tc>
                <w:tcPr>
                  <w:tcW w:w="1646" w:type="dxa"/>
                  <w:noWrap/>
                </w:tcPr>
                <w:p w14:paraId="6DFF4AA2" w14:textId="77777777" w:rsidR="007B2F80" w:rsidRPr="00DC29B7" w:rsidRDefault="007B2F80" w:rsidP="00201D25">
                  <w:pPr>
                    <w:jc w:val="center"/>
                    <w:rPr>
                      <w:ins w:id="4743" w:author="Mutali Nepfumbada" w:date="2022-09-28T23:01:00Z"/>
                      <w:bCs/>
                      <w:lang w:val="en-US"/>
                    </w:rPr>
                  </w:pPr>
                  <w:ins w:id="4744" w:author="Mutali Nepfumbada" w:date="2022-09-28T23:01:00Z">
                    <w:r>
                      <w:rPr>
                        <w:bCs/>
                        <w:lang w:val="en-US"/>
                      </w:rPr>
                      <w:t>31,491</w:t>
                    </w:r>
                  </w:ins>
                </w:p>
              </w:tc>
              <w:tc>
                <w:tcPr>
                  <w:tcW w:w="1530" w:type="dxa"/>
                  <w:noWrap/>
                </w:tcPr>
                <w:p w14:paraId="75DF0C47" w14:textId="77777777" w:rsidR="007B2F80" w:rsidRPr="00DC29B7" w:rsidRDefault="007B2F80" w:rsidP="00201D25">
                  <w:pPr>
                    <w:jc w:val="center"/>
                    <w:rPr>
                      <w:ins w:id="4745" w:author="Mutali Nepfumbada" w:date="2022-09-28T23:01:00Z"/>
                      <w:bCs/>
                      <w:lang w:val="en-US"/>
                    </w:rPr>
                  </w:pPr>
                  <w:ins w:id="4746" w:author="Mutali Nepfumbada" w:date="2022-09-28T23:01:00Z">
                    <w:r>
                      <w:rPr>
                        <w:bCs/>
                        <w:lang w:val="en-US"/>
                      </w:rPr>
                      <w:t>31,500.0</w:t>
                    </w:r>
                  </w:ins>
                </w:p>
              </w:tc>
              <w:tc>
                <w:tcPr>
                  <w:tcW w:w="1542" w:type="dxa"/>
                  <w:noWrap/>
                </w:tcPr>
                <w:p w14:paraId="08E7017F" w14:textId="77777777" w:rsidR="007B2F80" w:rsidRPr="00DC29B7" w:rsidRDefault="007B2F80" w:rsidP="00201D25">
                  <w:pPr>
                    <w:jc w:val="center"/>
                    <w:rPr>
                      <w:ins w:id="4747" w:author="Mutali Nepfumbada" w:date="2022-09-28T23:01:00Z"/>
                      <w:bCs/>
                      <w:lang w:val="en-US"/>
                    </w:rPr>
                  </w:pPr>
                  <w:ins w:id="4748" w:author="Mutali Nepfumbada" w:date="2022-09-28T23:01:00Z">
                    <w:r>
                      <w:rPr>
                        <w:bCs/>
                        <w:lang w:val="en-US"/>
                      </w:rPr>
                      <w:t>32,937</w:t>
                    </w:r>
                  </w:ins>
                </w:p>
              </w:tc>
              <w:tc>
                <w:tcPr>
                  <w:tcW w:w="1519" w:type="dxa"/>
                </w:tcPr>
                <w:p w14:paraId="213128CD" w14:textId="77777777" w:rsidR="007B2F80" w:rsidRPr="00FA2428" w:rsidRDefault="007B2F80" w:rsidP="00201D25">
                  <w:pPr>
                    <w:jc w:val="center"/>
                    <w:rPr>
                      <w:ins w:id="4749" w:author="Mutali Nepfumbada" w:date="2022-09-28T23:01:00Z"/>
                      <w:bCs/>
                      <w:color w:val="00B050"/>
                      <w:lang w:val="en-US"/>
                    </w:rPr>
                  </w:pPr>
                  <w:ins w:id="4750" w:author="Mutali Nepfumbada" w:date="2022-09-28T23:01:00Z">
                    <w:r w:rsidRPr="00FA2428">
                      <w:rPr>
                        <w:bCs/>
                        <w:color w:val="00B050"/>
                        <w:lang w:val="en-US"/>
                      </w:rPr>
                      <w:t>4.59</w:t>
                    </w:r>
                  </w:ins>
                </w:p>
              </w:tc>
              <w:tc>
                <w:tcPr>
                  <w:tcW w:w="1784" w:type="dxa"/>
                </w:tcPr>
                <w:p w14:paraId="75F6F4C5" w14:textId="77777777" w:rsidR="007B2F80" w:rsidRPr="00FA2428" w:rsidRDefault="007B2F80" w:rsidP="00201D25">
                  <w:pPr>
                    <w:jc w:val="center"/>
                    <w:rPr>
                      <w:ins w:id="4751" w:author="Mutali Nepfumbada" w:date="2022-09-28T23:01:00Z"/>
                      <w:bCs/>
                      <w:color w:val="00B050"/>
                      <w:lang w:val="en-US"/>
                    </w:rPr>
                  </w:pPr>
                  <w:ins w:id="4752" w:author="Mutali Nepfumbada" w:date="2022-09-28T23:01:00Z">
                    <w:r w:rsidRPr="00FA2428">
                      <w:rPr>
                        <w:bCs/>
                        <w:color w:val="00B050"/>
                        <w:lang w:val="en-US"/>
                      </w:rPr>
                      <w:t>4.56</w:t>
                    </w:r>
                  </w:ins>
                </w:p>
              </w:tc>
            </w:tr>
            <w:tr w:rsidR="007B2F80" w:rsidRPr="00DC29B7" w14:paraId="3FBCD82E" w14:textId="77777777" w:rsidTr="00201D25">
              <w:trPr>
                <w:trHeight w:val="224"/>
                <w:jc w:val="center"/>
                <w:ins w:id="4753" w:author="Mutali Nepfumbada" w:date="2022-09-28T23:01:00Z"/>
              </w:trPr>
              <w:tc>
                <w:tcPr>
                  <w:tcW w:w="1302" w:type="dxa"/>
                  <w:noWrap/>
                </w:tcPr>
                <w:p w14:paraId="45280A8A" w14:textId="77777777" w:rsidR="007B2F80" w:rsidRPr="00DC29B7" w:rsidRDefault="007B2F80" w:rsidP="00201D25">
                  <w:pPr>
                    <w:jc w:val="both"/>
                    <w:rPr>
                      <w:ins w:id="4754" w:author="Mutali Nepfumbada" w:date="2022-09-28T23:01:00Z"/>
                      <w:bCs/>
                      <w:lang w:val="en-US"/>
                    </w:rPr>
                  </w:pPr>
                  <w:ins w:id="4755" w:author="Mutali Nepfumbada" w:date="2022-09-28T23:01:00Z">
                    <w:r w:rsidRPr="00DC29B7">
                      <w:rPr>
                        <w:bCs/>
                        <w:lang w:val="en-US"/>
                      </w:rPr>
                      <w:t>Mar 22</w:t>
                    </w:r>
                  </w:ins>
                </w:p>
              </w:tc>
              <w:tc>
                <w:tcPr>
                  <w:tcW w:w="1646" w:type="dxa"/>
                  <w:noWrap/>
                </w:tcPr>
                <w:p w14:paraId="2C292973" w14:textId="77777777" w:rsidR="007B2F80" w:rsidRPr="00DC29B7" w:rsidRDefault="007B2F80" w:rsidP="00201D25">
                  <w:pPr>
                    <w:jc w:val="center"/>
                    <w:rPr>
                      <w:ins w:id="4756" w:author="Mutali Nepfumbada" w:date="2022-09-28T23:01:00Z"/>
                      <w:bCs/>
                      <w:lang w:val="en-US"/>
                    </w:rPr>
                  </w:pPr>
                  <w:ins w:id="4757" w:author="Mutali Nepfumbada" w:date="2022-09-28T23:01:00Z">
                    <w:r>
                      <w:rPr>
                        <w:bCs/>
                        <w:lang w:val="en-US"/>
                      </w:rPr>
                      <w:t>32,436</w:t>
                    </w:r>
                  </w:ins>
                </w:p>
              </w:tc>
              <w:tc>
                <w:tcPr>
                  <w:tcW w:w="1530" w:type="dxa"/>
                  <w:noWrap/>
                </w:tcPr>
                <w:p w14:paraId="4227E809" w14:textId="77777777" w:rsidR="007B2F80" w:rsidRPr="00DC29B7" w:rsidRDefault="007B2F80" w:rsidP="00201D25">
                  <w:pPr>
                    <w:jc w:val="center"/>
                    <w:rPr>
                      <w:ins w:id="4758" w:author="Mutali Nepfumbada" w:date="2022-09-28T23:01:00Z"/>
                      <w:bCs/>
                      <w:lang w:val="en-US"/>
                    </w:rPr>
                  </w:pPr>
                  <w:ins w:id="4759" w:author="Mutali Nepfumbada" w:date="2022-09-28T23:01:00Z">
                    <w:r>
                      <w:rPr>
                        <w:bCs/>
                        <w:lang w:val="en-US"/>
                      </w:rPr>
                      <w:t>35,900.0</w:t>
                    </w:r>
                  </w:ins>
                </w:p>
              </w:tc>
              <w:tc>
                <w:tcPr>
                  <w:tcW w:w="1542" w:type="dxa"/>
                  <w:noWrap/>
                </w:tcPr>
                <w:p w14:paraId="0FFD7125" w14:textId="77777777" w:rsidR="007B2F80" w:rsidRPr="00DC29B7" w:rsidRDefault="007B2F80" w:rsidP="00201D25">
                  <w:pPr>
                    <w:jc w:val="center"/>
                    <w:rPr>
                      <w:ins w:id="4760" w:author="Mutali Nepfumbada" w:date="2022-09-28T23:01:00Z"/>
                      <w:bCs/>
                      <w:lang w:val="en-US"/>
                    </w:rPr>
                  </w:pPr>
                  <w:ins w:id="4761" w:author="Mutali Nepfumbada" w:date="2022-09-28T23:01:00Z">
                    <w:r>
                      <w:rPr>
                        <w:bCs/>
                        <w:lang w:val="en-US"/>
                      </w:rPr>
                      <w:t>29,032</w:t>
                    </w:r>
                  </w:ins>
                </w:p>
              </w:tc>
              <w:tc>
                <w:tcPr>
                  <w:tcW w:w="1519" w:type="dxa"/>
                </w:tcPr>
                <w:p w14:paraId="08EA640C" w14:textId="77777777" w:rsidR="007B2F80" w:rsidRPr="00FA2428" w:rsidRDefault="007B2F80" w:rsidP="00201D25">
                  <w:pPr>
                    <w:jc w:val="center"/>
                    <w:rPr>
                      <w:ins w:id="4762" w:author="Mutali Nepfumbada" w:date="2022-09-28T23:01:00Z"/>
                      <w:bCs/>
                      <w:color w:val="FF0000"/>
                      <w:lang w:val="en-US"/>
                    </w:rPr>
                  </w:pPr>
                  <w:ins w:id="4763" w:author="Mutali Nepfumbada" w:date="2022-09-28T23:01:00Z">
                    <w:r w:rsidRPr="00FA2428">
                      <w:rPr>
                        <w:bCs/>
                        <w:color w:val="FF0000"/>
                        <w:lang w:val="en-US"/>
                      </w:rPr>
                      <w:t>-10.49</w:t>
                    </w:r>
                  </w:ins>
                </w:p>
              </w:tc>
              <w:tc>
                <w:tcPr>
                  <w:tcW w:w="1784" w:type="dxa"/>
                </w:tcPr>
                <w:p w14:paraId="230CDE67" w14:textId="77777777" w:rsidR="007B2F80" w:rsidRPr="00FA2428" w:rsidRDefault="007B2F80" w:rsidP="00201D25">
                  <w:pPr>
                    <w:jc w:val="center"/>
                    <w:rPr>
                      <w:ins w:id="4764" w:author="Mutali Nepfumbada" w:date="2022-09-28T23:01:00Z"/>
                      <w:bCs/>
                      <w:color w:val="FF0000"/>
                      <w:lang w:val="en-US"/>
                    </w:rPr>
                  </w:pPr>
                  <w:ins w:id="4765" w:author="Mutali Nepfumbada" w:date="2022-09-28T23:01:00Z">
                    <w:r w:rsidRPr="00FA2428">
                      <w:rPr>
                        <w:bCs/>
                        <w:color w:val="FF0000"/>
                        <w:lang w:val="en-US"/>
                      </w:rPr>
                      <w:t>-19.13</w:t>
                    </w:r>
                  </w:ins>
                </w:p>
              </w:tc>
            </w:tr>
            <w:tr w:rsidR="007B2F80" w:rsidRPr="00DC29B7" w14:paraId="466EDF3F" w14:textId="77777777" w:rsidTr="00201D25">
              <w:trPr>
                <w:trHeight w:val="224"/>
                <w:jc w:val="center"/>
                <w:ins w:id="4766" w:author="Mutali Nepfumbada" w:date="2022-09-28T23:01:00Z"/>
              </w:trPr>
              <w:tc>
                <w:tcPr>
                  <w:tcW w:w="1302" w:type="dxa"/>
                  <w:noWrap/>
                </w:tcPr>
                <w:p w14:paraId="4ABE307B" w14:textId="77777777" w:rsidR="007B2F80" w:rsidRPr="00DC29B7" w:rsidRDefault="007B2F80" w:rsidP="00201D25">
                  <w:pPr>
                    <w:jc w:val="both"/>
                    <w:rPr>
                      <w:ins w:id="4767" w:author="Mutali Nepfumbada" w:date="2022-09-28T23:01:00Z"/>
                      <w:bCs/>
                      <w:lang w:val="en-US"/>
                    </w:rPr>
                  </w:pPr>
                  <w:ins w:id="4768" w:author="Mutali Nepfumbada" w:date="2022-09-28T23:01:00Z">
                    <w:r w:rsidRPr="00DC29B7">
                      <w:rPr>
                        <w:bCs/>
                        <w:lang w:val="en-US"/>
                      </w:rPr>
                      <w:t>Apr 22</w:t>
                    </w:r>
                  </w:ins>
                </w:p>
              </w:tc>
              <w:tc>
                <w:tcPr>
                  <w:tcW w:w="1646" w:type="dxa"/>
                  <w:noWrap/>
                </w:tcPr>
                <w:p w14:paraId="7D56BB5E" w14:textId="77777777" w:rsidR="007B2F80" w:rsidRPr="00DC29B7" w:rsidRDefault="007B2F80" w:rsidP="00201D25">
                  <w:pPr>
                    <w:jc w:val="center"/>
                    <w:rPr>
                      <w:ins w:id="4769" w:author="Mutali Nepfumbada" w:date="2022-09-28T23:01:00Z"/>
                      <w:bCs/>
                      <w:lang w:val="en-US"/>
                    </w:rPr>
                  </w:pPr>
                  <w:ins w:id="4770" w:author="Mutali Nepfumbada" w:date="2022-09-28T23:01:00Z">
                    <w:r>
                      <w:rPr>
                        <w:bCs/>
                        <w:lang w:val="en-US"/>
                      </w:rPr>
                      <w:t>27,152</w:t>
                    </w:r>
                  </w:ins>
                </w:p>
              </w:tc>
              <w:tc>
                <w:tcPr>
                  <w:tcW w:w="1530" w:type="dxa"/>
                  <w:noWrap/>
                </w:tcPr>
                <w:p w14:paraId="035EF971" w14:textId="77777777" w:rsidR="007B2F80" w:rsidRPr="00DC29B7" w:rsidRDefault="007B2F80" w:rsidP="00201D25">
                  <w:pPr>
                    <w:jc w:val="center"/>
                    <w:rPr>
                      <w:ins w:id="4771" w:author="Mutali Nepfumbada" w:date="2022-09-28T23:01:00Z"/>
                      <w:bCs/>
                      <w:lang w:val="en-US"/>
                    </w:rPr>
                  </w:pPr>
                  <w:ins w:id="4772" w:author="Mutali Nepfumbada" w:date="2022-09-28T23:01:00Z">
                    <w:r>
                      <w:rPr>
                        <w:bCs/>
                        <w:lang w:val="en-US"/>
                      </w:rPr>
                      <w:t>24,200.0</w:t>
                    </w:r>
                  </w:ins>
                </w:p>
              </w:tc>
              <w:tc>
                <w:tcPr>
                  <w:tcW w:w="1542" w:type="dxa"/>
                  <w:noWrap/>
                </w:tcPr>
                <w:p w14:paraId="6D9413ED" w14:textId="77777777" w:rsidR="007B2F80" w:rsidRPr="00DC29B7" w:rsidRDefault="007B2F80" w:rsidP="00201D25">
                  <w:pPr>
                    <w:jc w:val="center"/>
                    <w:rPr>
                      <w:ins w:id="4773" w:author="Mutali Nepfumbada" w:date="2022-09-28T23:01:00Z"/>
                      <w:bCs/>
                      <w:lang w:val="en-US"/>
                    </w:rPr>
                  </w:pPr>
                  <w:ins w:id="4774" w:author="Mutali Nepfumbada" w:date="2022-09-28T23:01:00Z">
                    <w:r>
                      <w:rPr>
                        <w:bCs/>
                        <w:lang w:val="en-US"/>
                      </w:rPr>
                      <w:t>23,636</w:t>
                    </w:r>
                  </w:ins>
                </w:p>
              </w:tc>
              <w:tc>
                <w:tcPr>
                  <w:tcW w:w="1519" w:type="dxa"/>
                </w:tcPr>
                <w:p w14:paraId="64CD6DEC" w14:textId="77777777" w:rsidR="007B2F80" w:rsidRPr="00FA2428" w:rsidRDefault="007B2F80" w:rsidP="00201D25">
                  <w:pPr>
                    <w:jc w:val="center"/>
                    <w:rPr>
                      <w:ins w:id="4775" w:author="Mutali Nepfumbada" w:date="2022-09-28T23:01:00Z"/>
                      <w:bCs/>
                      <w:color w:val="FF0000"/>
                      <w:lang w:val="en-US"/>
                    </w:rPr>
                  </w:pPr>
                  <w:ins w:id="4776" w:author="Mutali Nepfumbada" w:date="2022-09-28T23:01:00Z">
                    <w:r w:rsidRPr="00FA2428">
                      <w:rPr>
                        <w:bCs/>
                        <w:color w:val="FF0000"/>
                        <w:lang w:val="en-US"/>
                      </w:rPr>
                      <w:t>-12.95</w:t>
                    </w:r>
                  </w:ins>
                </w:p>
              </w:tc>
              <w:tc>
                <w:tcPr>
                  <w:tcW w:w="1784" w:type="dxa"/>
                </w:tcPr>
                <w:p w14:paraId="37FED645" w14:textId="77777777" w:rsidR="007B2F80" w:rsidRPr="00FA2428" w:rsidRDefault="007B2F80" w:rsidP="00201D25">
                  <w:pPr>
                    <w:jc w:val="center"/>
                    <w:rPr>
                      <w:ins w:id="4777" w:author="Mutali Nepfumbada" w:date="2022-09-28T23:01:00Z"/>
                      <w:bCs/>
                      <w:color w:val="FF0000"/>
                      <w:lang w:val="en-US"/>
                    </w:rPr>
                  </w:pPr>
                  <w:ins w:id="4778" w:author="Mutali Nepfumbada" w:date="2022-09-28T23:01:00Z">
                    <w:r w:rsidRPr="00FA2428">
                      <w:rPr>
                        <w:bCs/>
                        <w:color w:val="FF0000"/>
                        <w:lang w:val="en-US"/>
                      </w:rPr>
                      <w:t>-2.33</w:t>
                    </w:r>
                  </w:ins>
                </w:p>
              </w:tc>
            </w:tr>
            <w:tr w:rsidR="007B2F80" w:rsidRPr="00DC29B7" w14:paraId="0D84054B" w14:textId="77777777" w:rsidTr="00201D25">
              <w:trPr>
                <w:trHeight w:val="224"/>
                <w:jc w:val="center"/>
                <w:ins w:id="4779" w:author="Mutali Nepfumbada" w:date="2022-09-28T23:01:00Z"/>
              </w:trPr>
              <w:tc>
                <w:tcPr>
                  <w:tcW w:w="1302" w:type="dxa"/>
                  <w:noWrap/>
                </w:tcPr>
                <w:p w14:paraId="267746FC" w14:textId="77777777" w:rsidR="007B2F80" w:rsidRPr="00DC29B7" w:rsidRDefault="007B2F80" w:rsidP="00201D25">
                  <w:pPr>
                    <w:jc w:val="both"/>
                    <w:rPr>
                      <w:ins w:id="4780" w:author="Mutali Nepfumbada" w:date="2022-09-28T23:01:00Z"/>
                      <w:bCs/>
                      <w:lang w:val="en-US"/>
                    </w:rPr>
                  </w:pPr>
                  <w:ins w:id="4781" w:author="Mutali Nepfumbada" w:date="2022-09-28T23:01:00Z">
                    <w:r w:rsidRPr="00DC29B7">
                      <w:rPr>
                        <w:bCs/>
                        <w:lang w:val="en-US"/>
                      </w:rPr>
                      <w:t>May 22</w:t>
                    </w:r>
                  </w:ins>
                </w:p>
              </w:tc>
              <w:tc>
                <w:tcPr>
                  <w:tcW w:w="1646" w:type="dxa"/>
                  <w:noWrap/>
                </w:tcPr>
                <w:p w14:paraId="48EAF5E2" w14:textId="77777777" w:rsidR="007B2F80" w:rsidRPr="00DC29B7" w:rsidRDefault="007B2F80" w:rsidP="00201D25">
                  <w:pPr>
                    <w:jc w:val="center"/>
                    <w:rPr>
                      <w:ins w:id="4782" w:author="Mutali Nepfumbada" w:date="2022-09-28T23:01:00Z"/>
                      <w:bCs/>
                      <w:lang w:val="en-US"/>
                    </w:rPr>
                  </w:pPr>
                  <w:ins w:id="4783" w:author="Mutali Nepfumbada" w:date="2022-09-28T23:01:00Z">
                    <w:r>
                      <w:rPr>
                        <w:bCs/>
                        <w:lang w:val="en-US"/>
                      </w:rPr>
                      <w:t>26,286</w:t>
                    </w:r>
                  </w:ins>
                </w:p>
              </w:tc>
              <w:tc>
                <w:tcPr>
                  <w:tcW w:w="1530" w:type="dxa"/>
                  <w:noWrap/>
                </w:tcPr>
                <w:p w14:paraId="78E7ABC0" w14:textId="77777777" w:rsidR="007B2F80" w:rsidRPr="00DC29B7" w:rsidRDefault="007B2F80" w:rsidP="00201D25">
                  <w:pPr>
                    <w:jc w:val="center"/>
                    <w:rPr>
                      <w:ins w:id="4784" w:author="Mutali Nepfumbada" w:date="2022-09-28T23:01:00Z"/>
                      <w:bCs/>
                      <w:lang w:val="en-US"/>
                    </w:rPr>
                  </w:pPr>
                  <w:ins w:id="4785" w:author="Mutali Nepfumbada" w:date="2022-09-28T23:01:00Z">
                    <w:r>
                      <w:rPr>
                        <w:bCs/>
                        <w:lang w:val="en-US"/>
                      </w:rPr>
                      <w:t>27,800.0</w:t>
                    </w:r>
                  </w:ins>
                </w:p>
              </w:tc>
              <w:tc>
                <w:tcPr>
                  <w:tcW w:w="1542" w:type="dxa"/>
                  <w:noWrap/>
                </w:tcPr>
                <w:p w14:paraId="6AB4DDFB" w14:textId="77777777" w:rsidR="007B2F80" w:rsidRPr="00DC29B7" w:rsidRDefault="007B2F80" w:rsidP="00201D25">
                  <w:pPr>
                    <w:jc w:val="center"/>
                    <w:rPr>
                      <w:ins w:id="4786" w:author="Mutali Nepfumbada" w:date="2022-09-28T23:01:00Z"/>
                      <w:bCs/>
                      <w:lang w:val="en-US"/>
                    </w:rPr>
                  </w:pPr>
                  <w:ins w:id="4787" w:author="Mutali Nepfumbada" w:date="2022-09-28T23:01:00Z">
                    <w:r>
                      <w:rPr>
                        <w:bCs/>
                        <w:lang w:val="en-US"/>
                      </w:rPr>
                      <w:t>23,406</w:t>
                    </w:r>
                  </w:ins>
                </w:p>
              </w:tc>
              <w:tc>
                <w:tcPr>
                  <w:tcW w:w="1519" w:type="dxa"/>
                </w:tcPr>
                <w:p w14:paraId="37B4E27E" w14:textId="77777777" w:rsidR="007B2F80" w:rsidRPr="00FA2428" w:rsidRDefault="007B2F80" w:rsidP="00201D25">
                  <w:pPr>
                    <w:jc w:val="center"/>
                    <w:rPr>
                      <w:ins w:id="4788" w:author="Mutali Nepfumbada" w:date="2022-09-28T23:01:00Z"/>
                      <w:bCs/>
                      <w:color w:val="FF0000"/>
                      <w:lang w:val="en-US"/>
                    </w:rPr>
                  </w:pPr>
                  <w:ins w:id="4789" w:author="Mutali Nepfumbada" w:date="2022-09-28T23:01:00Z">
                    <w:r w:rsidRPr="00FA2428">
                      <w:rPr>
                        <w:bCs/>
                        <w:color w:val="FF0000"/>
                        <w:lang w:val="en-US"/>
                      </w:rPr>
                      <w:t>-10.96</w:t>
                    </w:r>
                  </w:ins>
                </w:p>
              </w:tc>
              <w:tc>
                <w:tcPr>
                  <w:tcW w:w="1784" w:type="dxa"/>
                </w:tcPr>
                <w:p w14:paraId="3161BC5D" w14:textId="77777777" w:rsidR="007B2F80" w:rsidRPr="00FA2428" w:rsidRDefault="007B2F80" w:rsidP="00201D25">
                  <w:pPr>
                    <w:jc w:val="center"/>
                    <w:rPr>
                      <w:ins w:id="4790" w:author="Mutali Nepfumbada" w:date="2022-09-28T23:01:00Z"/>
                      <w:bCs/>
                      <w:color w:val="FF0000"/>
                      <w:lang w:val="en-US"/>
                    </w:rPr>
                  </w:pPr>
                  <w:ins w:id="4791" w:author="Mutali Nepfumbada" w:date="2022-09-28T23:01:00Z">
                    <w:r w:rsidRPr="00FA2428">
                      <w:rPr>
                        <w:bCs/>
                        <w:color w:val="FF0000"/>
                        <w:lang w:val="en-US"/>
                      </w:rPr>
                      <w:t>-15.8</w:t>
                    </w:r>
                  </w:ins>
                </w:p>
              </w:tc>
            </w:tr>
            <w:tr w:rsidR="007B2F80" w:rsidRPr="00DC29B7" w14:paraId="3D19124B" w14:textId="77777777" w:rsidTr="00201D25">
              <w:trPr>
                <w:trHeight w:val="224"/>
                <w:jc w:val="center"/>
                <w:ins w:id="4792" w:author="Mutali Nepfumbada" w:date="2022-09-28T23:01:00Z"/>
              </w:trPr>
              <w:tc>
                <w:tcPr>
                  <w:tcW w:w="1302" w:type="dxa"/>
                  <w:noWrap/>
                </w:tcPr>
                <w:p w14:paraId="1CCBC8FE" w14:textId="77777777" w:rsidR="007B2F80" w:rsidRPr="00DC29B7" w:rsidRDefault="007B2F80" w:rsidP="00201D25">
                  <w:pPr>
                    <w:jc w:val="both"/>
                    <w:rPr>
                      <w:ins w:id="4793" w:author="Mutali Nepfumbada" w:date="2022-09-28T23:01:00Z"/>
                      <w:bCs/>
                      <w:lang w:val="en-US"/>
                    </w:rPr>
                  </w:pPr>
                  <w:ins w:id="4794" w:author="Mutali Nepfumbada" w:date="2022-09-28T23:01:00Z">
                    <w:r w:rsidRPr="00DC29B7">
                      <w:rPr>
                        <w:bCs/>
                        <w:lang w:val="en-US"/>
                      </w:rPr>
                      <w:t>Jun 22</w:t>
                    </w:r>
                  </w:ins>
                </w:p>
              </w:tc>
              <w:tc>
                <w:tcPr>
                  <w:tcW w:w="1646" w:type="dxa"/>
                  <w:noWrap/>
                </w:tcPr>
                <w:p w14:paraId="50EA7B55" w14:textId="77777777" w:rsidR="007B2F80" w:rsidRPr="00DC29B7" w:rsidRDefault="007B2F80" w:rsidP="00201D25">
                  <w:pPr>
                    <w:jc w:val="center"/>
                    <w:rPr>
                      <w:ins w:id="4795" w:author="Mutali Nepfumbada" w:date="2022-09-28T23:01:00Z"/>
                      <w:bCs/>
                      <w:lang w:val="en-US"/>
                    </w:rPr>
                  </w:pPr>
                  <w:ins w:id="4796" w:author="Mutali Nepfumbada" w:date="2022-09-28T23:01:00Z">
                    <w:r>
                      <w:rPr>
                        <w:bCs/>
                        <w:lang w:val="en-US"/>
                      </w:rPr>
                      <w:t>23,828</w:t>
                    </w:r>
                  </w:ins>
                </w:p>
              </w:tc>
              <w:tc>
                <w:tcPr>
                  <w:tcW w:w="1530" w:type="dxa"/>
                  <w:noWrap/>
                </w:tcPr>
                <w:p w14:paraId="4E8A5B86" w14:textId="77777777" w:rsidR="007B2F80" w:rsidRPr="00DC29B7" w:rsidRDefault="007B2F80" w:rsidP="00201D25">
                  <w:pPr>
                    <w:jc w:val="center"/>
                    <w:rPr>
                      <w:ins w:id="4797" w:author="Mutali Nepfumbada" w:date="2022-09-28T23:01:00Z"/>
                      <w:bCs/>
                      <w:lang w:val="en-US"/>
                    </w:rPr>
                  </w:pPr>
                  <w:ins w:id="4798" w:author="Mutali Nepfumbada" w:date="2022-09-28T23:01:00Z">
                    <w:r>
                      <w:rPr>
                        <w:bCs/>
                        <w:lang w:val="en-US"/>
                      </w:rPr>
                      <w:t>25,900.0</w:t>
                    </w:r>
                  </w:ins>
                </w:p>
              </w:tc>
              <w:tc>
                <w:tcPr>
                  <w:tcW w:w="1542" w:type="dxa"/>
                  <w:noWrap/>
                </w:tcPr>
                <w:p w14:paraId="2CE5EFE2" w14:textId="77777777" w:rsidR="007B2F80" w:rsidRPr="00DC29B7" w:rsidRDefault="007B2F80" w:rsidP="00201D25">
                  <w:pPr>
                    <w:jc w:val="center"/>
                    <w:rPr>
                      <w:ins w:id="4799" w:author="Mutali Nepfumbada" w:date="2022-09-28T23:01:00Z"/>
                      <w:bCs/>
                      <w:lang w:val="en-US"/>
                    </w:rPr>
                  </w:pPr>
                  <w:ins w:id="4800" w:author="Mutali Nepfumbada" w:date="2022-09-28T23:01:00Z">
                    <w:r>
                      <w:rPr>
                        <w:bCs/>
                        <w:lang w:val="en-US"/>
                      </w:rPr>
                      <w:t>21,763</w:t>
                    </w:r>
                  </w:ins>
                </w:p>
              </w:tc>
              <w:tc>
                <w:tcPr>
                  <w:tcW w:w="1519" w:type="dxa"/>
                </w:tcPr>
                <w:p w14:paraId="0C308087" w14:textId="77777777" w:rsidR="007B2F80" w:rsidRPr="00FA2428" w:rsidRDefault="007B2F80" w:rsidP="00201D25">
                  <w:pPr>
                    <w:jc w:val="center"/>
                    <w:rPr>
                      <w:ins w:id="4801" w:author="Mutali Nepfumbada" w:date="2022-09-28T23:01:00Z"/>
                      <w:bCs/>
                      <w:color w:val="FF0000"/>
                      <w:lang w:val="en-US"/>
                    </w:rPr>
                  </w:pPr>
                  <w:ins w:id="4802" w:author="Mutali Nepfumbada" w:date="2022-09-28T23:01:00Z">
                    <w:r w:rsidRPr="00FA2428">
                      <w:rPr>
                        <w:bCs/>
                        <w:color w:val="FF0000"/>
                        <w:lang w:val="en-US"/>
                      </w:rPr>
                      <w:t>-8.66</w:t>
                    </w:r>
                  </w:ins>
                </w:p>
              </w:tc>
              <w:tc>
                <w:tcPr>
                  <w:tcW w:w="1784" w:type="dxa"/>
                </w:tcPr>
                <w:p w14:paraId="3BBF8333" w14:textId="77777777" w:rsidR="007B2F80" w:rsidRPr="00FA2428" w:rsidRDefault="007B2F80" w:rsidP="00201D25">
                  <w:pPr>
                    <w:jc w:val="center"/>
                    <w:rPr>
                      <w:ins w:id="4803" w:author="Mutali Nepfumbada" w:date="2022-09-28T23:01:00Z"/>
                      <w:bCs/>
                      <w:color w:val="FF0000"/>
                      <w:lang w:val="en-US"/>
                    </w:rPr>
                  </w:pPr>
                  <w:ins w:id="4804" w:author="Mutali Nepfumbada" w:date="2022-09-28T23:01:00Z">
                    <w:r w:rsidRPr="00FA2428">
                      <w:rPr>
                        <w:bCs/>
                        <w:color w:val="FF0000"/>
                        <w:lang w:val="en-US"/>
                      </w:rPr>
                      <w:t>-15.97</w:t>
                    </w:r>
                  </w:ins>
                </w:p>
              </w:tc>
            </w:tr>
            <w:tr w:rsidR="007B2F80" w:rsidRPr="00DC29B7" w14:paraId="55608E79" w14:textId="77777777" w:rsidTr="00201D25">
              <w:trPr>
                <w:trHeight w:val="224"/>
                <w:jc w:val="center"/>
                <w:ins w:id="4805" w:author="Mutali Nepfumbada" w:date="2022-09-28T23:01:00Z"/>
              </w:trPr>
              <w:tc>
                <w:tcPr>
                  <w:tcW w:w="1302" w:type="dxa"/>
                  <w:noWrap/>
                </w:tcPr>
                <w:p w14:paraId="05DFAE20" w14:textId="77777777" w:rsidR="007B2F80" w:rsidRPr="00DC29B7" w:rsidRDefault="007B2F80" w:rsidP="00201D25">
                  <w:pPr>
                    <w:jc w:val="both"/>
                    <w:rPr>
                      <w:ins w:id="4806" w:author="Mutali Nepfumbada" w:date="2022-09-28T23:01:00Z"/>
                      <w:bCs/>
                      <w:lang w:val="en-US"/>
                    </w:rPr>
                  </w:pPr>
                  <w:ins w:id="4807" w:author="Mutali Nepfumbada" w:date="2022-09-28T23:01:00Z">
                    <w:r w:rsidRPr="00DC29B7">
                      <w:rPr>
                        <w:bCs/>
                        <w:lang w:val="en-US"/>
                      </w:rPr>
                      <w:t>Jul 22</w:t>
                    </w:r>
                  </w:ins>
                </w:p>
              </w:tc>
              <w:tc>
                <w:tcPr>
                  <w:tcW w:w="1646" w:type="dxa"/>
                  <w:noWrap/>
                </w:tcPr>
                <w:p w14:paraId="7127C429" w14:textId="77777777" w:rsidR="007B2F80" w:rsidRPr="00DC29B7" w:rsidRDefault="007B2F80" w:rsidP="00201D25">
                  <w:pPr>
                    <w:jc w:val="center"/>
                    <w:rPr>
                      <w:ins w:id="4808" w:author="Mutali Nepfumbada" w:date="2022-09-28T23:01:00Z"/>
                      <w:bCs/>
                      <w:lang w:val="en-US"/>
                    </w:rPr>
                  </w:pPr>
                  <w:ins w:id="4809" w:author="Mutali Nepfumbada" w:date="2022-09-28T23:01:00Z">
                    <w:r>
                      <w:rPr>
                        <w:bCs/>
                        <w:lang w:val="en-US"/>
                      </w:rPr>
                      <w:t>26,254</w:t>
                    </w:r>
                  </w:ins>
                </w:p>
              </w:tc>
              <w:tc>
                <w:tcPr>
                  <w:tcW w:w="1530" w:type="dxa"/>
                  <w:noWrap/>
                </w:tcPr>
                <w:p w14:paraId="1D9D3E20" w14:textId="77777777" w:rsidR="007B2F80" w:rsidRPr="00DC29B7" w:rsidRDefault="007B2F80" w:rsidP="00201D25">
                  <w:pPr>
                    <w:jc w:val="center"/>
                    <w:rPr>
                      <w:ins w:id="4810" w:author="Mutali Nepfumbada" w:date="2022-09-28T23:01:00Z"/>
                      <w:bCs/>
                      <w:lang w:val="en-US"/>
                    </w:rPr>
                  </w:pPr>
                  <w:ins w:id="4811" w:author="Mutali Nepfumbada" w:date="2022-09-28T23:01:00Z">
                    <w:r>
                      <w:rPr>
                        <w:bCs/>
                        <w:lang w:val="en-US"/>
                      </w:rPr>
                      <w:t>25,000.0</w:t>
                    </w:r>
                  </w:ins>
                </w:p>
              </w:tc>
              <w:tc>
                <w:tcPr>
                  <w:tcW w:w="1542" w:type="dxa"/>
                  <w:noWrap/>
                </w:tcPr>
                <w:p w14:paraId="34651463" w14:textId="77777777" w:rsidR="007B2F80" w:rsidRPr="00DC29B7" w:rsidRDefault="007B2F80" w:rsidP="00201D25">
                  <w:pPr>
                    <w:jc w:val="center"/>
                    <w:rPr>
                      <w:ins w:id="4812" w:author="Mutali Nepfumbada" w:date="2022-09-28T23:01:00Z"/>
                      <w:bCs/>
                      <w:lang w:val="en-US"/>
                    </w:rPr>
                  </w:pPr>
                  <w:ins w:id="4813" w:author="Mutali Nepfumbada" w:date="2022-09-28T23:01:00Z">
                    <w:r>
                      <w:rPr>
                        <w:bCs/>
                        <w:lang w:val="en-US"/>
                      </w:rPr>
                      <w:t>20,957</w:t>
                    </w:r>
                  </w:ins>
                </w:p>
              </w:tc>
              <w:tc>
                <w:tcPr>
                  <w:tcW w:w="1519" w:type="dxa"/>
                </w:tcPr>
                <w:p w14:paraId="24CBEDBD" w14:textId="77777777" w:rsidR="007B2F80" w:rsidRPr="00FA2428" w:rsidRDefault="007B2F80" w:rsidP="00201D25">
                  <w:pPr>
                    <w:jc w:val="center"/>
                    <w:rPr>
                      <w:ins w:id="4814" w:author="Mutali Nepfumbada" w:date="2022-09-28T23:01:00Z"/>
                      <w:bCs/>
                      <w:color w:val="FF0000"/>
                      <w:lang w:val="en-US"/>
                    </w:rPr>
                  </w:pPr>
                  <w:ins w:id="4815" w:author="Mutali Nepfumbada" w:date="2022-09-28T23:01:00Z">
                    <w:r w:rsidRPr="00FA2428">
                      <w:rPr>
                        <w:bCs/>
                        <w:color w:val="FF0000"/>
                        <w:lang w:val="en-US"/>
                      </w:rPr>
                      <w:t>-20.18</w:t>
                    </w:r>
                  </w:ins>
                </w:p>
              </w:tc>
              <w:tc>
                <w:tcPr>
                  <w:tcW w:w="1784" w:type="dxa"/>
                </w:tcPr>
                <w:p w14:paraId="3E6C21FC" w14:textId="77777777" w:rsidR="007B2F80" w:rsidRPr="00FA2428" w:rsidRDefault="007B2F80" w:rsidP="00201D25">
                  <w:pPr>
                    <w:jc w:val="center"/>
                    <w:rPr>
                      <w:ins w:id="4816" w:author="Mutali Nepfumbada" w:date="2022-09-28T23:01:00Z"/>
                      <w:bCs/>
                      <w:color w:val="FF0000"/>
                      <w:lang w:val="en-US"/>
                    </w:rPr>
                  </w:pPr>
                  <w:ins w:id="4817" w:author="Mutali Nepfumbada" w:date="2022-09-28T23:01:00Z">
                    <w:r w:rsidRPr="00FA2428">
                      <w:rPr>
                        <w:bCs/>
                        <w:color w:val="FF0000"/>
                        <w:lang w:val="en-US"/>
                      </w:rPr>
                      <w:t>-16.17</w:t>
                    </w:r>
                  </w:ins>
                </w:p>
              </w:tc>
            </w:tr>
            <w:tr w:rsidR="007B2F80" w:rsidRPr="00DC29B7" w14:paraId="2586AC7E" w14:textId="77777777" w:rsidTr="00201D25">
              <w:trPr>
                <w:trHeight w:val="145"/>
                <w:jc w:val="center"/>
                <w:ins w:id="4818" w:author="Mutali Nepfumbada" w:date="2022-09-28T23:01:00Z"/>
              </w:trPr>
              <w:tc>
                <w:tcPr>
                  <w:tcW w:w="1302" w:type="dxa"/>
                  <w:noWrap/>
                </w:tcPr>
                <w:p w14:paraId="74468E32" w14:textId="77777777" w:rsidR="007B2F80" w:rsidRPr="00DC29B7" w:rsidRDefault="007B2F80" w:rsidP="00201D25">
                  <w:pPr>
                    <w:jc w:val="both"/>
                    <w:rPr>
                      <w:ins w:id="4819" w:author="Mutali Nepfumbada" w:date="2022-09-28T23:01:00Z"/>
                      <w:bCs/>
                      <w:lang w:val="en-US"/>
                    </w:rPr>
                  </w:pPr>
                  <w:ins w:id="4820" w:author="Mutali Nepfumbada" w:date="2022-09-28T23:01:00Z">
                    <w:r w:rsidRPr="00DC29B7">
                      <w:rPr>
                        <w:bCs/>
                        <w:lang w:val="en-US"/>
                      </w:rPr>
                      <w:t>Aug 22</w:t>
                    </w:r>
                  </w:ins>
                </w:p>
              </w:tc>
              <w:tc>
                <w:tcPr>
                  <w:tcW w:w="1646" w:type="dxa"/>
                  <w:noWrap/>
                </w:tcPr>
                <w:p w14:paraId="51CA16FD" w14:textId="77777777" w:rsidR="007B2F80" w:rsidRPr="00DC29B7" w:rsidRDefault="007B2F80" w:rsidP="00201D25">
                  <w:pPr>
                    <w:jc w:val="center"/>
                    <w:rPr>
                      <w:ins w:id="4821" w:author="Mutali Nepfumbada" w:date="2022-09-28T23:01:00Z"/>
                      <w:bCs/>
                      <w:lang w:val="en-US"/>
                    </w:rPr>
                  </w:pPr>
                  <w:ins w:id="4822" w:author="Mutali Nepfumbada" w:date="2022-09-28T23:01:00Z">
                    <w:r>
                      <w:rPr>
                        <w:bCs/>
                        <w:lang w:val="en-US"/>
                      </w:rPr>
                      <w:t>30,459</w:t>
                    </w:r>
                  </w:ins>
                </w:p>
              </w:tc>
              <w:tc>
                <w:tcPr>
                  <w:tcW w:w="1530" w:type="dxa"/>
                  <w:noWrap/>
                </w:tcPr>
                <w:p w14:paraId="50E0C771" w14:textId="77777777" w:rsidR="007B2F80" w:rsidRPr="00DC29B7" w:rsidRDefault="007B2F80" w:rsidP="00201D25">
                  <w:pPr>
                    <w:jc w:val="center"/>
                    <w:rPr>
                      <w:ins w:id="4823" w:author="Mutali Nepfumbada" w:date="2022-09-28T23:01:00Z"/>
                      <w:bCs/>
                      <w:lang w:val="en-US"/>
                    </w:rPr>
                  </w:pPr>
                  <w:ins w:id="4824" w:author="Mutali Nepfumbada" w:date="2022-09-28T23:01:00Z">
                    <w:r>
                      <w:rPr>
                        <w:bCs/>
                        <w:lang w:val="en-US"/>
                      </w:rPr>
                      <w:t>31,000.0</w:t>
                    </w:r>
                  </w:ins>
                </w:p>
              </w:tc>
              <w:tc>
                <w:tcPr>
                  <w:tcW w:w="1542" w:type="dxa"/>
                  <w:noWrap/>
                </w:tcPr>
                <w:p w14:paraId="5A502A97" w14:textId="77777777" w:rsidR="007B2F80" w:rsidRPr="00DC29B7" w:rsidRDefault="007B2F80" w:rsidP="00201D25">
                  <w:pPr>
                    <w:jc w:val="center"/>
                    <w:rPr>
                      <w:ins w:id="4825" w:author="Mutali Nepfumbada" w:date="2022-09-28T23:01:00Z"/>
                      <w:bCs/>
                      <w:lang w:val="en-US"/>
                    </w:rPr>
                  </w:pPr>
                  <w:ins w:id="4826" w:author="Mutali Nepfumbada" w:date="2022-09-28T23:01:00Z">
                    <w:r>
                      <w:rPr>
                        <w:bCs/>
                        <w:lang w:val="en-US"/>
                      </w:rPr>
                      <w:t>29,575</w:t>
                    </w:r>
                  </w:ins>
                </w:p>
              </w:tc>
              <w:tc>
                <w:tcPr>
                  <w:tcW w:w="1519" w:type="dxa"/>
                </w:tcPr>
                <w:p w14:paraId="507EDC50" w14:textId="77777777" w:rsidR="007B2F80" w:rsidRPr="00FA2428" w:rsidRDefault="007B2F80" w:rsidP="00201D25">
                  <w:pPr>
                    <w:jc w:val="center"/>
                    <w:rPr>
                      <w:ins w:id="4827" w:author="Mutali Nepfumbada" w:date="2022-09-28T23:01:00Z"/>
                      <w:bCs/>
                      <w:color w:val="FF0000"/>
                      <w:lang w:val="en-US"/>
                    </w:rPr>
                  </w:pPr>
                  <w:ins w:id="4828" w:author="Mutali Nepfumbada" w:date="2022-09-28T23:01:00Z">
                    <w:r w:rsidRPr="00FA2428">
                      <w:rPr>
                        <w:bCs/>
                        <w:color w:val="FF0000"/>
                        <w:lang w:val="en-US"/>
                      </w:rPr>
                      <w:t>-2.9</w:t>
                    </w:r>
                  </w:ins>
                </w:p>
              </w:tc>
              <w:tc>
                <w:tcPr>
                  <w:tcW w:w="1784" w:type="dxa"/>
                </w:tcPr>
                <w:p w14:paraId="2DD6D3C3" w14:textId="77777777" w:rsidR="007B2F80" w:rsidRPr="00FA2428" w:rsidRDefault="007B2F80" w:rsidP="00201D25">
                  <w:pPr>
                    <w:jc w:val="center"/>
                    <w:rPr>
                      <w:ins w:id="4829" w:author="Mutali Nepfumbada" w:date="2022-09-28T23:01:00Z"/>
                      <w:bCs/>
                      <w:color w:val="FF0000"/>
                      <w:lang w:val="en-US"/>
                    </w:rPr>
                  </w:pPr>
                  <w:ins w:id="4830" w:author="Mutali Nepfumbada" w:date="2022-09-28T23:01:00Z">
                    <w:r w:rsidRPr="00FA2428">
                      <w:rPr>
                        <w:bCs/>
                        <w:color w:val="FF0000"/>
                        <w:lang w:val="en-US"/>
                      </w:rPr>
                      <w:t>-4.6</w:t>
                    </w:r>
                  </w:ins>
                </w:p>
              </w:tc>
            </w:tr>
            <w:tr w:rsidR="007B2F80" w:rsidRPr="00DC29B7" w14:paraId="1B833837" w14:textId="77777777" w:rsidTr="00201D25">
              <w:trPr>
                <w:trHeight w:val="224"/>
                <w:jc w:val="center"/>
                <w:ins w:id="4831" w:author="Mutali Nepfumbada" w:date="2022-09-28T23:01:00Z"/>
              </w:trPr>
              <w:tc>
                <w:tcPr>
                  <w:tcW w:w="1302" w:type="dxa"/>
                  <w:noWrap/>
                </w:tcPr>
                <w:p w14:paraId="3A9430A5" w14:textId="77777777" w:rsidR="007B2F80" w:rsidRPr="00971DE0" w:rsidRDefault="007B2F80" w:rsidP="00201D25">
                  <w:pPr>
                    <w:jc w:val="both"/>
                    <w:rPr>
                      <w:ins w:id="4832" w:author="Mutali Nepfumbada" w:date="2022-09-28T23:01:00Z"/>
                      <w:b/>
                      <w:lang w:val="en-US"/>
                    </w:rPr>
                  </w:pPr>
                  <w:ins w:id="4833" w:author="Mutali Nepfumbada" w:date="2022-09-28T23:01:00Z">
                    <w:r w:rsidRPr="00971DE0">
                      <w:rPr>
                        <w:b/>
                        <w:lang w:val="en-US"/>
                      </w:rPr>
                      <w:t>Total</w:t>
                    </w:r>
                  </w:ins>
                </w:p>
              </w:tc>
              <w:tc>
                <w:tcPr>
                  <w:tcW w:w="1646" w:type="dxa"/>
                  <w:noWrap/>
                </w:tcPr>
                <w:p w14:paraId="621AFFBC" w14:textId="77777777" w:rsidR="007B2F80" w:rsidRPr="00971DE0" w:rsidRDefault="007B2F80" w:rsidP="00201D25">
                  <w:pPr>
                    <w:jc w:val="center"/>
                    <w:rPr>
                      <w:ins w:id="4834" w:author="Mutali Nepfumbada" w:date="2022-09-28T23:01:00Z"/>
                      <w:b/>
                      <w:lang w:val="en-US"/>
                    </w:rPr>
                  </w:pPr>
                  <w:ins w:id="4835" w:author="Mutali Nepfumbada" w:date="2022-09-28T23:01:00Z">
                    <w:r>
                      <w:rPr>
                        <w:b/>
                        <w:lang w:val="en-US"/>
                      </w:rPr>
                      <w:t>312,138</w:t>
                    </w:r>
                  </w:ins>
                </w:p>
              </w:tc>
              <w:tc>
                <w:tcPr>
                  <w:tcW w:w="1530" w:type="dxa"/>
                  <w:noWrap/>
                </w:tcPr>
                <w:p w14:paraId="40D1A850" w14:textId="77777777" w:rsidR="007B2F80" w:rsidRPr="00971DE0" w:rsidRDefault="007B2F80" w:rsidP="00201D25">
                  <w:pPr>
                    <w:jc w:val="center"/>
                    <w:rPr>
                      <w:ins w:id="4836" w:author="Mutali Nepfumbada" w:date="2022-09-28T23:01:00Z"/>
                      <w:b/>
                      <w:lang w:val="en-US"/>
                    </w:rPr>
                  </w:pPr>
                  <w:ins w:id="4837" w:author="Mutali Nepfumbada" w:date="2022-09-28T23:01:00Z">
                    <w:r>
                      <w:rPr>
                        <w:b/>
                        <w:lang w:val="en-US"/>
                      </w:rPr>
                      <w:t>315,508</w:t>
                    </w:r>
                  </w:ins>
                </w:p>
              </w:tc>
              <w:tc>
                <w:tcPr>
                  <w:tcW w:w="1542" w:type="dxa"/>
                  <w:noWrap/>
                </w:tcPr>
                <w:p w14:paraId="4632D6CF" w14:textId="77777777" w:rsidR="007B2F80" w:rsidRPr="00971DE0" w:rsidRDefault="007B2F80" w:rsidP="00201D25">
                  <w:pPr>
                    <w:jc w:val="center"/>
                    <w:rPr>
                      <w:ins w:id="4838" w:author="Mutali Nepfumbada" w:date="2022-09-28T23:01:00Z"/>
                      <w:b/>
                      <w:lang w:val="en-US"/>
                    </w:rPr>
                  </w:pPr>
                  <w:ins w:id="4839" w:author="Mutali Nepfumbada" w:date="2022-09-28T23:01:00Z">
                    <w:r>
                      <w:rPr>
                        <w:b/>
                        <w:lang w:val="en-US"/>
                      </w:rPr>
                      <w:t>286,610</w:t>
                    </w:r>
                  </w:ins>
                </w:p>
              </w:tc>
              <w:tc>
                <w:tcPr>
                  <w:tcW w:w="1519" w:type="dxa"/>
                </w:tcPr>
                <w:p w14:paraId="2767A38F" w14:textId="77777777" w:rsidR="007B2F80" w:rsidRPr="00FA2428" w:rsidRDefault="007B2F80" w:rsidP="00201D25">
                  <w:pPr>
                    <w:jc w:val="center"/>
                    <w:rPr>
                      <w:ins w:id="4840" w:author="Mutali Nepfumbada" w:date="2022-09-28T23:01:00Z"/>
                      <w:b/>
                      <w:color w:val="FF0000"/>
                      <w:lang w:val="en-US"/>
                    </w:rPr>
                  </w:pPr>
                  <w:ins w:id="4841" w:author="Mutali Nepfumbada" w:date="2022-09-28T23:01:00Z">
                    <w:r w:rsidRPr="00FA2428">
                      <w:rPr>
                        <w:b/>
                        <w:color w:val="FF0000"/>
                        <w:lang w:val="en-US"/>
                      </w:rPr>
                      <w:t>-8.18</w:t>
                    </w:r>
                  </w:ins>
                </w:p>
              </w:tc>
              <w:tc>
                <w:tcPr>
                  <w:tcW w:w="1784" w:type="dxa"/>
                </w:tcPr>
                <w:p w14:paraId="4DFA6F0E" w14:textId="77777777" w:rsidR="007B2F80" w:rsidRPr="00FA2428" w:rsidRDefault="007B2F80" w:rsidP="00201D25">
                  <w:pPr>
                    <w:jc w:val="center"/>
                    <w:rPr>
                      <w:ins w:id="4842" w:author="Mutali Nepfumbada" w:date="2022-09-28T23:01:00Z"/>
                      <w:b/>
                      <w:color w:val="FF0000"/>
                      <w:lang w:val="en-US"/>
                    </w:rPr>
                  </w:pPr>
                  <w:ins w:id="4843" w:author="Mutali Nepfumbada" w:date="2022-09-28T23:01:00Z">
                    <w:r w:rsidRPr="00FA2428">
                      <w:rPr>
                        <w:b/>
                        <w:color w:val="FF0000"/>
                        <w:lang w:val="en-US"/>
                      </w:rPr>
                      <w:t>-9.16</w:t>
                    </w:r>
                  </w:ins>
                </w:p>
              </w:tc>
            </w:tr>
          </w:tbl>
          <w:p w14:paraId="14105E70" w14:textId="77777777" w:rsidR="007B2F80" w:rsidRPr="00953BC7" w:rsidRDefault="007B2F80" w:rsidP="00201D25">
            <w:pPr>
              <w:jc w:val="center"/>
              <w:rPr>
                <w:ins w:id="4844" w:author="Mutali Nepfumbada" w:date="2022-09-28T23:01:00Z"/>
                <w:b/>
                <w:lang w:eastAsia="en-US"/>
              </w:rPr>
            </w:pPr>
          </w:p>
        </w:tc>
      </w:tr>
      <w:tr w:rsidR="007B2F80" w:rsidRPr="00953BC7" w14:paraId="3039E98A" w14:textId="77777777" w:rsidTr="00201D25">
        <w:trPr>
          <w:trHeight w:val="141"/>
          <w:ins w:id="4845" w:author="Mutali Nepfumbada" w:date="2022-09-28T23:01:00Z"/>
        </w:trPr>
        <w:tc>
          <w:tcPr>
            <w:tcW w:w="5000" w:type="pct"/>
            <w:vAlign w:val="center"/>
          </w:tcPr>
          <w:p w14:paraId="51286C1F" w14:textId="77777777" w:rsidR="007B2F80" w:rsidRDefault="007B2F80" w:rsidP="00201D25">
            <w:pPr>
              <w:pStyle w:val="Caption"/>
              <w:rPr>
                <w:ins w:id="4846" w:author="Mutali Nepfumbada" w:date="2022-09-28T23:01:00Z"/>
              </w:rPr>
            </w:pPr>
            <w:ins w:id="4847" w:author="Mutali Nepfumbada" w:date="2022-09-28T23:01:00Z">
              <w:r w:rsidRPr="00953BC7">
                <w:t xml:space="preserve">Table </w:t>
              </w:r>
              <w:r>
                <w:fldChar w:fldCharType="begin"/>
              </w:r>
              <w:r>
                <w:instrText xml:space="preserve"> STYLEREF 1 \s </w:instrText>
              </w:r>
              <w:r>
                <w:fldChar w:fldCharType="separate"/>
              </w:r>
              <w:r>
                <w:rPr>
                  <w:noProof/>
                </w:rPr>
                <w:t>6</w:t>
              </w:r>
              <w:r>
                <w:rPr>
                  <w:noProof/>
                </w:rPr>
                <w:fldChar w:fldCharType="end"/>
              </w:r>
              <w:r>
                <w:noBreakHyphen/>
              </w:r>
              <w:r>
                <w:fldChar w:fldCharType="begin"/>
              </w:r>
              <w:r>
                <w:instrText xml:space="preserve"> SEQ Table \* ARABIC \s 1 </w:instrText>
              </w:r>
              <w:r>
                <w:fldChar w:fldCharType="separate"/>
              </w:r>
              <w:r>
                <w:rPr>
                  <w:noProof/>
                </w:rPr>
                <w:t>2</w:t>
              </w:r>
              <w:r>
                <w:rPr>
                  <w:noProof/>
                </w:rPr>
                <w:fldChar w:fldCharType="end"/>
              </w:r>
              <w:r>
                <w:rPr>
                  <w:noProof/>
                </w:rPr>
                <w:t xml:space="preserve">: </w:t>
              </w:r>
              <w:r w:rsidRPr="00977093">
                <w:rPr>
                  <w:noProof/>
                </w:rPr>
                <w:t>Midstream</w:t>
              </w:r>
              <w:r w:rsidRPr="00953BC7">
                <w:t xml:space="preserve"> Production </w:t>
              </w:r>
              <w:r>
                <w:t>and Forecast</w:t>
              </w:r>
            </w:ins>
          </w:p>
          <w:p w14:paraId="16C8CBAA" w14:textId="77777777" w:rsidR="007B2F80" w:rsidRPr="00310E6B" w:rsidRDefault="007B2F80" w:rsidP="00201D25">
            <w:pPr>
              <w:rPr>
                <w:ins w:id="4848" w:author="Mutali Nepfumbada" w:date="2022-09-28T23:01:00Z"/>
              </w:rPr>
            </w:pPr>
          </w:p>
        </w:tc>
      </w:tr>
      <w:tr w:rsidR="007B2F80" w:rsidRPr="00953BC7" w14:paraId="1696717A" w14:textId="77777777" w:rsidTr="00201D25">
        <w:trPr>
          <w:trHeight w:val="738"/>
          <w:ins w:id="4849" w:author="Mutali Nepfumbada" w:date="2022-09-28T23:01:00Z"/>
        </w:trPr>
        <w:tc>
          <w:tcPr>
            <w:tcW w:w="5000" w:type="pct"/>
            <w:vAlign w:val="center"/>
          </w:tcPr>
          <w:p w14:paraId="38C11020" w14:textId="77777777" w:rsidR="007B2F80" w:rsidRPr="00953BC7" w:rsidRDefault="007B2F80" w:rsidP="00201D25">
            <w:pPr>
              <w:jc w:val="center"/>
              <w:rPr>
                <w:ins w:id="4850" w:author="Mutali Nepfumbada" w:date="2022-09-28T23:01:00Z"/>
                <w:lang w:val="en-US"/>
              </w:rPr>
            </w:pPr>
            <w:ins w:id="4851" w:author="Mutali Nepfumbada" w:date="2022-09-28T23:01:00Z">
              <w:r>
                <w:rPr>
                  <w:noProof/>
                </w:rPr>
                <w:drawing>
                  <wp:inline distT="0" distB="0" distL="0" distR="0" wp14:anchorId="16023113" wp14:editId="6D216A4F">
                    <wp:extent cx="5760000" cy="3230968"/>
                    <wp:effectExtent l="0" t="0" r="0" b="0"/>
                    <wp:docPr id="8" name="Picture 1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clinic Midstream Production.jpg"/>
                            <pic:cNvPicPr/>
                          </pic:nvPicPr>
                          <pic:blipFill>
                            <a:blip r:embed="rId38"/>
                            <a:stretch>
                              <a:fillRect/>
                            </a:stretch>
                          </pic:blipFill>
                          <pic:spPr>
                            <a:xfrm>
                              <a:off x="0" y="0"/>
                              <a:ext cx="5760000" cy="3230968"/>
                            </a:xfrm>
                            <a:prstGeom prst="rect">
                              <a:avLst/>
                            </a:prstGeom>
                          </pic:spPr>
                        </pic:pic>
                      </a:graphicData>
                    </a:graphic>
                  </wp:inline>
                </w:drawing>
              </w:r>
            </w:ins>
          </w:p>
          <w:p w14:paraId="61946FEB" w14:textId="77777777" w:rsidR="007B2F80" w:rsidRPr="00953BC7" w:rsidRDefault="007B2F80" w:rsidP="00201D25">
            <w:pPr>
              <w:pStyle w:val="Caption"/>
              <w:rPr>
                <w:ins w:id="4852" w:author="Mutali Nepfumbada" w:date="2022-09-28T23:01:00Z"/>
                <w:lang w:eastAsia="en-US"/>
              </w:rPr>
            </w:pPr>
            <w:ins w:id="4853" w:author="Mutali Nepfumbada" w:date="2022-09-28T23:01:00Z">
              <w:r>
                <w:t xml:space="preserve">Figure </w:t>
              </w:r>
              <w:r>
                <w:fldChar w:fldCharType="begin"/>
              </w:r>
              <w:r>
                <w:instrText xml:space="preserve"> STYLEREF 1 \s </w:instrText>
              </w:r>
              <w:r>
                <w:fldChar w:fldCharType="separate"/>
              </w:r>
              <w:r>
                <w:rPr>
                  <w:noProof/>
                </w:rPr>
                <w:t>6</w:t>
              </w:r>
              <w:r>
                <w:rPr>
                  <w:noProof/>
                </w:rPr>
                <w:fldChar w:fldCharType="end"/>
              </w:r>
              <w:r>
                <w:noBreakHyphen/>
              </w:r>
              <w:r>
                <w:fldChar w:fldCharType="begin"/>
              </w:r>
              <w:r>
                <w:instrText xml:space="preserve"> SEQ Figure \* ARABIC \s 1 </w:instrText>
              </w:r>
              <w:r>
                <w:fldChar w:fldCharType="separate"/>
              </w:r>
              <w:r>
                <w:rPr>
                  <w:noProof/>
                </w:rPr>
                <w:t>1</w:t>
              </w:r>
              <w:r>
                <w:rPr>
                  <w:noProof/>
                </w:rPr>
                <w:fldChar w:fldCharType="end"/>
              </w:r>
              <w:r>
                <w:t xml:space="preserve">: </w:t>
              </w:r>
              <w:r w:rsidRPr="00977093">
                <w:rPr>
                  <w:noProof/>
                </w:rPr>
                <w:t>Midstream</w:t>
              </w:r>
              <w:r w:rsidRPr="00953BC7">
                <w:rPr>
                  <w:lang w:eastAsia="en-US"/>
                </w:rPr>
                <w:t xml:space="preserve"> Production </w:t>
              </w:r>
              <w:r>
                <w:rPr>
                  <w:lang w:eastAsia="en-US"/>
                </w:rPr>
                <w:t>Vs Forecast</w:t>
              </w:r>
            </w:ins>
          </w:p>
        </w:tc>
      </w:tr>
    </w:tbl>
    <w:p w14:paraId="248C0666" w14:textId="77777777" w:rsidR="007B2F80" w:rsidRPr="00953BC7" w:rsidRDefault="007B2F80" w:rsidP="007B2F80">
      <w:pPr>
        <w:rPr>
          <w:ins w:id="4854" w:author="Mutali Nepfumbada" w:date="2022-09-28T23:01:00Z"/>
          <w:lang w:eastAsia="en-US"/>
        </w:rPr>
      </w:pPr>
    </w:p>
    <w:p w14:paraId="2ADE4FEC" w14:textId="77777777" w:rsidR="007B2F80" w:rsidRDefault="007B2F80" w:rsidP="007B2F80">
      <w:pPr>
        <w:rPr>
          <w:ins w:id="4855" w:author="Mutali Nepfumbada" w:date="2022-09-28T23:01:00Z"/>
        </w:rPr>
      </w:pPr>
      <w:ins w:id="4856" w:author="Mutali Nepfumbada" w:date="2022-09-28T23:01:00Z">
        <w:r w:rsidRPr="00483602">
          <w:t>Total production since COD is 286,610.1kWh with a variance of 8.18% below the forecast production and 9.16% below the weather adjusted forecast</w:t>
        </w:r>
        <w:r w:rsidRPr="004C5D0E">
          <w:t xml:space="preserve">. </w:t>
        </w:r>
      </w:ins>
    </w:p>
    <w:p w14:paraId="2DACD48C" w14:textId="77777777" w:rsidR="007B2F80" w:rsidRDefault="007B2F80" w:rsidP="007B2F80">
      <w:pPr>
        <w:rPr>
          <w:ins w:id="4857" w:author="Mutali Nepfumbada" w:date="2022-09-28T23:01:00Z"/>
        </w:rPr>
      </w:pPr>
    </w:p>
    <w:p w14:paraId="5A62C118" w14:textId="77777777" w:rsidR="007B2F80" w:rsidRDefault="007B2F80" w:rsidP="007B2F80">
      <w:pPr>
        <w:jc w:val="both"/>
        <w:rPr>
          <w:ins w:id="4858" w:author="Mutali Nepfumbada" w:date="2022-09-28T23:01:00Z"/>
        </w:rPr>
      </w:pPr>
      <w:ins w:id="4859" w:author="Mutali Nepfumbada" w:date="2022-09-28T23:01:00Z">
        <w:r w:rsidRPr="004D7AF5">
          <w:t>Weather-adjusted generation is greater than the P50 forecast, meaning that the power plant could have met and exceeded P50 generation if the power plant had not curtailed during load shedding, which would have resulted in production losses</w:t>
        </w:r>
        <w:r w:rsidRPr="004C5D0E">
          <w:t>.</w:t>
        </w:r>
        <w:r>
          <w:t xml:space="preserve"> Another factor that could affect production losses is the soiling of the module in the middle of the river. </w:t>
        </w:r>
      </w:ins>
    </w:p>
    <w:p w14:paraId="1996A571" w14:textId="77777777" w:rsidR="007B2F80" w:rsidRDefault="007B2F80" w:rsidP="007B2F80">
      <w:pPr>
        <w:jc w:val="both"/>
        <w:rPr>
          <w:ins w:id="4860" w:author="Mutali Nepfumbada" w:date="2022-09-28T23:01:00Z"/>
        </w:rPr>
      </w:pPr>
    </w:p>
    <w:p w14:paraId="43558CDC" w14:textId="77777777" w:rsidR="007B2F80" w:rsidRDefault="007B2F80" w:rsidP="007B2F80">
      <w:pPr>
        <w:jc w:val="both"/>
        <w:rPr>
          <w:ins w:id="4861" w:author="Mutali Nepfumbada" w:date="2022-09-28T23:01:00Z"/>
        </w:rPr>
      </w:pPr>
      <w:ins w:id="4862" w:author="Mutali Nepfumbada" w:date="2022-09-28T23:01:00Z">
        <w:r>
          <w:t>During the site visit on September 23, 2022, Harmattan noted that all the panels were covered with dust, possibly due to the windy spring weather. The operator stated that they were cleaned in August and that he cleans the models every 6 months. Harmattan notes that the soiling of the panels may also have affected production losses since COD. The following figure shows the soiling on the module.</w:t>
        </w:r>
      </w:ins>
    </w:p>
    <w:p w14:paraId="44099F3A" w14:textId="77777777" w:rsidR="007B2F80" w:rsidRDefault="007B2F80" w:rsidP="007B2F80">
      <w:pPr>
        <w:jc w:val="center"/>
        <w:rPr>
          <w:ins w:id="4863" w:author="Mutali Nepfumbada" w:date="2022-09-28T23:01:00Z"/>
        </w:rPr>
      </w:pPr>
      <w:ins w:id="4864" w:author="Mutali Nepfumbada" w:date="2022-09-28T23:01:00Z">
        <w:r>
          <w:rPr>
            <w:noProof/>
          </w:rPr>
          <w:drawing>
            <wp:inline distT="0" distB="0" distL="0" distR="0" wp14:anchorId="35F852AF" wp14:editId="1288D254">
              <wp:extent cx="2450168" cy="2988776"/>
              <wp:effectExtent l="0" t="2540" r="508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rot="5400000">
                        <a:off x="0" y="0"/>
                        <a:ext cx="2461090" cy="3002099"/>
                      </a:xfrm>
                      <a:prstGeom prst="rect">
                        <a:avLst/>
                      </a:prstGeom>
                      <a:noFill/>
                      <a:ln>
                        <a:noFill/>
                      </a:ln>
                    </pic:spPr>
                  </pic:pic>
                </a:graphicData>
              </a:graphic>
            </wp:inline>
          </w:drawing>
        </w:r>
      </w:ins>
    </w:p>
    <w:p w14:paraId="402E3C9A" w14:textId="77777777" w:rsidR="007B2F80" w:rsidRDefault="007B2F80" w:rsidP="007B2F80">
      <w:pPr>
        <w:pStyle w:val="Caption"/>
        <w:rPr>
          <w:ins w:id="4865" w:author="Mutali Nepfumbada" w:date="2022-09-28T23:01:00Z"/>
          <w:lang w:eastAsia="en-US"/>
        </w:rPr>
      </w:pPr>
      <w:ins w:id="4866" w:author="Mutali Nepfumbada" w:date="2022-09-28T23:01:00Z">
        <w:r>
          <w:t xml:space="preserve">Figure </w:t>
        </w:r>
        <w:r>
          <w:fldChar w:fldCharType="begin"/>
        </w:r>
        <w:r>
          <w:instrText xml:space="preserve"> STYLEREF 1 \s </w:instrText>
        </w:r>
        <w:r>
          <w:fldChar w:fldCharType="separate"/>
        </w:r>
        <w:r>
          <w:rPr>
            <w:noProof/>
          </w:rPr>
          <w:t>6</w:t>
        </w:r>
        <w:r>
          <w:rPr>
            <w:noProof/>
          </w:rPr>
          <w:fldChar w:fldCharType="end"/>
        </w:r>
        <w:r>
          <w:noBreakHyphen/>
        </w:r>
        <w:r>
          <w:fldChar w:fldCharType="begin"/>
        </w:r>
        <w:r>
          <w:instrText xml:space="preserve"> SEQ Figure \* ARABIC \s 1 </w:instrText>
        </w:r>
        <w:r>
          <w:fldChar w:fldCharType="separate"/>
        </w:r>
        <w:r>
          <w:rPr>
            <w:noProof/>
          </w:rPr>
          <w:t>1</w:t>
        </w:r>
        <w:r>
          <w:rPr>
            <w:noProof/>
          </w:rPr>
          <w:fldChar w:fldCharType="end"/>
        </w:r>
        <w:r>
          <w:t xml:space="preserve">: </w:t>
        </w:r>
        <w:r w:rsidRPr="00977093">
          <w:rPr>
            <w:noProof/>
          </w:rPr>
          <w:t>Midstream</w:t>
        </w:r>
        <w:r w:rsidRPr="00953BC7">
          <w:rPr>
            <w:lang w:eastAsia="en-US"/>
          </w:rPr>
          <w:t xml:space="preserve"> </w:t>
        </w:r>
        <w:r>
          <w:rPr>
            <w:lang w:eastAsia="en-US"/>
          </w:rPr>
          <w:t xml:space="preserve">Soiling. </w:t>
        </w:r>
      </w:ins>
    </w:p>
    <w:p w14:paraId="48D7B331" w14:textId="77777777" w:rsidR="007B2F80" w:rsidRDefault="007B2F80" w:rsidP="007B2F80">
      <w:pPr>
        <w:rPr>
          <w:ins w:id="4867" w:author="Mutali Nepfumbada" w:date="2022-09-28T23:01:00Z"/>
        </w:rPr>
      </w:pPr>
      <w:ins w:id="4868" w:author="Mutali Nepfumbada" w:date="2022-09-28T23:01:00Z">
        <w:r w:rsidRPr="00CE591F">
          <w:t>Harmattan recommends monitoring the soling for 6 months to determine if additional cleaning of the modules is needed for the site, especially in the dry season without rain.</w:t>
        </w:r>
        <w:r>
          <w:br/>
          <w:t xml:space="preserve"> </w:t>
        </w:r>
        <w:r>
          <w:rPr>
            <w:lang w:eastAsia="en-US"/>
          </w:rPr>
          <w:br w:type="page"/>
        </w:r>
      </w:ins>
    </w:p>
    <w:p w14:paraId="05A8030B" w14:textId="77777777" w:rsidR="007B2F80" w:rsidRDefault="007B2F80"/>
    <w:p w14:paraId="7A4448C7" w14:textId="2789E5FD" w:rsidR="00C8371A" w:rsidRDefault="00C8371A">
      <w:pPr>
        <w:rPr>
          <w:lang w:eastAsia="en-US"/>
        </w:rPr>
      </w:pPr>
      <w:r>
        <w:rPr>
          <w:lang w:eastAsia="en-US"/>
        </w:rPr>
        <w:br w:type="page"/>
      </w:r>
      <w:r w:rsidR="00A10E88">
        <w:rPr>
          <w:lang w:eastAsia="en-US"/>
        </w:rPr>
        <w:t xml:space="preserve"> </w:t>
      </w:r>
    </w:p>
    <w:p w14:paraId="28A90270" w14:textId="77777777" w:rsidR="00A45B12" w:rsidRPr="00A45B12" w:rsidRDefault="00A45B12" w:rsidP="00A45B12">
      <w:pPr>
        <w:jc w:val="both"/>
        <w:rPr>
          <w:lang w:eastAsia="en-US"/>
        </w:rPr>
      </w:pPr>
    </w:p>
    <w:p w14:paraId="76CF5E2C" w14:textId="77777777" w:rsidR="00A45B12" w:rsidRPr="00A212C0" w:rsidRDefault="00A45B12" w:rsidP="00A212C0">
      <w:pPr>
        <w:pStyle w:val="Heading1"/>
      </w:pPr>
      <w:bookmarkStart w:id="4869" w:name="_Toc111090534"/>
      <w:bookmarkStart w:id="4870" w:name="_Toc115101812"/>
      <w:r w:rsidRPr="00A212C0">
        <w:t>Hermanus Technical Performance</w:t>
      </w:r>
      <w:bookmarkEnd w:id="4869"/>
      <w:bookmarkEnd w:id="4870"/>
    </w:p>
    <w:p w14:paraId="0C5CB5E0" w14:textId="77777777" w:rsidR="00B25B7E" w:rsidRPr="00953BC7" w:rsidRDefault="00B25B7E" w:rsidP="00B25B7E">
      <w:pPr>
        <w:rPr>
          <w:lang w:eastAsia="en-US"/>
        </w:rPr>
      </w:pPr>
    </w:p>
    <w:p w14:paraId="5BB9F777" w14:textId="57FF2A75" w:rsidR="00956534" w:rsidRDefault="002D4C3B" w:rsidP="004776AB">
      <w:pPr>
        <w:jc w:val="both"/>
        <w:rPr>
          <w:shd w:val="clear" w:color="auto" w:fill="FFFFFF"/>
        </w:rPr>
      </w:pPr>
      <w:r w:rsidRPr="002D4C3B">
        <w:rPr>
          <w:shd w:val="clear" w:color="auto" w:fill="FFFFFF"/>
        </w:rPr>
        <w:t xml:space="preserve">Technical performance tables and forecast figures below give details on plant Gross Generation, Irradiation, Availability and Performance Ratio compared against the </w:t>
      </w:r>
      <w:r w:rsidR="00F64F0A">
        <w:rPr>
          <w:shd w:val="clear" w:color="auto" w:fill="FFFFFF"/>
        </w:rPr>
        <w:t>Forecast</w:t>
      </w:r>
      <w:r w:rsidRPr="002D4C3B">
        <w:rPr>
          <w:shd w:val="clear" w:color="auto" w:fill="FFFFFF"/>
        </w:rPr>
        <w:t>/warranted values, then analyse the results and give recommendations.</w:t>
      </w:r>
    </w:p>
    <w:p w14:paraId="085766B4" w14:textId="77777777" w:rsidR="002D4C3B" w:rsidRPr="00953BC7" w:rsidRDefault="002D4C3B" w:rsidP="00B25B7E">
      <w:pPr>
        <w:rPr>
          <w:lang w:eastAsia="en-US"/>
        </w:rPr>
      </w:pPr>
    </w:p>
    <w:tbl>
      <w:tblPr>
        <w:tblStyle w:val="TableGridLight"/>
        <w:tblW w:w="5000" w:type="pct"/>
        <w:jc w:val="center"/>
        <w:tblLook w:val="04A0" w:firstRow="1" w:lastRow="0" w:firstColumn="1" w:lastColumn="0" w:noHBand="0" w:noVBand="1"/>
      </w:tblPr>
      <w:tblGrid>
        <w:gridCol w:w="4331"/>
        <w:gridCol w:w="5208"/>
      </w:tblGrid>
      <w:tr w:rsidR="00A45B12" w:rsidRPr="00A45B12" w14:paraId="06D381EE" w14:textId="77777777" w:rsidTr="00DB5E7D">
        <w:trPr>
          <w:trHeight w:val="266"/>
          <w:jc w:val="center"/>
        </w:trPr>
        <w:tc>
          <w:tcPr>
            <w:tcW w:w="5000" w:type="pct"/>
            <w:gridSpan w:val="2"/>
            <w:shd w:val="clear" w:color="auto" w:fill="5F0500"/>
            <w:noWrap/>
            <w:vAlign w:val="center"/>
            <w:hideMark/>
          </w:tcPr>
          <w:p w14:paraId="1C0BAC08" w14:textId="77777777" w:rsidR="00A45B12" w:rsidRPr="002925F1" w:rsidRDefault="00A45B12" w:rsidP="00A45B12">
            <w:pPr>
              <w:jc w:val="center"/>
              <w:rPr>
                <w:rFonts w:cs="Calibri"/>
                <w:b/>
                <w:bCs/>
                <w:color w:val="000000"/>
                <w:lang w:val="en-ZA" w:eastAsia="en-ZA"/>
              </w:rPr>
            </w:pPr>
            <w:r w:rsidRPr="002925F1">
              <w:rPr>
                <w:rFonts w:cs="Calibri"/>
                <w:b/>
                <w:bCs/>
                <w:color w:val="FFFFFF" w:themeColor="background1"/>
                <w:lang w:val="en-ZA" w:eastAsia="en-ZA"/>
              </w:rPr>
              <w:t>Project Overview</w:t>
            </w:r>
          </w:p>
        </w:tc>
      </w:tr>
      <w:tr w:rsidR="00A45B12" w:rsidRPr="00A45B12" w14:paraId="38709D08" w14:textId="77777777" w:rsidTr="00DB5E7D">
        <w:trPr>
          <w:trHeight w:val="266"/>
          <w:jc w:val="center"/>
        </w:trPr>
        <w:tc>
          <w:tcPr>
            <w:tcW w:w="2270" w:type="pct"/>
            <w:noWrap/>
            <w:vAlign w:val="center"/>
            <w:hideMark/>
          </w:tcPr>
          <w:p w14:paraId="7B2C44D3" w14:textId="738E3389" w:rsidR="00A45B12" w:rsidRPr="00A45B12" w:rsidRDefault="00AF6551" w:rsidP="00A45B12">
            <w:pPr>
              <w:jc w:val="both"/>
              <w:rPr>
                <w:rFonts w:cs="Calibri"/>
                <w:color w:val="000000"/>
                <w:lang w:val="en-ZA" w:eastAsia="en-ZA"/>
              </w:rPr>
            </w:pPr>
            <w:r>
              <w:rPr>
                <w:rFonts w:cs="Calibri"/>
                <w:color w:val="000000"/>
                <w:lang w:val="en-ZA" w:eastAsia="en-ZA"/>
              </w:rPr>
              <w:t xml:space="preserve">Design </w:t>
            </w:r>
            <w:r w:rsidR="00A45B12" w:rsidRPr="00A45B12">
              <w:rPr>
                <w:rFonts w:cs="Calibri"/>
                <w:color w:val="000000"/>
                <w:lang w:val="en-ZA" w:eastAsia="en-ZA"/>
              </w:rPr>
              <w:t>Capacity (kW</w:t>
            </w:r>
            <w:r>
              <w:rPr>
                <w:rFonts w:cs="Calibri"/>
                <w:color w:val="000000"/>
                <w:lang w:val="en-ZA" w:eastAsia="en-ZA"/>
              </w:rPr>
              <w:t>)</w:t>
            </w:r>
            <w:r w:rsidR="00A45B12" w:rsidRPr="00A45B12">
              <w:rPr>
                <w:rFonts w:cs="Calibri"/>
                <w:color w:val="000000"/>
                <w:lang w:val="en-ZA" w:eastAsia="en-ZA"/>
              </w:rPr>
              <w:t xml:space="preserve"> DC</w:t>
            </w:r>
            <w:r>
              <w:rPr>
                <w:rFonts w:cs="Calibri"/>
                <w:color w:val="000000"/>
                <w:lang w:val="en-ZA" w:eastAsia="en-ZA"/>
              </w:rPr>
              <w:t>/AC</w:t>
            </w:r>
            <w:r w:rsidR="00A45B12" w:rsidRPr="00A45B12">
              <w:rPr>
                <w:rFonts w:cs="Calibri"/>
                <w:color w:val="000000"/>
                <w:lang w:val="en-ZA" w:eastAsia="en-ZA"/>
              </w:rPr>
              <w:t>:</w:t>
            </w:r>
          </w:p>
        </w:tc>
        <w:tc>
          <w:tcPr>
            <w:tcW w:w="2730" w:type="pct"/>
            <w:noWrap/>
            <w:vAlign w:val="center"/>
            <w:hideMark/>
          </w:tcPr>
          <w:p w14:paraId="6C5949C9" w14:textId="2E1F4063" w:rsidR="00A45B12" w:rsidRPr="00A45B12" w:rsidRDefault="0070324E" w:rsidP="00A45B12">
            <w:pPr>
              <w:jc w:val="both"/>
              <w:rPr>
                <w:rFonts w:cs="Calibri"/>
                <w:color w:val="000000"/>
                <w:lang w:val="en-ZA" w:eastAsia="en-ZA"/>
              </w:rPr>
            </w:pPr>
            <w:r w:rsidRPr="0070324E">
              <w:rPr>
                <w:rFonts w:cs="Calibri"/>
                <w:color w:val="000000"/>
                <w:lang w:val="en-ZA" w:eastAsia="en-ZA"/>
              </w:rPr>
              <w:t>211.7 / 200</w:t>
            </w:r>
            <w:r w:rsidRPr="0070324E">
              <w:rPr>
                <w:rFonts w:cs="Calibri"/>
                <w:color w:val="000000"/>
                <w:lang w:val="en-ZA" w:eastAsia="en-ZA"/>
              </w:rPr>
              <w:tab/>
            </w:r>
          </w:p>
        </w:tc>
      </w:tr>
      <w:tr w:rsidR="00A65542" w:rsidRPr="00A45B12" w14:paraId="320152A0" w14:textId="77777777" w:rsidTr="00DB5E7D">
        <w:trPr>
          <w:trHeight w:val="266"/>
          <w:jc w:val="center"/>
        </w:trPr>
        <w:tc>
          <w:tcPr>
            <w:tcW w:w="2270" w:type="pct"/>
            <w:noWrap/>
            <w:vAlign w:val="center"/>
          </w:tcPr>
          <w:p w14:paraId="383DEBA3" w14:textId="43F9F47F" w:rsidR="00A65542" w:rsidRDefault="00A65542" w:rsidP="00A45B12">
            <w:pPr>
              <w:jc w:val="both"/>
              <w:rPr>
                <w:rFonts w:cs="Calibri"/>
                <w:color w:val="000000"/>
                <w:lang w:val="en-ZA" w:eastAsia="en-ZA"/>
              </w:rPr>
            </w:pPr>
            <w:r>
              <w:rPr>
                <w:rFonts w:cs="Calibri"/>
                <w:color w:val="000000"/>
                <w:lang w:val="en-ZA" w:eastAsia="en-ZA"/>
              </w:rPr>
              <w:t xml:space="preserve">Achieved </w:t>
            </w:r>
            <w:r w:rsidRPr="00A45B12">
              <w:rPr>
                <w:rFonts w:cs="Calibri"/>
                <w:color w:val="000000"/>
                <w:lang w:val="en-ZA" w:eastAsia="en-ZA"/>
              </w:rPr>
              <w:t>Capacity (kW</w:t>
            </w:r>
            <w:r>
              <w:rPr>
                <w:rFonts w:cs="Calibri"/>
                <w:color w:val="000000"/>
                <w:lang w:val="en-ZA" w:eastAsia="en-ZA"/>
              </w:rPr>
              <w:t>)</w:t>
            </w:r>
            <w:r w:rsidRPr="00A45B12">
              <w:rPr>
                <w:rFonts w:cs="Calibri"/>
                <w:color w:val="000000"/>
                <w:lang w:val="en-ZA" w:eastAsia="en-ZA"/>
              </w:rPr>
              <w:t xml:space="preserve"> DC</w:t>
            </w:r>
            <w:r>
              <w:rPr>
                <w:rFonts w:cs="Calibri"/>
                <w:color w:val="000000"/>
                <w:lang w:val="en-ZA" w:eastAsia="en-ZA"/>
              </w:rPr>
              <w:t>/AC</w:t>
            </w:r>
          </w:p>
        </w:tc>
        <w:tc>
          <w:tcPr>
            <w:tcW w:w="2730" w:type="pct"/>
            <w:noWrap/>
            <w:vAlign w:val="center"/>
          </w:tcPr>
          <w:p w14:paraId="3A859712" w14:textId="7C3AA868" w:rsidR="00A65542" w:rsidRPr="00A45B12" w:rsidRDefault="0070324E" w:rsidP="00A45B12">
            <w:pPr>
              <w:jc w:val="both"/>
              <w:rPr>
                <w:rFonts w:cs="Calibri"/>
                <w:color w:val="000000"/>
                <w:lang w:val="en-ZA" w:eastAsia="en-ZA"/>
              </w:rPr>
            </w:pPr>
            <w:r w:rsidRPr="0070324E">
              <w:rPr>
                <w:rFonts w:cs="Calibri"/>
                <w:color w:val="000000"/>
                <w:lang w:val="en-ZA" w:eastAsia="en-ZA"/>
              </w:rPr>
              <w:t>211.7 / 220</w:t>
            </w:r>
          </w:p>
        </w:tc>
      </w:tr>
      <w:tr w:rsidR="00A45B12" w:rsidRPr="00A45B12" w14:paraId="29504F24" w14:textId="77777777" w:rsidTr="00DB5E7D">
        <w:trPr>
          <w:trHeight w:val="266"/>
          <w:jc w:val="center"/>
        </w:trPr>
        <w:tc>
          <w:tcPr>
            <w:tcW w:w="2270" w:type="pct"/>
            <w:noWrap/>
            <w:vAlign w:val="center"/>
            <w:hideMark/>
          </w:tcPr>
          <w:p w14:paraId="5344FCDE" w14:textId="3B4B9F1F" w:rsidR="00A45B12" w:rsidRPr="00A45B12" w:rsidRDefault="00F64F0A" w:rsidP="00A45B12">
            <w:pPr>
              <w:jc w:val="both"/>
              <w:rPr>
                <w:rFonts w:cs="Calibri"/>
                <w:color w:val="000000"/>
                <w:lang w:val="en-ZA" w:eastAsia="en-ZA"/>
              </w:rPr>
            </w:pPr>
            <w:r>
              <w:rPr>
                <w:rFonts w:cs="Calibri"/>
                <w:color w:val="000000"/>
                <w:lang w:val="en-ZA" w:eastAsia="en-ZA"/>
              </w:rPr>
              <w:t>Technology</w:t>
            </w:r>
          </w:p>
        </w:tc>
        <w:tc>
          <w:tcPr>
            <w:tcW w:w="2730" w:type="pct"/>
            <w:noWrap/>
            <w:vAlign w:val="center"/>
            <w:hideMark/>
          </w:tcPr>
          <w:p w14:paraId="18A5BCFF" w14:textId="77777777" w:rsidR="00A45B12" w:rsidRPr="00A45B12" w:rsidRDefault="00A45B12" w:rsidP="00A45B12">
            <w:pPr>
              <w:jc w:val="both"/>
              <w:rPr>
                <w:rFonts w:cs="Calibri"/>
                <w:color w:val="000000"/>
                <w:lang w:val="en-ZA" w:eastAsia="en-ZA"/>
              </w:rPr>
            </w:pPr>
            <w:r w:rsidRPr="00A45B12">
              <w:rPr>
                <w:rFonts w:cs="Calibri"/>
                <w:color w:val="000000"/>
                <w:lang w:val="en-ZA" w:eastAsia="en-ZA"/>
              </w:rPr>
              <w:t>Solar</w:t>
            </w:r>
          </w:p>
        </w:tc>
      </w:tr>
      <w:tr w:rsidR="00A45B12" w:rsidRPr="00A45B12" w14:paraId="127C95E5" w14:textId="77777777" w:rsidTr="00DB5E7D">
        <w:trPr>
          <w:trHeight w:val="266"/>
          <w:jc w:val="center"/>
        </w:trPr>
        <w:tc>
          <w:tcPr>
            <w:tcW w:w="2270" w:type="pct"/>
            <w:noWrap/>
            <w:vAlign w:val="center"/>
            <w:hideMark/>
          </w:tcPr>
          <w:p w14:paraId="08F8DD04" w14:textId="77777777" w:rsidR="00A45B12" w:rsidRPr="00A45B12" w:rsidRDefault="00A45B12" w:rsidP="00A45B12">
            <w:pPr>
              <w:jc w:val="both"/>
              <w:rPr>
                <w:rFonts w:cs="Calibri"/>
                <w:color w:val="000000"/>
                <w:lang w:val="en-ZA" w:eastAsia="en-ZA"/>
              </w:rPr>
            </w:pPr>
            <w:r w:rsidRPr="00A45B12">
              <w:rPr>
                <w:rFonts w:cs="Calibri"/>
                <w:color w:val="000000"/>
                <w:lang w:val="en-ZA" w:eastAsia="en-ZA"/>
              </w:rPr>
              <w:t>Project Company:</w:t>
            </w:r>
          </w:p>
        </w:tc>
        <w:tc>
          <w:tcPr>
            <w:tcW w:w="2730" w:type="pct"/>
            <w:noWrap/>
            <w:vAlign w:val="center"/>
            <w:hideMark/>
          </w:tcPr>
          <w:p w14:paraId="4E439A20" w14:textId="77777777" w:rsidR="00A45B12" w:rsidRPr="00A45B12" w:rsidRDefault="00A45B12" w:rsidP="00A45B12">
            <w:pPr>
              <w:jc w:val="both"/>
              <w:rPr>
                <w:rFonts w:cs="Calibri"/>
                <w:color w:val="000000"/>
                <w:lang w:val="en-ZA" w:eastAsia="en-ZA"/>
              </w:rPr>
            </w:pPr>
            <w:proofErr w:type="spellStart"/>
            <w:r w:rsidRPr="00A45B12">
              <w:rPr>
                <w:rFonts w:cs="Calibri"/>
                <w:color w:val="000000"/>
                <w:lang w:val="en-ZA" w:eastAsia="en-ZA"/>
              </w:rPr>
              <w:t>Moshesh</w:t>
            </w:r>
            <w:proofErr w:type="spellEnd"/>
            <w:r w:rsidRPr="00A45B12">
              <w:rPr>
                <w:rFonts w:cs="Calibri"/>
                <w:color w:val="000000"/>
                <w:lang w:val="en-ZA" w:eastAsia="en-ZA"/>
              </w:rPr>
              <w:t xml:space="preserve"> Solar PV 1 (Pty) Ltd</w:t>
            </w:r>
          </w:p>
        </w:tc>
      </w:tr>
      <w:tr w:rsidR="00A45B12" w:rsidRPr="00A45B12" w14:paraId="2EC394AB" w14:textId="77777777" w:rsidTr="00DB5E7D">
        <w:trPr>
          <w:trHeight w:val="266"/>
          <w:jc w:val="center"/>
        </w:trPr>
        <w:tc>
          <w:tcPr>
            <w:tcW w:w="2270" w:type="pct"/>
            <w:noWrap/>
            <w:vAlign w:val="center"/>
            <w:hideMark/>
          </w:tcPr>
          <w:p w14:paraId="508F249E" w14:textId="77777777" w:rsidR="00A45B12" w:rsidRPr="00A45B12" w:rsidRDefault="00A45B12" w:rsidP="00A45B12">
            <w:pPr>
              <w:jc w:val="both"/>
              <w:rPr>
                <w:rFonts w:cs="Calibri"/>
                <w:color w:val="000000"/>
                <w:lang w:val="en-ZA" w:eastAsia="en-ZA"/>
              </w:rPr>
            </w:pPr>
            <w:r w:rsidRPr="00A45B12">
              <w:rPr>
                <w:rFonts w:cs="Calibri"/>
                <w:color w:val="000000"/>
                <w:lang w:val="en-ZA" w:eastAsia="en-ZA"/>
              </w:rPr>
              <w:t>Address:</w:t>
            </w:r>
          </w:p>
        </w:tc>
        <w:tc>
          <w:tcPr>
            <w:tcW w:w="2730" w:type="pct"/>
            <w:noWrap/>
            <w:vAlign w:val="center"/>
            <w:hideMark/>
          </w:tcPr>
          <w:p w14:paraId="1E7CA49B" w14:textId="41DC5023" w:rsidR="00A45B12" w:rsidRPr="00A45B12" w:rsidRDefault="00A45B12" w:rsidP="00A45B12">
            <w:pPr>
              <w:jc w:val="both"/>
              <w:rPr>
                <w:rFonts w:cs="Calibri"/>
                <w:color w:val="000000"/>
                <w:lang w:val="en-ZA" w:eastAsia="en-ZA"/>
              </w:rPr>
            </w:pPr>
            <w:r w:rsidRPr="00A45B12">
              <w:rPr>
                <w:rFonts w:cs="Calibri"/>
                <w:color w:val="000000"/>
                <w:lang w:val="en-ZA" w:eastAsia="en-ZA"/>
              </w:rPr>
              <w:t xml:space="preserve">Ravenscroft Rd Hermanus – </w:t>
            </w:r>
            <w:r w:rsidR="006B0498">
              <w:rPr>
                <w:rFonts w:cs="Calibri"/>
                <w:color w:val="000000"/>
                <w:lang w:val="en-ZA" w:eastAsia="en-ZA"/>
              </w:rPr>
              <w:t>7,200</w:t>
            </w:r>
            <w:r w:rsidRPr="00A45B12">
              <w:rPr>
                <w:rFonts w:cs="Calibri"/>
                <w:color w:val="000000"/>
                <w:lang w:val="en-ZA" w:eastAsia="en-ZA"/>
              </w:rPr>
              <w:t xml:space="preserve"> – South Africa</w:t>
            </w:r>
          </w:p>
        </w:tc>
      </w:tr>
      <w:tr w:rsidR="00F64F0A" w:rsidRPr="00A45B12" w14:paraId="5FC1C010" w14:textId="77777777" w:rsidTr="00DB5E7D">
        <w:trPr>
          <w:trHeight w:val="266"/>
          <w:jc w:val="center"/>
        </w:trPr>
        <w:tc>
          <w:tcPr>
            <w:tcW w:w="2270" w:type="pct"/>
            <w:noWrap/>
            <w:vAlign w:val="center"/>
          </w:tcPr>
          <w:p w14:paraId="0DE4D0B3" w14:textId="262F0B47" w:rsidR="00F64F0A" w:rsidRPr="00A45B12" w:rsidRDefault="00F64F0A" w:rsidP="00A45B12">
            <w:pPr>
              <w:jc w:val="both"/>
              <w:rPr>
                <w:rFonts w:cs="Calibri"/>
                <w:color w:val="000000"/>
                <w:lang w:val="en-ZA" w:eastAsia="en-ZA"/>
              </w:rPr>
            </w:pPr>
            <w:r w:rsidRPr="00F64F0A">
              <w:rPr>
                <w:rFonts w:cs="Calibri"/>
                <w:color w:val="000000"/>
                <w:lang w:val="en-ZA" w:eastAsia="en-ZA"/>
              </w:rPr>
              <w:t>Commercial Operation Date</w:t>
            </w:r>
          </w:p>
        </w:tc>
        <w:tc>
          <w:tcPr>
            <w:tcW w:w="2730" w:type="pct"/>
            <w:noWrap/>
            <w:vAlign w:val="center"/>
          </w:tcPr>
          <w:p w14:paraId="1E272BA3" w14:textId="39622BCB" w:rsidR="00F64F0A" w:rsidRPr="00A45B12" w:rsidRDefault="00F64F0A" w:rsidP="00A45B12">
            <w:pPr>
              <w:jc w:val="both"/>
              <w:rPr>
                <w:rFonts w:cs="Calibri"/>
                <w:color w:val="000000"/>
                <w:lang w:val="en-ZA" w:eastAsia="en-ZA"/>
              </w:rPr>
            </w:pPr>
            <w:r w:rsidRPr="00F64F0A">
              <w:rPr>
                <w:rFonts w:cs="Calibri"/>
                <w:color w:val="000000"/>
                <w:lang w:val="en-ZA" w:eastAsia="en-ZA"/>
              </w:rPr>
              <w:t>10 Mar</w:t>
            </w:r>
            <w:r w:rsidR="00A10E88">
              <w:rPr>
                <w:rFonts w:cs="Calibri"/>
                <w:color w:val="000000"/>
                <w:lang w:val="en-ZA" w:eastAsia="en-ZA"/>
              </w:rPr>
              <w:t>ch</w:t>
            </w:r>
            <w:r w:rsidRPr="00F64F0A">
              <w:rPr>
                <w:rFonts w:cs="Calibri"/>
                <w:color w:val="000000"/>
                <w:lang w:val="en-ZA" w:eastAsia="en-ZA"/>
              </w:rPr>
              <w:t xml:space="preserve"> </w:t>
            </w:r>
            <w:r w:rsidR="006B0498">
              <w:rPr>
                <w:rFonts w:cs="Calibri"/>
                <w:color w:val="000000"/>
                <w:lang w:val="en-ZA" w:eastAsia="en-ZA"/>
              </w:rPr>
              <w:t>2022</w:t>
            </w:r>
          </w:p>
        </w:tc>
      </w:tr>
    </w:tbl>
    <w:p w14:paraId="336E1523" w14:textId="2590ACB6" w:rsidR="00B25B7E" w:rsidRDefault="00B61424" w:rsidP="00B61424">
      <w:pPr>
        <w:pStyle w:val="Caption"/>
      </w:pPr>
      <w:bookmarkStart w:id="4871" w:name="_Toc115101849"/>
      <w:bookmarkStart w:id="4872" w:name="_Toc114662539"/>
      <w:r>
        <w:t xml:space="preserve">Table </w:t>
      </w:r>
      <w:r w:rsidR="00000000">
        <w:fldChar w:fldCharType="begin"/>
      </w:r>
      <w:r w:rsidR="00000000">
        <w:instrText xml:space="preserve"> STYLEREF 1 \s </w:instrText>
      </w:r>
      <w:r w:rsidR="00000000">
        <w:fldChar w:fldCharType="separate"/>
      </w:r>
      <w:r>
        <w:rPr>
          <w:noProof/>
        </w:rPr>
        <w:t>7</w:t>
      </w:r>
      <w:r w:rsidR="00000000">
        <w:rPr>
          <w:noProof/>
        </w:rPr>
        <w:fldChar w:fldCharType="end"/>
      </w:r>
      <w:r>
        <w:noBreakHyphen/>
      </w:r>
      <w:r w:rsidR="00000000">
        <w:fldChar w:fldCharType="begin"/>
      </w:r>
      <w:r w:rsidR="00000000">
        <w:instrText xml:space="preserve"> SEQ Table \* ARABIC \s 1 </w:instrText>
      </w:r>
      <w:r w:rsidR="00000000">
        <w:fldChar w:fldCharType="separate"/>
      </w:r>
      <w:r>
        <w:rPr>
          <w:noProof/>
        </w:rPr>
        <w:t>1</w:t>
      </w:r>
      <w:r w:rsidR="00000000">
        <w:rPr>
          <w:noProof/>
        </w:rPr>
        <w:fldChar w:fldCharType="end"/>
      </w:r>
      <w:r>
        <w:t xml:space="preserve">: </w:t>
      </w:r>
      <w:r w:rsidRPr="00A45B12">
        <w:t>Hermanus Project Overview</w:t>
      </w:r>
      <w:bookmarkEnd w:id="4871"/>
      <w:r w:rsidRPr="00A45B12">
        <w:t xml:space="preserve"> </w:t>
      </w:r>
      <w:bookmarkEnd w:id="4872"/>
    </w:p>
    <w:p w14:paraId="3A3E8D1F" w14:textId="2196A6F6" w:rsidR="00B61424" w:rsidRPr="00B61424" w:rsidDel="001A3EA3" w:rsidRDefault="00B61424" w:rsidP="00B61424">
      <w:pPr>
        <w:rPr>
          <w:del w:id="4873" w:author="Mutali Nepfumbada" w:date="2022-09-28T23:12:00Z"/>
        </w:rPr>
      </w:pPr>
    </w:p>
    <w:p w14:paraId="212DBFA0" w14:textId="455354BF" w:rsidR="00B25B7E" w:rsidDel="001A3EA3" w:rsidRDefault="00B25B7E">
      <w:pPr>
        <w:pStyle w:val="Heading2"/>
        <w:rPr>
          <w:del w:id="4874" w:author="Mutali Nepfumbada" w:date="2022-09-28T23:12:00Z"/>
        </w:rPr>
        <w:pPrChange w:id="4875" w:author="Adam Terry" w:date="2022-09-23T16:41:00Z">
          <w:pPr>
            <w:pStyle w:val="Heading2"/>
            <w:jc w:val="both"/>
          </w:pPr>
        </w:pPrChange>
      </w:pPr>
      <w:del w:id="4876" w:author="Mutali Nepfumbada" w:date="2022-09-28T23:12:00Z">
        <w:r w:rsidRPr="00953BC7" w:rsidDel="001A3EA3">
          <w:delText xml:space="preserve"> </w:delText>
        </w:r>
        <w:bookmarkStart w:id="4877" w:name="_Toc111090535"/>
        <w:bookmarkStart w:id="4878" w:name="_Toc115101813"/>
        <w:r w:rsidR="00A45B12" w:rsidRPr="00A45B12" w:rsidDel="001A3EA3">
          <w:delText xml:space="preserve">Hermanus Production </w:delText>
        </w:r>
        <w:r w:rsidR="00B87996" w:rsidDel="001A3EA3">
          <w:delText>Vs Forecast</w:delText>
        </w:r>
        <w:bookmarkEnd w:id="4877"/>
        <w:bookmarkEnd w:id="4878"/>
      </w:del>
    </w:p>
    <w:p w14:paraId="731D23C8" w14:textId="28E6EB3F" w:rsidR="00956534" w:rsidRPr="00956534" w:rsidDel="001A3EA3" w:rsidRDefault="00956534" w:rsidP="00956534">
      <w:pPr>
        <w:rPr>
          <w:del w:id="4879" w:author="Mutali Nepfumbada" w:date="2022-09-28T23:12:00Z"/>
        </w:rPr>
      </w:pPr>
    </w:p>
    <w:p w14:paraId="3FF29483" w14:textId="739F0561" w:rsidR="00B25B7E" w:rsidDel="001A3EA3" w:rsidRDefault="002D4C3B" w:rsidP="004776AB">
      <w:pPr>
        <w:jc w:val="both"/>
        <w:rPr>
          <w:del w:id="4880" w:author="Mutali Nepfumbada" w:date="2022-09-28T23:12:00Z"/>
          <w:lang w:eastAsia="en-US"/>
        </w:rPr>
      </w:pPr>
      <w:del w:id="4881" w:author="Mutali Nepfumbada" w:date="2022-09-28T23:12:00Z">
        <w:r w:rsidRPr="002D4C3B" w:rsidDel="001A3EA3">
          <w:rPr>
            <w:lang w:eastAsia="en-US"/>
          </w:rPr>
          <w:delText xml:space="preserve">The following tables describe the production of the plant since </w:delText>
        </w:r>
        <w:r w:rsidR="006B0498" w:rsidDel="001A3EA3">
          <w:rPr>
            <w:lang w:eastAsia="en-US"/>
          </w:rPr>
          <w:delText>2022</w:delText>
        </w:r>
        <w:r w:rsidRPr="002D4C3B" w:rsidDel="001A3EA3">
          <w:rPr>
            <w:lang w:eastAsia="en-US"/>
          </w:rPr>
          <w:delText>COD. Production is compared to the P50 Helioscope forecast and the weather-adjusted forecast.</w:delText>
        </w:r>
      </w:del>
    </w:p>
    <w:p w14:paraId="387360AB" w14:textId="369E4084" w:rsidR="00D36A0D" w:rsidDel="001A3EA3" w:rsidRDefault="00D36A0D" w:rsidP="004776AB">
      <w:pPr>
        <w:jc w:val="both"/>
        <w:rPr>
          <w:del w:id="4882" w:author="Mutali Nepfumbada" w:date="2022-09-28T23:12:00Z"/>
          <w:lang w:eastAsia="en-US"/>
        </w:rPr>
      </w:pPr>
    </w:p>
    <w:tbl>
      <w:tblPr>
        <w:tblStyle w:val="TableGridLight"/>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49"/>
      </w:tblGrid>
      <w:tr w:rsidR="00977093" w:rsidRPr="00953BC7" w:rsidDel="001A3EA3" w14:paraId="7D99DABB" w14:textId="172F8EC3">
        <w:trPr>
          <w:trHeight w:val="1174"/>
          <w:del w:id="4883" w:author="Mutali Nepfumbada" w:date="2022-09-28T23:12:00Z"/>
        </w:trPr>
        <w:tc>
          <w:tcPr>
            <w:tcW w:w="5000" w:type="pct"/>
            <w:vAlign w:val="center"/>
          </w:tcPr>
          <w:tbl>
            <w:tblPr>
              <w:tblStyle w:val="TableGridLight"/>
              <w:tblW w:w="0" w:type="auto"/>
              <w:jc w:val="center"/>
              <w:tblLook w:val="04A0" w:firstRow="1" w:lastRow="0" w:firstColumn="1" w:lastColumn="0" w:noHBand="0" w:noVBand="1"/>
            </w:tblPr>
            <w:tblGrid>
              <w:gridCol w:w="1302"/>
              <w:gridCol w:w="1646"/>
              <w:gridCol w:w="1530"/>
              <w:gridCol w:w="1542"/>
              <w:gridCol w:w="1519"/>
              <w:gridCol w:w="1784"/>
            </w:tblGrid>
            <w:tr w:rsidR="00D56958" w:rsidRPr="00DC29B7" w:rsidDel="001A3EA3" w14:paraId="5FBC2D4E" w14:textId="37487398" w:rsidTr="00D56958">
              <w:trPr>
                <w:trHeight w:val="86"/>
                <w:jc w:val="center"/>
                <w:del w:id="4884" w:author="Mutali Nepfumbada" w:date="2022-09-28T23:12:00Z"/>
              </w:trPr>
              <w:tc>
                <w:tcPr>
                  <w:tcW w:w="1302" w:type="dxa"/>
                  <w:shd w:val="clear" w:color="auto" w:fill="5F0505"/>
                  <w:noWrap/>
                </w:tcPr>
                <w:p w14:paraId="09B4ABDA" w14:textId="4515BE4C" w:rsidR="00D56958" w:rsidRPr="00FA3295" w:rsidDel="001A3EA3" w:rsidRDefault="00D56958" w:rsidP="00D56958">
                  <w:pPr>
                    <w:rPr>
                      <w:del w:id="4885" w:author="Mutali Nepfumbada" w:date="2022-09-28T23:12:00Z"/>
                      <w:b/>
                      <w:bCs/>
                    </w:rPr>
                  </w:pPr>
                  <w:del w:id="4886" w:author="Mutali Nepfumbada" w:date="2022-09-28T23:12:00Z">
                    <w:r w:rsidDel="001A3EA3">
                      <w:rPr>
                        <w:b/>
                        <w:bCs/>
                      </w:rPr>
                      <w:delText>Month</w:delText>
                    </w:r>
                  </w:del>
                </w:p>
              </w:tc>
              <w:tc>
                <w:tcPr>
                  <w:tcW w:w="4718" w:type="dxa"/>
                  <w:gridSpan w:val="3"/>
                  <w:shd w:val="clear" w:color="auto" w:fill="5F0505"/>
                </w:tcPr>
                <w:p w14:paraId="68792555" w14:textId="1A88D67C" w:rsidR="00D56958" w:rsidRPr="00FA3295" w:rsidDel="001A3EA3" w:rsidRDefault="00D56958">
                  <w:pPr>
                    <w:jc w:val="center"/>
                    <w:rPr>
                      <w:del w:id="4887" w:author="Mutali Nepfumbada" w:date="2022-09-28T23:12:00Z"/>
                      <w:b/>
                      <w:bCs/>
                    </w:rPr>
                  </w:pPr>
                  <w:del w:id="4888" w:author="Mutali Nepfumbada" w:date="2022-09-28T23:12:00Z">
                    <w:r w:rsidRPr="00D56958" w:rsidDel="001A3EA3">
                      <w:rPr>
                        <w:b/>
                        <w:bCs/>
                      </w:rPr>
                      <w:delText>Production (kWh)</w:delText>
                    </w:r>
                    <w:r w:rsidRPr="00D56958" w:rsidDel="001A3EA3">
                      <w:rPr>
                        <w:b/>
                        <w:bCs/>
                      </w:rPr>
                      <w:tab/>
                    </w:r>
                  </w:del>
                </w:p>
              </w:tc>
              <w:tc>
                <w:tcPr>
                  <w:tcW w:w="1519" w:type="dxa"/>
                  <w:vMerge w:val="restart"/>
                  <w:shd w:val="clear" w:color="auto" w:fill="5F0505"/>
                </w:tcPr>
                <w:p w14:paraId="0A9A18E1" w14:textId="41E5AA5F" w:rsidR="00D56958" w:rsidRPr="00FA3295" w:rsidDel="001A3EA3" w:rsidRDefault="00D56958">
                  <w:pPr>
                    <w:jc w:val="center"/>
                    <w:rPr>
                      <w:del w:id="4889" w:author="Mutali Nepfumbada" w:date="2022-09-28T23:12:00Z"/>
                      <w:b/>
                      <w:bCs/>
                    </w:rPr>
                  </w:pPr>
                  <w:ins w:id="4890" w:author="Adam Terry" w:date="2022-09-23T18:11:00Z">
                    <w:del w:id="4891" w:author="Mutali Nepfumbada" w:date="2022-09-24T04:52:00Z">
                      <w:r w:rsidDel="00CE74EC">
                        <w:rPr>
                          <w:b/>
                          <w:bCs/>
                        </w:rPr>
                        <w:delText>Del</w:delText>
                      </w:r>
                    </w:del>
                  </w:ins>
                  <w:ins w:id="4892" w:author="Adam Terry" w:date="2022-09-23T18:12:00Z">
                    <w:del w:id="4893" w:author="Mutali Nepfumbada" w:date="2022-09-24T04:52:00Z">
                      <w:r w:rsidDel="00CE74EC">
                        <w:rPr>
                          <w:b/>
                          <w:bCs/>
                        </w:rPr>
                        <w:delText>ta</w:delText>
                      </w:r>
                    </w:del>
                    <w:del w:id="4894" w:author="Mutali Nepfumbada" w:date="2022-09-28T23:12:00Z">
                      <w:r w:rsidDel="001A3EA3">
                        <w:rPr>
                          <w:b/>
                          <w:bCs/>
                        </w:rPr>
                        <w:delText>vs</w:delText>
                      </w:r>
                    </w:del>
                  </w:ins>
                  <w:commentRangeStart w:id="4895"/>
                  <w:del w:id="4896" w:author="Mutali Nepfumbada" w:date="2022-09-28T23:12:00Z">
                    <w:r w:rsidRPr="00962DBE" w:rsidDel="001A3EA3">
                      <w:rPr>
                        <w:b/>
                        <w:bCs/>
                      </w:rPr>
                      <w:delText>Δ</w:delText>
                    </w:r>
                  </w:del>
                  <w:ins w:id="4897" w:author="Adam Terry" w:date="2022-09-23T18:03:00Z">
                    <w:del w:id="4898" w:author="Mutali Nepfumbada" w:date="2022-09-28T23:12:00Z">
                      <w:r w:rsidDel="001A3EA3">
                        <w:rPr>
                          <w:b/>
                          <w:bCs/>
                        </w:rPr>
                        <w:delText xml:space="preserve"> Original Forecast</w:delText>
                      </w:r>
                    </w:del>
                  </w:ins>
                  <w:del w:id="4899" w:author="Mutali Nepfumbada" w:date="2022-09-28T23:12:00Z">
                    <w:r w:rsidRPr="00962DBE" w:rsidDel="001A3EA3">
                      <w:rPr>
                        <w:b/>
                        <w:bCs/>
                        <w:lang w:val="en-US"/>
                      </w:rPr>
                      <w:delText xml:space="preserve"> (%)</w:delText>
                    </w:r>
                    <w:commentRangeEnd w:id="4895"/>
                    <w:r w:rsidRPr="00962DBE" w:rsidDel="001A3EA3">
                      <w:rPr>
                        <w:rStyle w:val="CommentReference"/>
                        <w:rFonts w:ascii="Verdana" w:hAnsi="Verdana"/>
                        <w:b/>
                        <w:bCs/>
                        <w:rPrChange w:id="4900" w:author="Mutali Nepfumbada" w:date="2022-09-21T09:05:00Z">
                          <w:rPr>
                            <w:rStyle w:val="CommentReference"/>
                            <w:rFonts w:ascii="Verdana" w:hAnsi="Verdana"/>
                          </w:rPr>
                        </w:rPrChange>
                      </w:rPr>
                      <w:commentReference w:id="4895"/>
                    </w:r>
                  </w:del>
                </w:p>
              </w:tc>
              <w:tc>
                <w:tcPr>
                  <w:tcW w:w="1784" w:type="dxa"/>
                  <w:vMerge w:val="restart"/>
                  <w:shd w:val="clear" w:color="auto" w:fill="5F0505"/>
                </w:tcPr>
                <w:p w14:paraId="54B931E6" w14:textId="1D7F4A0C" w:rsidR="00D56958" w:rsidRPr="00FA3295" w:rsidDel="001A3EA3" w:rsidRDefault="00D56958">
                  <w:pPr>
                    <w:jc w:val="center"/>
                    <w:rPr>
                      <w:del w:id="4902" w:author="Mutali Nepfumbada" w:date="2022-09-28T23:12:00Z"/>
                      <w:b/>
                      <w:bCs/>
                    </w:rPr>
                  </w:pPr>
                  <w:del w:id="4903" w:author="Mutali Nepfumbada" w:date="2022-09-28T23:12:00Z">
                    <w:r w:rsidRPr="0025667A" w:rsidDel="001A3EA3">
                      <w:rPr>
                        <w:b/>
                        <w:bCs/>
                      </w:rPr>
                      <w:delText>Actual vs Weather Adjusted Forecast (%)</w:delText>
                    </w:r>
                  </w:del>
                </w:p>
              </w:tc>
            </w:tr>
            <w:tr w:rsidR="00977093" w:rsidRPr="00DC29B7" w:rsidDel="001A3EA3" w14:paraId="7A6F4263" w14:textId="1558FF22">
              <w:trPr>
                <w:trHeight w:val="86"/>
                <w:jc w:val="center"/>
                <w:del w:id="4904" w:author="Mutali Nepfumbada" w:date="2022-09-28T23:12:00Z"/>
              </w:trPr>
              <w:tc>
                <w:tcPr>
                  <w:tcW w:w="1302" w:type="dxa"/>
                  <w:shd w:val="clear" w:color="auto" w:fill="5F0505"/>
                  <w:noWrap/>
                </w:tcPr>
                <w:p w14:paraId="5122E0A0" w14:textId="718761C3" w:rsidR="00977093" w:rsidRPr="00977093" w:rsidDel="001A3EA3" w:rsidRDefault="00977093">
                  <w:pPr>
                    <w:rPr>
                      <w:del w:id="4905" w:author="Mutali Nepfumbada" w:date="2022-09-28T23:12:00Z"/>
                      <w:b/>
                      <w:lang w:val="en-US"/>
                    </w:rPr>
                  </w:pPr>
                </w:p>
              </w:tc>
              <w:tc>
                <w:tcPr>
                  <w:tcW w:w="1646" w:type="dxa"/>
                  <w:shd w:val="clear" w:color="auto" w:fill="5F0505"/>
                  <w:noWrap/>
                </w:tcPr>
                <w:p w14:paraId="42104B6B" w14:textId="300E94FD" w:rsidR="00977093" w:rsidRPr="00FA3295" w:rsidDel="001A3EA3" w:rsidRDefault="00977093">
                  <w:pPr>
                    <w:jc w:val="center"/>
                    <w:rPr>
                      <w:del w:id="4906" w:author="Mutali Nepfumbada" w:date="2022-09-28T23:12:00Z"/>
                      <w:b/>
                      <w:bCs/>
                      <w:lang w:val="en-US"/>
                    </w:rPr>
                  </w:pPr>
                  <w:ins w:id="4907" w:author="Adam Terry" w:date="2022-09-23T18:04:00Z">
                    <w:del w:id="4908" w:author="Mutali Nepfumbada" w:date="2022-09-28T23:12:00Z">
                      <w:r w:rsidDel="001A3EA3">
                        <w:rPr>
                          <w:b/>
                          <w:bCs/>
                          <w:lang w:val="en-US"/>
                        </w:rPr>
                        <w:delText>Original Forecast</w:delText>
                      </w:r>
                    </w:del>
                  </w:ins>
                </w:p>
              </w:tc>
              <w:tc>
                <w:tcPr>
                  <w:tcW w:w="1530" w:type="dxa"/>
                  <w:shd w:val="clear" w:color="auto" w:fill="5F0505"/>
                  <w:noWrap/>
                </w:tcPr>
                <w:p w14:paraId="062A13ED" w14:textId="782253C0" w:rsidR="00977093" w:rsidRPr="00FA3295" w:rsidDel="001A3EA3" w:rsidRDefault="00977093">
                  <w:pPr>
                    <w:jc w:val="center"/>
                    <w:rPr>
                      <w:del w:id="4909" w:author="Mutali Nepfumbada" w:date="2022-09-28T23:12:00Z"/>
                      <w:b/>
                      <w:bCs/>
                      <w:lang w:val="en-US"/>
                    </w:rPr>
                  </w:pPr>
                  <w:commentRangeStart w:id="4910"/>
                  <w:ins w:id="4911" w:author="Adam Terry" w:date="2022-09-23T18:03:00Z">
                    <w:del w:id="4912" w:author="Mutali Nepfumbada" w:date="2022-09-28T23:12:00Z">
                      <w:r w:rsidRPr="00962DBE" w:rsidDel="001A3EA3">
                        <w:rPr>
                          <w:b/>
                          <w:bCs/>
                        </w:rPr>
                        <w:delText>W</w:delText>
                      </w:r>
                      <w:commentRangeEnd w:id="4910"/>
                      <w:r w:rsidDel="001A3EA3">
                        <w:rPr>
                          <w:rStyle w:val="CommentReference"/>
                          <w:rFonts w:ascii="Verdana" w:hAnsi="Verdana"/>
                        </w:rPr>
                        <w:commentReference w:id="4910"/>
                      </w:r>
                    </w:del>
                  </w:ins>
                  <w:ins w:id="4913" w:author="Adam Terry" w:date="2022-09-23T18:04:00Z">
                    <w:del w:id="4914" w:author="Mutali Nepfumbada" w:date="2022-09-28T23:12:00Z">
                      <w:r w:rsidDel="001A3EA3">
                        <w:rPr>
                          <w:b/>
                          <w:bCs/>
                        </w:rPr>
                        <w:delText>eather Adjusted Forecast</w:delText>
                      </w:r>
                    </w:del>
                  </w:ins>
                </w:p>
              </w:tc>
              <w:tc>
                <w:tcPr>
                  <w:tcW w:w="1542" w:type="dxa"/>
                  <w:shd w:val="clear" w:color="auto" w:fill="5F0505"/>
                  <w:noWrap/>
                </w:tcPr>
                <w:p w14:paraId="174B2C96" w14:textId="1C6C515D" w:rsidR="00977093" w:rsidRPr="00FA3295" w:rsidDel="001A3EA3" w:rsidRDefault="00977093">
                  <w:pPr>
                    <w:jc w:val="center"/>
                    <w:rPr>
                      <w:del w:id="4915" w:author="Mutali Nepfumbada" w:date="2022-09-28T23:12:00Z"/>
                      <w:b/>
                      <w:bCs/>
                      <w:lang w:val="en-US"/>
                    </w:rPr>
                  </w:pPr>
                  <w:commentRangeStart w:id="4916"/>
                  <w:del w:id="4917" w:author="Mutali Nepfumbada" w:date="2022-09-28T23:12:00Z">
                    <w:r w:rsidRPr="00962DBE" w:rsidDel="001A3EA3">
                      <w:rPr>
                        <w:b/>
                        <w:bCs/>
                        <w:lang w:val="en-US"/>
                      </w:rPr>
                      <w:delText>A</w:delText>
                    </w:r>
                    <w:commentRangeEnd w:id="4916"/>
                    <w:r w:rsidDel="001A3EA3">
                      <w:rPr>
                        <w:rStyle w:val="CommentReference"/>
                        <w:rFonts w:ascii="Verdana" w:hAnsi="Verdana"/>
                      </w:rPr>
                      <w:commentReference w:id="4916"/>
                    </w:r>
                  </w:del>
                  <w:ins w:id="4918" w:author="Adam Terry" w:date="2022-09-23T18:04:00Z">
                    <w:del w:id="4919" w:author="Mutali Nepfumbada" w:date="2022-09-28T23:12:00Z">
                      <w:r w:rsidDel="001A3EA3">
                        <w:rPr>
                          <w:b/>
                          <w:bCs/>
                          <w:lang w:val="en-US"/>
                        </w:rPr>
                        <w:delText>ctual Production</w:delText>
                      </w:r>
                    </w:del>
                  </w:ins>
                </w:p>
              </w:tc>
              <w:tc>
                <w:tcPr>
                  <w:tcW w:w="1519" w:type="dxa"/>
                  <w:vMerge/>
                  <w:shd w:val="clear" w:color="auto" w:fill="5F0505"/>
                </w:tcPr>
                <w:p w14:paraId="39FA46E4" w14:textId="027A1D87" w:rsidR="00977093" w:rsidRPr="00FA3295" w:rsidDel="001A3EA3" w:rsidRDefault="00977093">
                  <w:pPr>
                    <w:jc w:val="center"/>
                    <w:rPr>
                      <w:del w:id="4920" w:author="Mutali Nepfumbada" w:date="2022-09-28T23:12:00Z"/>
                      <w:b/>
                      <w:bCs/>
                    </w:rPr>
                  </w:pPr>
                </w:p>
              </w:tc>
              <w:tc>
                <w:tcPr>
                  <w:tcW w:w="1784" w:type="dxa"/>
                  <w:vMerge/>
                  <w:shd w:val="clear" w:color="auto" w:fill="5F0505"/>
                </w:tcPr>
                <w:p w14:paraId="517E6ED8" w14:textId="21CB7520" w:rsidR="00977093" w:rsidRPr="00FA3295" w:rsidDel="001A3EA3" w:rsidRDefault="00977093">
                  <w:pPr>
                    <w:jc w:val="center"/>
                    <w:rPr>
                      <w:del w:id="4921" w:author="Mutali Nepfumbada" w:date="2022-09-28T23:12:00Z"/>
                      <w:b/>
                      <w:bCs/>
                    </w:rPr>
                  </w:pPr>
                </w:p>
              </w:tc>
            </w:tr>
            <w:tr w:rsidR="00C850ED" w:rsidRPr="00DC29B7" w:rsidDel="001A3EA3" w14:paraId="69C54281" w14:textId="2AA8CC2F">
              <w:trPr>
                <w:trHeight w:val="224"/>
                <w:jc w:val="center"/>
                <w:del w:id="4922" w:author="Mutali Nepfumbada" w:date="2022-09-28T23:12:00Z"/>
              </w:trPr>
              <w:tc>
                <w:tcPr>
                  <w:tcW w:w="1302" w:type="dxa"/>
                  <w:noWrap/>
                </w:tcPr>
                <w:p w14:paraId="698D9139" w14:textId="4D0DEB01" w:rsidR="00C850ED" w:rsidRPr="00DC29B7" w:rsidDel="001A3EA3" w:rsidRDefault="00C850ED" w:rsidP="00C850ED">
                  <w:pPr>
                    <w:jc w:val="both"/>
                    <w:rPr>
                      <w:del w:id="4923" w:author="Mutali Nepfumbada" w:date="2022-09-28T23:12:00Z"/>
                      <w:bCs/>
                      <w:lang w:val="en-US"/>
                    </w:rPr>
                  </w:pPr>
                  <w:del w:id="4924" w:author="Mutali Nepfumbada" w:date="2022-09-28T23:12:00Z">
                    <w:r w:rsidRPr="00DC29B7" w:rsidDel="001A3EA3">
                      <w:rPr>
                        <w:bCs/>
                        <w:lang w:val="en-US"/>
                      </w:rPr>
                      <w:delText>Oct 21</w:delText>
                    </w:r>
                  </w:del>
                </w:p>
              </w:tc>
              <w:tc>
                <w:tcPr>
                  <w:tcW w:w="1646" w:type="dxa"/>
                  <w:noWrap/>
                </w:tcPr>
                <w:p w14:paraId="770930DD" w14:textId="7BA11860" w:rsidR="00C850ED" w:rsidRPr="00DC29B7" w:rsidDel="001A3EA3" w:rsidRDefault="00C850ED" w:rsidP="00C850ED">
                  <w:pPr>
                    <w:jc w:val="center"/>
                    <w:rPr>
                      <w:del w:id="4925" w:author="Mutali Nepfumbada" w:date="2022-09-28T23:12:00Z"/>
                      <w:bCs/>
                      <w:lang w:val="en-US"/>
                    </w:rPr>
                  </w:pPr>
                  <w:del w:id="4926" w:author="Mutali Nepfumbada" w:date="2022-09-28T23:12:00Z">
                    <w:r w:rsidRPr="00613DEC" w:rsidDel="001A3EA3">
                      <w:delText>-</w:delText>
                    </w:r>
                  </w:del>
                </w:p>
              </w:tc>
              <w:tc>
                <w:tcPr>
                  <w:tcW w:w="1530" w:type="dxa"/>
                  <w:noWrap/>
                </w:tcPr>
                <w:p w14:paraId="36A48379" w14:textId="69AFA50D" w:rsidR="00C850ED" w:rsidRPr="00DC29B7" w:rsidDel="001A3EA3" w:rsidRDefault="00C850ED" w:rsidP="00C850ED">
                  <w:pPr>
                    <w:jc w:val="center"/>
                    <w:rPr>
                      <w:del w:id="4927" w:author="Mutali Nepfumbada" w:date="2022-09-28T23:12:00Z"/>
                      <w:bCs/>
                      <w:lang w:val="en-US"/>
                    </w:rPr>
                  </w:pPr>
                  <w:del w:id="4928" w:author="Mutali Nepfumbada" w:date="2022-09-28T23:12:00Z">
                    <w:r w:rsidRPr="00613DEC" w:rsidDel="001A3EA3">
                      <w:delText>-</w:delText>
                    </w:r>
                  </w:del>
                </w:p>
              </w:tc>
              <w:tc>
                <w:tcPr>
                  <w:tcW w:w="1542" w:type="dxa"/>
                  <w:noWrap/>
                </w:tcPr>
                <w:p w14:paraId="60549617" w14:textId="693B58AA" w:rsidR="00C850ED" w:rsidRPr="00DC29B7" w:rsidDel="001A3EA3" w:rsidRDefault="00C850ED" w:rsidP="00C850ED">
                  <w:pPr>
                    <w:jc w:val="center"/>
                    <w:rPr>
                      <w:del w:id="4929" w:author="Mutali Nepfumbada" w:date="2022-09-28T23:12:00Z"/>
                      <w:bCs/>
                      <w:lang w:val="en-US"/>
                    </w:rPr>
                  </w:pPr>
                  <w:del w:id="4930" w:author="Mutali Nepfumbada" w:date="2022-09-28T23:12:00Z">
                    <w:r w:rsidRPr="00613DEC" w:rsidDel="001A3EA3">
                      <w:delText>-</w:delText>
                    </w:r>
                  </w:del>
                </w:p>
              </w:tc>
              <w:tc>
                <w:tcPr>
                  <w:tcW w:w="1519" w:type="dxa"/>
                </w:tcPr>
                <w:p w14:paraId="280EE818" w14:textId="44F40493" w:rsidR="00C850ED" w:rsidRPr="00DC29B7" w:rsidDel="001A3EA3" w:rsidRDefault="00C850ED" w:rsidP="00C850ED">
                  <w:pPr>
                    <w:jc w:val="center"/>
                    <w:rPr>
                      <w:del w:id="4931" w:author="Mutali Nepfumbada" w:date="2022-09-28T23:12:00Z"/>
                      <w:bCs/>
                      <w:lang w:val="en-US"/>
                    </w:rPr>
                  </w:pPr>
                  <w:del w:id="4932" w:author="Mutali Nepfumbada" w:date="2022-09-28T23:12:00Z">
                    <w:r w:rsidRPr="00613DEC" w:rsidDel="001A3EA3">
                      <w:delText>-</w:delText>
                    </w:r>
                  </w:del>
                </w:p>
              </w:tc>
              <w:tc>
                <w:tcPr>
                  <w:tcW w:w="1784" w:type="dxa"/>
                </w:tcPr>
                <w:p w14:paraId="5EEA9E3C" w14:textId="6B25F805" w:rsidR="00C850ED" w:rsidRPr="00DC29B7" w:rsidDel="001A3EA3" w:rsidRDefault="00C850ED" w:rsidP="00C850ED">
                  <w:pPr>
                    <w:jc w:val="center"/>
                    <w:rPr>
                      <w:del w:id="4933" w:author="Mutali Nepfumbada" w:date="2022-09-28T23:12:00Z"/>
                      <w:bCs/>
                      <w:lang w:val="en-US"/>
                    </w:rPr>
                  </w:pPr>
                  <w:del w:id="4934" w:author="Mutali Nepfumbada" w:date="2022-09-28T23:12:00Z">
                    <w:r w:rsidRPr="00613DEC" w:rsidDel="001A3EA3">
                      <w:delText>-</w:delText>
                    </w:r>
                  </w:del>
                </w:p>
              </w:tc>
            </w:tr>
            <w:tr w:rsidR="00C850ED" w:rsidRPr="00DC29B7" w:rsidDel="001A3EA3" w14:paraId="20F8FED4" w14:textId="74EA4EE1">
              <w:trPr>
                <w:trHeight w:val="224"/>
                <w:jc w:val="center"/>
                <w:del w:id="4935" w:author="Mutali Nepfumbada" w:date="2022-09-28T23:12:00Z"/>
              </w:trPr>
              <w:tc>
                <w:tcPr>
                  <w:tcW w:w="1302" w:type="dxa"/>
                  <w:noWrap/>
                </w:tcPr>
                <w:p w14:paraId="57A8CBA2" w14:textId="312A5EF2" w:rsidR="00C850ED" w:rsidRPr="00DC29B7" w:rsidDel="001A3EA3" w:rsidRDefault="00C850ED" w:rsidP="00C850ED">
                  <w:pPr>
                    <w:jc w:val="both"/>
                    <w:rPr>
                      <w:del w:id="4936" w:author="Mutali Nepfumbada" w:date="2022-09-28T23:12:00Z"/>
                      <w:bCs/>
                      <w:lang w:val="en-US"/>
                    </w:rPr>
                  </w:pPr>
                  <w:del w:id="4937" w:author="Mutali Nepfumbada" w:date="2022-09-28T23:12:00Z">
                    <w:r w:rsidRPr="00DC29B7" w:rsidDel="001A3EA3">
                      <w:rPr>
                        <w:bCs/>
                        <w:lang w:val="en-US"/>
                      </w:rPr>
                      <w:delText>Nov 21</w:delText>
                    </w:r>
                  </w:del>
                </w:p>
              </w:tc>
              <w:tc>
                <w:tcPr>
                  <w:tcW w:w="1646" w:type="dxa"/>
                  <w:noWrap/>
                </w:tcPr>
                <w:p w14:paraId="0198F7F9" w14:textId="4A3E11AE" w:rsidR="00C850ED" w:rsidRPr="00DC29B7" w:rsidDel="001A3EA3" w:rsidRDefault="00C850ED" w:rsidP="00C850ED">
                  <w:pPr>
                    <w:jc w:val="center"/>
                    <w:rPr>
                      <w:del w:id="4938" w:author="Mutali Nepfumbada" w:date="2022-09-28T23:12:00Z"/>
                      <w:bCs/>
                      <w:lang w:val="en-US"/>
                    </w:rPr>
                  </w:pPr>
                  <w:del w:id="4939" w:author="Mutali Nepfumbada" w:date="2022-09-28T23:12:00Z">
                    <w:r w:rsidRPr="00613DEC" w:rsidDel="001A3EA3">
                      <w:delText>-</w:delText>
                    </w:r>
                  </w:del>
                </w:p>
              </w:tc>
              <w:tc>
                <w:tcPr>
                  <w:tcW w:w="1530" w:type="dxa"/>
                  <w:noWrap/>
                </w:tcPr>
                <w:p w14:paraId="646DB112" w14:textId="0E04DB3D" w:rsidR="00C850ED" w:rsidRPr="00DC29B7" w:rsidDel="001A3EA3" w:rsidRDefault="00C850ED" w:rsidP="00C850ED">
                  <w:pPr>
                    <w:jc w:val="center"/>
                    <w:rPr>
                      <w:del w:id="4940" w:author="Mutali Nepfumbada" w:date="2022-09-28T23:12:00Z"/>
                      <w:bCs/>
                      <w:lang w:val="en-US"/>
                    </w:rPr>
                  </w:pPr>
                  <w:del w:id="4941" w:author="Mutali Nepfumbada" w:date="2022-09-28T23:12:00Z">
                    <w:r w:rsidRPr="00613DEC" w:rsidDel="001A3EA3">
                      <w:delText>-</w:delText>
                    </w:r>
                  </w:del>
                </w:p>
              </w:tc>
              <w:tc>
                <w:tcPr>
                  <w:tcW w:w="1542" w:type="dxa"/>
                  <w:noWrap/>
                </w:tcPr>
                <w:p w14:paraId="5F2EE06C" w14:textId="2EF5B070" w:rsidR="00C850ED" w:rsidRPr="00DC29B7" w:rsidDel="001A3EA3" w:rsidRDefault="00C850ED" w:rsidP="00C850ED">
                  <w:pPr>
                    <w:jc w:val="center"/>
                    <w:rPr>
                      <w:del w:id="4942" w:author="Mutali Nepfumbada" w:date="2022-09-28T23:12:00Z"/>
                      <w:bCs/>
                      <w:lang w:val="en-US"/>
                    </w:rPr>
                  </w:pPr>
                  <w:del w:id="4943" w:author="Mutali Nepfumbada" w:date="2022-09-28T23:12:00Z">
                    <w:r w:rsidRPr="00613DEC" w:rsidDel="001A3EA3">
                      <w:delText>-</w:delText>
                    </w:r>
                  </w:del>
                </w:p>
              </w:tc>
              <w:tc>
                <w:tcPr>
                  <w:tcW w:w="1519" w:type="dxa"/>
                </w:tcPr>
                <w:p w14:paraId="24646F38" w14:textId="69194122" w:rsidR="00C850ED" w:rsidRPr="00DC29B7" w:rsidDel="001A3EA3" w:rsidRDefault="00C850ED" w:rsidP="00C850ED">
                  <w:pPr>
                    <w:jc w:val="center"/>
                    <w:rPr>
                      <w:del w:id="4944" w:author="Mutali Nepfumbada" w:date="2022-09-28T23:12:00Z"/>
                      <w:bCs/>
                      <w:lang w:val="en-US"/>
                    </w:rPr>
                  </w:pPr>
                  <w:del w:id="4945" w:author="Mutali Nepfumbada" w:date="2022-09-28T23:12:00Z">
                    <w:r w:rsidRPr="00613DEC" w:rsidDel="001A3EA3">
                      <w:delText>-</w:delText>
                    </w:r>
                  </w:del>
                </w:p>
              </w:tc>
              <w:tc>
                <w:tcPr>
                  <w:tcW w:w="1784" w:type="dxa"/>
                </w:tcPr>
                <w:p w14:paraId="3C0B84F8" w14:textId="449DCDBB" w:rsidR="00C850ED" w:rsidRPr="00DC29B7" w:rsidDel="001A3EA3" w:rsidRDefault="00C850ED" w:rsidP="00C850ED">
                  <w:pPr>
                    <w:jc w:val="center"/>
                    <w:rPr>
                      <w:del w:id="4946" w:author="Mutali Nepfumbada" w:date="2022-09-28T23:12:00Z"/>
                      <w:bCs/>
                      <w:lang w:val="en-US"/>
                    </w:rPr>
                  </w:pPr>
                  <w:del w:id="4947" w:author="Mutali Nepfumbada" w:date="2022-09-28T23:12:00Z">
                    <w:r w:rsidRPr="00613DEC" w:rsidDel="001A3EA3">
                      <w:delText>-</w:delText>
                    </w:r>
                  </w:del>
                </w:p>
              </w:tc>
            </w:tr>
            <w:tr w:rsidR="00C850ED" w:rsidRPr="00DC29B7" w:rsidDel="001A3EA3" w14:paraId="1B0729C1" w14:textId="02EFB458">
              <w:trPr>
                <w:trHeight w:val="224"/>
                <w:jc w:val="center"/>
                <w:del w:id="4948" w:author="Mutali Nepfumbada" w:date="2022-09-28T23:12:00Z"/>
              </w:trPr>
              <w:tc>
                <w:tcPr>
                  <w:tcW w:w="1302" w:type="dxa"/>
                  <w:noWrap/>
                </w:tcPr>
                <w:p w14:paraId="0B54D19A" w14:textId="62C9D4EA" w:rsidR="00C850ED" w:rsidRPr="00DC29B7" w:rsidDel="001A3EA3" w:rsidRDefault="00C850ED" w:rsidP="00C850ED">
                  <w:pPr>
                    <w:jc w:val="both"/>
                    <w:rPr>
                      <w:del w:id="4949" w:author="Mutali Nepfumbada" w:date="2022-09-28T23:12:00Z"/>
                      <w:bCs/>
                      <w:lang w:val="en-US"/>
                    </w:rPr>
                  </w:pPr>
                  <w:del w:id="4950" w:author="Mutali Nepfumbada" w:date="2022-09-28T23:12:00Z">
                    <w:r w:rsidRPr="00DC29B7" w:rsidDel="001A3EA3">
                      <w:rPr>
                        <w:bCs/>
                        <w:lang w:val="en-US"/>
                      </w:rPr>
                      <w:delText>Dec 21</w:delText>
                    </w:r>
                  </w:del>
                </w:p>
              </w:tc>
              <w:tc>
                <w:tcPr>
                  <w:tcW w:w="1646" w:type="dxa"/>
                  <w:noWrap/>
                </w:tcPr>
                <w:p w14:paraId="4FF9B877" w14:textId="5ABC396B" w:rsidR="00C850ED" w:rsidRPr="00DC29B7" w:rsidDel="001A3EA3" w:rsidRDefault="00C850ED" w:rsidP="00C850ED">
                  <w:pPr>
                    <w:jc w:val="center"/>
                    <w:rPr>
                      <w:del w:id="4951" w:author="Mutali Nepfumbada" w:date="2022-09-28T23:12:00Z"/>
                      <w:bCs/>
                      <w:lang w:val="en-US"/>
                    </w:rPr>
                  </w:pPr>
                  <w:del w:id="4952" w:author="Mutali Nepfumbada" w:date="2022-09-28T23:12:00Z">
                    <w:r w:rsidRPr="00613DEC" w:rsidDel="001A3EA3">
                      <w:delText>-</w:delText>
                    </w:r>
                  </w:del>
                </w:p>
              </w:tc>
              <w:tc>
                <w:tcPr>
                  <w:tcW w:w="1530" w:type="dxa"/>
                  <w:noWrap/>
                </w:tcPr>
                <w:p w14:paraId="3A269DEC" w14:textId="7C460DCC" w:rsidR="00C850ED" w:rsidRPr="00DC29B7" w:rsidDel="001A3EA3" w:rsidRDefault="00C850ED" w:rsidP="00C850ED">
                  <w:pPr>
                    <w:jc w:val="center"/>
                    <w:rPr>
                      <w:del w:id="4953" w:author="Mutali Nepfumbada" w:date="2022-09-28T23:12:00Z"/>
                      <w:bCs/>
                      <w:lang w:val="en-US"/>
                    </w:rPr>
                  </w:pPr>
                  <w:del w:id="4954" w:author="Mutali Nepfumbada" w:date="2022-09-28T23:12:00Z">
                    <w:r w:rsidRPr="00613DEC" w:rsidDel="001A3EA3">
                      <w:delText>-</w:delText>
                    </w:r>
                  </w:del>
                </w:p>
              </w:tc>
              <w:tc>
                <w:tcPr>
                  <w:tcW w:w="1542" w:type="dxa"/>
                  <w:noWrap/>
                </w:tcPr>
                <w:p w14:paraId="768547C3" w14:textId="70B91325" w:rsidR="00C850ED" w:rsidRPr="00DC29B7" w:rsidDel="001A3EA3" w:rsidRDefault="00C850ED" w:rsidP="00C850ED">
                  <w:pPr>
                    <w:jc w:val="center"/>
                    <w:rPr>
                      <w:del w:id="4955" w:author="Mutali Nepfumbada" w:date="2022-09-28T23:12:00Z"/>
                      <w:bCs/>
                      <w:lang w:val="en-US"/>
                    </w:rPr>
                  </w:pPr>
                  <w:del w:id="4956" w:author="Mutali Nepfumbada" w:date="2022-09-28T23:12:00Z">
                    <w:r w:rsidRPr="00613DEC" w:rsidDel="001A3EA3">
                      <w:delText>-</w:delText>
                    </w:r>
                  </w:del>
                </w:p>
              </w:tc>
              <w:tc>
                <w:tcPr>
                  <w:tcW w:w="1519" w:type="dxa"/>
                </w:tcPr>
                <w:p w14:paraId="721F0CA8" w14:textId="03ACCC2D" w:rsidR="00C850ED" w:rsidRPr="00DC29B7" w:rsidDel="001A3EA3" w:rsidRDefault="00C850ED" w:rsidP="00C850ED">
                  <w:pPr>
                    <w:jc w:val="center"/>
                    <w:rPr>
                      <w:del w:id="4957" w:author="Mutali Nepfumbada" w:date="2022-09-28T23:12:00Z"/>
                      <w:bCs/>
                      <w:lang w:val="en-US"/>
                    </w:rPr>
                  </w:pPr>
                  <w:del w:id="4958" w:author="Mutali Nepfumbada" w:date="2022-09-28T23:12:00Z">
                    <w:r w:rsidRPr="00613DEC" w:rsidDel="001A3EA3">
                      <w:delText>-</w:delText>
                    </w:r>
                  </w:del>
                </w:p>
              </w:tc>
              <w:tc>
                <w:tcPr>
                  <w:tcW w:w="1784" w:type="dxa"/>
                </w:tcPr>
                <w:p w14:paraId="2C357CF2" w14:textId="7E223F9F" w:rsidR="00C850ED" w:rsidRPr="00DC29B7" w:rsidDel="001A3EA3" w:rsidRDefault="00C850ED" w:rsidP="00C850ED">
                  <w:pPr>
                    <w:jc w:val="center"/>
                    <w:rPr>
                      <w:del w:id="4959" w:author="Mutali Nepfumbada" w:date="2022-09-28T23:12:00Z"/>
                      <w:bCs/>
                      <w:lang w:val="en-US"/>
                    </w:rPr>
                  </w:pPr>
                  <w:del w:id="4960" w:author="Mutali Nepfumbada" w:date="2022-09-28T23:12:00Z">
                    <w:r w:rsidRPr="00613DEC" w:rsidDel="001A3EA3">
                      <w:delText>-</w:delText>
                    </w:r>
                  </w:del>
                </w:p>
              </w:tc>
            </w:tr>
            <w:tr w:rsidR="00C850ED" w:rsidRPr="00DC29B7" w:rsidDel="001A3EA3" w14:paraId="178A00C2" w14:textId="583CC370">
              <w:trPr>
                <w:trHeight w:val="224"/>
                <w:jc w:val="center"/>
                <w:del w:id="4961" w:author="Mutali Nepfumbada" w:date="2022-09-28T23:12:00Z"/>
              </w:trPr>
              <w:tc>
                <w:tcPr>
                  <w:tcW w:w="1302" w:type="dxa"/>
                  <w:noWrap/>
                </w:tcPr>
                <w:p w14:paraId="7CD9A2C8" w14:textId="5FC815A3" w:rsidR="00C850ED" w:rsidRPr="00DC29B7" w:rsidDel="001A3EA3" w:rsidRDefault="00C850ED" w:rsidP="00C850ED">
                  <w:pPr>
                    <w:jc w:val="both"/>
                    <w:rPr>
                      <w:del w:id="4962" w:author="Mutali Nepfumbada" w:date="2022-09-28T23:12:00Z"/>
                      <w:bCs/>
                      <w:lang w:val="en-US"/>
                    </w:rPr>
                  </w:pPr>
                  <w:del w:id="4963" w:author="Mutali Nepfumbada" w:date="2022-09-28T23:12:00Z">
                    <w:r w:rsidRPr="00DC29B7" w:rsidDel="001A3EA3">
                      <w:rPr>
                        <w:bCs/>
                        <w:lang w:val="en-US"/>
                      </w:rPr>
                      <w:delText>Jan 22</w:delText>
                    </w:r>
                  </w:del>
                </w:p>
              </w:tc>
              <w:tc>
                <w:tcPr>
                  <w:tcW w:w="1646" w:type="dxa"/>
                  <w:noWrap/>
                </w:tcPr>
                <w:p w14:paraId="4446D269" w14:textId="167B15BC" w:rsidR="00C850ED" w:rsidRPr="00DC29B7" w:rsidDel="001A3EA3" w:rsidRDefault="00C850ED" w:rsidP="00C850ED">
                  <w:pPr>
                    <w:jc w:val="center"/>
                    <w:rPr>
                      <w:del w:id="4964" w:author="Mutali Nepfumbada" w:date="2022-09-28T23:12:00Z"/>
                      <w:bCs/>
                      <w:lang w:val="en-US"/>
                    </w:rPr>
                  </w:pPr>
                  <w:del w:id="4965" w:author="Mutali Nepfumbada" w:date="2022-09-28T23:12:00Z">
                    <w:r w:rsidRPr="00613DEC" w:rsidDel="001A3EA3">
                      <w:delText>-</w:delText>
                    </w:r>
                  </w:del>
                </w:p>
              </w:tc>
              <w:tc>
                <w:tcPr>
                  <w:tcW w:w="1530" w:type="dxa"/>
                  <w:noWrap/>
                </w:tcPr>
                <w:p w14:paraId="6C02D471" w14:textId="3CE57F36" w:rsidR="00C850ED" w:rsidRPr="00DC29B7" w:rsidDel="001A3EA3" w:rsidRDefault="00C850ED" w:rsidP="00C850ED">
                  <w:pPr>
                    <w:jc w:val="center"/>
                    <w:rPr>
                      <w:del w:id="4966" w:author="Mutali Nepfumbada" w:date="2022-09-28T23:12:00Z"/>
                      <w:bCs/>
                      <w:lang w:val="en-US"/>
                    </w:rPr>
                  </w:pPr>
                  <w:del w:id="4967" w:author="Mutali Nepfumbada" w:date="2022-09-28T23:12:00Z">
                    <w:r w:rsidRPr="00613DEC" w:rsidDel="001A3EA3">
                      <w:delText>-</w:delText>
                    </w:r>
                  </w:del>
                </w:p>
              </w:tc>
              <w:tc>
                <w:tcPr>
                  <w:tcW w:w="1542" w:type="dxa"/>
                  <w:noWrap/>
                </w:tcPr>
                <w:p w14:paraId="439CEC23" w14:textId="0BFB0F1F" w:rsidR="00C850ED" w:rsidRPr="00DC29B7" w:rsidDel="001A3EA3" w:rsidRDefault="00C850ED" w:rsidP="00C850ED">
                  <w:pPr>
                    <w:jc w:val="center"/>
                    <w:rPr>
                      <w:del w:id="4968" w:author="Mutali Nepfumbada" w:date="2022-09-28T23:12:00Z"/>
                      <w:bCs/>
                      <w:lang w:val="en-US"/>
                    </w:rPr>
                  </w:pPr>
                  <w:del w:id="4969" w:author="Mutali Nepfumbada" w:date="2022-09-28T23:12:00Z">
                    <w:r w:rsidRPr="00613DEC" w:rsidDel="001A3EA3">
                      <w:delText>-</w:delText>
                    </w:r>
                  </w:del>
                </w:p>
              </w:tc>
              <w:tc>
                <w:tcPr>
                  <w:tcW w:w="1519" w:type="dxa"/>
                </w:tcPr>
                <w:p w14:paraId="761BC291" w14:textId="7710FF52" w:rsidR="00C850ED" w:rsidRPr="00DC29B7" w:rsidDel="001A3EA3" w:rsidRDefault="00C850ED" w:rsidP="00C850ED">
                  <w:pPr>
                    <w:jc w:val="center"/>
                    <w:rPr>
                      <w:del w:id="4970" w:author="Mutali Nepfumbada" w:date="2022-09-28T23:12:00Z"/>
                      <w:bCs/>
                      <w:lang w:val="en-US"/>
                    </w:rPr>
                  </w:pPr>
                  <w:del w:id="4971" w:author="Mutali Nepfumbada" w:date="2022-09-28T23:12:00Z">
                    <w:r w:rsidRPr="00613DEC" w:rsidDel="001A3EA3">
                      <w:delText>-</w:delText>
                    </w:r>
                  </w:del>
                </w:p>
              </w:tc>
              <w:tc>
                <w:tcPr>
                  <w:tcW w:w="1784" w:type="dxa"/>
                </w:tcPr>
                <w:p w14:paraId="22043C4C" w14:textId="7BDC9493" w:rsidR="00C850ED" w:rsidRPr="00DC29B7" w:rsidDel="001A3EA3" w:rsidRDefault="00C850ED" w:rsidP="00C850ED">
                  <w:pPr>
                    <w:jc w:val="center"/>
                    <w:rPr>
                      <w:del w:id="4972" w:author="Mutali Nepfumbada" w:date="2022-09-28T23:12:00Z"/>
                      <w:bCs/>
                      <w:lang w:val="en-US"/>
                    </w:rPr>
                  </w:pPr>
                  <w:del w:id="4973" w:author="Mutali Nepfumbada" w:date="2022-09-28T23:12:00Z">
                    <w:r w:rsidRPr="00613DEC" w:rsidDel="001A3EA3">
                      <w:delText>-</w:delText>
                    </w:r>
                  </w:del>
                </w:p>
              </w:tc>
            </w:tr>
            <w:tr w:rsidR="00C850ED" w:rsidRPr="00DC29B7" w:rsidDel="001A3EA3" w14:paraId="029315C3" w14:textId="6FFD76E9">
              <w:trPr>
                <w:trHeight w:val="224"/>
                <w:jc w:val="center"/>
                <w:del w:id="4974" w:author="Mutali Nepfumbada" w:date="2022-09-28T23:12:00Z"/>
              </w:trPr>
              <w:tc>
                <w:tcPr>
                  <w:tcW w:w="1302" w:type="dxa"/>
                  <w:noWrap/>
                </w:tcPr>
                <w:p w14:paraId="244BE174" w14:textId="7B91823B" w:rsidR="00C850ED" w:rsidRPr="00DC29B7" w:rsidDel="001A3EA3" w:rsidRDefault="00C850ED" w:rsidP="00C850ED">
                  <w:pPr>
                    <w:jc w:val="both"/>
                    <w:rPr>
                      <w:del w:id="4975" w:author="Mutali Nepfumbada" w:date="2022-09-28T23:12:00Z"/>
                      <w:bCs/>
                      <w:lang w:val="en-US"/>
                    </w:rPr>
                  </w:pPr>
                  <w:del w:id="4976" w:author="Mutali Nepfumbada" w:date="2022-09-28T23:12:00Z">
                    <w:r w:rsidRPr="00DC29B7" w:rsidDel="001A3EA3">
                      <w:rPr>
                        <w:bCs/>
                        <w:lang w:val="en-US"/>
                      </w:rPr>
                      <w:delText>Feb 22</w:delText>
                    </w:r>
                  </w:del>
                </w:p>
              </w:tc>
              <w:tc>
                <w:tcPr>
                  <w:tcW w:w="1646" w:type="dxa"/>
                  <w:noWrap/>
                </w:tcPr>
                <w:p w14:paraId="0E14E3DA" w14:textId="1CDED281" w:rsidR="00C850ED" w:rsidRPr="00DC29B7" w:rsidDel="001A3EA3" w:rsidRDefault="00C850ED" w:rsidP="00C850ED">
                  <w:pPr>
                    <w:jc w:val="center"/>
                    <w:rPr>
                      <w:del w:id="4977" w:author="Mutali Nepfumbada" w:date="2022-09-28T23:12:00Z"/>
                      <w:bCs/>
                      <w:lang w:val="en-US"/>
                    </w:rPr>
                  </w:pPr>
                  <w:del w:id="4978" w:author="Mutali Nepfumbada" w:date="2022-09-28T23:12:00Z">
                    <w:r w:rsidRPr="00613DEC" w:rsidDel="001A3EA3">
                      <w:delText>-</w:delText>
                    </w:r>
                  </w:del>
                </w:p>
              </w:tc>
              <w:tc>
                <w:tcPr>
                  <w:tcW w:w="1530" w:type="dxa"/>
                  <w:noWrap/>
                </w:tcPr>
                <w:p w14:paraId="5275EB53" w14:textId="11F4F941" w:rsidR="00C850ED" w:rsidRPr="00DC29B7" w:rsidDel="001A3EA3" w:rsidRDefault="00C850ED" w:rsidP="00C850ED">
                  <w:pPr>
                    <w:jc w:val="center"/>
                    <w:rPr>
                      <w:del w:id="4979" w:author="Mutali Nepfumbada" w:date="2022-09-28T23:12:00Z"/>
                      <w:bCs/>
                      <w:lang w:val="en-US"/>
                    </w:rPr>
                  </w:pPr>
                  <w:del w:id="4980" w:author="Mutali Nepfumbada" w:date="2022-09-28T23:12:00Z">
                    <w:r w:rsidRPr="00613DEC" w:rsidDel="001A3EA3">
                      <w:delText>-</w:delText>
                    </w:r>
                  </w:del>
                </w:p>
              </w:tc>
              <w:tc>
                <w:tcPr>
                  <w:tcW w:w="1542" w:type="dxa"/>
                  <w:noWrap/>
                </w:tcPr>
                <w:p w14:paraId="10D1B3C9" w14:textId="0326F229" w:rsidR="00C850ED" w:rsidRPr="00DC29B7" w:rsidDel="001A3EA3" w:rsidRDefault="00C850ED" w:rsidP="00C850ED">
                  <w:pPr>
                    <w:jc w:val="center"/>
                    <w:rPr>
                      <w:del w:id="4981" w:author="Mutali Nepfumbada" w:date="2022-09-28T23:12:00Z"/>
                      <w:bCs/>
                      <w:lang w:val="en-US"/>
                    </w:rPr>
                  </w:pPr>
                  <w:del w:id="4982" w:author="Mutali Nepfumbada" w:date="2022-09-28T23:12:00Z">
                    <w:r w:rsidRPr="00613DEC" w:rsidDel="001A3EA3">
                      <w:delText>-</w:delText>
                    </w:r>
                  </w:del>
                </w:p>
              </w:tc>
              <w:tc>
                <w:tcPr>
                  <w:tcW w:w="1519" w:type="dxa"/>
                </w:tcPr>
                <w:p w14:paraId="57EAD752" w14:textId="05D141B9" w:rsidR="00C850ED" w:rsidRPr="00DC29B7" w:rsidDel="001A3EA3" w:rsidRDefault="00C850ED" w:rsidP="00C850ED">
                  <w:pPr>
                    <w:jc w:val="center"/>
                    <w:rPr>
                      <w:del w:id="4983" w:author="Mutali Nepfumbada" w:date="2022-09-28T23:12:00Z"/>
                      <w:bCs/>
                      <w:lang w:val="en-US"/>
                    </w:rPr>
                  </w:pPr>
                  <w:del w:id="4984" w:author="Mutali Nepfumbada" w:date="2022-09-28T23:12:00Z">
                    <w:r w:rsidRPr="00613DEC" w:rsidDel="001A3EA3">
                      <w:delText>-</w:delText>
                    </w:r>
                  </w:del>
                </w:p>
              </w:tc>
              <w:tc>
                <w:tcPr>
                  <w:tcW w:w="1784" w:type="dxa"/>
                </w:tcPr>
                <w:p w14:paraId="6753528F" w14:textId="076605E9" w:rsidR="00C850ED" w:rsidRPr="00DC29B7" w:rsidDel="001A3EA3" w:rsidRDefault="00C850ED" w:rsidP="00C850ED">
                  <w:pPr>
                    <w:jc w:val="center"/>
                    <w:rPr>
                      <w:del w:id="4985" w:author="Mutali Nepfumbada" w:date="2022-09-28T23:12:00Z"/>
                      <w:bCs/>
                      <w:lang w:val="en-US"/>
                    </w:rPr>
                  </w:pPr>
                  <w:del w:id="4986" w:author="Mutali Nepfumbada" w:date="2022-09-28T23:12:00Z">
                    <w:r w:rsidRPr="00613DEC" w:rsidDel="001A3EA3">
                      <w:delText>-</w:delText>
                    </w:r>
                  </w:del>
                </w:p>
              </w:tc>
            </w:tr>
            <w:tr w:rsidR="00977093" w:rsidRPr="00DC29B7" w:rsidDel="001A3EA3" w14:paraId="2E9F0C2F" w14:textId="57496064">
              <w:trPr>
                <w:trHeight w:val="224"/>
                <w:jc w:val="center"/>
                <w:del w:id="4987" w:author="Mutali Nepfumbada" w:date="2022-09-28T23:12:00Z"/>
              </w:trPr>
              <w:tc>
                <w:tcPr>
                  <w:tcW w:w="1302" w:type="dxa"/>
                  <w:noWrap/>
                </w:tcPr>
                <w:p w14:paraId="5FB69D33" w14:textId="2E96B3FE" w:rsidR="00977093" w:rsidRPr="00DC29B7" w:rsidDel="001A3EA3" w:rsidRDefault="00977093">
                  <w:pPr>
                    <w:jc w:val="both"/>
                    <w:rPr>
                      <w:del w:id="4988" w:author="Mutali Nepfumbada" w:date="2022-09-28T23:12:00Z"/>
                      <w:bCs/>
                      <w:lang w:val="en-US"/>
                    </w:rPr>
                  </w:pPr>
                  <w:del w:id="4989" w:author="Mutali Nepfumbada" w:date="2022-09-28T23:12:00Z">
                    <w:r w:rsidRPr="00DC29B7" w:rsidDel="001A3EA3">
                      <w:rPr>
                        <w:bCs/>
                        <w:lang w:val="en-US"/>
                      </w:rPr>
                      <w:delText>Mar 22</w:delText>
                    </w:r>
                  </w:del>
                </w:p>
              </w:tc>
              <w:tc>
                <w:tcPr>
                  <w:tcW w:w="1646" w:type="dxa"/>
                  <w:noWrap/>
                </w:tcPr>
                <w:p w14:paraId="7BB992AE" w14:textId="6F35D229" w:rsidR="00977093" w:rsidRPr="00DC29B7" w:rsidDel="001A3EA3" w:rsidRDefault="006B0498">
                  <w:pPr>
                    <w:jc w:val="center"/>
                    <w:rPr>
                      <w:del w:id="4990" w:author="Mutali Nepfumbada" w:date="2022-09-28T23:12:00Z"/>
                      <w:bCs/>
                      <w:lang w:val="en-US"/>
                    </w:rPr>
                  </w:pPr>
                  <w:del w:id="4991" w:author="Mutali Nepfumbada" w:date="2022-09-28T23:12:00Z">
                    <w:r w:rsidDel="001A3EA3">
                      <w:rPr>
                        <w:bCs/>
                        <w:lang w:val="en-US"/>
                      </w:rPr>
                      <w:delText>21,376</w:delText>
                    </w:r>
                  </w:del>
                </w:p>
              </w:tc>
              <w:tc>
                <w:tcPr>
                  <w:tcW w:w="1530" w:type="dxa"/>
                  <w:noWrap/>
                </w:tcPr>
                <w:p w14:paraId="193D164C" w14:textId="54AFA1D7" w:rsidR="00977093" w:rsidRPr="00DC29B7" w:rsidDel="001A3EA3" w:rsidRDefault="006B0498">
                  <w:pPr>
                    <w:jc w:val="center"/>
                    <w:rPr>
                      <w:del w:id="4992" w:author="Mutali Nepfumbada" w:date="2022-09-28T23:12:00Z"/>
                      <w:bCs/>
                      <w:lang w:val="en-US"/>
                    </w:rPr>
                  </w:pPr>
                  <w:del w:id="4993" w:author="Mutali Nepfumbada" w:date="2022-09-28T23:12:00Z">
                    <w:r w:rsidDel="001A3EA3">
                      <w:rPr>
                        <w:bCs/>
                        <w:lang w:val="en-US"/>
                      </w:rPr>
                      <w:delText>21,376</w:delText>
                    </w:r>
                    <w:r w:rsidR="00977093" w:rsidDel="001A3EA3">
                      <w:rPr>
                        <w:bCs/>
                        <w:lang w:val="en-US"/>
                      </w:rPr>
                      <w:delText>.48</w:delText>
                    </w:r>
                  </w:del>
                </w:p>
              </w:tc>
              <w:tc>
                <w:tcPr>
                  <w:tcW w:w="1542" w:type="dxa"/>
                  <w:noWrap/>
                </w:tcPr>
                <w:p w14:paraId="578D2977" w14:textId="711DEAFE" w:rsidR="00977093" w:rsidRPr="00DC29B7" w:rsidDel="001A3EA3" w:rsidRDefault="006B0498">
                  <w:pPr>
                    <w:jc w:val="center"/>
                    <w:rPr>
                      <w:del w:id="4994" w:author="Mutali Nepfumbada" w:date="2022-09-28T23:12:00Z"/>
                      <w:bCs/>
                      <w:lang w:val="en-US"/>
                    </w:rPr>
                  </w:pPr>
                  <w:del w:id="4995" w:author="Mutali Nepfumbada" w:date="2022-09-28T23:12:00Z">
                    <w:r w:rsidDel="001A3EA3">
                      <w:rPr>
                        <w:bCs/>
                        <w:lang w:val="en-US"/>
                      </w:rPr>
                      <w:delText>17,949</w:delText>
                    </w:r>
                  </w:del>
                </w:p>
              </w:tc>
              <w:tc>
                <w:tcPr>
                  <w:tcW w:w="1519" w:type="dxa"/>
                </w:tcPr>
                <w:p w14:paraId="5D7C9B7C" w14:textId="0BC3B5A9" w:rsidR="00977093" w:rsidRPr="00A5498E" w:rsidDel="001A3EA3" w:rsidRDefault="00977093">
                  <w:pPr>
                    <w:jc w:val="center"/>
                    <w:rPr>
                      <w:del w:id="4996" w:author="Mutali Nepfumbada" w:date="2022-09-28T23:12:00Z"/>
                      <w:bCs/>
                      <w:color w:val="FF0000"/>
                      <w:lang w:val="en-US"/>
                    </w:rPr>
                  </w:pPr>
                  <w:del w:id="4997" w:author="Mutali Nepfumbada" w:date="2022-09-28T23:12:00Z">
                    <w:r w:rsidRPr="00A5498E" w:rsidDel="001A3EA3">
                      <w:rPr>
                        <w:bCs/>
                        <w:color w:val="FF0000"/>
                        <w:lang w:val="en-US"/>
                      </w:rPr>
                      <w:delText>-16.03</w:delText>
                    </w:r>
                  </w:del>
                </w:p>
              </w:tc>
              <w:tc>
                <w:tcPr>
                  <w:tcW w:w="1784" w:type="dxa"/>
                </w:tcPr>
                <w:p w14:paraId="1065DB69" w14:textId="5FE7B64C" w:rsidR="00977093" w:rsidRPr="00A5498E" w:rsidDel="001A3EA3" w:rsidRDefault="00977093">
                  <w:pPr>
                    <w:jc w:val="center"/>
                    <w:rPr>
                      <w:del w:id="4998" w:author="Mutali Nepfumbada" w:date="2022-09-28T23:12:00Z"/>
                      <w:bCs/>
                      <w:color w:val="FF0000"/>
                      <w:lang w:val="en-US"/>
                    </w:rPr>
                  </w:pPr>
                  <w:del w:id="4999" w:author="Mutali Nepfumbada" w:date="2022-09-28T23:12:00Z">
                    <w:r w:rsidRPr="00A5498E" w:rsidDel="001A3EA3">
                      <w:rPr>
                        <w:bCs/>
                        <w:color w:val="FF0000"/>
                        <w:lang w:val="en-US"/>
                      </w:rPr>
                      <w:delText>-16.03</w:delText>
                    </w:r>
                  </w:del>
                </w:p>
              </w:tc>
            </w:tr>
            <w:tr w:rsidR="00977093" w:rsidRPr="00DC29B7" w:rsidDel="001A3EA3" w14:paraId="16236489" w14:textId="308817C6">
              <w:trPr>
                <w:trHeight w:val="224"/>
                <w:jc w:val="center"/>
                <w:del w:id="5000" w:author="Mutali Nepfumbada" w:date="2022-09-28T23:12:00Z"/>
              </w:trPr>
              <w:tc>
                <w:tcPr>
                  <w:tcW w:w="1302" w:type="dxa"/>
                  <w:noWrap/>
                </w:tcPr>
                <w:p w14:paraId="26A33407" w14:textId="6EE58DF3" w:rsidR="00977093" w:rsidRPr="00DC29B7" w:rsidDel="001A3EA3" w:rsidRDefault="00977093">
                  <w:pPr>
                    <w:jc w:val="both"/>
                    <w:rPr>
                      <w:del w:id="5001" w:author="Mutali Nepfumbada" w:date="2022-09-28T23:12:00Z"/>
                      <w:bCs/>
                      <w:lang w:val="en-US"/>
                    </w:rPr>
                  </w:pPr>
                  <w:del w:id="5002" w:author="Mutali Nepfumbada" w:date="2022-09-28T23:12:00Z">
                    <w:r w:rsidRPr="00DC29B7" w:rsidDel="001A3EA3">
                      <w:rPr>
                        <w:bCs/>
                        <w:lang w:val="en-US"/>
                      </w:rPr>
                      <w:delText>Apr 22</w:delText>
                    </w:r>
                  </w:del>
                </w:p>
              </w:tc>
              <w:tc>
                <w:tcPr>
                  <w:tcW w:w="1646" w:type="dxa"/>
                  <w:noWrap/>
                </w:tcPr>
                <w:p w14:paraId="5E0FB8EC" w14:textId="0C5AC317" w:rsidR="00977093" w:rsidRPr="00DC29B7" w:rsidDel="001A3EA3" w:rsidRDefault="006B0498">
                  <w:pPr>
                    <w:jc w:val="center"/>
                    <w:rPr>
                      <w:del w:id="5003" w:author="Mutali Nepfumbada" w:date="2022-09-28T23:12:00Z"/>
                      <w:bCs/>
                      <w:lang w:val="en-US"/>
                    </w:rPr>
                  </w:pPr>
                  <w:del w:id="5004" w:author="Mutali Nepfumbada" w:date="2022-09-28T23:12:00Z">
                    <w:r w:rsidDel="001A3EA3">
                      <w:rPr>
                        <w:bCs/>
                        <w:lang w:val="en-US"/>
                      </w:rPr>
                      <w:delText>24,643</w:delText>
                    </w:r>
                  </w:del>
                </w:p>
              </w:tc>
              <w:tc>
                <w:tcPr>
                  <w:tcW w:w="1530" w:type="dxa"/>
                  <w:noWrap/>
                </w:tcPr>
                <w:p w14:paraId="1C362169" w14:textId="1996CA10" w:rsidR="00977093" w:rsidRPr="00DC29B7" w:rsidDel="001A3EA3" w:rsidRDefault="006B0498">
                  <w:pPr>
                    <w:jc w:val="center"/>
                    <w:rPr>
                      <w:del w:id="5005" w:author="Mutali Nepfumbada" w:date="2022-09-28T23:12:00Z"/>
                      <w:bCs/>
                      <w:lang w:val="en-US"/>
                    </w:rPr>
                  </w:pPr>
                  <w:del w:id="5006" w:author="Mutali Nepfumbada" w:date="2022-09-28T23:12:00Z">
                    <w:r w:rsidDel="001A3EA3">
                      <w:rPr>
                        <w:bCs/>
                        <w:lang w:val="en-US"/>
                      </w:rPr>
                      <w:delText>22,871</w:delText>
                    </w:r>
                    <w:r w:rsidR="00977093" w:rsidDel="001A3EA3">
                      <w:rPr>
                        <w:bCs/>
                        <w:lang w:val="en-US"/>
                      </w:rPr>
                      <w:delText>.0</w:delText>
                    </w:r>
                  </w:del>
                </w:p>
              </w:tc>
              <w:tc>
                <w:tcPr>
                  <w:tcW w:w="1542" w:type="dxa"/>
                  <w:noWrap/>
                </w:tcPr>
                <w:p w14:paraId="63AC6D4B" w14:textId="50855863" w:rsidR="00977093" w:rsidRPr="00DC29B7" w:rsidDel="001A3EA3" w:rsidRDefault="006B0498">
                  <w:pPr>
                    <w:jc w:val="center"/>
                    <w:rPr>
                      <w:del w:id="5007" w:author="Mutali Nepfumbada" w:date="2022-09-28T23:12:00Z"/>
                      <w:bCs/>
                      <w:lang w:val="en-US"/>
                    </w:rPr>
                  </w:pPr>
                  <w:del w:id="5008" w:author="Mutali Nepfumbada" w:date="2022-09-28T23:12:00Z">
                    <w:r w:rsidDel="001A3EA3">
                      <w:rPr>
                        <w:bCs/>
                        <w:lang w:val="en-US"/>
                      </w:rPr>
                      <w:delText>21,947</w:delText>
                    </w:r>
                  </w:del>
                </w:p>
              </w:tc>
              <w:tc>
                <w:tcPr>
                  <w:tcW w:w="1519" w:type="dxa"/>
                </w:tcPr>
                <w:p w14:paraId="68E9C044" w14:textId="6370F4E9" w:rsidR="00977093" w:rsidRPr="00A5498E" w:rsidDel="001A3EA3" w:rsidRDefault="00977093">
                  <w:pPr>
                    <w:jc w:val="center"/>
                    <w:rPr>
                      <w:del w:id="5009" w:author="Mutali Nepfumbada" w:date="2022-09-28T23:12:00Z"/>
                      <w:bCs/>
                      <w:color w:val="FF0000"/>
                      <w:lang w:val="en-US"/>
                    </w:rPr>
                  </w:pPr>
                  <w:del w:id="5010" w:author="Mutali Nepfumbada" w:date="2022-09-28T23:12:00Z">
                    <w:r w:rsidRPr="00A5498E" w:rsidDel="001A3EA3">
                      <w:rPr>
                        <w:bCs/>
                        <w:color w:val="FF0000"/>
                        <w:lang w:val="en-US"/>
                      </w:rPr>
                      <w:delText>-10.94</w:delText>
                    </w:r>
                  </w:del>
                </w:p>
              </w:tc>
              <w:tc>
                <w:tcPr>
                  <w:tcW w:w="1784" w:type="dxa"/>
                </w:tcPr>
                <w:p w14:paraId="6A81F1BA" w14:textId="19536CF8" w:rsidR="00977093" w:rsidRPr="00A5498E" w:rsidDel="001A3EA3" w:rsidRDefault="00977093">
                  <w:pPr>
                    <w:jc w:val="center"/>
                    <w:rPr>
                      <w:del w:id="5011" w:author="Mutali Nepfumbada" w:date="2022-09-28T23:12:00Z"/>
                      <w:bCs/>
                      <w:color w:val="FF0000"/>
                      <w:lang w:val="en-US"/>
                    </w:rPr>
                  </w:pPr>
                  <w:del w:id="5012" w:author="Mutali Nepfumbada" w:date="2022-09-28T23:12:00Z">
                    <w:r w:rsidRPr="00A5498E" w:rsidDel="001A3EA3">
                      <w:rPr>
                        <w:bCs/>
                        <w:color w:val="FF0000"/>
                        <w:lang w:val="en-US"/>
                      </w:rPr>
                      <w:delText>-4.04</w:delText>
                    </w:r>
                  </w:del>
                </w:p>
              </w:tc>
            </w:tr>
            <w:tr w:rsidR="00977093" w:rsidRPr="00DC29B7" w:rsidDel="001A3EA3" w14:paraId="301DE2B1" w14:textId="40D24174">
              <w:trPr>
                <w:trHeight w:val="224"/>
                <w:jc w:val="center"/>
                <w:del w:id="5013" w:author="Mutali Nepfumbada" w:date="2022-09-28T23:12:00Z"/>
              </w:trPr>
              <w:tc>
                <w:tcPr>
                  <w:tcW w:w="1302" w:type="dxa"/>
                  <w:noWrap/>
                </w:tcPr>
                <w:p w14:paraId="66D487D3" w14:textId="02E57D23" w:rsidR="00977093" w:rsidRPr="00DC29B7" w:rsidDel="001A3EA3" w:rsidRDefault="00977093">
                  <w:pPr>
                    <w:jc w:val="both"/>
                    <w:rPr>
                      <w:del w:id="5014" w:author="Mutali Nepfumbada" w:date="2022-09-28T23:12:00Z"/>
                      <w:bCs/>
                      <w:lang w:val="en-US"/>
                    </w:rPr>
                  </w:pPr>
                  <w:del w:id="5015" w:author="Mutali Nepfumbada" w:date="2022-09-28T23:12:00Z">
                    <w:r w:rsidRPr="00DC29B7" w:rsidDel="001A3EA3">
                      <w:rPr>
                        <w:bCs/>
                        <w:lang w:val="en-US"/>
                      </w:rPr>
                      <w:delText>May 22</w:delText>
                    </w:r>
                  </w:del>
                </w:p>
              </w:tc>
              <w:tc>
                <w:tcPr>
                  <w:tcW w:w="1646" w:type="dxa"/>
                  <w:noWrap/>
                </w:tcPr>
                <w:p w14:paraId="026BA25E" w14:textId="0DE99BEA" w:rsidR="00977093" w:rsidRPr="00DC29B7" w:rsidDel="001A3EA3" w:rsidRDefault="006B0498">
                  <w:pPr>
                    <w:jc w:val="center"/>
                    <w:rPr>
                      <w:del w:id="5016" w:author="Mutali Nepfumbada" w:date="2022-09-28T23:12:00Z"/>
                      <w:bCs/>
                      <w:lang w:val="en-US"/>
                    </w:rPr>
                  </w:pPr>
                  <w:del w:id="5017" w:author="Mutali Nepfumbada" w:date="2022-09-28T23:12:00Z">
                    <w:r w:rsidDel="001A3EA3">
                      <w:rPr>
                        <w:bCs/>
                        <w:lang w:val="en-US"/>
                      </w:rPr>
                      <w:delText>18,855</w:delText>
                    </w:r>
                  </w:del>
                </w:p>
              </w:tc>
              <w:tc>
                <w:tcPr>
                  <w:tcW w:w="1530" w:type="dxa"/>
                  <w:noWrap/>
                </w:tcPr>
                <w:p w14:paraId="76409529" w14:textId="3B97F208" w:rsidR="00977093" w:rsidRPr="00DC29B7" w:rsidDel="001A3EA3" w:rsidRDefault="006B0498">
                  <w:pPr>
                    <w:jc w:val="center"/>
                    <w:rPr>
                      <w:del w:id="5018" w:author="Mutali Nepfumbada" w:date="2022-09-28T23:12:00Z"/>
                      <w:bCs/>
                      <w:lang w:val="en-US"/>
                    </w:rPr>
                  </w:pPr>
                  <w:del w:id="5019" w:author="Mutali Nepfumbada" w:date="2022-09-28T23:12:00Z">
                    <w:r w:rsidDel="001A3EA3">
                      <w:rPr>
                        <w:bCs/>
                        <w:lang w:val="en-US"/>
                      </w:rPr>
                      <w:delText>20,381</w:delText>
                    </w:r>
                    <w:r w:rsidR="00977093" w:rsidDel="001A3EA3">
                      <w:rPr>
                        <w:bCs/>
                        <w:lang w:val="en-US"/>
                      </w:rPr>
                      <w:delText>.0</w:delText>
                    </w:r>
                  </w:del>
                </w:p>
              </w:tc>
              <w:tc>
                <w:tcPr>
                  <w:tcW w:w="1542" w:type="dxa"/>
                  <w:noWrap/>
                </w:tcPr>
                <w:p w14:paraId="26A73BC3" w14:textId="09E35BFF" w:rsidR="00977093" w:rsidRPr="00DC29B7" w:rsidDel="001A3EA3" w:rsidRDefault="006B0498">
                  <w:pPr>
                    <w:jc w:val="center"/>
                    <w:rPr>
                      <w:del w:id="5020" w:author="Mutali Nepfumbada" w:date="2022-09-28T23:12:00Z"/>
                      <w:bCs/>
                      <w:lang w:val="en-US"/>
                    </w:rPr>
                  </w:pPr>
                  <w:del w:id="5021" w:author="Mutali Nepfumbada" w:date="2022-09-28T23:12:00Z">
                    <w:r w:rsidDel="001A3EA3">
                      <w:rPr>
                        <w:bCs/>
                        <w:lang w:val="en-US"/>
                      </w:rPr>
                      <w:delText>19,453</w:delText>
                    </w:r>
                  </w:del>
                </w:p>
              </w:tc>
              <w:tc>
                <w:tcPr>
                  <w:tcW w:w="1519" w:type="dxa"/>
                </w:tcPr>
                <w:p w14:paraId="78AC679A" w14:textId="0C70F10F" w:rsidR="00977093" w:rsidRPr="00DC29B7" w:rsidDel="001A3EA3" w:rsidRDefault="00977093">
                  <w:pPr>
                    <w:jc w:val="center"/>
                    <w:rPr>
                      <w:del w:id="5022" w:author="Mutali Nepfumbada" w:date="2022-09-28T23:12:00Z"/>
                      <w:bCs/>
                      <w:lang w:val="en-US"/>
                    </w:rPr>
                  </w:pPr>
                  <w:del w:id="5023" w:author="Mutali Nepfumbada" w:date="2022-09-28T23:12:00Z">
                    <w:r w:rsidRPr="00A5498E" w:rsidDel="001A3EA3">
                      <w:rPr>
                        <w:bCs/>
                        <w:color w:val="00B050"/>
                        <w:lang w:val="en-US"/>
                      </w:rPr>
                      <w:delText>3.17</w:delText>
                    </w:r>
                  </w:del>
                </w:p>
              </w:tc>
              <w:tc>
                <w:tcPr>
                  <w:tcW w:w="1784" w:type="dxa"/>
                </w:tcPr>
                <w:p w14:paraId="090F6EE4" w14:textId="1C108530" w:rsidR="00977093" w:rsidRPr="00A5498E" w:rsidDel="001A3EA3" w:rsidRDefault="00977093">
                  <w:pPr>
                    <w:jc w:val="center"/>
                    <w:rPr>
                      <w:del w:id="5024" w:author="Mutali Nepfumbada" w:date="2022-09-28T23:12:00Z"/>
                      <w:bCs/>
                      <w:color w:val="FF0000"/>
                      <w:lang w:val="en-US"/>
                    </w:rPr>
                  </w:pPr>
                  <w:del w:id="5025" w:author="Mutali Nepfumbada" w:date="2022-09-28T23:12:00Z">
                    <w:r w:rsidRPr="00A5498E" w:rsidDel="001A3EA3">
                      <w:rPr>
                        <w:bCs/>
                        <w:color w:val="FF0000"/>
                        <w:lang w:val="en-US"/>
                      </w:rPr>
                      <w:delText>-4.55</w:delText>
                    </w:r>
                  </w:del>
                </w:p>
              </w:tc>
            </w:tr>
            <w:tr w:rsidR="00977093" w:rsidRPr="00DC29B7" w:rsidDel="001A3EA3" w14:paraId="71A85B0A" w14:textId="701AFE2D">
              <w:trPr>
                <w:trHeight w:val="224"/>
                <w:jc w:val="center"/>
                <w:del w:id="5026" w:author="Mutali Nepfumbada" w:date="2022-09-28T23:12:00Z"/>
              </w:trPr>
              <w:tc>
                <w:tcPr>
                  <w:tcW w:w="1302" w:type="dxa"/>
                  <w:noWrap/>
                </w:tcPr>
                <w:p w14:paraId="058E6D2E" w14:textId="0EA056C4" w:rsidR="00977093" w:rsidRPr="00DC29B7" w:rsidDel="001A3EA3" w:rsidRDefault="00977093">
                  <w:pPr>
                    <w:jc w:val="both"/>
                    <w:rPr>
                      <w:del w:id="5027" w:author="Mutali Nepfumbada" w:date="2022-09-28T23:12:00Z"/>
                      <w:bCs/>
                      <w:lang w:val="en-US"/>
                    </w:rPr>
                  </w:pPr>
                  <w:del w:id="5028" w:author="Mutali Nepfumbada" w:date="2022-09-28T23:12:00Z">
                    <w:r w:rsidRPr="00DC29B7" w:rsidDel="001A3EA3">
                      <w:rPr>
                        <w:bCs/>
                        <w:lang w:val="en-US"/>
                      </w:rPr>
                      <w:delText>Jun 22</w:delText>
                    </w:r>
                  </w:del>
                </w:p>
              </w:tc>
              <w:tc>
                <w:tcPr>
                  <w:tcW w:w="1646" w:type="dxa"/>
                  <w:noWrap/>
                </w:tcPr>
                <w:p w14:paraId="43FF3F20" w14:textId="3EA50790" w:rsidR="00977093" w:rsidRPr="00DC29B7" w:rsidDel="001A3EA3" w:rsidRDefault="006B0498">
                  <w:pPr>
                    <w:jc w:val="center"/>
                    <w:rPr>
                      <w:del w:id="5029" w:author="Mutali Nepfumbada" w:date="2022-09-28T23:12:00Z"/>
                      <w:bCs/>
                      <w:lang w:val="en-US"/>
                    </w:rPr>
                  </w:pPr>
                  <w:del w:id="5030" w:author="Mutali Nepfumbada" w:date="2022-09-28T23:12:00Z">
                    <w:r w:rsidDel="001A3EA3">
                      <w:rPr>
                        <w:bCs/>
                        <w:lang w:val="en-US"/>
                      </w:rPr>
                      <w:delText>15,569</w:delText>
                    </w:r>
                  </w:del>
                </w:p>
              </w:tc>
              <w:tc>
                <w:tcPr>
                  <w:tcW w:w="1530" w:type="dxa"/>
                  <w:noWrap/>
                </w:tcPr>
                <w:p w14:paraId="3225780E" w14:textId="203FD5C3" w:rsidR="00977093" w:rsidRPr="00DC29B7" w:rsidDel="001A3EA3" w:rsidRDefault="006B0498">
                  <w:pPr>
                    <w:jc w:val="center"/>
                    <w:rPr>
                      <w:del w:id="5031" w:author="Mutali Nepfumbada" w:date="2022-09-28T23:12:00Z"/>
                      <w:bCs/>
                      <w:lang w:val="en-US"/>
                    </w:rPr>
                  </w:pPr>
                  <w:del w:id="5032" w:author="Mutali Nepfumbada" w:date="2022-09-28T23:12:00Z">
                    <w:r w:rsidDel="001A3EA3">
                      <w:rPr>
                        <w:bCs/>
                        <w:lang w:val="en-US"/>
                      </w:rPr>
                      <w:delText>16,481</w:delText>
                    </w:r>
                    <w:r w:rsidR="00977093" w:rsidDel="001A3EA3">
                      <w:rPr>
                        <w:bCs/>
                        <w:lang w:val="en-US"/>
                      </w:rPr>
                      <w:delText>.0</w:delText>
                    </w:r>
                  </w:del>
                </w:p>
              </w:tc>
              <w:tc>
                <w:tcPr>
                  <w:tcW w:w="1542" w:type="dxa"/>
                  <w:noWrap/>
                </w:tcPr>
                <w:p w14:paraId="627B8B39" w14:textId="118C9926" w:rsidR="00977093" w:rsidRPr="00DC29B7" w:rsidDel="001A3EA3" w:rsidRDefault="006B0498">
                  <w:pPr>
                    <w:jc w:val="center"/>
                    <w:rPr>
                      <w:del w:id="5033" w:author="Mutali Nepfumbada" w:date="2022-09-28T23:12:00Z"/>
                      <w:bCs/>
                      <w:lang w:val="en-US"/>
                    </w:rPr>
                  </w:pPr>
                  <w:del w:id="5034" w:author="Mutali Nepfumbada" w:date="2022-09-28T23:12:00Z">
                    <w:r w:rsidDel="001A3EA3">
                      <w:rPr>
                        <w:bCs/>
                        <w:lang w:val="en-US"/>
                      </w:rPr>
                      <w:delText>15,026</w:delText>
                    </w:r>
                  </w:del>
                </w:p>
              </w:tc>
              <w:tc>
                <w:tcPr>
                  <w:tcW w:w="1519" w:type="dxa"/>
                </w:tcPr>
                <w:p w14:paraId="3898F741" w14:textId="6A7BC707" w:rsidR="00977093" w:rsidRPr="00A5498E" w:rsidDel="001A3EA3" w:rsidRDefault="00977093">
                  <w:pPr>
                    <w:jc w:val="center"/>
                    <w:rPr>
                      <w:del w:id="5035" w:author="Mutali Nepfumbada" w:date="2022-09-28T23:12:00Z"/>
                      <w:bCs/>
                      <w:color w:val="FF0000"/>
                      <w:lang w:val="en-US"/>
                    </w:rPr>
                  </w:pPr>
                  <w:del w:id="5036" w:author="Mutali Nepfumbada" w:date="2022-09-28T23:12:00Z">
                    <w:r w:rsidRPr="00A5498E" w:rsidDel="001A3EA3">
                      <w:rPr>
                        <w:bCs/>
                        <w:color w:val="FF0000"/>
                        <w:lang w:val="en-US"/>
                      </w:rPr>
                      <w:delText>-3.49</w:delText>
                    </w:r>
                  </w:del>
                </w:p>
              </w:tc>
              <w:tc>
                <w:tcPr>
                  <w:tcW w:w="1784" w:type="dxa"/>
                </w:tcPr>
                <w:p w14:paraId="5F524184" w14:textId="79C75BD5" w:rsidR="00977093" w:rsidRPr="00A5498E" w:rsidDel="001A3EA3" w:rsidRDefault="00977093">
                  <w:pPr>
                    <w:jc w:val="center"/>
                    <w:rPr>
                      <w:del w:id="5037" w:author="Mutali Nepfumbada" w:date="2022-09-28T23:12:00Z"/>
                      <w:bCs/>
                      <w:color w:val="FF0000"/>
                      <w:lang w:val="en-US"/>
                    </w:rPr>
                  </w:pPr>
                  <w:del w:id="5038" w:author="Mutali Nepfumbada" w:date="2022-09-28T23:12:00Z">
                    <w:r w:rsidRPr="00A5498E" w:rsidDel="001A3EA3">
                      <w:rPr>
                        <w:bCs/>
                        <w:color w:val="FF0000"/>
                        <w:lang w:val="en-US"/>
                      </w:rPr>
                      <w:delText>-8.83</w:delText>
                    </w:r>
                  </w:del>
                </w:p>
              </w:tc>
            </w:tr>
            <w:tr w:rsidR="00977093" w:rsidRPr="00DC29B7" w:rsidDel="001A3EA3" w14:paraId="59B28474" w14:textId="2481CAC6">
              <w:trPr>
                <w:trHeight w:val="224"/>
                <w:jc w:val="center"/>
                <w:del w:id="5039" w:author="Mutali Nepfumbada" w:date="2022-09-28T23:12:00Z"/>
              </w:trPr>
              <w:tc>
                <w:tcPr>
                  <w:tcW w:w="1302" w:type="dxa"/>
                  <w:noWrap/>
                </w:tcPr>
                <w:p w14:paraId="62B972A9" w14:textId="5165078F" w:rsidR="00977093" w:rsidRPr="00DC29B7" w:rsidDel="001A3EA3" w:rsidRDefault="00977093">
                  <w:pPr>
                    <w:jc w:val="both"/>
                    <w:rPr>
                      <w:del w:id="5040" w:author="Mutali Nepfumbada" w:date="2022-09-28T23:12:00Z"/>
                      <w:bCs/>
                      <w:lang w:val="en-US"/>
                    </w:rPr>
                  </w:pPr>
                  <w:del w:id="5041" w:author="Mutali Nepfumbada" w:date="2022-09-28T23:12:00Z">
                    <w:r w:rsidRPr="00DC29B7" w:rsidDel="001A3EA3">
                      <w:rPr>
                        <w:bCs/>
                        <w:lang w:val="en-US"/>
                      </w:rPr>
                      <w:delText>Jul 22</w:delText>
                    </w:r>
                  </w:del>
                </w:p>
              </w:tc>
              <w:tc>
                <w:tcPr>
                  <w:tcW w:w="1646" w:type="dxa"/>
                  <w:noWrap/>
                </w:tcPr>
                <w:p w14:paraId="7F70AA1D" w14:textId="4607F126" w:rsidR="00977093" w:rsidRPr="00DC29B7" w:rsidDel="001A3EA3" w:rsidRDefault="006B0498">
                  <w:pPr>
                    <w:jc w:val="center"/>
                    <w:rPr>
                      <w:del w:id="5042" w:author="Mutali Nepfumbada" w:date="2022-09-28T23:12:00Z"/>
                      <w:bCs/>
                      <w:lang w:val="en-US"/>
                    </w:rPr>
                  </w:pPr>
                  <w:del w:id="5043" w:author="Mutali Nepfumbada" w:date="2022-09-28T23:12:00Z">
                    <w:r w:rsidDel="001A3EA3">
                      <w:rPr>
                        <w:bCs/>
                        <w:lang w:val="en-US"/>
                      </w:rPr>
                      <w:delText>17,679</w:delText>
                    </w:r>
                  </w:del>
                </w:p>
              </w:tc>
              <w:tc>
                <w:tcPr>
                  <w:tcW w:w="1530" w:type="dxa"/>
                  <w:noWrap/>
                </w:tcPr>
                <w:p w14:paraId="203B09E2" w14:textId="5D6625FF" w:rsidR="00977093" w:rsidRPr="00DC29B7" w:rsidDel="001A3EA3" w:rsidRDefault="006B0498">
                  <w:pPr>
                    <w:jc w:val="center"/>
                    <w:rPr>
                      <w:del w:id="5044" w:author="Mutali Nepfumbada" w:date="2022-09-28T23:12:00Z"/>
                      <w:bCs/>
                      <w:lang w:val="en-US"/>
                    </w:rPr>
                  </w:pPr>
                  <w:del w:id="5045" w:author="Mutali Nepfumbada" w:date="2022-09-28T23:12:00Z">
                    <w:r w:rsidDel="001A3EA3">
                      <w:rPr>
                        <w:bCs/>
                        <w:lang w:val="en-US"/>
                      </w:rPr>
                      <w:delText>15,400</w:delText>
                    </w:r>
                    <w:r w:rsidR="00977093" w:rsidDel="001A3EA3">
                      <w:rPr>
                        <w:bCs/>
                        <w:lang w:val="en-US"/>
                      </w:rPr>
                      <w:delText>.0</w:delText>
                    </w:r>
                  </w:del>
                </w:p>
              </w:tc>
              <w:tc>
                <w:tcPr>
                  <w:tcW w:w="1542" w:type="dxa"/>
                  <w:noWrap/>
                </w:tcPr>
                <w:p w14:paraId="13F6D395" w14:textId="6DDD10F8" w:rsidR="00977093" w:rsidRPr="00DC29B7" w:rsidDel="001A3EA3" w:rsidRDefault="006B0498">
                  <w:pPr>
                    <w:jc w:val="center"/>
                    <w:rPr>
                      <w:del w:id="5046" w:author="Mutali Nepfumbada" w:date="2022-09-28T23:12:00Z"/>
                      <w:bCs/>
                      <w:lang w:val="en-US"/>
                    </w:rPr>
                  </w:pPr>
                  <w:del w:id="5047" w:author="Mutali Nepfumbada" w:date="2022-09-28T23:12:00Z">
                    <w:r w:rsidDel="001A3EA3">
                      <w:rPr>
                        <w:bCs/>
                        <w:lang w:val="en-US"/>
                      </w:rPr>
                      <w:delText>15,238</w:delText>
                    </w:r>
                  </w:del>
                </w:p>
              </w:tc>
              <w:tc>
                <w:tcPr>
                  <w:tcW w:w="1519" w:type="dxa"/>
                </w:tcPr>
                <w:p w14:paraId="7F1FC29B" w14:textId="52852EAC" w:rsidR="00977093" w:rsidRPr="00A5498E" w:rsidDel="001A3EA3" w:rsidRDefault="00977093">
                  <w:pPr>
                    <w:jc w:val="center"/>
                    <w:rPr>
                      <w:del w:id="5048" w:author="Mutali Nepfumbada" w:date="2022-09-28T23:12:00Z"/>
                      <w:bCs/>
                      <w:color w:val="FF0000"/>
                      <w:lang w:val="en-US"/>
                    </w:rPr>
                  </w:pPr>
                  <w:del w:id="5049" w:author="Mutali Nepfumbada" w:date="2022-09-28T23:12:00Z">
                    <w:r w:rsidRPr="00A5498E" w:rsidDel="001A3EA3">
                      <w:rPr>
                        <w:bCs/>
                        <w:color w:val="FF0000"/>
                        <w:lang w:val="en-US"/>
                      </w:rPr>
                      <w:delText>-13.81</w:delText>
                    </w:r>
                  </w:del>
                </w:p>
              </w:tc>
              <w:tc>
                <w:tcPr>
                  <w:tcW w:w="1784" w:type="dxa"/>
                </w:tcPr>
                <w:p w14:paraId="0079BF74" w14:textId="2268AB56" w:rsidR="00977093" w:rsidRPr="00A5498E" w:rsidDel="001A3EA3" w:rsidRDefault="00977093">
                  <w:pPr>
                    <w:jc w:val="center"/>
                    <w:rPr>
                      <w:del w:id="5050" w:author="Mutali Nepfumbada" w:date="2022-09-28T23:12:00Z"/>
                      <w:bCs/>
                      <w:color w:val="FF0000"/>
                      <w:lang w:val="en-US"/>
                    </w:rPr>
                  </w:pPr>
                  <w:del w:id="5051" w:author="Mutali Nepfumbada" w:date="2022-09-28T23:12:00Z">
                    <w:r w:rsidRPr="00A5498E" w:rsidDel="001A3EA3">
                      <w:rPr>
                        <w:bCs/>
                        <w:color w:val="FF0000"/>
                        <w:lang w:val="en-US"/>
                      </w:rPr>
                      <w:delText>-1.05</w:delText>
                    </w:r>
                  </w:del>
                </w:p>
              </w:tc>
            </w:tr>
            <w:tr w:rsidR="00977093" w:rsidRPr="00DC29B7" w:rsidDel="001A3EA3" w14:paraId="7E978AE6" w14:textId="72E2B5E0">
              <w:trPr>
                <w:trHeight w:val="224"/>
                <w:jc w:val="center"/>
                <w:del w:id="5052" w:author="Mutali Nepfumbada" w:date="2022-09-28T23:12:00Z"/>
              </w:trPr>
              <w:tc>
                <w:tcPr>
                  <w:tcW w:w="1302" w:type="dxa"/>
                  <w:noWrap/>
                </w:tcPr>
                <w:p w14:paraId="309042A4" w14:textId="7A674D9E" w:rsidR="00977093" w:rsidRPr="00DC29B7" w:rsidDel="001A3EA3" w:rsidRDefault="00977093">
                  <w:pPr>
                    <w:jc w:val="both"/>
                    <w:rPr>
                      <w:del w:id="5053" w:author="Mutali Nepfumbada" w:date="2022-09-28T23:12:00Z"/>
                      <w:bCs/>
                      <w:lang w:val="en-US"/>
                    </w:rPr>
                  </w:pPr>
                  <w:del w:id="5054" w:author="Mutali Nepfumbada" w:date="2022-09-28T23:12:00Z">
                    <w:r w:rsidRPr="00DC29B7" w:rsidDel="001A3EA3">
                      <w:rPr>
                        <w:bCs/>
                        <w:lang w:val="en-US"/>
                      </w:rPr>
                      <w:delText>Aug 22</w:delText>
                    </w:r>
                  </w:del>
                </w:p>
              </w:tc>
              <w:tc>
                <w:tcPr>
                  <w:tcW w:w="1646" w:type="dxa"/>
                  <w:noWrap/>
                </w:tcPr>
                <w:p w14:paraId="29594D1E" w14:textId="37E318AE" w:rsidR="00977093" w:rsidRPr="00DC29B7" w:rsidDel="001A3EA3" w:rsidRDefault="006B0498">
                  <w:pPr>
                    <w:jc w:val="center"/>
                    <w:rPr>
                      <w:del w:id="5055" w:author="Mutali Nepfumbada" w:date="2022-09-28T23:12:00Z"/>
                      <w:bCs/>
                      <w:lang w:val="en-US"/>
                    </w:rPr>
                  </w:pPr>
                  <w:del w:id="5056" w:author="Mutali Nepfumbada" w:date="2022-09-28T23:12:00Z">
                    <w:r w:rsidDel="001A3EA3">
                      <w:rPr>
                        <w:bCs/>
                        <w:lang w:val="en-US"/>
                      </w:rPr>
                      <w:delText>21,796</w:delText>
                    </w:r>
                  </w:del>
                </w:p>
              </w:tc>
              <w:tc>
                <w:tcPr>
                  <w:tcW w:w="1530" w:type="dxa"/>
                  <w:noWrap/>
                </w:tcPr>
                <w:p w14:paraId="61F052EF" w14:textId="1B28FD19" w:rsidR="00977093" w:rsidRPr="00DC29B7" w:rsidDel="001A3EA3" w:rsidRDefault="006B0498">
                  <w:pPr>
                    <w:jc w:val="center"/>
                    <w:rPr>
                      <w:del w:id="5057" w:author="Mutali Nepfumbada" w:date="2022-09-28T23:12:00Z"/>
                      <w:bCs/>
                      <w:lang w:val="en-US"/>
                    </w:rPr>
                  </w:pPr>
                  <w:del w:id="5058" w:author="Mutali Nepfumbada" w:date="2022-09-28T23:12:00Z">
                    <w:r w:rsidDel="001A3EA3">
                      <w:rPr>
                        <w:bCs/>
                        <w:lang w:val="en-US"/>
                      </w:rPr>
                      <w:delText>20,100</w:delText>
                    </w:r>
                    <w:r w:rsidR="00977093" w:rsidDel="001A3EA3">
                      <w:rPr>
                        <w:bCs/>
                        <w:lang w:val="en-US"/>
                      </w:rPr>
                      <w:delText>.0</w:delText>
                    </w:r>
                  </w:del>
                </w:p>
              </w:tc>
              <w:tc>
                <w:tcPr>
                  <w:tcW w:w="1542" w:type="dxa"/>
                  <w:noWrap/>
                </w:tcPr>
                <w:p w14:paraId="5BAA8F43" w14:textId="3AEB0404" w:rsidR="00977093" w:rsidRPr="00DC29B7" w:rsidDel="001A3EA3" w:rsidRDefault="006B0498">
                  <w:pPr>
                    <w:jc w:val="center"/>
                    <w:rPr>
                      <w:del w:id="5059" w:author="Mutali Nepfumbada" w:date="2022-09-28T23:12:00Z"/>
                      <w:bCs/>
                      <w:lang w:val="en-US"/>
                    </w:rPr>
                  </w:pPr>
                  <w:del w:id="5060" w:author="Mutali Nepfumbada" w:date="2022-09-28T23:12:00Z">
                    <w:r w:rsidDel="001A3EA3">
                      <w:rPr>
                        <w:bCs/>
                        <w:lang w:val="en-US"/>
                      </w:rPr>
                      <w:delText>22,528</w:delText>
                    </w:r>
                  </w:del>
                </w:p>
              </w:tc>
              <w:tc>
                <w:tcPr>
                  <w:tcW w:w="1519" w:type="dxa"/>
                </w:tcPr>
                <w:p w14:paraId="3946E185" w14:textId="2F8F6E05" w:rsidR="00977093" w:rsidRPr="00DC29B7" w:rsidDel="001A3EA3" w:rsidRDefault="00977093">
                  <w:pPr>
                    <w:jc w:val="center"/>
                    <w:rPr>
                      <w:del w:id="5061" w:author="Mutali Nepfumbada" w:date="2022-09-28T23:12:00Z"/>
                      <w:bCs/>
                      <w:lang w:val="en-US"/>
                    </w:rPr>
                  </w:pPr>
                  <w:del w:id="5062" w:author="Mutali Nepfumbada" w:date="2022-09-28T23:12:00Z">
                    <w:r w:rsidRPr="00A5498E" w:rsidDel="001A3EA3">
                      <w:rPr>
                        <w:bCs/>
                        <w:color w:val="00B050"/>
                        <w:lang w:val="en-US"/>
                      </w:rPr>
                      <w:delText>3.36</w:delText>
                    </w:r>
                  </w:del>
                </w:p>
              </w:tc>
              <w:tc>
                <w:tcPr>
                  <w:tcW w:w="1784" w:type="dxa"/>
                </w:tcPr>
                <w:p w14:paraId="6F467F89" w14:textId="423B2AB8" w:rsidR="00977093" w:rsidRPr="00DC29B7" w:rsidDel="001A3EA3" w:rsidRDefault="00977093">
                  <w:pPr>
                    <w:jc w:val="center"/>
                    <w:rPr>
                      <w:del w:id="5063" w:author="Mutali Nepfumbada" w:date="2022-09-28T23:12:00Z"/>
                      <w:bCs/>
                      <w:lang w:val="en-US"/>
                    </w:rPr>
                  </w:pPr>
                  <w:del w:id="5064" w:author="Mutali Nepfumbada" w:date="2022-09-28T23:12:00Z">
                    <w:r w:rsidRPr="00A5498E" w:rsidDel="001A3EA3">
                      <w:rPr>
                        <w:bCs/>
                        <w:color w:val="00B050"/>
                        <w:lang w:val="en-US"/>
                      </w:rPr>
                      <w:delText>12.08</w:delText>
                    </w:r>
                  </w:del>
                </w:p>
              </w:tc>
            </w:tr>
            <w:tr w:rsidR="00977093" w:rsidRPr="00DC29B7" w:rsidDel="001A3EA3" w14:paraId="3619000A" w14:textId="19B30108">
              <w:trPr>
                <w:trHeight w:val="224"/>
                <w:jc w:val="center"/>
                <w:del w:id="5065" w:author="Mutali Nepfumbada" w:date="2022-09-28T23:12:00Z"/>
              </w:trPr>
              <w:tc>
                <w:tcPr>
                  <w:tcW w:w="1302" w:type="dxa"/>
                  <w:noWrap/>
                </w:tcPr>
                <w:p w14:paraId="46E824F7" w14:textId="7EBF9CED" w:rsidR="00977093" w:rsidRPr="00971DE0" w:rsidDel="001A3EA3" w:rsidRDefault="00977093">
                  <w:pPr>
                    <w:jc w:val="both"/>
                    <w:rPr>
                      <w:del w:id="5066" w:author="Mutali Nepfumbada" w:date="2022-09-28T23:12:00Z"/>
                      <w:b/>
                      <w:lang w:val="en-US"/>
                    </w:rPr>
                  </w:pPr>
                  <w:del w:id="5067" w:author="Mutali Nepfumbada" w:date="2022-09-28T23:12:00Z">
                    <w:r w:rsidRPr="00971DE0" w:rsidDel="001A3EA3">
                      <w:rPr>
                        <w:b/>
                        <w:lang w:val="en-US"/>
                      </w:rPr>
                      <w:delText>Total</w:delText>
                    </w:r>
                  </w:del>
                </w:p>
              </w:tc>
              <w:tc>
                <w:tcPr>
                  <w:tcW w:w="1646" w:type="dxa"/>
                  <w:noWrap/>
                </w:tcPr>
                <w:p w14:paraId="52DEE4C2" w14:textId="0DEDCBB9" w:rsidR="00977093" w:rsidRPr="00971DE0" w:rsidDel="001A3EA3" w:rsidRDefault="006B0498">
                  <w:pPr>
                    <w:jc w:val="center"/>
                    <w:rPr>
                      <w:del w:id="5068" w:author="Mutali Nepfumbada" w:date="2022-09-28T23:12:00Z"/>
                      <w:b/>
                      <w:lang w:val="en-US"/>
                    </w:rPr>
                  </w:pPr>
                  <w:del w:id="5069" w:author="Mutali Nepfumbada" w:date="2022-09-28T23:12:00Z">
                    <w:r w:rsidDel="001A3EA3">
                      <w:rPr>
                        <w:b/>
                        <w:lang w:val="en-US"/>
                      </w:rPr>
                      <w:delText>119,918</w:delText>
                    </w:r>
                  </w:del>
                </w:p>
              </w:tc>
              <w:tc>
                <w:tcPr>
                  <w:tcW w:w="1530" w:type="dxa"/>
                  <w:noWrap/>
                </w:tcPr>
                <w:p w14:paraId="4BFAB5D3" w14:textId="6D6BBEFE" w:rsidR="00977093" w:rsidRPr="00971DE0" w:rsidDel="001A3EA3" w:rsidRDefault="006B0498">
                  <w:pPr>
                    <w:jc w:val="center"/>
                    <w:rPr>
                      <w:del w:id="5070" w:author="Mutali Nepfumbada" w:date="2022-09-28T23:12:00Z"/>
                      <w:b/>
                      <w:lang w:val="en-US"/>
                    </w:rPr>
                  </w:pPr>
                  <w:del w:id="5071" w:author="Mutali Nepfumbada" w:date="2022-09-28T23:12:00Z">
                    <w:r w:rsidDel="001A3EA3">
                      <w:rPr>
                        <w:b/>
                        <w:lang w:val="en-US"/>
                      </w:rPr>
                      <w:delText>116,609</w:delText>
                    </w:r>
                  </w:del>
                </w:p>
              </w:tc>
              <w:tc>
                <w:tcPr>
                  <w:tcW w:w="1542" w:type="dxa"/>
                  <w:noWrap/>
                </w:tcPr>
                <w:p w14:paraId="6C1E4733" w14:textId="45DEEF9B" w:rsidR="00977093" w:rsidRPr="00971DE0" w:rsidDel="001A3EA3" w:rsidRDefault="006B0498">
                  <w:pPr>
                    <w:jc w:val="center"/>
                    <w:rPr>
                      <w:del w:id="5072" w:author="Mutali Nepfumbada" w:date="2022-09-28T23:12:00Z"/>
                      <w:b/>
                      <w:lang w:val="en-US"/>
                    </w:rPr>
                  </w:pPr>
                  <w:del w:id="5073" w:author="Mutali Nepfumbada" w:date="2022-09-28T23:12:00Z">
                    <w:r w:rsidDel="001A3EA3">
                      <w:rPr>
                        <w:b/>
                        <w:lang w:val="en-US"/>
                      </w:rPr>
                      <w:delText>112,142</w:delText>
                    </w:r>
                  </w:del>
                </w:p>
              </w:tc>
              <w:tc>
                <w:tcPr>
                  <w:tcW w:w="1519" w:type="dxa"/>
                </w:tcPr>
                <w:p w14:paraId="609E70C7" w14:textId="140760F9" w:rsidR="00977093" w:rsidRPr="00971DE0" w:rsidDel="001A3EA3" w:rsidRDefault="00977093">
                  <w:pPr>
                    <w:jc w:val="center"/>
                    <w:rPr>
                      <w:del w:id="5074" w:author="Mutali Nepfumbada" w:date="2022-09-28T23:12:00Z"/>
                      <w:b/>
                      <w:lang w:val="en-US"/>
                    </w:rPr>
                  </w:pPr>
                  <w:del w:id="5075" w:author="Mutali Nepfumbada" w:date="2022-09-28T23:12:00Z">
                    <w:r w:rsidRPr="00A5498E" w:rsidDel="001A3EA3">
                      <w:rPr>
                        <w:b/>
                        <w:color w:val="FF0000"/>
                        <w:lang w:val="en-US"/>
                      </w:rPr>
                      <w:delText>-6.48</w:delText>
                    </w:r>
                  </w:del>
                </w:p>
              </w:tc>
              <w:tc>
                <w:tcPr>
                  <w:tcW w:w="1784" w:type="dxa"/>
                </w:tcPr>
                <w:p w14:paraId="395968DF" w14:textId="367AA259" w:rsidR="00977093" w:rsidRPr="00971DE0" w:rsidDel="001A3EA3" w:rsidRDefault="00977093">
                  <w:pPr>
                    <w:jc w:val="center"/>
                    <w:rPr>
                      <w:del w:id="5076" w:author="Mutali Nepfumbada" w:date="2022-09-28T23:12:00Z"/>
                      <w:b/>
                      <w:lang w:val="en-US"/>
                    </w:rPr>
                  </w:pPr>
                  <w:del w:id="5077" w:author="Mutali Nepfumbada" w:date="2022-09-28T23:12:00Z">
                    <w:r w:rsidRPr="00A5498E" w:rsidDel="001A3EA3">
                      <w:rPr>
                        <w:b/>
                        <w:color w:val="FF0000"/>
                        <w:lang w:val="en-US"/>
                      </w:rPr>
                      <w:delText>-3.83</w:delText>
                    </w:r>
                  </w:del>
                </w:p>
              </w:tc>
            </w:tr>
          </w:tbl>
          <w:p w14:paraId="78234EFB" w14:textId="033B5B70" w:rsidR="00977093" w:rsidRPr="00953BC7" w:rsidDel="001A3EA3" w:rsidRDefault="00977093">
            <w:pPr>
              <w:jc w:val="center"/>
              <w:rPr>
                <w:del w:id="5078" w:author="Mutali Nepfumbada" w:date="2022-09-28T23:12:00Z"/>
                <w:b/>
                <w:lang w:eastAsia="en-US"/>
              </w:rPr>
            </w:pPr>
          </w:p>
        </w:tc>
      </w:tr>
      <w:tr w:rsidR="00977093" w:rsidRPr="00953BC7" w:rsidDel="001A3EA3" w14:paraId="6E69F579" w14:textId="31E4D20C">
        <w:trPr>
          <w:trHeight w:val="141"/>
          <w:del w:id="5079" w:author="Mutali Nepfumbada" w:date="2022-09-28T23:12:00Z"/>
        </w:trPr>
        <w:tc>
          <w:tcPr>
            <w:tcW w:w="5000" w:type="pct"/>
            <w:vAlign w:val="center"/>
          </w:tcPr>
          <w:p w14:paraId="69C96664" w14:textId="3711688E" w:rsidR="00977093" w:rsidRPr="00310E6B" w:rsidDel="001A3EA3" w:rsidRDefault="00977093" w:rsidP="00F2411E">
            <w:pPr>
              <w:pStyle w:val="Caption"/>
              <w:rPr>
                <w:del w:id="5080" w:author="Mutali Nepfumbada" w:date="2022-09-28T23:12:00Z"/>
              </w:rPr>
            </w:pPr>
            <w:bookmarkStart w:id="5081" w:name="_Toc115101850"/>
            <w:del w:id="5082" w:author="Mutali Nepfumbada" w:date="2022-09-28T23:12:00Z">
              <w:r w:rsidRPr="00953BC7" w:rsidDel="001A3EA3">
                <w:delText xml:space="preserve">Table </w:delText>
              </w:r>
              <w:r w:rsidR="00000000" w:rsidDel="001A3EA3">
                <w:fldChar w:fldCharType="begin"/>
              </w:r>
              <w:r w:rsidR="00000000" w:rsidDel="001A3EA3">
                <w:delInstrText xml:space="preserve"> STYLEREF 1 \s </w:delInstrText>
              </w:r>
              <w:r w:rsidR="00000000" w:rsidDel="001A3EA3">
                <w:fldChar w:fldCharType="separate"/>
              </w:r>
              <w:r w:rsidR="00B61424" w:rsidDel="001A3EA3">
                <w:rPr>
                  <w:noProof/>
                </w:rPr>
                <w:delText>7</w:delText>
              </w:r>
              <w:r w:rsidR="00000000" w:rsidDel="001A3EA3">
                <w:rPr>
                  <w:noProof/>
                </w:rPr>
                <w:fldChar w:fldCharType="end"/>
              </w:r>
              <w:r w:rsidR="00B61424" w:rsidDel="001A3EA3">
                <w:noBreakHyphen/>
              </w:r>
              <w:r w:rsidR="00000000" w:rsidDel="001A3EA3">
                <w:fldChar w:fldCharType="begin"/>
              </w:r>
              <w:r w:rsidR="00000000" w:rsidDel="001A3EA3">
                <w:delInstrText xml:space="preserve"> SEQ Table \* ARABIC \s 1 </w:delInstrText>
              </w:r>
              <w:r w:rsidR="00000000" w:rsidDel="001A3EA3">
                <w:fldChar w:fldCharType="separate"/>
              </w:r>
              <w:r w:rsidR="00B61424" w:rsidDel="001A3EA3">
                <w:rPr>
                  <w:noProof/>
                </w:rPr>
                <w:delText>2</w:delText>
              </w:r>
              <w:r w:rsidR="00000000" w:rsidDel="001A3EA3">
                <w:rPr>
                  <w:noProof/>
                </w:rPr>
                <w:fldChar w:fldCharType="end"/>
              </w:r>
              <w:r w:rsidDel="001A3EA3">
                <w:rPr>
                  <w:noProof/>
                </w:rPr>
                <w:delText xml:space="preserve">: </w:delText>
              </w:r>
              <w:r w:rsidRPr="00977093" w:rsidDel="001A3EA3">
                <w:rPr>
                  <w:noProof/>
                </w:rPr>
                <w:delText>Hermanus</w:delText>
              </w:r>
              <w:r w:rsidRPr="00953BC7" w:rsidDel="001A3EA3">
                <w:delText xml:space="preserve"> Production </w:delText>
              </w:r>
              <w:r w:rsidDel="001A3EA3">
                <w:delText>and Forecast</w:delText>
              </w:r>
              <w:bookmarkEnd w:id="5081"/>
            </w:del>
          </w:p>
        </w:tc>
      </w:tr>
      <w:tr w:rsidR="00977093" w:rsidRPr="00953BC7" w:rsidDel="001A3EA3" w14:paraId="45D08739" w14:textId="4E66F6CC">
        <w:trPr>
          <w:trHeight w:val="738"/>
          <w:del w:id="5083" w:author="Mutali Nepfumbada" w:date="2022-09-28T23:12:00Z"/>
        </w:trPr>
        <w:tc>
          <w:tcPr>
            <w:tcW w:w="5000" w:type="pct"/>
            <w:vAlign w:val="center"/>
          </w:tcPr>
          <w:p w14:paraId="71FB196A" w14:textId="462AF615" w:rsidR="00977093" w:rsidRPr="00953BC7" w:rsidDel="001A3EA3" w:rsidRDefault="00977093">
            <w:pPr>
              <w:jc w:val="center"/>
              <w:rPr>
                <w:del w:id="5084" w:author="Mutali Nepfumbada" w:date="2022-09-28T23:12:00Z"/>
                <w:lang w:val="en-US"/>
              </w:rPr>
            </w:pPr>
            <w:del w:id="5085" w:author="Mutali Nepfumbada" w:date="2022-09-28T23:12:00Z">
              <w:r w:rsidDel="001A3EA3">
                <w:rPr>
                  <w:noProof/>
                </w:rPr>
                <w:drawing>
                  <wp:inline distT="0" distB="0" distL="0" distR="0" wp14:anchorId="3F0461EC" wp14:editId="72573D59">
                    <wp:extent cx="5404474" cy="3031541"/>
                    <wp:effectExtent l="0" t="0" r="6350" b="0"/>
                    <wp:docPr id="1020" name="Picture 1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clinic Hermanus Production.jpg"/>
                            <pic:cNvPicPr/>
                          </pic:nvPicPr>
                          <pic:blipFill>
                            <a:blip r:embed="rId43"/>
                            <a:stretch>
                              <a:fillRect/>
                            </a:stretch>
                          </pic:blipFill>
                          <pic:spPr>
                            <a:xfrm>
                              <a:off x="0" y="0"/>
                              <a:ext cx="5452700" cy="3058592"/>
                            </a:xfrm>
                            <a:prstGeom prst="rect">
                              <a:avLst/>
                            </a:prstGeom>
                          </pic:spPr>
                        </pic:pic>
                      </a:graphicData>
                    </a:graphic>
                  </wp:inline>
                </w:drawing>
              </w:r>
            </w:del>
          </w:p>
          <w:p w14:paraId="490AFE74" w14:textId="20F0BBF2" w:rsidR="00977093" w:rsidRPr="00953BC7" w:rsidDel="001A3EA3" w:rsidRDefault="00977093">
            <w:pPr>
              <w:pStyle w:val="Caption"/>
              <w:rPr>
                <w:del w:id="5086" w:author="Mutali Nepfumbada" w:date="2022-09-28T23:12:00Z"/>
                <w:lang w:eastAsia="en-US"/>
              </w:rPr>
            </w:pPr>
            <w:bookmarkStart w:id="5087" w:name="_Toc115101878"/>
            <w:del w:id="5088" w:author="Mutali Nepfumbada" w:date="2022-09-28T23:12:00Z">
              <w:r w:rsidDel="001A3EA3">
                <w:delText xml:space="preserve">Figure </w:delText>
              </w:r>
              <w:r w:rsidR="00000000" w:rsidDel="001A3EA3">
                <w:fldChar w:fldCharType="begin"/>
              </w:r>
              <w:r w:rsidR="00000000" w:rsidDel="001A3EA3">
                <w:delInstrText xml:space="preserve"> STYLEREF 1 \s </w:delInstrText>
              </w:r>
              <w:r w:rsidR="00000000" w:rsidDel="001A3EA3">
                <w:fldChar w:fldCharType="separate"/>
              </w:r>
              <w:r w:rsidR="009259F6" w:rsidDel="001A3EA3">
                <w:rPr>
                  <w:noProof/>
                </w:rPr>
                <w:delText>7</w:delText>
              </w:r>
              <w:r w:rsidR="00000000" w:rsidDel="001A3EA3">
                <w:rPr>
                  <w:noProof/>
                </w:rPr>
                <w:fldChar w:fldCharType="end"/>
              </w:r>
              <w:r w:rsidDel="001A3EA3">
                <w:noBreakHyphen/>
              </w:r>
              <w:r w:rsidR="00000000" w:rsidDel="001A3EA3">
                <w:fldChar w:fldCharType="begin"/>
              </w:r>
              <w:r w:rsidR="00000000" w:rsidDel="001A3EA3">
                <w:delInstrText xml:space="preserve"> SEQ Figure \* ARABIC \s 1 </w:delInstrText>
              </w:r>
              <w:r w:rsidR="00000000" w:rsidDel="001A3EA3">
                <w:fldChar w:fldCharType="separate"/>
              </w:r>
              <w:r w:rsidR="009259F6" w:rsidDel="001A3EA3">
                <w:rPr>
                  <w:noProof/>
                </w:rPr>
                <w:delText>1</w:delText>
              </w:r>
              <w:r w:rsidR="00000000" w:rsidDel="001A3EA3">
                <w:rPr>
                  <w:noProof/>
                </w:rPr>
                <w:fldChar w:fldCharType="end"/>
              </w:r>
              <w:r w:rsidDel="001A3EA3">
                <w:delText xml:space="preserve">: </w:delText>
              </w:r>
              <w:r w:rsidRPr="00A45B12" w:rsidDel="001A3EA3">
                <w:delText>Hermanus</w:delText>
              </w:r>
              <w:r w:rsidRPr="00953BC7" w:rsidDel="001A3EA3">
                <w:rPr>
                  <w:lang w:eastAsia="en-US"/>
                </w:rPr>
                <w:delText xml:space="preserve"> Production </w:delText>
              </w:r>
              <w:r w:rsidDel="001A3EA3">
                <w:rPr>
                  <w:lang w:eastAsia="en-US"/>
                </w:rPr>
                <w:delText>Vs Forecast</w:delText>
              </w:r>
              <w:bookmarkEnd w:id="5087"/>
            </w:del>
          </w:p>
        </w:tc>
      </w:tr>
    </w:tbl>
    <w:p w14:paraId="386500C1" w14:textId="5F16DFAD" w:rsidR="007A3017" w:rsidDel="001A3EA3" w:rsidRDefault="007A3017" w:rsidP="00B25B7E">
      <w:pPr>
        <w:rPr>
          <w:del w:id="5089" w:author="Mutali Nepfumbada" w:date="2022-09-28T23:12:00Z"/>
        </w:rPr>
      </w:pPr>
    </w:p>
    <w:p w14:paraId="19C9C488" w14:textId="60AD7011" w:rsidR="00C17EF0" w:rsidDel="001A3EA3" w:rsidRDefault="007A3017" w:rsidP="004776AB">
      <w:pPr>
        <w:jc w:val="both"/>
        <w:rPr>
          <w:ins w:id="5090" w:author="Thulani Ndaba" w:date="2022-09-20T17:15:00Z"/>
          <w:del w:id="5091" w:author="Mutali Nepfumbada" w:date="2022-09-28T23:12:00Z"/>
        </w:rPr>
      </w:pPr>
      <w:del w:id="5092" w:author="Mutali Nepfumbada" w:date="2022-09-28T23:12:00Z">
        <w:r w:rsidDel="001A3EA3">
          <w:delText xml:space="preserve">Total production since COD is </w:delText>
        </w:r>
        <w:r w:rsidR="006B0498" w:rsidDel="001A3EA3">
          <w:delText>112,141</w:delText>
        </w:r>
        <w:r w:rsidDel="001A3EA3">
          <w:delText>.72</w:delText>
        </w:r>
        <w:r w:rsidR="00A552B4" w:rsidDel="001A3EA3">
          <w:delText xml:space="preserve"> </w:delText>
        </w:r>
        <w:r w:rsidDel="001A3EA3">
          <w:delText>kWh with a deviation of 6.48</w:delText>
        </w:r>
        <w:r w:rsidR="00DD43CA" w:rsidDel="001A3EA3">
          <w:delText xml:space="preserve"> </w:delText>
        </w:r>
        <w:r w:rsidDel="001A3EA3">
          <w:delText>% below the P50 forecast and 3.83</w:delText>
        </w:r>
        <w:r w:rsidR="00DD43CA" w:rsidDel="001A3EA3">
          <w:delText xml:space="preserve"> </w:delText>
        </w:r>
        <w:r w:rsidDel="001A3EA3">
          <w:delText xml:space="preserve">% below the weather-adjusted forecast. </w:delText>
        </w:r>
      </w:del>
    </w:p>
    <w:p w14:paraId="527E4AC1" w14:textId="78B11AE2" w:rsidR="00C17EF0" w:rsidDel="001A3EA3" w:rsidRDefault="00C17EF0" w:rsidP="004776AB">
      <w:pPr>
        <w:jc w:val="both"/>
        <w:rPr>
          <w:ins w:id="5093" w:author="Thulani Ndaba" w:date="2022-09-20T17:15:00Z"/>
          <w:del w:id="5094" w:author="Mutali Nepfumbada" w:date="2022-09-28T23:12:00Z"/>
        </w:rPr>
      </w:pPr>
    </w:p>
    <w:p w14:paraId="0142BD59" w14:textId="6FDDE9F7" w:rsidR="007A3017" w:rsidDel="001A3EA3" w:rsidRDefault="007A3017" w:rsidP="004776AB">
      <w:pPr>
        <w:jc w:val="both"/>
        <w:rPr>
          <w:del w:id="5095" w:author="Mutali Nepfumbada" w:date="2022-09-28T23:12:00Z"/>
        </w:rPr>
      </w:pPr>
      <w:del w:id="5096" w:author="Mutali Nepfumbada" w:date="2022-09-28T23:12:00Z">
        <w:r w:rsidDel="001A3EA3">
          <w:delText>This shows that weather conditions had an impact on the power plant not meeting the P50 forecast, but we note that weather cannot be the only reason for the low production, as the weather-adjusted</w:delText>
        </w:r>
        <w:r w:rsidR="0048398D" w:rsidDel="001A3EA3">
          <w:delText xml:space="preserve"> production is lower than </w:delText>
        </w:r>
        <w:r w:rsidR="0099778B" w:rsidDel="001A3EA3">
          <w:delText xml:space="preserve">original P50 </w:delText>
        </w:r>
        <w:r w:rsidR="00A15DC5" w:rsidDel="001A3EA3">
          <w:delText>f</w:delText>
        </w:r>
        <w:r w:rsidR="0048398D" w:rsidDel="001A3EA3">
          <w:delText>orecast</w:delText>
        </w:r>
        <w:r w:rsidR="00F71BD5" w:rsidDel="001A3EA3">
          <w:delText xml:space="preserve">. </w:delText>
        </w:r>
        <w:r w:rsidDel="001A3EA3">
          <w:delText xml:space="preserve">The </w:delText>
        </w:r>
        <w:r w:rsidR="004776AB" w:rsidDel="001A3EA3">
          <w:delText>Operator</w:delText>
        </w:r>
        <w:r w:rsidDel="001A3EA3">
          <w:delText xml:space="preserve"> has stated that the high deviation may be due to load shedding that resulted in production outages.</w:delText>
        </w:r>
      </w:del>
    </w:p>
    <w:p w14:paraId="16A36D3E" w14:textId="52AD3E78" w:rsidR="00C934A5" w:rsidDel="001A3EA3" w:rsidRDefault="002169E7" w:rsidP="004776AB">
      <w:pPr>
        <w:jc w:val="both"/>
        <w:rPr>
          <w:del w:id="5097" w:author="Mutali Nepfumbada" w:date="2022-09-28T23:12:00Z"/>
        </w:rPr>
      </w:pPr>
      <w:del w:id="5098" w:author="Mutali Nepfumbada" w:date="2022-09-28T23:12:00Z">
        <w:r w:rsidDel="001A3EA3">
          <w:delText xml:space="preserve">losses </w:delText>
        </w:r>
        <w:r w:rsidRPr="00C6215D" w:rsidDel="001A3EA3">
          <w:delText>was</w:delText>
        </w:r>
        <w:r w:rsidR="006B0498" w:rsidDel="001A3EA3">
          <w:delText>2022</w:delText>
        </w:r>
      </w:del>
    </w:p>
    <w:p w14:paraId="4FD67E95" w14:textId="77777777" w:rsidR="00E24C4B" w:rsidRDefault="00E24C4B" w:rsidP="004776AB">
      <w:pPr>
        <w:jc w:val="both"/>
      </w:pPr>
    </w:p>
    <w:p w14:paraId="74F812FA" w14:textId="77777777" w:rsidR="00A45B12" w:rsidRPr="007A3017" w:rsidRDefault="00A45B12" w:rsidP="001057C5">
      <w:pPr>
        <w:pStyle w:val="Heading2"/>
      </w:pPr>
      <w:bookmarkStart w:id="5099" w:name="_Toc111090536"/>
      <w:bookmarkStart w:id="5100" w:name="_Toc115101814"/>
      <w:r w:rsidRPr="007A3017">
        <w:t xml:space="preserve">Hermanus Irradiation </w:t>
      </w:r>
      <w:bookmarkEnd w:id="5099"/>
      <w:r w:rsidR="00B87996" w:rsidRPr="007A3017">
        <w:t>Vs Forecast</w:t>
      </w:r>
      <w:bookmarkEnd w:id="5100"/>
    </w:p>
    <w:p w14:paraId="6BFCFA5A" w14:textId="77777777" w:rsidR="002D4C3B" w:rsidRDefault="002D4C3B" w:rsidP="002D4C3B">
      <w:pPr>
        <w:rPr>
          <w:lang w:eastAsia="en-US"/>
        </w:rPr>
      </w:pPr>
    </w:p>
    <w:p w14:paraId="04342B84" w14:textId="31B06A4B" w:rsidR="00C17EF0" w:rsidRDefault="00105495" w:rsidP="004776AB">
      <w:pPr>
        <w:jc w:val="both"/>
        <w:rPr>
          <w:ins w:id="5101" w:author="Thulani Ndaba" w:date="2022-09-20T17:15:00Z"/>
          <w:lang w:eastAsia="en-US"/>
        </w:rPr>
      </w:pPr>
      <w:r w:rsidRPr="00105495">
        <w:rPr>
          <w:lang w:eastAsia="en-US"/>
        </w:rPr>
        <w:t>The following table and graph describe the irradiance of the site compared to the Helioscope P50 prediction. Harmattan notes that the irradiance measurement is</w:t>
      </w:r>
      <w:r w:rsidR="00F86759">
        <w:rPr>
          <w:lang w:eastAsia="en-US"/>
        </w:rPr>
        <w:t xml:space="preserve"> based on a </w:t>
      </w:r>
      <w:r w:rsidR="00EE6EA9">
        <w:rPr>
          <w:lang w:eastAsia="en-US"/>
        </w:rPr>
        <w:t>pyranometer</w:t>
      </w:r>
      <w:r w:rsidR="00C07196">
        <w:rPr>
          <w:lang w:eastAsia="en-US"/>
        </w:rPr>
        <w:t xml:space="preserve"> installed on site </w:t>
      </w:r>
    </w:p>
    <w:p w14:paraId="68A67372" w14:textId="77777777" w:rsidR="00C17EF0" w:rsidRDefault="00C17EF0" w:rsidP="004776AB">
      <w:pPr>
        <w:jc w:val="both"/>
        <w:rPr>
          <w:ins w:id="5102" w:author="Thulani Ndaba" w:date="2022-09-20T17:15:00Z"/>
          <w:lang w:eastAsia="en-US"/>
        </w:rPr>
      </w:pPr>
    </w:p>
    <w:p w14:paraId="631D4082" w14:textId="62992D98" w:rsidR="00BB564D" w:rsidRDefault="00105495" w:rsidP="004776AB">
      <w:pPr>
        <w:jc w:val="both"/>
        <w:rPr>
          <w:ins w:id="5103" w:author="Mutali Nepfumbada" w:date="2022-09-28T23:17:00Z"/>
          <w:lang w:eastAsia="en-US"/>
        </w:rPr>
      </w:pPr>
      <w:r w:rsidRPr="00105495">
        <w:rPr>
          <w:lang w:eastAsia="en-US"/>
        </w:rPr>
        <w:t>The site has been measuring irradiance since April to the present, and no irradiance data is available prior to that time.</w:t>
      </w:r>
    </w:p>
    <w:p w14:paraId="2976FB1C" w14:textId="77777777" w:rsidR="001A3EA3" w:rsidRDefault="001A3EA3" w:rsidP="004776AB">
      <w:pPr>
        <w:jc w:val="both"/>
        <w:rPr>
          <w:ins w:id="5104" w:author="Mutali Nepfumbada" w:date="2022-09-28T23:16:00Z"/>
          <w:lang w:eastAsia="en-US"/>
        </w:rPr>
      </w:pPr>
    </w:p>
    <w:tbl>
      <w:tblPr>
        <w:tblStyle w:val="TableGridLight"/>
        <w:tblW w:w="5000" w:type="pct"/>
        <w:tblLook w:val="04A0" w:firstRow="1" w:lastRow="0" w:firstColumn="1" w:lastColumn="0" w:noHBand="0" w:noVBand="1"/>
      </w:tblPr>
      <w:tblGrid>
        <w:gridCol w:w="2427"/>
        <w:gridCol w:w="2366"/>
        <w:gridCol w:w="2369"/>
        <w:gridCol w:w="2377"/>
      </w:tblGrid>
      <w:tr w:rsidR="001A3EA3" w14:paraId="0F853974" w14:textId="77777777" w:rsidTr="00201D25">
        <w:trPr>
          <w:trHeight w:val="234"/>
          <w:ins w:id="5105" w:author="Mutali Nepfumbada" w:date="2022-09-28T23:17:00Z"/>
        </w:trPr>
        <w:tc>
          <w:tcPr>
            <w:tcW w:w="5000" w:type="pct"/>
            <w:gridSpan w:val="4"/>
            <w:shd w:val="clear" w:color="auto" w:fill="5F0500"/>
          </w:tcPr>
          <w:p w14:paraId="5EC03A30" w14:textId="77777777" w:rsidR="001A3EA3" w:rsidRPr="002633EE" w:rsidRDefault="001A3EA3" w:rsidP="00201D25">
            <w:pPr>
              <w:jc w:val="center"/>
              <w:rPr>
                <w:ins w:id="5106" w:author="Mutali Nepfumbada" w:date="2022-09-28T23:17:00Z"/>
                <w:b/>
                <w:bCs/>
              </w:rPr>
            </w:pPr>
            <w:ins w:id="5107" w:author="Mutali Nepfumbada" w:date="2022-09-28T23:17:00Z">
              <w:r w:rsidRPr="002633EE">
                <w:rPr>
                  <w:b/>
                  <w:bCs/>
                </w:rPr>
                <w:t xml:space="preserve">Irradiation </w:t>
              </w:r>
              <w:r>
                <w:rPr>
                  <w:b/>
                  <w:bCs/>
                </w:rPr>
                <w:t>(</w:t>
              </w:r>
              <w:r w:rsidRPr="002633EE">
                <w:rPr>
                  <w:b/>
                  <w:bCs/>
                </w:rPr>
                <w:t>kWh/m</w:t>
              </w:r>
              <w:r w:rsidRPr="00A97891">
                <w:rPr>
                  <w:b/>
                  <w:bCs/>
                  <w:vertAlign w:val="superscript"/>
                </w:rPr>
                <w:t>2</w:t>
              </w:r>
              <w:r>
                <w:rPr>
                  <w:b/>
                  <w:bCs/>
                </w:rPr>
                <w:t>)</w:t>
              </w:r>
            </w:ins>
          </w:p>
        </w:tc>
      </w:tr>
      <w:tr w:rsidR="001A3EA3" w14:paraId="408C78A2" w14:textId="77777777" w:rsidTr="00201D25">
        <w:trPr>
          <w:trHeight w:val="234"/>
          <w:ins w:id="5108" w:author="Mutali Nepfumbada" w:date="2022-09-28T23:17:00Z"/>
        </w:trPr>
        <w:tc>
          <w:tcPr>
            <w:tcW w:w="1272" w:type="pct"/>
            <w:shd w:val="clear" w:color="auto" w:fill="5F0500"/>
          </w:tcPr>
          <w:p w14:paraId="04F9CDD8" w14:textId="77777777" w:rsidR="001A3EA3" w:rsidRPr="002633EE" w:rsidRDefault="001A3EA3" w:rsidP="00201D25">
            <w:pPr>
              <w:rPr>
                <w:ins w:id="5109" w:author="Mutali Nepfumbada" w:date="2022-09-28T23:17:00Z"/>
                <w:b/>
                <w:bCs/>
                <w:lang w:eastAsia="en-US"/>
              </w:rPr>
            </w:pPr>
            <w:ins w:id="5110" w:author="Mutali Nepfumbada" w:date="2022-09-28T23:17:00Z">
              <w:r>
                <w:rPr>
                  <w:b/>
                  <w:bCs/>
                  <w:lang w:eastAsia="en-US"/>
                </w:rPr>
                <w:t>Month</w:t>
              </w:r>
            </w:ins>
          </w:p>
        </w:tc>
        <w:tc>
          <w:tcPr>
            <w:tcW w:w="1240" w:type="pct"/>
            <w:shd w:val="clear" w:color="auto" w:fill="5F0500"/>
          </w:tcPr>
          <w:p w14:paraId="7E5A7B81" w14:textId="77777777" w:rsidR="001A3EA3" w:rsidRPr="00A97891" w:rsidRDefault="001A3EA3" w:rsidP="00201D25">
            <w:pPr>
              <w:jc w:val="center"/>
              <w:rPr>
                <w:ins w:id="5111" w:author="Mutali Nepfumbada" w:date="2022-09-28T23:17:00Z"/>
                <w:b/>
                <w:bCs/>
                <w:lang w:val="en-US"/>
              </w:rPr>
            </w:pPr>
            <w:ins w:id="5112" w:author="Mutali Nepfumbada" w:date="2022-09-28T23:17:00Z">
              <w:r>
                <w:rPr>
                  <w:b/>
                  <w:bCs/>
                  <w:lang w:val="en-US"/>
                </w:rPr>
                <w:t>Actual</w:t>
              </w:r>
            </w:ins>
          </w:p>
        </w:tc>
        <w:tc>
          <w:tcPr>
            <w:tcW w:w="1242" w:type="pct"/>
            <w:shd w:val="clear" w:color="auto" w:fill="5F0500"/>
          </w:tcPr>
          <w:p w14:paraId="70411239" w14:textId="77777777" w:rsidR="001A3EA3" w:rsidRPr="00A97891" w:rsidRDefault="001A3EA3" w:rsidP="00201D25">
            <w:pPr>
              <w:jc w:val="center"/>
              <w:rPr>
                <w:ins w:id="5113" w:author="Mutali Nepfumbada" w:date="2022-09-28T23:17:00Z"/>
                <w:b/>
                <w:bCs/>
                <w:lang w:val="en-US"/>
              </w:rPr>
            </w:pPr>
            <w:ins w:id="5114" w:author="Mutali Nepfumbada" w:date="2022-09-28T23:17:00Z">
              <w:r>
                <w:rPr>
                  <w:b/>
                  <w:bCs/>
                  <w:lang w:val="en-US"/>
                </w:rPr>
                <w:t>Forecast</w:t>
              </w:r>
            </w:ins>
          </w:p>
        </w:tc>
        <w:tc>
          <w:tcPr>
            <w:tcW w:w="1246" w:type="pct"/>
            <w:shd w:val="clear" w:color="auto" w:fill="5F0500"/>
          </w:tcPr>
          <w:p w14:paraId="0B651969" w14:textId="77777777" w:rsidR="001A3EA3" w:rsidRPr="002633EE" w:rsidRDefault="001A3EA3" w:rsidP="00201D25">
            <w:pPr>
              <w:jc w:val="center"/>
              <w:rPr>
                <w:ins w:id="5115" w:author="Mutali Nepfumbada" w:date="2022-09-28T23:17:00Z"/>
                <w:b/>
                <w:bCs/>
                <w:lang w:eastAsia="en-US"/>
              </w:rPr>
            </w:pPr>
            <w:ins w:id="5116" w:author="Mutali Nepfumbada" w:date="2022-09-28T23:17:00Z">
              <w:r>
                <w:rPr>
                  <w:b/>
                  <w:bCs/>
                </w:rPr>
                <w:t>Delta (%)</w:t>
              </w:r>
            </w:ins>
          </w:p>
        </w:tc>
      </w:tr>
      <w:tr w:rsidR="001A3EA3" w14:paraId="63B0E235" w14:textId="77777777" w:rsidTr="00201D25">
        <w:trPr>
          <w:trHeight w:val="119"/>
          <w:ins w:id="5117" w:author="Mutali Nepfumbada" w:date="2022-09-28T23:17:00Z"/>
        </w:trPr>
        <w:tc>
          <w:tcPr>
            <w:tcW w:w="5000" w:type="pct"/>
            <w:gridSpan w:val="4"/>
          </w:tcPr>
          <w:p w14:paraId="67FCAE20" w14:textId="77777777" w:rsidR="001A3EA3" w:rsidRDefault="001A3EA3" w:rsidP="00201D25">
            <w:pPr>
              <w:jc w:val="center"/>
              <w:rPr>
                <w:ins w:id="5118" w:author="Mutali Nepfumbada" w:date="2022-09-28T23:17:00Z"/>
                <w:lang w:eastAsia="en-US"/>
              </w:rPr>
            </w:pPr>
            <w:ins w:id="5119" w:author="Mutali Nepfumbada" w:date="2022-09-28T23:17:00Z">
              <w:r w:rsidRPr="00DC29B7">
                <w:rPr>
                  <w:bCs/>
                  <w:lang w:val="en-US"/>
                </w:rPr>
                <w:t xml:space="preserve">{%tr for item in </w:t>
              </w:r>
              <w:proofErr w:type="spellStart"/>
              <w:r>
                <w:rPr>
                  <w:bCs/>
                  <w:lang w:val="en-US"/>
                </w:rPr>
                <w:t>HERI</w:t>
              </w:r>
              <w:r w:rsidRPr="00DF6ABC">
                <w:rPr>
                  <w:bCs/>
                  <w:lang w:val="en-US"/>
                </w:rPr>
                <w:t>table_contents</w:t>
              </w:r>
              <w:proofErr w:type="spellEnd"/>
              <w:r w:rsidRPr="00DC29B7">
                <w:rPr>
                  <w:bCs/>
                  <w:lang w:val="en-US"/>
                </w:rPr>
                <w:t>%}</w:t>
              </w:r>
            </w:ins>
          </w:p>
        </w:tc>
      </w:tr>
      <w:tr w:rsidR="001A3EA3" w14:paraId="5F1822C1" w14:textId="77777777" w:rsidTr="00201D25">
        <w:trPr>
          <w:trHeight w:val="114"/>
          <w:ins w:id="5120" w:author="Mutali Nepfumbada" w:date="2022-09-28T23:17:00Z"/>
        </w:trPr>
        <w:tc>
          <w:tcPr>
            <w:tcW w:w="1272" w:type="pct"/>
          </w:tcPr>
          <w:p w14:paraId="13E2EA44" w14:textId="77777777" w:rsidR="001A3EA3" w:rsidRDefault="001A3EA3" w:rsidP="00201D25">
            <w:pPr>
              <w:rPr>
                <w:ins w:id="5121" w:author="Mutali Nepfumbada" w:date="2022-09-28T23:17:00Z"/>
                <w:lang w:eastAsia="en-US"/>
              </w:rPr>
            </w:pPr>
            <w:ins w:id="5122" w:author="Mutali Nepfumbada" w:date="2022-09-28T23:17:00Z">
              <w:r w:rsidRPr="00DC29B7">
                <w:rPr>
                  <w:bCs/>
                  <w:lang w:val="en-US"/>
                </w:rPr>
                <w:t>{{</w:t>
              </w:r>
              <w:proofErr w:type="spellStart"/>
              <w:proofErr w:type="gramStart"/>
              <w:r w:rsidRPr="00DC29B7">
                <w:rPr>
                  <w:bCs/>
                  <w:lang w:val="en-US"/>
                </w:rPr>
                <w:t>item.</w:t>
              </w:r>
              <w:r>
                <w:rPr>
                  <w:bCs/>
                  <w:lang w:val="en-US"/>
                </w:rPr>
                <w:t>Date</w:t>
              </w:r>
              <w:proofErr w:type="spellEnd"/>
              <w:proofErr w:type="gramEnd"/>
              <w:r w:rsidRPr="00DC29B7">
                <w:rPr>
                  <w:bCs/>
                  <w:lang w:val="en-US"/>
                </w:rPr>
                <w:t>}}</w:t>
              </w:r>
            </w:ins>
          </w:p>
        </w:tc>
        <w:tc>
          <w:tcPr>
            <w:tcW w:w="1240" w:type="pct"/>
          </w:tcPr>
          <w:p w14:paraId="0341F279" w14:textId="77777777" w:rsidR="001A3EA3" w:rsidRDefault="001A3EA3" w:rsidP="00201D25">
            <w:pPr>
              <w:jc w:val="center"/>
              <w:rPr>
                <w:ins w:id="5123" w:author="Mutali Nepfumbada" w:date="2022-09-28T23:17:00Z"/>
                <w:lang w:eastAsia="en-US"/>
              </w:rPr>
            </w:pPr>
            <w:proofErr w:type="gramStart"/>
            <w:ins w:id="5124" w:author="Mutali Nepfumbada" w:date="2022-09-28T23:17:00Z">
              <w:r w:rsidRPr="00DC29B7">
                <w:rPr>
                  <w:bCs/>
                  <w:lang w:val="en-US"/>
                </w:rPr>
                <w:t>{{ item</w:t>
              </w:r>
              <w:proofErr w:type="gramEnd"/>
              <w:r>
                <w:rPr>
                  <w:bCs/>
                  <w:lang w:val="en-US"/>
                </w:rPr>
                <w:t>. HERIA</w:t>
              </w:r>
              <w:r w:rsidRPr="00DC29B7">
                <w:rPr>
                  <w:bCs/>
                  <w:lang w:val="en-US"/>
                </w:rPr>
                <w:t>}}</w:t>
              </w:r>
            </w:ins>
          </w:p>
        </w:tc>
        <w:tc>
          <w:tcPr>
            <w:tcW w:w="1242" w:type="pct"/>
          </w:tcPr>
          <w:p w14:paraId="13FFAF2D" w14:textId="77777777" w:rsidR="001A3EA3" w:rsidRDefault="001A3EA3" w:rsidP="00201D25">
            <w:pPr>
              <w:jc w:val="center"/>
              <w:rPr>
                <w:ins w:id="5125" w:author="Mutali Nepfumbada" w:date="2022-09-28T23:17:00Z"/>
                <w:lang w:eastAsia="en-US"/>
              </w:rPr>
            </w:pPr>
            <w:proofErr w:type="gramStart"/>
            <w:ins w:id="5126" w:author="Mutali Nepfumbada" w:date="2022-09-28T23:17:00Z">
              <w:r w:rsidRPr="00DC29B7">
                <w:rPr>
                  <w:bCs/>
                  <w:lang w:val="en-US"/>
                </w:rPr>
                <w:t>{{ item</w:t>
              </w:r>
              <w:proofErr w:type="gramEnd"/>
              <w:r>
                <w:rPr>
                  <w:bCs/>
                  <w:lang w:val="en-US"/>
                </w:rPr>
                <w:t>. HERIF }}</w:t>
              </w:r>
            </w:ins>
          </w:p>
        </w:tc>
        <w:tc>
          <w:tcPr>
            <w:tcW w:w="1246" w:type="pct"/>
          </w:tcPr>
          <w:p w14:paraId="52F01310" w14:textId="77777777" w:rsidR="001A3EA3" w:rsidRDefault="001A3EA3" w:rsidP="00201D25">
            <w:pPr>
              <w:jc w:val="center"/>
              <w:rPr>
                <w:ins w:id="5127" w:author="Mutali Nepfumbada" w:date="2022-09-28T23:17:00Z"/>
                <w:lang w:eastAsia="en-US"/>
              </w:rPr>
            </w:pPr>
            <w:ins w:id="5128" w:author="Mutali Nepfumbada" w:date="2022-09-28T23:17:00Z">
              <w:r w:rsidRPr="00DC29B7">
                <w:rPr>
                  <w:bCs/>
                  <w:lang w:val="en-US"/>
                </w:rPr>
                <w:t>{{item</w:t>
              </w:r>
              <w:r>
                <w:rPr>
                  <w:bCs/>
                  <w:lang w:val="en-US"/>
                </w:rPr>
                <w:t>. HERIV}}</w:t>
              </w:r>
            </w:ins>
          </w:p>
        </w:tc>
      </w:tr>
      <w:tr w:rsidR="001A3EA3" w14:paraId="079FAEAF" w14:textId="77777777" w:rsidTr="00201D25">
        <w:trPr>
          <w:trHeight w:val="119"/>
          <w:ins w:id="5129" w:author="Mutali Nepfumbada" w:date="2022-09-28T23:17:00Z"/>
        </w:trPr>
        <w:tc>
          <w:tcPr>
            <w:tcW w:w="5000" w:type="pct"/>
            <w:gridSpan w:val="4"/>
          </w:tcPr>
          <w:p w14:paraId="3BFA2D11" w14:textId="77777777" w:rsidR="001A3EA3" w:rsidRDefault="001A3EA3" w:rsidP="00201D25">
            <w:pPr>
              <w:jc w:val="center"/>
              <w:rPr>
                <w:ins w:id="5130" w:author="Mutali Nepfumbada" w:date="2022-09-28T23:17:00Z"/>
                <w:lang w:eastAsia="en-US"/>
              </w:rPr>
            </w:pPr>
            <w:ins w:id="5131" w:author="Mutali Nepfumbada" w:date="2022-09-28T23:17:00Z">
              <w:r w:rsidRPr="00DC29B7">
                <w:rPr>
                  <w:bCs/>
                  <w:lang w:val="en-US"/>
                </w:rPr>
                <w:t xml:space="preserve">{%tr </w:t>
              </w:r>
              <w:proofErr w:type="spellStart"/>
              <w:r w:rsidRPr="00DC29B7">
                <w:rPr>
                  <w:bCs/>
                  <w:lang w:val="en-US"/>
                </w:rPr>
                <w:t>endfor</w:t>
              </w:r>
              <w:proofErr w:type="spellEnd"/>
              <w:r w:rsidRPr="00DC29B7">
                <w:rPr>
                  <w:bCs/>
                  <w:lang w:val="en-US"/>
                </w:rPr>
                <w:t xml:space="preserve"> %}</w:t>
              </w:r>
            </w:ins>
          </w:p>
        </w:tc>
      </w:tr>
    </w:tbl>
    <w:p w14:paraId="392872BB" w14:textId="3F424E49" w:rsidR="001A3EA3" w:rsidDel="00AC5E7E" w:rsidRDefault="001A3EA3" w:rsidP="004776AB">
      <w:pPr>
        <w:jc w:val="both"/>
        <w:rPr>
          <w:del w:id="5132" w:author="Mutali Nepfumbada" w:date="2022-09-28T23:17:00Z"/>
          <w:lang w:eastAsia="en-US"/>
        </w:rPr>
      </w:pPr>
    </w:p>
    <w:p w14:paraId="4A796821" w14:textId="478B06C1" w:rsidR="009B5EF0" w:rsidRDefault="001A3EA3" w:rsidP="001A3EA3">
      <w:pPr>
        <w:pStyle w:val="Caption"/>
        <w:rPr>
          <w:ins w:id="5133" w:author="Mutali Nepfumbada" w:date="2022-09-28T23:17:00Z"/>
        </w:rPr>
      </w:pPr>
      <w:ins w:id="5134" w:author="Mutali Nepfumbada" w:date="2022-09-28T23:16:00Z">
        <w:r w:rsidRPr="00974694">
          <w:t xml:space="preserve">Table </w:t>
        </w:r>
        <w:r>
          <w:fldChar w:fldCharType="begin"/>
        </w:r>
        <w:r>
          <w:instrText xml:space="preserve"> STYLEREF 1 \s </w:instrText>
        </w:r>
        <w:r>
          <w:fldChar w:fldCharType="separate"/>
        </w:r>
        <w:r>
          <w:rPr>
            <w:noProof/>
          </w:rPr>
          <w:t>7</w:t>
        </w:r>
        <w:r>
          <w:rPr>
            <w:noProof/>
          </w:rPr>
          <w:fldChar w:fldCharType="end"/>
        </w:r>
        <w:r>
          <w:noBreakHyphen/>
        </w:r>
        <w:r>
          <w:fldChar w:fldCharType="begin"/>
        </w:r>
        <w:r>
          <w:instrText xml:space="preserve"> SEQ Table \* ARABIC \s 1 </w:instrText>
        </w:r>
        <w:r>
          <w:fldChar w:fldCharType="separate"/>
        </w:r>
        <w:r>
          <w:rPr>
            <w:noProof/>
          </w:rPr>
          <w:t>3</w:t>
        </w:r>
        <w:r>
          <w:rPr>
            <w:noProof/>
          </w:rPr>
          <w:fldChar w:fldCharType="end"/>
        </w:r>
        <w:r w:rsidRPr="00974694">
          <w:t xml:space="preserve">: Hermanus irradiation </w:t>
        </w:r>
        <w:r>
          <w:t>and Forecast</w:t>
        </w:r>
      </w:ins>
    </w:p>
    <w:p w14:paraId="3B8EFD8B" w14:textId="014C544C" w:rsidR="00AC5E7E" w:rsidRDefault="00AC5E7E" w:rsidP="00AC5E7E">
      <w:pPr>
        <w:jc w:val="center"/>
        <w:rPr>
          <w:ins w:id="5135" w:author="Mutali Nepfumbada" w:date="2022-09-28T23:17:00Z"/>
        </w:rPr>
        <w:pPrChange w:id="5136" w:author="Mutali Nepfumbada" w:date="2022-09-28T23:17:00Z">
          <w:pPr/>
        </w:pPrChange>
      </w:pPr>
    </w:p>
    <w:p w14:paraId="684A85F4" w14:textId="3B79AA93" w:rsidR="00AC5E7E" w:rsidRPr="00AC5E7E" w:rsidRDefault="00AC5E7E" w:rsidP="00AC5E7E">
      <w:pPr>
        <w:jc w:val="center"/>
        <w:rPr>
          <w:ins w:id="5137" w:author="Mutali Nepfumbada" w:date="2022-09-28T23:16:00Z"/>
          <w:rPrChange w:id="5138" w:author="Mutali Nepfumbada" w:date="2022-09-28T23:17:00Z">
            <w:rPr>
              <w:ins w:id="5139" w:author="Mutali Nepfumbada" w:date="2022-09-28T23:16:00Z"/>
              <w:lang w:eastAsia="en-US"/>
            </w:rPr>
          </w:rPrChange>
        </w:rPr>
        <w:pPrChange w:id="5140" w:author="Mutali Nepfumbada" w:date="2022-09-28T23:17:00Z">
          <w:pPr/>
        </w:pPrChange>
      </w:pPr>
      <w:ins w:id="5141" w:author="Mutali Nepfumbada" w:date="2022-09-28T23:17:00Z">
        <w:r w:rsidRPr="009A25A7">
          <w:rPr>
            <w:lang w:eastAsia="en-US"/>
          </w:rPr>
          <w:t>{{</w:t>
        </w:r>
        <w:proofErr w:type="spellStart"/>
        <w:r>
          <w:rPr>
            <w:lang w:eastAsia="en-US"/>
          </w:rPr>
          <w:t>HERIImage</w:t>
        </w:r>
        <w:proofErr w:type="spellEnd"/>
        <w:r w:rsidRPr="009A25A7">
          <w:rPr>
            <w:lang w:eastAsia="en-US"/>
          </w:rPr>
          <w:t>}}</w:t>
        </w:r>
      </w:ins>
    </w:p>
    <w:p w14:paraId="5686C69C" w14:textId="449F5186" w:rsidR="001A3EA3" w:rsidRDefault="001A3EA3" w:rsidP="001A3EA3">
      <w:pPr>
        <w:pStyle w:val="Caption"/>
        <w:rPr>
          <w:ins w:id="5142" w:author="Mutali Nepfumbada" w:date="2022-09-28T23:16:00Z"/>
          <w:lang w:eastAsia="en-US"/>
        </w:rPr>
        <w:pPrChange w:id="5143" w:author="Mutali Nepfumbada" w:date="2022-09-28T23:16:00Z">
          <w:pPr/>
        </w:pPrChange>
      </w:pPr>
      <w:ins w:id="5144" w:author="Mutali Nepfumbada" w:date="2022-09-28T23:16:00Z">
        <w:r w:rsidRPr="00974694">
          <w:t xml:space="preserve">Figure </w:t>
        </w:r>
        <w:r>
          <w:fldChar w:fldCharType="begin"/>
        </w:r>
        <w:r>
          <w:instrText xml:space="preserve"> STYLEREF 1 \s </w:instrText>
        </w:r>
        <w:r>
          <w:fldChar w:fldCharType="separate"/>
        </w:r>
        <w:r>
          <w:rPr>
            <w:noProof/>
          </w:rPr>
          <w:t>7</w:t>
        </w:r>
        <w:r>
          <w:rPr>
            <w:noProof/>
          </w:rPr>
          <w:fldChar w:fldCharType="end"/>
        </w:r>
        <w:r>
          <w:noBreakHyphen/>
        </w:r>
        <w:r>
          <w:fldChar w:fldCharType="begin"/>
        </w:r>
        <w:r>
          <w:instrText xml:space="preserve"> SEQ Figure \* ARABIC \s 1 </w:instrText>
        </w:r>
        <w:r>
          <w:fldChar w:fldCharType="separate"/>
        </w:r>
        <w:r>
          <w:rPr>
            <w:noProof/>
          </w:rPr>
          <w:t>3</w:t>
        </w:r>
        <w:r>
          <w:rPr>
            <w:noProof/>
          </w:rPr>
          <w:fldChar w:fldCharType="end"/>
        </w:r>
        <w:r>
          <w:rPr>
            <w:noProof/>
          </w:rPr>
          <w:t>:</w:t>
        </w:r>
        <w:r w:rsidRPr="00974694">
          <w:t xml:space="preserve"> Hermanus Irradiation </w:t>
        </w:r>
        <w:r>
          <w:t>Vs Forecast</w:t>
        </w:r>
      </w:ins>
    </w:p>
    <w:p w14:paraId="743341C4" w14:textId="6C00D5C2" w:rsidR="001A3EA3" w:rsidRPr="002A1D9F" w:rsidDel="001A3EA3" w:rsidRDefault="001A3EA3" w:rsidP="009B5EF0">
      <w:pPr>
        <w:rPr>
          <w:del w:id="5145" w:author="Mutali Nepfumbada" w:date="2022-09-28T23:16:00Z"/>
          <w:lang w:eastAsia="en-US"/>
        </w:rPr>
      </w:pPr>
    </w:p>
    <w:tbl>
      <w:tblPr>
        <w:tblStyle w:val="TableGridLight"/>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58"/>
        <w:gridCol w:w="5791"/>
      </w:tblGrid>
      <w:tr w:rsidR="009B5EF0" w:rsidRPr="00953BC7" w:rsidDel="001A3EA3" w14:paraId="2FEE1D4B" w14:textId="258ED97A">
        <w:trPr>
          <w:trHeight w:val="1581"/>
          <w:del w:id="5146" w:author="Mutali Nepfumbada" w:date="2022-09-28T23:16:00Z"/>
        </w:trPr>
        <w:tc>
          <w:tcPr>
            <w:tcW w:w="2500" w:type="pct"/>
            <w:vAlign w:val="center"/>
          </w:tcPr>
          <w:tbl>
            <w:tblPr>
              <w:tblStyle w:val="TableGridLight"/>
              <w:tblW w:w="3577" w:type="dxa"/>
              <w:tblLook w:val="04A0" w:firstRow="1" w:lastRow="0" w:firstColumn="1" w:lastColumn="0" w:noHBand="0" w:noVBand="1"/>
            </w:tblPr>
            <w:tblGrid>
              <w:gridCol w:w="859"/>
              <w:gridCol w:w="837"/>
              <w:gridCol w:w="900"/>
              <w:gridCol w:w="981"/>
            </w:tblGrid>
            <w:tr w:rsidR="009B5EF0" w:rsidDel="001A3EA3" w14:paraId="45BDD642" w14:textId="5DD421B8" w:rsidTr="001F1F19">
              <w:trPr>
                <w:trHeight w:val="234"/>
                <w:del w:id="5147" w:author="Mutali Nepfumbada" w:date="2022-09-28T23:16:00Z"/>
              </w:trPr>
              <w:tc>
                <w:tcPr>
                  <w:tcW w:w="5000" w:type="pct"/>
                  <w:gridSpan w:val="4"/>
                  <w:shd w:val="clear" w:color="auto" w:fill="5F0500"/>
                </w:tcPr>
                <w:p w14:paraId="2E9C8598" w14:textId="318531CC" w:rsidR="009B5EF0" w:rsidRPr="002633EE" w:rsidDel="001A3EA3" w:rsidRDefault="009B5EF0">
                  <w:pPr>
                    <w:jc w:val="center"/>
                    <w:rPr>
                      <w:del w:id="5148" w:author="Mutali Nepfumbada" w:date="2022-09-28T23:16:00Z"/>
                      <w:b/>
                      <w:bCs/>
                    </w:rPr>
                  </w:pPr>
                  <w:del w:id="5149" w:author="Mutali Nepfumbada" w:date="2022-09-28T23:16:00Z">
                    <w:r w:rsidRPr="002633EE" w:rsidDel="001A3EA3">
                      <w:rPr>
                        <w:b/>
                        <w:bCs/>
                      </w:rPr>
                      <w:delText xml:space="preserve">Irradiation </w:delText>
                    </w:r>
                    <w:r w:rsidDel="001A3EA3">
                      <w:rPr>
                        <w:b/>
                        <w:bCs/>
                      </w:rPr>
                      <w:delText>(</w:delText>
                    </w:r>
                    <w:r w:rsidRPr="002633EE" w:rsidDel="001A3EA3">
                      <w:rPr>
                        <w:b/>
                        <w:bCs/>
                      </w:rPr>
                      <w:delText>kWh/m</w:delText>
                    </w:r>
                    <w:r w:rsidRPr="00A97891" w:rsidDel="001A3EA3">
                      <w:rPr>
                        <w:b/>
                        <w:bCs/>
                        <w:vertAlign w:val="superscript"/>
                      </w:rPr>
                      <w:delText>2</w:delText>
                    </w:r>
                    <w:r w:rsidDel="001A3EA3">
                      <w:rPr>
                        <w:b/>
                        <w:bCs/>
                      </w:rPr>
                      <w:delText>)</w:delText>
                    </w:r>
                  </w:del>
                </w:p>
              </w:tc>
            </w:tr>
            <w:tr w:rsidR="009B5EF0" w:rsidDel="001A3EA3" w14:paraId="54F71A9A" w14:textId="581B8FB1" w:rsidTr="001F1F19">
              <w:trPr>
                <w:trHeight w:val="234"/>
                <w:del w:id="5150" w:author="Mutali Nepfumbada" w:date="2022-09-28T23:16:00Z"/>
              </w:trPr>
              <w:tc>
                <w:tcPr>
                  <w:tcW w:w="1201" w:type="pct"/>
                  <w:shd w:val="clear" w:color="auto" w:fill="5F0500"/>
                </w:tcPr>
                <w:p w14:paraId="1ED18B1A" w14:textId="6289708F" w:rsidR="009B5EF0" w:rsidRPr="002633EE" w:rsidDel="001A3EA3" w:rsidRDefault="00D56958" w:rsidP="009B5EF0">
                  <w:pPr>
                    <w:rPr>
                      <w:del w:id="5151" w:author="Mutali Nepfumbada" w:date="2022-09-28T23:16:00Z"/>
                      <w:b/>
                      <w:bCs/>
                      <w:lang w:eastAsia="en-US"/>
                    </w:rPr>
                  </w:pPr>
                  <w:del w:id="5152" w:author="Mutali Nepfumbada" w:date="2022-09-28T23:16:00Z">
                    <w:r w:rsidDel="001A3EA3">
                      <w:rPr>
                        <w:b/>
                        <w:bCs/>
                        <w:lang w:eastAsia="en-US"/>
                      </w:rPr>
                      <w:delText>Month</w:delText>
                    </w:r>
                  </w:del>
                </w:p>
              </w:tc>
              <w:tc>
                <w:tcPr>
                  <w:tcW w:w="1170" w:type="pct"/>
                  <w:shd w:val="clear" w:color="auto" w:fill="5F0500"/>
                </w:tcPr>
                <w:p w14:paraId="67D23837" w14:textId="769BC5B1" w:rsidR="009B5EF0" w:rsidRPr="00A97891" w:rsidDel="001A3EA3" w:rsidRDefault="009B5EF0" w:rsidP="009B5EF0">
                  <w:pPr>
                    <w:jc w:val="center"/>
                    <w:rPr>
                      <w:del w:id="5153" w:author="Mutali Nepfumbada" w:date="2022-09-28T23:16:00Z"/>
                      <w:b/>
                      <w:bCs/>
                      <w:lang w:val="en-US"/>
                    </w:rPr>
                  </w:pPr>
                  <w:del w:id="5154" w:author="Mutali Nepfumbada" w:date="2022-09-28T23:16:00Z">
                    <w:r w:rsidDel="001A3EA3">
                      <w:rPr>
                        <w:b/>
                        <w:bCs/>
                        <w:lang w:val="en-US"/>
                      </w:rPr>
                      <w:delText>Actual</w:delText>
                    </w:r>
                  </w:del>
                </w:p>
              </w:tc>
              <w:tc>
                <w:tcPr>
                  <w:tcW w:w="1258" w:type="pct"/>
                  <w:shd w:val="clear" w:color="auto" w:fill="5F0500"/>
                </w:tcPr>
                <w:p w14:paraId="06C372AC" w14:textId="72F05817" w:rsidR="009B5EF0" w:rsidRPr="00A97891" w:rsidDel="001A3EA3" w:rsidRDefault="009B5EF0" w:rsidP="009B5EF0">
                  <w:pPr>
                    <w:jc w:val="center"/>
                    <w:rPr>
                      <w:del w:id="5155" w:author="Mutali Nepfumbada" w:date="2022-09-28T23:16:00Z"/>
                      <w:b/>
                      <w:bCs/>
                      <w:lang w:val="en-US"/>
                    </w:rPr>
                  </w:pPr>
                  <w:del w:id="5156" w:author="Mutali Nepfumbada" w:date="2022-09-28T23:16:00Z">
                    <w:r w:rsidDel="001A3EA3">
                      <w:rPr>
                        <w:b/>
                        <w:bCs/>
                        <w:lang w:val="en-US"/>
                      </w:rPr>
                      <w:delText>Forecast</w:delText>
                    </w:r>
                  </w:del>
                </w:p>
              </w:tc>
              <w:tc>
                <w:tcPr>
                  <w:tcW w:w="1371" w:type="pct"/>
                  <w:shd w:val="clear" w:color="auto" w:fill="5F0500"/>
                </w:tcPr>
                <w:p w14:paraId="1312D80D" w14:textId="398C5812" w:rsidR="009B5EF0" w:rsidRPr="002633EE" w:rsidDel="001A3EA3" w:rsidRDefault="009B5EF0" w:rsidP="009B5EF0">
                  <w:pPr>
                    <w:jc w:val="center"/>
                    <w:rPr>
                      <w:del w:id="5157" w:author="Mutali Nepfumbada" w:date="2022-09-28T23:16:00Z"/>
                      <w:b/>
                      <w:bCs/>
                      <w:lang w:eastAsia="en-US"/>
                    </w:rPr>
                  </w:pPr>
                  <w:del w:id="5158" w:author="Mutali Nepfumbada" w:date="2022-09-28T23:16:00Z">
                    <w:r w:rsidDel="001A3EA3">
                      <w:rPr>
                        <w:b/>
                        <w:bCs/>
                      </w:rPr>
                      <w:delText>Delta (%)</w:delText>
                    </w:r>
                  </w:del>
                </w:p>
              </w:tc>
            </w:tr>
            <w:tr w:rsidR="001F1F19" w:rsidDel="001A3EA3" w14:paraId="4616F848" w14:textId="42B82BD4" w:rsidTr="001F1F19">
              <w:trPr>
                <w:trHeight w:val="114"/>
                <w:del w:id="5159" w:author="Mutali Nepfumbada" w:date="2022-09-28T23:16:00Z"/>
              </w:trPr>
              <w:tc>
                <w:tcPr>
                  <w:tcW w:w="1201" w:type="pct"/>
                </w:tcPr>
                <w:p w14:paraId="3852A0DD" w14:textId="09128F87" w:rsidR="001F1F19" w:rsidDel="001A3EA3" w:rsidRDefault="001F1F19" w:rsidP="001F1F19">
                  <w:pPr>
                    <w:rPr>
                      <w:del w:id="5160" w:author="Mutali Nepfumbada" w:date="2022-09-28T23:16:00Z"/>
                      <w:lang w:eastAsia="en-US"/>
                    </w:rPr>
                  </w:pPr>
                  <w:del w:id="5161" w:author="Mutali Nepfumbada" w:date="2022-09-28T23:16:00Z">
                    <w:r w:rsidRPr="00DC29B7" w:rsidDel="001A3EA3">
                      <w:rPr>
                        <w:bCs/>
                        <w:lang w:val="en-US"/>
                      </w:rPr>
                      <w:delText>Oct 21</w:delText>
                    </w:r>
                  </w:del>
                </w:p>
              </w:tc>
              <w:tc>
                <w:tcPr>
                  <w:tcW w:w="1170" w:type="pct"/>
                </w:tcPr>
                <w:p w14:paraId="54F2199F" w14:textId="5E8D719B" w:rsidR="001F1F19" w:rsidDel="001A3EA3" w:rsidRDefault="001F1F19" w:rsidP="001F1F19">
                  <w:pPr>
                    <w:jc w:val="center"/>
                    <w:rPr>
                      <w:del w:id="5162" w:author="Mutali Nepfumbada" w:date="2022-09-28T23:16:00Z"/>
                      <w:lang w:eastAsia="en-US"/>
                    </w:rPr>
                  </w:pPr>
                  <w:del w:id="5163" w:author="Mutali Nepfumbada" w:date="2022-09-28T23:16:00Z">
                    <w:r w:rsidRPr="00D85057" w:rsidDel="001A3EA3">
                      <w:delText>-</w:delText>
                    </w:r>
                  </w:del>
                </w:p>
              </w:tc>
              <w:tc>
                <w:tcPr>
                  <w:tcW w:w="1258" w:type="pct"/>
                </w:tcPr>
                <w:p w14:paraId="66CDD2B5" w14:textId="4DB41D0A" w:rsidR="001F1F19" w:rsidDel="001A3EA3" w:rsidRDefault="001F1F19" w:rsidP="001F1F19">
                  <w:pPr>
                    <w:jc w:val="center"/>
                    <w:rPr>
                      <w:del w:id="5164" w:author="Mutali Nepfumbada" w:date="2022-09-28T23:16:00Z"/>
                      <w:lang w:eastAsia="en-US"/>
                    </w:rPr>
                  </w:pPr>
                  <w:del w:id="5165" w:author="Mutali Nepfumbada" w:date="2022-09-28T23:16:00Z">
                    <w:r w:rsidRPr="00D85057" w:rsidDel="001A3EA3">
                      <w:delText>-</w:delText>
                    </w:r>
                  </w:del>
                </w:p>
              </w:tc>
              <w:tc>
                <w:tcPr>
                  <w:tcW w:w="1371" w:type="pct"/>
                </w:tcPr>
                <w:p w14:paraId="011963D1" w14:textId="328F68E7" w:rsidR="001F1F19" w:rsidDel="001A3EA3" w:rsidRDefault="001F1F19" w:rsidP="001F1F19">
                  <w:pPr>
                    <w:jc w:val="center"/>
                    <w:rPr>
                      <w:del w:id="5166" w:author="Mutali Nepfumbada" w:date="2022-09-28T23:16:00Z"/>
                      <w:lang w:eastAsia="en-US"/>
                    </w:rPr>
                  </w:pPr>
                  <w:del w:id="5167" w:author="Mutali Nepfumbada" w:date="2022-09-28T23:16:00Z">
                    <w:r w:rsidRPr="00D85057" w:rsidDel="001A3EA3">
                      <w:delText>-</w:delText>
                    </w:r>
                  </w:del>
                </w:p>
              </w:tc>
            </w:tr>
            <w:tr w:rsidR="001F1F19" w:rsidDel="001A3EA3" w14:paraId="5E876523" w14:textId="26642FF2" w:rsidTr="001F1F19">
              <w:trPr>
                <w:trHeight w:val="114"/>
                <w:del w:id="5168" w:author="Mutali Nepfumbada" w:date="2022-09-28T23:16:00Z"/>
              </w:trPr>
              <w:tc>
                <w:tcPr>
                  <w:tcW w:w="1201" w:type="pct"/>
                </w:tcPr>
                <w:p w14:paraId="16B89B8F" w14:textId="0624CF48" w:rsidR="001F1F19" w:rsidDel="001A3EA3" w:rsidRDefault="001F1F19" w:rsidP="001F1F19">
                  <w:pPr>
                    <w:rPr>
                      <w:del w:id="5169" w:author="Mutali Nepfumbada" w:date="2022-09-28T23:16:00Z"/>
                      <w:lang w:eastAsia="en-US"/>
                    </w:rPr>
                  </w:pPr>
                  <w:del w:id="5170" w:author="Mutali Nepfumbada" w:date="2022-09-28T23:16:00Z">
                    <w:r w:rsidRPr="00DC29B7" w:rsidDel="001A3EA3">
                      <w:rPr>
                        <w:bCs/>
                        <w:lang w:val="en-US"/>
                      </w:rPr>
                      <w:delText>Nov 21</w:delText>
                    </w:r>
                  </w:del>
                </w:p>
              </w:tc>
              <w:tc>
                <w:tcPr>
                  <w:tcW w:w="1170" w:type="pct"/>
                </w:tcPr>
                <w:p w14:paraId="4334761F" w14:textId="6087A1ED" w:rsidR="001F1F19" w:rsidDel="001A3EA3" w:rsidRDefault="001F1F19" w:rsidP="001F1F19">
                  <w:pPr>
                    <w:jc w:val="center"/>
                    <w:rPr>
                      <w:del w:id="5171" w:author="Mutali Nepfumbada" w:date="2022-09-28T23:16:00Z"/>
                      <w:lang w:eastAsia="en-US"/>
                    </w:rPr>
                  </w:pPr>
                  <w:del w:id="5172" w:author="Mutali Nepfumbada" w:date="2022-09-28T23:16:00Z">
                    <w:r w:rsidRPr="00D85057" w:rsidDel="001A3EA3">
                      <w:delText>-</w:delText>
                    </w:r>
                  </w:del>
                </w:p>
              </w:tc>
              <w:tc>
                <w:tcPr>
                  <w:tcW w:w="1258" w:type="pct"/>
                </w:tcPr>
                <w:p w14:paraId="4EA44D71" w14:textId="37D9391B" w:rsidR="001F1F19" w:rsidDel="001A3EA3" w:rsidRDefault="001F1F19" w:rsidP="001F1F19">
                  <w:pPr>
                    <w:jc w:val="center"/>
                    <w:rPr>
                      <w:del w:id="5173" w:author="Mutali Nepfumbada" w:date="2022-09-28T23:16:00Z"/>
                      <w:lang w:eastAsia="en-US"/>
                    </w:rPr>
                  </w:pPr>
                  <w:del w:id="5174" w:author="Mutali Nepfumbada" w:date="2022-09-28T23:16:00Z">
                    <w:r w:rsidRPr="00D85057" w:rsidDel="001A3EA3">
                      <w:delText>-</w:delText>
                    </w:r>
                  </w:del>
                </w:p>
              </w:tc>
              <w:tc>
                <w:tcPr>
                  <w:tcW w:w="1371" w:type="pct"/>
                </w:tcPr>
                <w:p w14:paraId="103BBB26" w14:textId="31A1C736" w:rsidR="001F1F19" w:rsidDel="001A3EA3" w:rsidRDefault="001F1F19" w:rsidP="001F1F19">
                  <w:pPr>
                    <w:jc w:val="center"/>
                    <w:rPr>
                      <w:del w:id="5175" w:author="Mutali Nepfumbada" w:date="2022-09-28T23:16:00Z"/>
                      <w:lang w:eastAsia="en-US"/>
                    </w:rPr>
                  </w:pPr>
                  <w:del w:id="5176" w:author="Mutali Nepfumbada" w:date="2022-09-28T23:16:00Z">
                    <w:r w:rsidRPr="00D85057" w:rsidDel="001A3EA3">
                      <w:delText>-</w:delText>
                    </w:r>
                  </w:del>
                </w:p>
              </w:tc>
            </w:tr>
            <w:tr w:rsidR="001F1F19" w:rsidDel="001A3EA3" w14:paraId="755AA99B" w14:textId="37301B85" w:rsidTr="001F1F19">
              <w:trPr>
                <w:trHeight w:val="114"/>
                <w:del w:id="5177" w:author="Mutali Nepfumbada" w:date="2022-09-28T23:16:00Z"/>
              </w:trPr>
              <w:tc>
                <w:tcPr>
                  <w:tcW w:w="1201" w:type="pct"/>
                </w:tcPr>
                <w:p w14:paraId="0B3FE2BC" w14:textId="6F8651FE" w:rsidR="001F1F19" w:rsidDel="001A3EA3" w:rsidRDefault="001F1F19" w:rsidP="001F1F19">
                  <w:pPr>
                    <w:rPr>
                      <w:del w:id="5178" w:author="Mutali Nepfumbada" w:date="2022-09-28T23:16:00Z"/>
                      <w:lang w:eastAsia="en-US"/>
                    </w:rPr>
                  </w:pPr>
                  <w:del w:id="5179" w:author="Mutali Nepfumbada" w:date="2022-09-28T23:16:00Z">
                    <w:r w:rsidRPr="00DC29B7" w:rsidDel="001A3EA3">
                      <w:rPr>
                        <w:bCs/>
                        <w:lang w:val="en-US"/>
                      </w:rPr>
                      <w:delText>Dec 21</w:delText>
                    </w:r>
                  </w:del>
                </w:p>
              </w:tc>
              <w:tc>
                <w:tcPr>
                  <w:tcW w:w="1170" w:type="pct"/>
                </w:tcPr>
                <w:p w14:paraId="2CE9F2CE" w14:textId="3AB5FE69" w:rsidR="001F1F19" w:rsidDel="001A3EA3" w:rsidRDefault="001F1F19" w:rsidP="001F1F19">
                  <w:pPr>
                    <w:jc w:val="center"/>
                    <w:rPr>
                      <w:del w:id="5180" w:author="Mutali Nepfumbada" w:date="2022-09-28T23:16:00Z"/>
                      <w:lang w:eastAsia="en-US"/>
                    </w:rPr>
                  </w:pPr>
                  <w:del w:id="5181" w:author="Mutali Nepfumbada" w:date="2022-09-28T23:16:00Z">
                    <w:r w:rsidRPr="00D85057" w:rsidDel="001A3EA3">
                      <w:delText>-</w:delText>
                    </w:r>
                  </w:del>
                </w:p>
              </w:tc>
              <w:tc>
                <w:tcPr>
                  <w:tcW w:w="1258" w:type="pct"/>
                </w:tcPr>
                <w:p w14:paraId="26149EA1" w14:textId="2BDAB02D" w:rsidR="001F1F19" w:rsidDel="001A3EA3" w:rsidRDefault="001F1F19" w:rsidP="001F1F19">
                  <w:pPr>
                    <w:jc w:val="center"/>
                    <w:rPr>
                      <w:del w:id="5182" w:author="Mutali Nepfumbada" w:date="2022-09-28T23:16:00Z"/>
                      <w:lang w:eastAsia="en-US"/>
                    </w:rPr>
                  </w:pPr>
                  <w:del w:id="5183" w:author="Mutali Nepfumbada" w:date="2022-09-28T23:16:00Z">
                    <w:r w:rsidRPr="00D85057" w:rsidDel="001A3EA3">
                      <w:delText>-</w:delText>
                    </w:r>
                  </w:del>
                </w:p>
              </w:tc>
              <w:tc>
                <w:tcPr>
                  <w:tcW w:w="1371" w:type="pct"/>
                </w:tcPr>
                <w:p w14:paraId="00165F82" w14:textId="089AD6D3" w:rsidR="001F1F19" w:rsidDel="001A3EA3" w:rsidRDefault="001F1F19" w:rsidP="001F1F19">
                  <w:pPr>
                    <w:jc w:val="center"/>
                    <w:rPr>
                      <w:del w:id="5184" w:author="Mutali Nepfumbada" w:date="2022-09-28T23:16:00Z"/>
                      <w:lang w:eastAsia="en-US"/>
                    </w:rPr>
                  </w:pPr>
                  <w:del w:id="5185" w:author="Mutali Nepfumbada" w:date="2022-09-28T23:16:00Z">
                    <w:r w:rsidRPr="00D85057" w:rsidDel="001A3EA3">
                      <w:delText>-</w:delText>
                    </w:r>
                  </w:del>
                </w:p>
              </w:tc>
            </w:tr>
            <w:tr w:rsidR="001F1F19" w:rsidDel="001A3EA3" w14:paraId="6CE02B0E" w14:textId="17D6350E" w:rsidTr="001F1F19">
              <w:trPr>
                <w:trHeight w:val="114"/>
                <w:del w:id="5186" w:author="Mutali Nepfumbada" w:date="2022-09-28T23:16:00Z"/>
              </w:trPr>
              <w:tc>
                <w:tcPr>
                  <w:tcW w:w="1201" w:type="pct"/>
                </w:tcPr>
                <w:p w14:paraId="3229A608" w14:textId="4DE7732A" w:rsidR="001F1F19" w:rsidDel="001A3EA3" w:rsidRDefault="001F1F19" w:rsidP="001F1F19">
                  <w:pPr>
                    <w:rPr>
                      <w:del w:id="5187" w:author="Mutali Nepfumbada" w:date="2022-09-28T23:16:00Z"/>
                      <w:lang w:eastAsia="en-US"/>
                    </w:rPr>
                  </w:pPr>
                  <w:del w:id="5188" w:author="Mutali Nepfumbada" w:date="2022-09-28T23:16:00Z">
                    <w:r w:rsidRPr="00DC29B7" w:rsidDel="001A3EA3">
                      <w:rPr>
                        <w:bCs/>
                        <w:lang w:val="en-US"/>
                      </w:rPr>
                      <w:delText>Jan 22</w:delText>
                    </w:r>
                  </w:del>
                </w:p>
              </w:tc>
              <w:tc>
                <w:tcPr>
                  <w:tcW w:w="1170" w:type="pct"/>
                </w:tcPr>
                <w:p w14:paraId="02D358CD" w14:textId="212EA0BB" w:rsidR="001F1F19" w:rsidDel="001A3EA3" w:rsidRDefault="001F1F19" w:rsidP="001F1F19">
                  <w:pPr>
                    <w:jc w:val="center"/>
                    <w:rPr>
                      <w:del w:id="5189" w:author="Mutali Nepfumbada" w:date="2022-09-28T23:16:00Z"/>
                      <w:lang w:eastAsia="en-US"/>
                    </w:rPr>
                  </w:pPr>
                  <w:del w:id="5190" w:author="Mutali Nepfumbada" w:date="2022-09-28T23:16:00Z">
                    <w:r w:rsidRPr="00D85057" w:rsidDel="001A3EA3">
                      <w:delText>-</w:delText>
                    </w:r>
                  </w:del>
                </w:p>
              </w:tc>
              <w:tc>
                <w:tcPr>
                  <w:tcW w:w="1258" w:type="pct"/>
                </w:tcPr>
                <w:p w14:paraId="0102666D" w14:textId="5E1682F2" w:rsidR="001F1F19" w:rsidDel="001A3EA3" w:rsidRDefault="001F1F19" w:rsidP="001F1F19">
                  <w:pPr>
                    <w:jc w:val="center"/>
                    <w:rPr>
                      <w:del w:id="5191" w:author="Mutali Nepfumbada" w:date="2022-09-28T23:16:00Z"/>
                      <w:lang w:eastAsia="en-US"/>
                    </w:rPr>
                  </w:pPr>
                  <w:del w:id="5192" w:author="Mutali Nepfumbada" w:date="2022-09-28T23:16:00Z">
                    <w:r w:rsidRPr="00D85057" w:rsidDel="001A3EA3">
                      <w:delText>-</w:delText>
                    </w:r>
                  </w:del>
                </w:p>
              </w:tc>
              <w:tc>
                <w:tcPr>
                  <w:tcW w:w="1371" w:type="pct"/>
                </w:tcPr>
                <w:p w14:paraId="54200EAF" w14:textId="42823273" w:rsidR="001F1F19" w:rsidDel="001A3EA3" w:rsidRDefault="001F1F19" w:rsidP="001F1F19">
                  <w:pPr>
                    <w:jc w:val="center"/>
                    <w:rPr>
                      <w:del w:id="5193" w:author="Mutali Nepfumbada" w:date="2022-09-28T23:16:00Z"/>
                      <w:lang w:eastAsia="en-US"/>
                    </w:rPr>
                  </w:pPr>
                  <w:del w:id="5194" w:author="Mutali Nepfumbada" w:date="2022-09-28T23:16:00Z">
                    <w:r w:rsidRPr="00D85057" w:rsidDel="001A3EA3">
                      <w:delText>-</w:delText>
                    </w:r>
                  </w:del>
                </w:p>
              </w:tc>
            </w:tr>
            <w:tr w:rsidR="001F1F19" w:rsidDel="001A3EA3" w14:paraId="25CF5A28" w14:textId="67BB95CA" w:rsidTr="001F1F19">
              <w:trPr>
                <w:trHeight w:val="114"/>
                <w:del w:id="5195" w:author="Mutali Nepfumbada" w:date="2022-09-28T23:16:00Z"/>
              </w:trPr>
              <w:tc>
                <w:tcPr>
                  <w:tcW w:w="1201" w:type="pct"/>
                </w:tcPr>
                <w:p w14:paraId="6EE09CDD" w14:textId="0A1DD359" w:rsidR="001F1F19" w:rsidDel="001A3EA3" w:rsidRDefault="001F1F19" w:rsidP="001F1F19">
                  <w:pPr>
                    <w:rPr>
                      <w:del w:id="5196" w:author="Mutali Nepfumbada" w:date="2022-09-28T23:16:00Z"/>
                      <w:lang w:eastAsia="en-US"/>
                    </w:rPr>
                  </w:pPr>
                  <w:del w:id="5197" w:author="Mutali Nepfumbada" w:date="2022-09-28T23:16:00Z">
                    <w:r w:rsidRPr="00DC29B7" w:rsidDel="001A3EA3">
                      <w:rPr>
                        <w:bCs/>
                        <w:lang w:val="en-US"/>
                      </w:rPr>
                      <w:delText>Feb 22</w:delText>
                    </w:r>
                  </w:del>
                </w:p>
              </w:tc>
              <w:tc>
                <w:tcPr>
                  <w:tcW w:w="1170" w:type="pct"/>
                </w:tcPr>
                <w:p w14:paraId="39EEAFF7" w14:textId="360031AA" w:rsidR="001F1F19" w:rsidDel="001A3EA3" w:rsidRDefault="001F1F19" w:rsidP="001F1F19">
                  <w:pPr>
                    <w:jc w:val="center"/>
                    <w:rPr>
                      <w:del w:id="5198" w:author="Mutali Nepfumbada" w:date="2022-09-28T23:16:00Z"/>
                      <w:lang w:eastAsia="en-US"/>
                    </w:rPr>
                  </w:pPr>
                  <w:del w:id="5199" w:author="Mutali Nepfumbada" w:date="2022-09-28T23:16:00Z">
                    <w:r w:rsidRPr="00D85057" w:rsidDel="001A3EA3">
                      <w:delText>-</w:delText>
                    </w:r>
                  </w:del>
                </w:p>
              </w:tc>
              <w:tc>
                <w:tcPr>
                  <w:tcW w:w="1258" w:type="pct"/>
                </w:tcPr>
                <w:p w14:paraId="14E15CF1" w14:textId="3E17C8E6" w:rsidR="001F1F19" w:rsidDel="001A3EA3" w:rsidRDefault="001F1F19" w:rsidP="001F1F19">
                  <w:pPr>
                    <w:jc w:val="center"/>
                    <w:rPr>
                      <w:del w:id="5200" w:author="Mutali Nepfumbada" w:date="2022-09-28T23:16:00Z"/>
                      <w:lang w:eastAsia="en-US"/>
                    </w:rPr>
                  </w:pPr>
                  <w:del w:id="5201" w:author="Mutali Nepfumbada" w:date="2022-09-28T23:16:00Z">
                    <w:r w:rsidRPr="00D85057" w:rsidDel="001A3EA3">
                      <w:delText>-</w:delText>
                    </w:r>
                  </w:del>
                </w:p>
              </w:tc>
              <w:tc>
                <w:tcPr>
                  <w:tcW w:w="1371" w:type="pct"/>
                </w:tcPr>
                <w:p w14:paraId="24B74499" w14:textId="0639854D" w:rsidR="001F1F19" w:rsidDel="001A3EA3" w:rsidRDefault="001F1F19" w:rsidP="001F1F19">
                  <w:pPr>
                    <w:jc w:val="center"/>
                    <w:rPr>
                      <w:del w:id="5202" w:author="Mutali Nepfumbada" w:date="2022-09-28T23:16:00Z"/>
                      <w:lang w:eastAsia="en-US"/>
                    </w:rPr>
                  </w:pPr>
                  <w:del w:id="5203" w:author="Mutali Nepfumbada" w:date="2022-09-28T23:16:00Z">
                    <w:r w:rsidRPr="00D85057" w:rsidDel="001A3EA3">
                      <w:delText>-</w:delText>
                    </w:r>
                  </w:del>
                </w:p>
              </w:tc>
            </w:tr>
            <w:tr w:rsidR="001F1F19" w:rsidDel="001A3EA3" w14:paraId="7B207D87" w14:textId="1309CE9A" w:rsidTr="001F1F19">
              <w:trPr>
                <w:trHeight w:val="114"/>
                <w:del w:id="5204" w:author="Mutali Nepfumbada" w:date="2022-09-28T23:16:00Z"/>
              </w:trPr>
              <w:tc>
                <w:tcPr>
                  <w:tcW w:w="1201" w:type="pct"/>
                </w:tcPr>
                <w:p w14:paraId="1EC26954" w14:textId="7E03D573" w:rsidR="001F1F19" w:rsidDel="001A3EA3" w:rsidRDefault="001F1F19" w:rsidP="001F1F19">
                  <w:pPr>
                    <w:rPr>
                      <w:del w:id="5205" w:author="Mutali Nepfumbada" w:date="2022-09-28T23:16:00Z"/>
                      <w:lang w:eastAsia="en-US"/>
                    </w:rPr>
                  </w:pPr>
                  <w:del w:id="5206" w:author="Mutali Nepfumbada" w:date="2022-09-28T23:16:00Z">
                    <w:r w:rsidRPr="00DC29B7" w:rsidDel="001A3EA3">
                      <w:rPr>
                        <w:bCs/>
                        <w:lang w:val="en-US"/>
                      </w:rPr>
                      <w:delText>Mar 22</w:delText>
                    </w:r>
                  </w:del>
                </w:p>
              </w:tc>
              <w:tc>
                <w:tcPr>
                  <w:tcW w:w="1170" w:type="pct"/>
                </w:tcPr>
                <w:p w14:paraId="234F8938" w14:textId="203651E6" w:rsidR="001F1F19" w:rsidDel="001A3EA3" w:rsidRDefault="001F1F19" w:rsidP="001F1F19">
                  <w:pPr>
                    <w:jc w:val="center"/>
                    <w:rPr>
                      <w:del w:id="5207" w:author="Mutali Nepfumbada" w:date="2022-09-28T23:16:00Z"/>
                      <w:lang w:eastAsia="en-US"/>
                    </w:rPr>
                  </w:pPr>
                  <w:del w:id="5208" w:author="Mutali Nepfumbada" w:date="2022-09-28T23:16:00Z">
                    <w:r w:rsidRPr="00D85057" w:rsidDel="001A3EA3">
                      <w:delText>-</w:delText>
                    </w:r>
                  </w:del>
                </w:p>
              </w:tc>
              <w:tc>
                <w:tcPr>
                  <w:tcW w:w="1258" w:type="pct"/>
                </w:tcPr>
                <w:p w14:paraId="3D4FEAAF" w14:textId="5121A444" w:rsidR="001F1F19" w:rsidDel="001A3EA3" w:rsidRDefault="001F1F19" w:rsidP="001F1F19">
                  <w:pPr>
                    <w:jc w:val="center"/>
                    <w:rPr>
                      <w:del w:id="5209" w:author="Mutali Nepfumbada" w:date="2022-09-28T23:16:00Z"/>
                      <w:lang w:eastAsia="en-US"/>
                    </w:rPr>
                  </w:pPr>
                  <w:del w:id="5210" w:author="Mutali Nepfumbada" w:date="2022-09-28T23:16:00Z">
                    <w:r w:rsidRPr="00D85057" w:rsidDel="001A3EA3">
                      <w:delText>-</w:delText>
                    </w:r>
                  </w:del>
                </w:p>
              </w:tc>
              <w:tc>
                <w:tcPr>
                  <w:tcW w:w="1371" w:type="pct"/>
                </w:tcPr>
                <w:p w14:paraId="3DEAFE09" w14:textId="424959E0" w:rsidR="001F1F19" w:rsidDel="001A3EA3" w:rsidRDefault="001F1F19" w:rsidP="001F1F19">
                  <w:pPr>
                    <w:jc w:val="center"/>
                    <w:rPr>
                      <w:del w:id="5211" w:author="Mutali Nepfumbada" w:date="2022-09-28T23:16:00Z"/>
                      <w:lang w:eastAsia="en-US"/>
                    </w:rPr>
                  </w:pPr>
                  <w:del w:id="5212" w:author="Mutali Nepfumbada" w:date="2022-09-28T23:16:00Z">
                    <w:r w:rsidRPr="00D85057" w:rsidDel="001A3EA3">
                      <w:delText>-</w:delText>
                    </w:r>
                  </w:del>
                </w:p>
              </w:tc>
            </w:tr>
            <w:tr w:rsidR="009B5EF0" w:rsidDel="001A3EA3" w14:paraId="53425F9C" w14:textId="2B1CA69E" w:rsidTr="001F1F19">
              <w:trPr>
                <w:trHeight w:val="114"/>
                <w:del w:id="5213" w:author="Mutali Nepfumbada" w:date="2022-09-28T23:16:00Z"/>
              </w:trPr>
              <w:tc>
                <w:tcPr>
                  <w:tcW w:w="1201" w:type="pct"/>
                </w:tcPr>
                <w:p w14:paraId="287C9137" w14:textId="2C3D7E11" w:rsidR="009B5EF0" w:rsidDel="001A3EA3" w:rsidRDefault="009B5EF0">
                  <w:pPr>
                    <w:rPr>
                      <w:del w:id="5214" w:author="Mutali Nepfumbada" w:date="2022-09-28T23:16:00Z"/>
                      <w:lang w:eastAsia="en-US"/>
                    </w:rPr>
                  </w:pPr>
                  <w:del w:id="5215" w:author="Mutali Nepfumbada" w:date="2022-09-28T23:16:00Z">
                    <w:r w:rsidRPr="00DC29B7" w:rsidDel="001A3EA3">
                      <w:rPr>
                        <w:bCs/>
                        <w:lang w:val="en-US"/>
                      </w:rPr>
                      <w:delText>Apr 22</w:delText>
                    </w:r>
                  </w:del>
                </w:p>
              </w:tc>
              <w:tc>
                <w:tcPr>
                  <w:tcW w:w="1170" w:type="pct"/>
                </w:tcPr>
                <w:p w14:paraId="4DDBB77B" w14:textId="5AA4C351" w:rsidR="009B5EF0" w:rsidDel="001A3EA3" w:rsidRDefault="009B5EF0">
                  <w:pPr>
                    <w:jc w:val="center"/>
                    <w:rPr>
                      <w:del w:id="5216" w:author="Mutali Nepfumbada" w:date="2022-09-28T23:16:00Z"/>
                      <w:lang w:eastAsia="en-US"/>
                    </w:rPr>
                  </w:pPr>
                  <w:del w:id="5217" w:author="Mutali Nepfumbada" w:date="2022-09-28T23:16:00Z">
                    <w:r w:rsidRPr="00DC29B7" w:rsidDel="001A3EA3">
                      <w:rPr>
                        <w:bCs/>
                        <w:lang w:val="en-US"/>
                      </w:rPr>
                      <w:delText>126</w:delText>
                    </w:r>
                  </w:del>
                </w:p>
              </w:tc>
              <w:tc>
                <w:tcPr>
                  <w:tcW w:w="1258" w:type="pct"/>
                </w:tcPr>
                <w:p w14:paraId="011AD4FC" w14:textId="7762EB79" w:rsidR="009B5EF0" w:rsidDel="001A3EA3" w:rsidRDefault="009B5EF0">
                  <w:pPr>
                    <w:jc w:val="center"/>
                    <w:rPr>
                      <w:del w:id="5218" w:author="Mutali Nepfumbada" w:date="2022-09-28T23:16:00Z"/>
                      <w:lang w:eastAsia="en-US"/>
                    </w:rPr>
                  </w:pPr>
                  <w:del w:id="5219" w:author="Mutali Nepfumbada" w:date="2022-09-28T23:16:00Z">
                    <w:r w:rsidRPr="00DC29B7" w:rsidDel="001A3EA3">
                      <w:rPr>
                        <w:bCs/>
                        <w:lang w:val="en-US"/>
                      </w:rPr>
                      <w:delText>135</w:delText>
                    </w:r>
                  </w:del>
                </w:p>
              </w:tc>
              <w:tc>
                <w:tcPr>
                  <w:tcW w:w="1371" w:type="pct"/>
                </w:tcPr>
                <w:p w14:paraId="7D697F37" w14:textId="2B926AEC" w:rsidR="009B5EF0" w:rsidDel="001A3EA3" w:rsidRDefault="009B5EF0">
                  <w:pPr>
                    <w:jc w:val="center"/>
                    <w:rPr>
                      <w:del w:id="5220" w:author="Mutali Nepfumbada" w:date="2022-09-28T23:16:00Z"/>
                      <w:lang w:eastAsia="en-US"/>
                    </w:rPr>
                  </w:pPr>
                  <w:del w:id="5221" w:author="Mutali Nepfumbada" w:date="2022-09-28T23:16:00Z">
                    <w:r w:rsidRPr="00A5498E" w:rsidDel="001A3EA3">
                      <w:rPr>
                        <w:bCs/>
                        <w:color w:val="FF0000"/>
                        <w:lang w:val="en-US"/>
                      </w:rPr>
                      <w:delText>-7.19</w:delText>
                    </w:r>
                  </w:del>
                </w:p>
              </w:tc>
            </w:tr>
            <w:tr w:rsidR="009B5EF0" w:rsidDel="001A3EA3" w14:paraId="3A7E834F" w14:textId="3BAC252D" w:rsidTr="001F1F19">
              <w:trPr>
                <w:trHeight w:val="114"/>
                <w:del w:id="5222" w:author="Mutali Nepfumbada" w:date="2022-09-28T23:16:00Z"/>
              </w:trPr>
              <w:tc>
                <w:tcPr>
                  <w:tcW w:w="1201" w:type="pct"/>
                </w:tcPr>
                <w:p w14:paraId="345AC800" w14:textId="3C7A21F4" w:rsidR="009B5EF0" w:rsidDel="001A3EA3" w:rsidRDefault="009B5EF0">
                  <w:pPr>
                    <w:rPr>
                      <w:del w:id="5223" w:author="Mutali Nepfumbada" w:date="2022-09-28T23:16:00Z"/>
                      <w:lang w:eastAsia="en-US"/>
                    </w:rPr>
                  </w:pPr>
                  <w:del w:id="5224" w:author="Mutali Nepfumbada" w:date="2022-09-28T23:16:00Z">
                    <w:r w:rsidRPr="00DC29B7" w:rsidDel="001A3EA3">
                      <w:rPr>
                        <w:bCs/>
                        <w:lang w:val="en-US"/>
                      </w:rPr>
                      <w:delText>May 22</w:delText>
                    </w:r>
                  </w:del>
                </w:p>
              </w:tc>
              <w:tc>
                <w:tcPr>
                  <w:tcW w:w="1170" w:type="pct"/>
                </w:tcPr>
                <w:p w14:paraId="19B78A29" w14:textId="185D1C5B" w:rsidR="009B5EF0" w:rsidDel="001A3EA3" w:rsidRDefault="009B5EF0">
                  <w:pPr>
                    <w:jc w:val="center"/>
                    <w:rPr>
                      <w:del w:id="5225" w:author="Mutali Nepfumbada" w:date="2022-09-28T23:16:00Z"/>
                      <w:lang w:eastAsia="en-US"/>
                    </w:rPr>
                  </w:pPr>
                  <w:del w:id="5226" w:author="Mutali Nepfumbada" w:date="2022-09-28T23:16:00Z">
                    <w:r w:rsidRPr="00DC29B7" w:rsidDel="001A3EA3">
                      <w:rPr>
                        <w:bCs/>
                        <w:lang w:val="en-US"/>
                      </w:rPr>
                      <w:delText>111</w:delText>
                    </w:r>
                  </w:del>
                </w:p>
              </w:tc>
              <w:tc>
                <w:tcPr>
                  <w:tcW w:w="1258" w:type="pct"/>
                </w:tcPr>
                <w:p w14:paraId="313BF86C" w14:textId="2245B087" w:rsidR="009B5EF0" w:rsidDel="001A3EA3" w:rsidRDefault="009B5EF0">
                  <w:pPr>
                    <w:jc w:val="center"/>
                    <w:rPr>
                      <w:del w:id="5227" w:author="Mutali Nepfumbada" w:date="2022-09-28T23:16:00Z"/>
                      <w:lang w:eastAsia="en-US"/>
                    </w:rPr>
                  </w:pPr>
                  <w:del w:id="5228" w:author="Mutali Nepfumbada" w:date="2022-09-28T23:16:00Z">
                    <w:r w:rsidRPr="00DC29B7" w:rsidDel="001A3EA3">
                      <w:rPr>
                        <w:bCs/>
                        <w:lang w:val="en-US"/>
                      </w:rPr>
                      <w:delText>103</w:delText>
                    </w:r>
                  </w:del>
                </w:p>
              </w:tc>
              <w:tc>
                <w:tcPr>
                  <w:tcW w:w="1371" w:type="pct"/>
                </w:tcPr>
                <w:p w14:paraId="64B6238B" w14:textId="04FB6707" w:rsidR="009B5EF0" w:rsidRPr="00A5498E" w:rsidDel="001A3EA3" w:rsidRDefault="009B5EF0">
                  <w:pPr>
                    <w:jc w:val="center"/>
                    <w:rPr>
                      <w:del w:id="5229" w:author="Mutali Nepfumbada" w:date="2022-09-28T23:16:00Z"/>
                      <w:color w:val="00B050"/>
                      <w:lang w:eastAsia="en-US"/>
                    </w:rPr>
                  </w:pPr>
                  <w:del w:id="5230" w:author="Mutali Nepfumbada" w:date="2022-09-28T23:16:00Z">
                    <w:r w:rsidRPr="00A5498E" w:rsidDel="001A3EA3">
                      <w:rPr>
                        <w:bCs/>
                        <w:color w:val="00B050"/>
                        <w:lang w:val="en-US"/>
                      </w:rPr>
                      <w:delText>8.09</w:delText>
                    </w:r>
                  </w:del>
                </w:p>
              </w:tc>
            </w:tr>
            <w:tr w:rsidR="009B5EF0" w:rsidDel="001A3EA3" w14:paraId="2D077846" w14:textId="45FF6AED" w:rsidTr="001F1F19">
              <w:trPr>
                <w:trHeight w:val="114"/>
                <w:del w:id="5231" w:author="Mutali Nepfumbada" w:date="2022-09-28T23:16:00Z"/>
              </w:trPr>
              <w:tc>
                <w:tcPr>
                  <w:tcW w:w="1201" w:type="pct"/>
                </w:tcPr>
                <w:p w14:paraId="22803230" w14:textId="640BC153" w:rsidR="009B5EF0" w:rsidDel="001A3EA3" w:rsidRDefault="009B5EF0">
                  <w:pPr>
                    <w:rPr>
                      <w:del w:id="5232" w:author="Mutali Nepfumbada" w:date="2022-09-28T23:16:00Z"/>
                      <w:lang w:eastAsia="en-US"/>
                    </w:rPr>
                  </w:pPr>
                  <w:del w:id="5233" w:author="Mutali Nepfumbada" w:date="2022-09-28T23:16:00Z">
                    <w:r w:rsidRPr="00DC29B7" w:rsidDel="001A3EA3">
                      <w:rPr>
                        <w:bCs/>
                        <w:lang w:val="en-US"/>
                      </w:rPr>
                      <w:delText>Jun 22</w:delText>
                    </w:r>
                  </w:del>
                </w:p>
              </w:tc>
              <w:tc>
                <w:tcPr>
                  <w:tcW w:w="1170" w:type="pct"/>
                </w:tcPr>
                <w:p w14:paraId="2B120FAA" w14:textId="7350D1FF" w:rsidR="009B5EF0" w:rsidDel="001A3EA3" w:rsidRDefault="009B5EF0">
                  <w:pPr>
                    <w:jc w:val="center"/>
                    <w:rPr>
                      <w:del w:id="5234" w:author="Mutali Nepfumbada" w:date="2022-09-28T23:16:00Z"/>
                      <w:lang w:eastAsia="en-US"/>
                    </w:rPr>
                  </w:pPr>
                  <w:del w:id="5235" w:author="Mutali Nepfumbada" w:date="2022-09-28T23:16:00Z">
                    <w:r w:rsidRPr="00DC29B7" w:rsidDel="001A3EA3">
                      <w:rPr>
                        <w:bCs/>
                        <w:lang w:val="en-US"/>
                      </w:rPr>
                      <w:delText>90</w:delText>
                    </w:r>
                  </w:del>
                </w:p>
              </w:tc>
              <w:tc>
                <w:tcPr>
                  <w:tcW w:w="1258" w:type="pct"/>
                </w:tcPr>
                <w:p w14:paraId="6EEFB762" w14:textId="37DDBFB0" w:rsidR="009B5EF0" w:rsidDel="001A3EA3" w:rsidRDefault="009B5EF0">
                  <w:pPr>
                    <w:jc w:val="center"/>
                    <w:rPr>
                      <w:del w:id="5236" w:author="Mutali Nepfumbada" w:date="2022-09-28T23:16:00Z"/>
                      <w:lang w:eastAsia="en-US"/>
                    </w:rPr>
                  </w:pPr>
                  <w:del w:id="5237" w:author="Mutali Nepfumbada" w:date="2022-09-28T23:16:00Z">
                    <w:r w:rsidRPr="00DC29B7" w:rsidDel="001A3EA3">
                      <w:rPr>
                        <w:bCs/>
                        <w:lang w:val="en-US"/>
                      </w:rPr>
                      <w:delText>85</w:delText>
                    </w:r>
                  </w:del>
                </w:p>
              </w:tc>
              <w:tc>
                <w:tcPr>
                  <w:tcW w:w="1371" w:type="pct"/>
                </w:tcPr>
                <w:p w14:paraId="7D5B2781" w14:textId="5D0FE635" w:rsidR="009B5EF0" w:rsidRPr="00A5498E" w:rsidDel="001A3EA3" w:rsidRDefault="009B5EF0">
                  <w:pPr>
                    <w:jc w:val="center"/>
                    <w:rPr>
                      <w:del w:id="5238" w:author="Mutali Nepfumbada" w:date="2022-09-28T23:16:00Z"/>
                      <w:color w:val="00B050"/>
                      <w:lang w:eastAsia="en-US"/>
                    </w:rPr>
                  </w:pPr>
                  <w:del w:id="5239" w:author="Mutali Nepfumbada" w:date="2022-09-28T23:16:00Z">
                    <w:r w:rsidRPr="00A5498E" w:rsidDel="001A3EA3">
                      <w:rPr>
                        <w:bCs/>
                        <w:color w:val="00B050"/>
                        <w:lang w:val="en-US"/>
                      </w:rPr>
                      <w:delText>5.86</w:delText>
                    </w:r>
                  </w:del>
                </w:p>
              </w:tc>
            </w:tr>
            <w:tr w:rsidR="009B5EF0" w:rsidDel="001A3EA3" w14:paraId="08FDA9D9" w14:textId="4827EEB2" w:rsidTr="001F1F19">
              <w:trPr>
                <w:trHeight w:val="114"/>
                <w:del w:id="5240" w:author="Mutali Nepfumbada" w:date="2022-09-28T23:16:00Z"/>
              </w:trPr>
              <w:tc>
                <w:tcPr>
                  <w:tcW w:w="1201" w:type="pct"/>
                </w:tcPr>
                <w:p w14:paraId="129DEB60" w14:textId="4676AAB2" w:rsidR="009B5EF0" w:rsidDel="001A3EA3" w:rsidRDefault="009B5EF0">
                  <w:pPr>
                    <w:rPr>
                      <w:del w:id="5241" w:author="Mutali Nepfumbada" w:date="2022-09-28T23:16:00Z"/>
                      <w:lang w:eastAsia="en-US"/>
                    </w:rPr>
                  </w:pPr>
                  <w:del w:id="5242" w:author="Mutali Nepfumbada" w:date="2022-09-28T23:16:00Z">
                    <w:r w:rsidRPr="00DC29B7" w:rsidDel="001A3EA3">
                      <w:rPr>
                        <w:bCs/>
                        <w:lang w:val="en-US"/>
                      </w:rPr>
                      <w:delText>Jul 22</w:delText>
                    </w:r>
                  </w:del>
                </w:p>
              </w:tc>
              <w:tc>
                <w:tcPr>
                  <w:tcW w:w="1170" w:type="pct"/>
                </w:tcPr>
                <w:p w14:paraId="4F5B8276" w14:textId="1B2FCCFC" w:rsidR="009B5EF0" w:rsidDel="001A3EA3" w:rsidRDefault="009B5EF0">
                  <w:pPr>
                    <w:jc w:val="center"/>
                    <w:rPr>
                      <w:del w:id="5243" w:author="Mutali Nepfumbada" w:date="2022-09-28T23:16:00Z"/>
                      <w:lang w:eastAsia="en-US"/>
                    </w:rPr>
                  </w:pPr>
                  <w:del w:id="5244" w:author="Mutali Nepfumbada" w:date="2022-09-28T23:16:00Z">
                    <w:r w:rsidRPr="00DC29B7" w:rsidDel="001A3EA3">
                      <w:rPr>
                        <w:bCs/>
                        <w:lang w:val="en-US"/>
                      </w:rPr>
                      <w:delText>94</w:delText>
                    </w:r>
                  </w:del>
                </w:p>
              </w:tc>
              <w:tc>
                <w:tcPr>
                  <w:tcW w:w="1258" w:type="pct"/>
                </w:tcPr>
                <w:p w14:paraId="04A8D8BD" w14:textId="5435308D" w:rsidR="009B5EF0" w:rsidDel="001A3EA3" w:rsidRDefault="009B5EF0">
                  <w:pPr>
                    <w:jc w:val="center"/>
                    <w:rPr>
                      <w:del w:id="5245" w:author="Mutali Nepfumbada" w:date="2022-09-28T23:16:00Z"/>
                      <w:lang w:eastAsia="en-US"/>
                    </w:rPr>
                  </w:pPr>
                  <w:del w:id="5246" w:author="Mutali Nepfumbada" w:date="2022-09-28T23:16:00Z">
                    <w:r w:rsidRPr="00DC29B7" w:rsidDel="001A3EA3">
                      <w:rPr>
                        <w:bCs/>
                        <w:lang w:val="en-US"/>
                      </w:rPr>
                      <w:delText>96</w:delText>
                    </w:r>
                  </w:del>
                </w:p>
              </w:tc>
              <w:tc>
                <w:tcPr>
                  <w:tcW w:w="1371" w:type="pct"/>
                </w:tcPr>
                <w:p w14:paraId="5C8F8567" w14:textId="36E9F34F" w:rsidR="009B5EF0" w:rsidRPr="00A5498E" w:rsidDel="001A3EA3" w:rsidRDefault="009B5EF0">
                  <w:pPr>
                    <w:jc w:val="center"/>
                    <w:rPr>
                      <w:del w:id="5247" w:author="Mutali Nepfumbada" w:date="2022-09-28T23:16:00Z"/>
                      <w:color w:val="00B050"/>
                      <w:lang w:eastAsia="en-US"/>
                    </w:rPr>
                  </w:pPr>
                  <w:del w:id="5248" w:author="Mutali Nepfumbada" w:date="2022-09-28T23:16:00Z">
                    <w:r w:rsidRPr="00A5498E" w:rsidDel="001A3EA3">
                      <w:rPr>
                        <w:bCs/>
                        <w:color w:val="FF0000"/>
                        <w:lang w:val="en-US"/>
                      </w:rPr>
                      <w:delText>-1.79</w:delText>
                    </w:r>
                  </w:del>
                </w:p>
              </w:tc>
            </w:tr>
            <w:tr w:rsidR="009B5EF0" w:rsidDel="001A3EA3" w14:paraId="5B5E98A5" w14:textId="285ABA55" w:rsidTr="001F1F19">
              <w:trPr>
                <w:trHeight w:val="114"/>
                <w:del w:id="5249" w:author="Mutali Nepfumbada" w:date="2022-09-28T23:16:00Z"/>
              </w:trPr>
              <w:tc>
                <w:tcPr>
                  <w:tcW w:w="1201" w:type="pct"/>
                </w:tcPr>
                <w:p w14:paraId="06698CC1" w14:textId="0C77FB21" w:rsidR="009B5EF0" w:rsidDel="001A3EA3" w:rsidRDefault="009B5EF0">
                  <w:pPr>
                    <w:rPr>
                      <w:del w:id="5250" w:author="Mutali Nepfumbada" w:date="2022-09-28T23:16:00Z"/>
                      <w:lang w:eastAsia="en-US"/>
                    </w:rPr>
                  </w:pPr>
                  <w:del w:id="5251" w:author="Mutali Nepfumbada" w:date="2022-09-28T23:16:00Z">
                    <w:r w:rsidRPr="00DC29B7" w:rsidDel="001A3EA3">
                      <w:rPr>
                        <w:bCs/>
                        <w:lang w:val="en-US"/>
                      </w:rPr>
                      <w:delText>Aug 22</w:delText>
                    </w:r>
                  </w:del>
                </w:p>
              </w:tc>
              <w:tc>
                <w:tcPr>
                  <w:tcW w:w="1170" w:type="pct"/>
                </w:tcPr>
                <w:p w14:paraId="1A496DF4" w14:textId="35AAA6D2" w:rsidR="009B5EF0" w:rsidDel="001A3EA3" w:rsidRDefault="009B5EF0">
                  <w:pPr>
                    <w:jc w:val="center"/>
                    <w:rPr>
                      <w:del w:id="5252" w:author="Mutali Nepfumbada" w:date="2022-09-28T23:16:00Z"/>
                      <w:lang w:eastAsia="en-US"/>
                    </w:rPr>
                  </w:pPr>
                  <w:del w:id="5253" w:author="Mutali Nepfumbada" w:date="2022-09-28T23:16:00Z">
                    <w:r w:rsidRPr="00DC29B7" w:rsidDel="001A3EA3">
                      <w:rPr>
                        <w:bCs/>
                        <w:lang w:val="en-US"/>
                      </w:rPr>
                      <w:delText>121</w:delText>
                    </w:r>
                  </w:del>
                </w:p>
              </w:tc>
              <w:tc>
                <w:tcPr>
                  <w:tcW w:w="1258" w:type="pct"/>
                </w:tcPr>
                <w:p w14:paraId="0E0BF911" w14:textId="07FEA25F" w:rsidR="009B5EF0" w:rsidDel="001A3EA3" w:rsidRDefault="009B5EF0">
                  <w:pPr>
                    <w:jc w:val="center"/>
                    <w:rPr>
                      <w:del w:id="5254" w:author="Mutali Nepfumbada" w:date="2022-09-28T23:16:00Z"/>
                      <w:lang w:eastAsia="en-US"/>
                    </w:rPr>
                  </w:pPr>
                  <w:del w:id="5255" w:author="Mutali Nepfumbada" w:date="2022-09-28T23:16:00Z">
                    <w:r w:rsidRPr="00DC29B7" w:rsidDel="001A3EA3">
                      <w:rPr>
                        <w:bCs/>
                        <w:lang w:val="en-US"/>
                      </w:rPr>
                      <w:delText>118</w:delText>
                    </w:r>
                  </w:del>
                </w:p>
              </w:tc>
              <w:tc>
                <w:tcPr>
                  <w:tcW w:w="1371" w:type="pct"/>
                </w:tcPr>
                <w:p w14:paraId="7C5EC954" w14:textId="157E4646" w:rsidR="009B5EF0" w:rsidRPr="00A5498E" w:rsidDel="001A3EA3" w:rsidRDefault="009B5EF0">
                  <w:pPr>
                    <w:jc w:val="center"/>
                    <w:rPr>
                      <w:del w:id="5256" w:author="Mutali Nepfumbada" w:date="2022-09-28T23:16:00Z"/>
                      <w:color w:val="00B050"/>
                      <w:lang w:eastAsia="en-US"/>
                    </w:rPr>
                  </w:pPr>
                  <w:del w:id="5257" w:author="Mutali Nepfumbada" w:date="2022-09-28T23:16:00Z">
                    <w:r w:rsidRPr="00A5498E" w:rsidDel="001A3EA3">
                      <w:rPr>
                        <w:bCs/>
                        <w:color w:val="00B050"/>
                        <w:lang w:val="en-US"/>
                      </w:rPr>
                      <w:delText>3.14</w:delText>
                    </w:r>
                  </w:del>
                </w:p>
              </w:tc>
            </w:tr>
          </w:tbl>
          <w:p w14:paraId="530832BF" w14:textId="3BAB0C9F" w:rsidR="009B5EF0" w:rsidRPr="00953BC7" w:rsidDel="001A3EA3" w:rsidRDefault="009B5EF0">
            <w:pPr>
              <w:rPr>
                <w:del w:id="5258" w:author="Mutali Nepfumbada" w:date="2022-09-28T23:16:00Z"/>
                <w:lang w:eastAsia="en-US"/>
              </w:rPr>
            </w:pPr>
          </w:p>
        </w:tc>
        <w:tc>
          <w:tcPr>
            <w:tcW w:w="2500" w:type="pct"/>
            <w:vAlign w:val="center"/>
          </w:tcPr>
          <w:p w14:paraId="7C8FB3B5" w14:textId="73E14E89" w:rsidR="009B5EF0" w:rsidRPr="00953BC7" w:rsidDel="001A3EA3" w:rsidRDefault="009B5EF0">
            <w:pPr>
              <w:jc w:val="center"/>
              <w:rPr>
                <w:del w:id="5259" w:author="Mutali Nepfumbada" w:date="2022-09-28T23:16:00Z"/>
                <w:lang w:eastAsia="en-US"/>
              </w:rPr>
            </w:pPr>
            <w:del w:id="5260" w:author="Mutali Nepfumbada" w:date="2022-09-28T23:16:00Z">
              <w:r w:rsidDel="001A3EA3">
                <w:rPr>
                  <w:noProof/>
                </w:rPr>
                <w:drawing>
                  <wp:inline distT="0" distB="0" distL="0" distR="0" wp14:anchorId="3A9B8908" wp14:editId="7BE4B857">
                    <wp:extent cx="3600000" cy="1931298"/>
                    <wp:effectExtent l="0" t="0" r="0" b="0"/>
                    <wp:docPr id="1022" name="Picture 1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clinic Hermanus Irradiation.jpg"/>
                            <pic:cNvPicPr/>
                          </pic:nvPicPr>
                          <pic:blipFill>
                            <a:blip r:embed="rId44"/>
                            <a:stretch>
                              <a:fillRect/>
                            </a:stretch>
                          </pic:blipFill>
                          <pic:spPr>
                            <a:xfrm>
                              <a:off x="0" y="0"/>
                              <a:ext cx="3600000" cy="1931298"/>
                            </a:xfrm>
                            <a:prstGeom prst="rect">
                              <a:avLst/>
                            </a:prstGeom>
                          </pic:spPr>
                        </pic:pic>
                      </a:graphicData>
                    </a:graphic>
                  </wp:inline>
                </w:drawing>
              </w:r>
            </w:del>
          </w:p>
        </w:tc>
      </w:tr>
      <w:tr w:rsidR="009B5EF0" w:rsidRPr="00953BC7" w:rsidDel="001A3EA3" w14:paraId="1F4AD003" w14:textId="3FE604FA">
        <w:trPr>
          <w:trHeight w:val="118"/>
          <w:del w:id="5261" w:author="Mutali Nepfumbada" w:date="2022-09-28T23:16:00Z"/>
        </w:trPr>
        <w:tc>
          <w:tcPr>
            <w:tcW w:w="2500" w:type="pct"/>
            <w:vAlign w:val="center"/>
          </w:tcPr>
          <w:p w14:paraId="5CE68782" w14:textId="144F70FE" w:rsidR="009B5EF0" w:rsidRPr="00953BC7" w:rsidDel="001A3EA3" w:rsidRDefault="009B5EF0">
            <w:pPr>
              <w:pStyle w:val="Caption"/>
              <w:rPr>
                <w:del w:id="5262" w:author="Mutali Nepfumbada" w:date="2022-09-28T23:16:00Z"/>
              </w:rPr>
            </w:pPr>
            <w:bookmarkStart w:id="5263" w:name="_Toc105893392"/>
            <w:bookmarkStart w:id="5264" w:name="_Toc113817695"/>
            <w:bookmarkStart w:id="5265" w:name="_Toc115101851"/>
            <w:del w:id="5266" w:author="Mutali Nepfumbada" w:date="2022-09-28T23:16:00Z">
              <w:r w:rsidRPr="00974694" w:rsidDel="001A3EA3">
                <w:delText xml:space="preserve">Table </w:delText>
              </w:r>
              <w:r w:rsidR="00000000" w:rsidDel="001A3EA3">
                <w:fldChar w:fldCharType="begin"/>
              </w:r>
              <w:r w:rsidR="00000000" w:rsidDel="001A3EA3">
                <w:delInstrText xml:space="preserve"> STYLEREF 1 \s </w:delInstrText>
              </w:r>
              <w:r w:rsidR="00000000" w:rsidDel="001A3EA3">
                <w:fldChar w:fldCharType="separate"/>
              </w:r>
              <w:r w:rsidR="00B61424" w:rsidDel="001A3EA3">
                <w:rPr>
                  <w:noProof/>
                </w:rPr>
                <w:delText>7</w:delText>
              </w:r>
              <w:r w:rsidR="00000000" w:rsidDel="001A3EA3">
                <w:rPr>
                  <w:noProof/>
                </w:rPr>
                <w:fldChar w:fldCharType="end"/>
              </w:r>
              <w:r w:rsidR="00B61424" w:rsidDel="001A3EA3">
                <w:noBreakHyphen/>
              </w:r>
              <w:r w:rsidR="00000000" w:rsidDel="001A3EA3">
                <w:fldChar w:fldCharType="begin"/>
              </w:r>
              <w:r w:rsidR="00000000" w:rsidDel="001A3EA3">
                <w:delInstrText xml:space="preserve"> SEQ Table \* ARABIC \s 1 </w:delInstrText>
              </w:r>
              <w:r w:rsidR="00000000" w:rsidDel="001A3EA3">
                <w:fldChar w:fldCharType="separate"/>
              </w:r>
              <w:r w:rsidR="00B61424" w:rsidDel="001A3EA3">
                <w:rPr>
                  <w:noProof/>
                </w:rPr>
                <w:delText>3</w:delText>
              </w:r>
              <w:r w:rsidR="00000000" w:rsidDel="001A3EA3">
                <w:rPr>
                  <w:noProof/>
                </w:rPr>
                <w:fldChar w:fldCharType="end"/>
              </w:r>
              <w:r w:rsidRPr="00974694" w:rsidDel="001A3EA3">
                <w:delText xml:space="preserve">: Hermanus irradiation </w:delText>
              </w:r>
              <w:bookmarkEnd w:id="5263"/>
              <w:r w:rsidDel="001A3EA3">
                <w:delText>and Forecast</w:delText>
              </w:r>
              <w:bookmarkEnd w:id="5264"/>
              <w:bookmarkEnd w:id="5265"/>
            </w:del>
          </w:p>
        </w:tc>
        <w:tc>
          <w:tcPr>
            <w:tcW w:w="2500" w:type="pct"/>
            <w:vAlign w:val="center"/>
          </w:tcPr>
          <w:p w14:paraId="12E96816" w14:textId="675841ED" w:rsidR="009B5EF0" w:rsidRPr="00953BC7" w:rsidDel="001A3EA3" w:rsidRDefault="009B5EF0">
            <w:pPr>
              <w:pStyle w:val="Caption"/>
              <w:rPr>
                <w:del w:id="5267" w:author="Mutali Nepfumbada" w:date="2022-09-28T23:16:00Z"/>
                <w:lang w:eastAsia="en-US"/>
              </w:rPr>
            </w:pPr>
            <w:bookmarkStart w:id="5268" w:name="_Toc105895228"/>
            <w:bookmarkStart w:id="5269" w:name="_Toc113817668"/>
            <w:bookmarkStart w:id="5270" w:name="_Toc115101880"/>
            <w:del w:id="5271" w:author="Mutali Nepfumbada" w:date="2022-09-28T23:16:00Z">
              <w:r w:rsidRPr="00974694" w:rsidDel="001A3EA3">
                <w:delText xml:space="preserve">Figure </w:delText>
              </w:r>
              <w:r w:rsidR="00000000" w:rsidDel="001A3EA3">
                <w:fldChar w:fldCharType="begin"/>
              </w:r>
              <w:r w:rsidR="00000000" w:rsidDel="001A3EA3">
                <w:delInstrText xml:space="preserve"> STYLEREF 1 \s </w:delInstrText>
              </w:r>
              <w:r w:rsidR="00000000" w:rsidDel="001A3EA3">
                <w:fldChar w:fldCharType="separate"/>
              </w:r>
              <w:r w:rsidR="009259F6" w:rsidDel="001A3EA3">
                <w:rPr>
                  <w:noProof/>
                </w:rPr>
                <w:delText>7</w:delText>
              </w:r>
              <w:r w:rsidR="00000000" w:rsidDel="001A3EA3">
                <w:rPr>
                  <w:noProof/>
                </w:rPr>
                <w:fldChar w:fldCharType="end"/>
              </w:r>
              <w:r w:rsidDel="001A3EA3">
                <w:noBreakHyphen/>
              </w:r>
              <w:r w:rsidR="00000000" w:rsidDel="001A3EA3">
                <w:fldChar w:fldCharType="begin"/>
              </w:r>
              <w:r w:rsidR="00000000" w:rsidDel="001A3EA3">
                <w:delInstrText xml:space="preserve"> SEQ Figure \* ARABIC \s 1 </w:delInstrText>
              </w:r>
              <w:r w:rsidR="00000000" w:rsidDel="001A3EA3">
                <w:fldChar w:fldCharType="separate"/>
              </w:r>
              <w:r w:rsidR="009259F6" w:rsidDel="001A3EA3">
                <w:rPr>
                  <w:noProof/>
                </w:rPr>
                <w:delText>3</w:delText>
              </w:r>
              <w:r w:rsidR="00000000" w:rsidDel="001A3EA3">
                <w:rPr>
                  <w:noProof/>
                </w:rPr>
                <w:fldChar w:fldCharType="end"/>
              </w:r>
              <w:r w:rsidR="00B61424" w:rsidDel="001A3EA3">
                <w:rPr>
                  <w:noProof/>
                </w:rPr>
                <w:delText>:</w:delText>
              </w:r>
              <w:r w:rsidRPr="00974694" w:rsidDel="001A3EA3">
                <w:delText xml:space="preserve"> Hermanus Irradiation </w:delText>
              </w:r>
              <w:r w:rsidDel="001A3EA3">
                <w:delText>Vs Forecast</w:delText>
              </w:r>
              <w:bookmarkEnd w:id="5268"/>
              <w:bookmarkEnd w:id="5269"/>
              <w:bookmarkEnd w:id="5270"/>
            </w:del>
          </w:p>
        </w:tc>
      </w:tr>
    </w:tbl>
    <w:p w14:paraId="7440B821" w14:textId="77777777" w:rsidR="002D4C3B" w:rsidRPr="002A1D9F" w:rsidRDefault="002D4C3B" w:rsidP="002D4C3B">
      <w:pPr>
        <w:rPr>
          <w:lang w:eastAsia="en-US"/>
        </w:rPr>
      </w:pPr>
    </w:p>
    <w:p w14:paraId="5EE9681A" w14:textId="6BBBC457" w:rsidR="00A45B12" w:rsidRDefault="000F6816" w:rsidP="004776AB">
      <w:pPr>
        <w:jc w:val="both"/>
        <w:rPr>
          <w:lang w:eastAsia="en-US"/>
        </w:rPr>
      </w:pPr>
      <w:bookmarkStart w:id="5272" w:name="_Toc111090537"/>
      <w:r w:rsidRPr="00144ADC">
        <w:rPr>
          <w:lang w:eastAsia="en-US"/>
        </w:rPr>
        <w:t>The table and figure above show</w:t>
      </w:r>
      <w:r>
        <w:rPr>
          <w:lang w:eastAsia="en-US"/>
        </w:rPr>
        <w:t xml:space="preserve"> that the irradiation is below forecast </w:t>
      </w:r>
      <w:r w:rsidR="001D531D">
        <w:rPr>
          <w:lang w:eastAsia="en-US"/>
        </w:rPr>
        <w:t xml:space="preserve">in April </w:t>
      </w:r>
      <w:r w:rsidR="00CE5D65">
        <w:rPr>
          <w:lang w:eastAsia="en-US"/>
        </w:rPr>
        <w:t>2022</w:t>
      </w:r>
      <w:r w:rsidRPr="00144ADC">
        <w:rPr>
          <w:lang w:eastAsia="en-US"/>
        </w:rPr>
        <w:t xml:space="preserve"> </w:t>
      </w:r>
      <w:r>
        <w:rPr>
          <w:lang w:eastAsia="en-US"/>
        </w:rPr>
        <w:t xml:space="preserve">to July </w:t>
      </w:r>
      <w:bookmarkEnd w:id="5272"/>
      <w:r w:rsidR="006B0498">
        <w:rPr>
          <w:lang w:eastAsia="en-US"/>
        </w:rPr>
        <w:t>2022</w:t>
      </w:r>
      <w:r>
        <w:rPr>
          <w:lang w:eastAsia="en-US"/>
        </w:rPr>
        <w:t xml:space="preserve"> and </w:t>
      </w:r>
      <w:r w:rsidR="007A3017">
        <w:rPr>
          <w:lang w:eastAsia="en-US"/>
        </w:rPr>
        <w:t xml:space="preserve">above in </w:t>
      </w:r>
      <w:r w:rsidR="00505565">
        <w:rPr>
          <w:lang w:eastAsia="en-US"/>
        </w:rPr>
        <w:t>A</w:t>
      </w:r>
      <w:r>
        <w:rPr>
          <w:lang w:eastAsia="en-US"/>
        </w:rPr>
        <w:t>ugust</w:t>
      </w:r>
      <w:r w:rsidR="007A3017">
        <w:rPr>
          <w:lang w:eastAsia="en-US"/>
        </w:rPr>
        <w:t xml:space="preserve"> </w:t>
      </w:r>
      <w:del w:id="5273" w:author="Mutali Nepfumbada" w:date="2022-09-20T16:48:00Z">
        <w:r w:rsidR="007A3017" w:rsidDel="001F4BC1">
          <w:rPr>
            <w:lang w:eastAsia="en-US"/>
          </w:rPr>
          <w:delText>2022</w:delText>
        </w:r>
        <w:r w:rsidDel="001F4BC1">
          <w:rPr>
            <w:lang w:eastAsia="en-US"/>
          </w:rPr>
          <w:delText xml:space="preserve"> </w:delText>
        </w:r>
        <w:r w:rsidR="007A3017" w:rsidDel="001F4BC1">
          <w:rPr>
            <w:lang w:eastAsia="en-US"/>
          </w:rPr>
          <w:delText>,</w:delText>
        </w:r>
      </w:del>
      <w:r w:rsidR="006B0498">
        <w:rPr>
          <w:lang w:eastAsia="en-US"/>
        </w:rPr>
        <w:t>2022</w:t>
      </w:r>
      <w:ins w:id="5274" w:author="Mutali Nepfumbada" w:date="2022-09-20T16:48:00Z">
        <w:r w:rsidR="001F4BC1">
          <w:rPr>
            <w:lang w:eastAsia="en-US"/>
          </w:rPr>
          <w:t>,</w:t>
        </w:r>
      </w:ins>
      <w:r w:rsidR="007A3017">
        <w:rPr>
          <w:lang w:eastAsia="en-US"/>
        </w:rPr>
        <w:t xml:space="preserve"> May </w:t>
      </w:r>
      <w:r w:rsidR="006B0498">
        <w:rPr>
          <w:lang w:eastAsia="en-US"/>
        </w:rPr>
        <w:t>2022</w:t>
      </w:r>
      <w:r w:rsidR="007A3017">
        <w:rPr>
          <w:lang w:eastAsia="en-US"/>
        </w:rPr>
        <w:t xml:space="preserve"> and June </w:t>
      </w:r>
      <w:r w:rsidR="006B0498">
        <w:rPr>
          <w:lang w:eastAsia="en-US"/>
        </w:rPr>
        <w:t>2022</w:t>
      </w:r>
      <w:r w:rsidR="007A3017">
        <w:rPr>
          <w:lang w:eastAsia="en-US"/>
        </w:rPr>
        <w:t xml:space="preserve">. </w:t>
      </w:r>
    </w:p>
    <w:p w14:paraId="07C8C4DE" w14:textId="77777777" w:rsidR="007A3017" w:rsidRDefault="007A3017" w:rsidP="000F6816"/>
    <w:p w14:paraId="3B4B9320" w14:textId="0F6CC775" w:rsidR="002D4C3B" w:rsidRDefault="007A3017" w:rsidP="001057C5">
      <w:pPr>
        <w:pStyle w:val="Heading2"/>
        <w:rPr>
          <w:lang w:eastAsia="en-US"/>
        </w:rPr>
      </w:pPr>
      <w:bookmarkStart w:id="5275" w:name="_Toc115101815"/>
      <w:r w:rsidRPr="007A3017">
        <w:t>Hermanus</w:t>
      </w:r>
      <w:r w:rsidRPr="007A3017">
        <w:rPr>
          <w:lang w:eastAsia="en-US"/>
        </w:rPr>
        <w:t xml:space="preserve"> Availability Vs Forecast</w:t>
      </w:r>
      <w:bookmarkEnd w:id="5275"/>
    </w:p>
    <w:p w14:paraId="5B2C8003" w14:textId="77777777" w:rsidR="007A3017" w:rsidRPr="007A3017" w:rsidRDefault="007A3017" w:rsidP="007A3017">
      <w:pPr>
        <w:rPr>
          <w:lang w:eastAsia="en-US"/>
        </w:rPr>
      </w:pPr>
    </w:p>
    <w:p w14:paraId="5D57F8C2" w14:textId="6EE5ADED" w:rsidR="00BB564D" w:rsidRDefault="002D4C3B" w:rsidP="002D4C3B">
      <w:pPr>
        <w:rPr>
          <w:ins w:id="5276" w:author="Mutali Nepfumbada" w:date="2022-09-28T23:20:00Z"/>
          <w:lang w:eastAsia="en-US"/>
        </w:rPr>
      </w:pPr>
      <w:r>
        <w:rPr>
          <w:lang w:eastAsia="en-US"/>
        </w:rPr>
        <w:t>The following table and chart describe the availability of the plant since COD, comparing the availability of the plant with the guaranteed minimum availability of 95</w:t>
      </w:r>
      <w:r w:rsidR="009C7AEB">
        <w:rPr>
          <w:lang w:eastAsia="en-US"/>
        </w:rPr>
        <w:t xml:space="preserve"> </w:t>
      </w:r>
      <w:r>
        <w:rPr>
          <w:lang w:eastAsia="en-US"/>
        </w:rPr>
        <w:t>%.</w:t>
      </w:r>
    </w:p>
    <w:p w14:paraId="7C4E4073" w14:textId="77777777" w:rsidR="00AC5E7E" w:rsidRDefault="00AC5E7E" w:rsidP="002D4C3B">
      <w:pPr>
        <w:rPr>
          <w:ins w:id="5277" w:author="Mutali Nepfumbada" w:date="2022-09-28T23:18:00Z"/>
          <w:lang w:eastAsia="en-US"/>
        </w:rPr>
      </w:pPr>
    </w:p>
    <w:tbl>
      <w:tblPr>
        <w:tblStyle w:val="TableGridLight"/>
        <w:tblW w:w="5000" w:type="pct"/>
        <w:tblLook w:val="04A0" w:firstRow="1" w:lastRow="0" w:firstColumn="1" w:lastColumn="0" w:noHBand="0" w:noVBand="1"/>
      </w:tblPr>
      <w:tblGrid>
        <w:gridCol w:w="2514"/>
        <w:gridCol w:w="2400"/>
        <w:gridCol w:w="2259"/>
        <w:gridCol w:w="2366"/>
      </w:tblGrid>
      <w:tr w:rsidR="00AC5E7E" w14:paraId="5CC3C3AC" w14:textId="77777777" w:rsidTr="00201D25">
        <w:trPr>
          <w:trHeight w:val="206"/>
          <w:ins w:id="5278" w:author="Mutali Nepfumbada" w:date="2022-09-28T23:20:00Z"/>
        </w:trPr>
        <w:tc>
          <w:tcPr>
            <w:tcW w:w="5000" w:type="pct"/>
            <w:gridSpan w:val="4"/>
            <w:shd w:val="clear" w:color="auto" w:fill="5F0500"/>
          </w:tcPr>
          <w:p w14:paraId="7515B4BE" w14:textId="77777777" w:rsidR="00AC5E7E" w:rsidRPr="00A97891" w:rsidRDefault="00AC5E7E" w:rsidP="00201D25">
            <w:pPr>
              <w:jc w:val="center"/>
              <w:rPr>
                <w:ins w:id="5279" w:author="Mutali Nepfumbada" w:date="2022-09-28T23:20:00Z"/>
                <w:b/>
                <w:bCs/>
              </w:rPr>
            </w:pPr>
            <w:ins w:id="5280" w:author="Mutali Nepfumbada" w:date="2022-09-28T23:20:00Z">
              <w:r w:rsidRPr="00A97891">
                <w:rPr>
                  <w:b/>
                  <w:bCs/>
                </w:rPr>
                <w:t xml:space="preserve">Availability </w:t>
              </w:r>
              <w:r>
                <w:rPr>
                  <w:b/>
                  <w:bCs/>
                </w:rPr>
                <w:t>(%)</w:t>
              </w:r>
            </w:ins>
          </w:p>
        </w:tc>
      </w:tr>
      <w:tr w:rsidR="00AC5E7E" w14:paraId="499CEB57" w14:textId="77777777" w:rsidTr="00201D25">
        <w:trPr>
          <w:trHeight w:val="206"/>
          <w:ins w:id="5281" w:author="Mutali Nepfumbada" w:date="2022-09-28T23:20:00Z"/>
        </w:trPr>
        <w:tc>
          <w:tcPr>
            <w:tcW w:w="1318" w:type="pct"/>
            <w:shd w:val="clear" w:color="auto" w:fill="5F0500"/>
          </w:tcPr>
          <w:p w14:paraId="5D3697FE" w14:textId="77777777" w:rsidR="00AC5E7E" w:rsidRPr="009B5EF0" w:rsidRDefault="00AC5E7E" w:rsidP="00201D25">
            <w:pPr>
              <w:rPr>
                <w:ins w:id="5282" w:author="Mutali Nepfumbada" w:date="2022-09-28T23:20:00Z"/>
                <w:lang w:eastAsia="en-US"/>
              </w:rPr>
            </w:pPr>
            <w:ins w:id="5283" w:author="Mutali Nepfumbada" w:date="2022-09-28T23:20:00Z">
              <w:r w:rsidRPr="009B5EF0">
                <w:rPr>
                  <w:lang w:eastAsia="en-US"/>
                </w:rPr>
                <w:t>Month</w:t>
              </w:r>
            </w:ins>
          </w:p>
        </w:tc>
        <w:tc>
          <w:tcPr>
            <w:tcW w:w="1258" w:type="pct"/>
            <w:shd w:val="clear" w:color="auto" w:fill="5F0500"/>
          </w:tcPr>
          <w:p w14:paraId="1271C471" w14:textId="77777777" w:rsidR="00AC5E7E" w:rsidRPr="009B5EF0" w:rsidRDefault="00AC5E7E" w:rsidP="00201D25">
            <w:pPr>
              <w:jc w:val="center"/>
              <w:rPr>
                <w:ins w:id="5284" w:author="Mutali Nepfumbada" w:date="2022-09-28T23:20:00Z"/>
                <w:lang w:val="en-US"/>
              </w:rPr>
            </w:pPr>
            <w:ins w:id="5285" w:author="Mutali Nepfumbada" w:date="2022-09-28T23:20:00Z">
              <w:r w:rsidRPr="009B5EF0">
                <w:t>Actual</w:t>
              </w:r>
            </w:ins>
          </w:p>
        </w:tc>
        <w:tc>
          <w:tcPr>
            <w:tcW w:w="1184" w:type="pct"/>
            <w:shd w:val="clear" w:color="auto" w:fill="5F0500"/>
          </w:tcPr>
          <w:p w14:paraId="3189DC5F" w14:textId="77777777" w:rsidR="00AC5E7E" w:rsidRPr="009B5EF0" w:rsidRDefault="00AC5E7E" w:rsidP="00201D25">
            <w:pPr>
              <w:jc w:val="center"/>
              <w:rPr>
                <w:ins w:id="5286" w:author="Mutali Nepfumbada" w:date="2022-09-28T23:20:00Z"/>
                <w:lang w:val="en-US"/>
              </w:rPr>
            </w:pPr>
            <w:ins w:id="5287" w:author="Mutali Nepfumbada" w:date="2022-09-28T23:20:00Z">
              <w:r w:rsidRPr="009B5EF0">
                <w:t>Forecast</w:t>
              </w:r>
            </w:ins>
          </w:p>
        </w:tc>
        <w:tc>
          <w:tcPr>
            <w:tcW w:w="1240" w:type="pct"/>
            <w:shd w:val="clear" w:color="auto" w:fill="5F0500"/>
          </w:tcPr>
          <w:p w14:paraId="10D800A1" w14:textId="77777777" w:rsidR="00AC5E7E" w:rsidRPr="009B5EF0" w:rsidRDefault="00AC5E7E" w:rsidP="00201D25">
            <w:pPr>
              <w:jc w:val="center"/>
              <w:rPr>
                <w:ins w:id="5288" w:author="Mutali Nepfumbada" w:date="2022-09-28T23:20:00Z"/>
                <w:lang w:eastAsia="en-US"/>
              </w:rPr>
            </w:pPr>
            <w:ins w:id="5289" w:author="Mutali Nepfumbada" w:date="2022-09-28T23:20:00Z">
              <w:r w:rsidRPr="009B5EF0">
                <w:t>Delta (%)</w:t>
              </w:r>
            </w:ins>
          </w:p>
        </w:tc>
      </w:tr>
      <w:tr w:rsidR="00AC5E7E" w14:paraId="488E62B2" w14:textId="77777777" w:rsidTr="00201D25">
        <w:trPr>
          <w:trHeight w:val="105"/>
          <w:ins w:id="5290" w:author="Mutali Nepfumbada" w:date="2022-09-28T23:20:00Z"/>
        </w:trPr>
        <w:tc>
          <w:tcPr>
            <w:tcW w:w="5000" w:type="pct"/>
            <w:gridSpan w:val="4"/>
          </w:tcPr>
          <w:p w14:paraId="23FD540E" w14:textId="77777777" w:rsidR="00AC5E7E" w:rsidRDefault="00AC5E7E" w:rsidP="00201D25">
            <w:pPr>
              <w:jc w:val="center"/>
              <w:rPr>
                <w:ins w:id="5291" w:author="Mutali Nepfumbada" w:date="2022-09-28T23:20:00Z"/>
                <w:lang w:eastAsia="en-US"/>
              </w:rPr>
            </w:pPr>
            <w:ins w:id="5292" w:author="Mutali Nepfumbada" w:date="2022-09-28T23:20:00Z">
              <w:r w:rsidRPr="00DC29B7">
                <w:rPr>
                  <w:bCs/>
                  <w:lang w:val="en-US"/>
                </w:rPr>
                <w:t xml:space="preserve">{%tr for item in </w:t>
              </w:r>
              <w:proofErr w:type="spellStart"/>
              <w:r>
                <w:rPr>
                  <w:bCs/>
                  <w:lang w:val="en-US"/>
                </w:rPr>
                <w:t>HERA</w:t>
              </w:r>
              <w:r w:rsidRPr="00DF6ABC">
                <w:rPr>
                  <w:bCs/>
                  <w:lang w:val="en-US"/>
                </w:rPr>
                <w:t>table_contents</w:t>
              </w:r>
              <w:proofErr w:type="spellEnd"/>
              <w:r w:rsidRPr="00DC29B7">
                <w:rPr>
                  <w:bCs/>
                  <w:lang w:val="en-US"/>
                </w:rPr>
                <w:t>%}</w:t>
              </w:r>
            </w:ins>
          </w:p>
        </w:tc>
      </w:tr>
      <w:tr w:rsidR="00AC5E7E" w14:paraId="4ED189AD" w14:textId="77777777" w:rsidTr="00201D25">
        <w:trPr>
          <w:trHeight w:val="100"/>
          <w:ins w:id="5293" w:author="Mutali Nepfumbada" w:date="2022-09-28T23:20:00Z"/>
        </w:trPr>
        <w:tc>
          <w:tcPr>
            <w:tcW w:w="1318" w:type="pct"/>
          </w:tcPr>
          <w:p w14:paraId="196D16B1" w14:textId="77777777" w:rsidR="00AC5E7E" w:rsidRDefault="00AC5E7E" w:rsidP="00201D25">
            <w:pPr>
              <w:rPr>
                <w:ins w:id="5294" w:author="Mutali Nepfumbada" w:date="2022-09-28T23:20:00Z"/>
                <w:lang w:eastAsia="en-US"/>
              </w:rPr>
            </w:pPr>
            <w:ins w:id="5295" w:author="Mutali Nepfumbada" w:date="2022-09-28T23:20:00Z">
              <w:r w:rsidRPr="00DC29B7">
                <w:rPr>
                  <w:bCs/>
                  <w:lang w:val="en-US"/>
                </w:rPr>
                <w:t>{{</w:t>
              </w:r>
              <w:proofErr w:type="spellStart"/>
              <w:proofErr w:type="gramStart"/>
              <w:r w:rsidRPr="00DC29B7">
                <w:rPr>
                  <w:bCs/>
                  <w:lang w:val="en-US"/>
                </w:rPr>
                <w:t>item.</w:t>
              </w:r>
              <w:r>
                <w:rPr>
                  <w:bCs/>
                  <w:lang w:val="en-US"/>
                </w:rPr>
                <w:t>Date</w:t>
              </w:r>
              <w:proofErr w:type="spellEnd"/>
              <w:proofErr w:type="gramEnd"/>
              <w:r w:rsidRPr="00DC29B7">
                <w:rPr>
                  <w:bCs/>
                  <w:lang w:val="en-US"/>
                </w:rPr>
                <w:t>}}</w:t>
              </w:r>
            </w:ins>
          </w:p>
        </w:tc>
        <w:tc>
          <w:tcPr>
            <w:tcW w:w="1258" w:type="pct"/>
          </w:tcPr>
          <w:p w14:paraId="090C377B" w14:textId="77777777" w:rsidR="00AC5E7E" w:rsidRDefault="00AC5E7E" w:rsidP="00201D25">
            <w:pPr>
              <w:jc w:val="center"/>
              <w:rPr>
                <w:ins w:id="5296" w:author="Mutali Nepfumbada" w:date="2022-09-28T23:20:00Z"/>
                <w:lang w:eastAsia="en-US"/>
              </w:rPr>
            </w:pPr>
            <w:proofErr w:type="gramStart"/>
            <w:ins w:id="5297" w:author="Mutali Nepfumbada" w:date="2022-09-28T23:20:00Z">
              <w:r w:rsidRPr="00DC29B7">
                <w:rPr>
                  <w:bCs/>
                  <w:lang w:val="en-US"/>
                </w:rPr>
                <w:t>{{ item</w:t>
              </w:r>
              <w:proofErr w:type="gramEnd"/>
              <w:r>
                <w:rPr>
                  <w:bCs/>
                  <w:lang w:val="en-US"/>
                </w:rPr>
                <w:t>. HERAA</w:t>
              </w:r>
              <w:r w:rsidRPr="00DC29B7">
                <w:rPr>
                  <w:bCs/>
                  <w:lang w:val="en-US"/>
                </w:rPr>
                <w:t>}}</w:t>
              </w:r>
            </w:ins>
          </w:p>
        </w:tc>
        <w:tc>
          <w:tcPr>
            <w:tcW w:w="1184" w:type="pct"/>
          </w:tcPr>
          <w:p w14:paraId="34B91F7C" w14:textId="77777777" w:rsidR="00AC5E7E" w:rsidRDefault="00AC5E7E" w:rsidP="00201D25">
            <w:pPr>
              <w:jc w:val="center"/>
              <w:rPr>
                <w:ins w:id="5298" w:author="Mutali Nepfumbada" w:date="2022-09-28T23:20:00Z"/>
                <w:lang w:eastAsia="en-US"/>
              </w:rPr>
            </w:pPr>
            <w:proofErr w:type="gramStart"/>
            <w:ins w:id="5299" w:author="Mutali Nepfumbada" w:date="2022-09-28T23:20:00Z">
              <w:r w:rsidRPr="00DC29B7">
                <w:rPr>
                  <w:bCs/>
                  <w:lang w:val="en-US"/>
                </w:rPr>
                <w:t>{{ item</w:t>
              </w:r>
              <w:proofErr w:type="gramEnd"/>
              <w:r>
                <w:rPr>
                  <w:bCs/>
                  <w:lang w:val="en-US"/>
                </w:rPr>
                <w:t>. HERAF }}</w:t>
              </w:r>
            </w:ins>
          </w:p>
        </w:tc>
        <w:tc>
          <w:tcPr>
            <w:tcW w:w="1240" w:type="pct"/>
          </w:tcPr>
          <w:p w14:paraId="3CF99B8F" w14:textId="77777777" w:rsidR="00AC5E7E" w:rsidRDefault="00AC5E7E" w:rsidP="00201D25">
            <w:pPr>
              <w:jc w:val="center"/>
              <w:rPr>
                <w:ins w:id="5300" w:author="Mutali Nepfumbada" w:date="2022-09-28T23:20:00Z"/>
                <w:lang w:eastAsia="en-US"/>
              </w:rPr>
            </w:pPr>
            <w:ins w:id="5301" w:author="Mutali Nepfumbada" w:date="2022-09-28T23:20:00Z">
              <w:r w:rsidRPr="00DC29B7">
                <w:rPr>
                  <w:bCs/>
                  <w:lang w:val="en-US"/>
                </w:rPr>
                <w:t>{{item</w:t>
              </w:r>
              <w:r>
                <w:rPr>
                  <w:bCs/>
                  <w:lang w:val="en-US"/>
                </w:rPr>
                <w:t>. HERAV}}</w:t>
              </w:r>
            </w:ins>
          </w:p>
        </w:tc>
      </w:tr>
      <w:tr w:rsidR="00AC5E7E" w14:paraId="054AB09D" w14:textId="77777777" w:rsidTr="00201D25">
        <w:trPr>
          <w:trHeight w:val="105"/>
          <w:ins w:id="5302" w:author="Mutali Nepfumbada" w:date="2022-09-28T23:20:00Z"/>
        </w:trPr>
        <w:tc>
          <w:tcPr>
            <w:tcW w:w="5000" w:type="pct"/>
            <w:gridSpan w:val="4"/>
          </w:tcPr>
          <w:p w14:paraId="579B8BB0" w14:textId="77777777" w:rsidR="00AC5E7E" w:rsidRDefault="00AC5E7E" w:rsidP="00201D25">
            <w:pPr>
              <w:jc w:val="center"/>
              <w:rPr>
                <w:ins w:id="5303" w:author="Mutali Nepfumbada" w:date="2022-09-28T23:20:00Z"/>
                <w:lang w:eastAsia="en-US"/>
              </w:rPr>
            </w:pPr>
            <w:ins w:id="5304" w:author="Mutali Nepfumbada" w:date="2022-09-28T23:20:00Z">
              <w:r w:rsidRPr="00DC29B7">
                <w:rPr>
                  <w:bCs/>
                  <w:lang w:val="en-US"/>
                </w:rPr>
                <w:t xml:space="preserve">{%tr </w:t>
              </w:r>
              <w:proofErr w:type="spellStart"/>
              <w:r w:rsidRPr="00DC29B7">
                <w:rPr>
                  <w:bCs/>
                  <w:lang w:val="en-US"/>
                </w:rPr>
                <w:t>endfor</w:t>
              </w:r>
              <w:proofErr w:type="spellEnd"/>
              <w:r w:rsidRPr="00DC29B7">
                <w:rPr>
                  <w:bCs/>
                  <w:lang w:val="en-US"/>
                </w:rPr>
                <w:t xml:space="preserve"> %}</w:t>
              </w:r>
            </w:ins>
          </w:p>
        </w:tc>
      </w:tr>
    </w:tbl>
    <w:p w14:paraId="41F52DA4" w14:textId="66CA59CE" w:rsidR="00AC5E7E" w:rsidDel="00AC5E7E" w:rsidRDefault="00AC5E7E" w:rsidP="002D4C3B">
      <w:pPr>
        <w:rPr>
          <w:del w:id="5305" w:author="Mutali Nepfumbada" w:date="2022-09-28T23:20:00Z"/>
          <w:lang w:eastAsia="en-US"/>
        </w:rPr>
      </w:pPr>
    </w:p>
    <w:p w14:paraId="5E73E550" w14:textId="230E127A" w:rsidR="00AC5E7E" w:rsidRDefault="00AC5E7E" w:rsidP="00AC5E7E">
      <w:pPr>
        <w:pStyle w:val="Caption"/>
        <w:rPr>
          <w:ins w:id="5306" w:author="Mutali Nepfumbada" w:date="2022-09-28T23:20:00Z"/>
        </w:rPr>
      </w:pPr>
      <w:ins w:id="5307" w:author="Mutali Nepfumbada" w:date="2022-09-28T23:18:00Z">
        <w:r w:rsidRPr="00974694">
          <w:t xml:space="preserve">Table </w:t>
        </w:r>
        <w:r>
          <w:fldChar w:fldCharType="begin"/>
        </w:r>
        <w:r>
          <w:instrText xml:space="preserve"> STYLEREF 1 \s </w:instrText>
        </w:r>
        <w:r>
          <w:fldChar w:fldCharType="separate"/>
        </w:r>
        <w:r>
          <w:rPr>
            <w:noProof/>
          </w:rPr>
          <w:t>7</w:t>
        </w:r>
        <w:r>
          <w:rPr>
            <w:noProof/>
          </w:rPr>
          <w:fldChar w:fldCharType="end"/>
        </w:r>
        <w:r>
          <w:noBreakHyphen/>
        </w:r>
        <w:r>
          <w:fldChar w:fldCharType="begin"/>
        </w:r>
        <w:r>
          <w:instrText xml:space="preserve"> SEQ Table \* ARABIC \s 1 </w:instrText>
        </w:r>
        <w:r>
          <w:fldChar w:fldCharType="separate"/>
        </w:r>
        <w:r>
          <w:rPr>
            <w:noProof/>
          </w:rPr>
          <w:t>4</w:t>
        </w:r>
        <w:r>
          <w:rPr>
            <w:noProof/>
          </w:rPr>
          <w:fldChar w:fldCharType="end"/>
        </w:r>
        <w:r w:rsidRPr="00974694">
          <w:t xml:space="preserve">: Hermanus Availability </w:t>
        </w:r>
        <w:r>
          <w:t>and Forecast</w:t>
        </w:r>
      </w:ins>
    </w:p>
    <w:p w14:paraId="6DE78C2A" w14:textId="0B970B18" w:rsidR="00AC5E7E" w:rsidRPr="00AC5E7E" w:rsidRDefault="00AC5E7E" w:rsidP="00AC5E7E">
      <w:pPr>
        <w:jc w:val="center"/>
        <w:rPr>
          <w:ins w:id="5308" w:author="Mutali Nepfumbada" w:date="2022-09-28T23:18:00Z"/>
        </w:rPr>
        <w:pPrChange w:id="5309" w:author="Mutali Nepfumbada" w:date="2022-09-28T23:20:00Z">
          <w:pPr/>
        </w:pPrChange>
      </w:pPr>
      <w:ins w:id="5310" w:author="Mutali Nepfumbada" w:date="2022-09-28T23:20:00Z">
        <w:r w:rsidRPr="009A25A7">
          <w:rPr>
            <w:lang w:eastAsia="en-US"/>
          </w:rPr>
          <w:t>{{</w:t>
        </w:r>
        <w:proofErr w:type="spellStart"/>
        <w:r>
          <w:rPr>
            <w:lang w:eastAsia="en-US"/>
          </w:rPr>
          <w:t>HERAImage</w:t>
        </w:r>
        <w:proofErr w:type="spellEnd"/>
        <w:r w:rsidRPr="009A25A7">
          <w:rPr>
            <w:lang w:eastAsia="en-US"/>
          </w:rPr>
          <w:t>}}</w:t>
        </w:r>
      </w:ins>
    </w:p>
    <w:p w14:paraId="4E5C2527" w14:textId="6B777EC4" w:rsidR="00AC5E7E" w:rsidRDefault="00AC5E7E" w:rsidP="00AC5E7E">
      <w:pPr>
        <w:pStyle w:val="Caption"/>
        <w:rPr>
          <w:ins w:id="5311" w:author="Mutali Nepfumbada" w:date="2022-09-28T23:21:00Z"/>
        </w:rPr>
      </w:pPr>
      <w:ins w:id="5312" w:author="Mutali Nepfumbada" w:date="2022-09-28T23:18:00Z">
        <w:r w:rsidRPr="00974694">
          <w:t xml:space="preserve">Figure </w:t>
        </w:r>
        <w:r>
          <w:fldChar w:fldCharType="begin"/>
        </w:r>
        <w:r>
          <w:instrText xml:space="preserve"> STYLEREF 1 \s </w:instrText>
        </w:r>
        <w:r>
          <w:fldChar w:fldCharType="separate"/>
        </w:r>
        <w:r>
          <w:rPr>
            <w:noProof/>
          </w:rPr>
          <w:t>7</w:t>
        </w:r>
        <w:r>
          <w:rPr>
            <w:noProof/>
          </w:rPr>
          <w:fldChar w:fldCharType="end"/>
        </w:r>
        <w:r>
          <w:noBreakHyphen/>
        </w:r>
        <w:r>
          <w:fldChar w:fldCharType="begin"/>
        </w:r>
        <w:r>
          <w:instrText xml:space="preserve"> SEQ Figure \* ARABIC \s 1 </w:instrText>
        </w:r>
        <w:r>
          <w:fldChar w:fldCharType="separate"/>
        </w:r>
        <w:r>
          <w:rPr>
            <w:noProof/>
          </w:rPr>
          <w:t>4</w:t>
        </w:r>
        <w:r>
          <w:rPr>
            <w:noProof/>
          </w:rPr>
          <w:fldChar w:fldCharType="end"/>
        </w:r>
        <w:r w:rsidRPr="00974694">
          <w:t>:</w:t>
        </w:r>
        <w:r>
          <w:t xml:space="preserve"> </w:t>
        </w:r>
        <w:r w:rsidRPr="00974694">
          <w:t xml:space="preserve">Hermanus Availability Vs </w:t>
        </w:r>
        <w:r>
          <w:t>Forecast</w:t>
        </w:r>
      </w:ins>
    </w:p>
    <w:p w14:paraId="624724F4" w14:textId="77777777" w:rsidR="00AC5E7E" w:rsidRDefault="00AC5E7E">
      <w:pPr>
        <w:rPr>
          <w:ins w:id="5313" w:author="Mutali Nepfumbada" w:date="2022-09-28T23:21:00Z"/>
          <w:i/>
          <w:iCs/>
          <w:color w:val="5F0505"/>
          <w:sz w:val="18"/>
          <w:szCs w:val="18"/>
        </w:rPr>
      </w:pPr>
      <w:ins w:id="5314" w:author="Mutali Nepfumbada" w:date="2022-09-28T23:21:00Z">
        <w:r>
          <w:br w:type="page"/>
        </w:r>
      </w:ins>
    </w:p>
    <w:p w14:paraId="049F59EA" w14:textId="3B30F218" w:rsidR="00AC5E7E" w:rsidRPr="00AC5E7E" w:rsidDel="00AC5E7E" w:rsidRDefault="00AC5E7E" w:rsidP="00AC5E7E">
      <w:pPr>
        <w:rPr>
          <w:del w:id="5315" w:author="Mutali Nepfumbada" w:date="2022-09-28T23:21:00Z"/>
          <w:rPrChange w:id="5316" w:author="Mutali Nepfumbada" w:date="2022-09-28T23:21:00Z">
            <w:rPr>
              <w:del w:id="5317" w:author="Mutali Nepfumbada" w:date="2022-09-28T23:21:00Z"/>
              <w:lang w:eastAsia="en-US"/>
            </w:rPr>
          </w:rPrChange>
        </w:rPr>
      </w:pPr>
    </w:p>
    <w:tbl>
      <w:tblPr>
        <w:tblStyle w:val="TableGridLight"/>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58"/>
        <w:gridCol w:w="5791"/>
      </w:tblGrid>
      <w:tr w:rsidR="009B5EF0" w:rsidRPr="00953BC7" w:rsidDel="00AC5E7E" w14:paraId="4BB471D1" w14:textId="0FC5469F">
        <w:trPr>
          <w:trHeight w:val="1294"/>
          <w:del w:id="5318" w:author="Mutali Nepfumbada" w:date="2022-09-28T23:21:00Z"/>
        </w:trPr>
        <w:tc>
          <w:tcPr>
            <w:tcW w:w="2500" w:type="pct"/>
            <w:vAlign w:val="center"/>
          </w:tcPr>
          <w:tbl>
            <w:tblPr>
              <w:tblStyle w:val="TableGridLight"/>
              <w:tblW w:w="3577" w:type="dxa"/>
              <w:tblLook w:val="04A0" w:firstRow="1" w:lastRow="0" w:firstColumn="1" w:lastColumn="0" w:noHBand="0" w:noVBand="1"/>
            </w:tblPr>
            <w:tblGrid>
              <w:gridCol w:w="877"/>
              <w:gridCol w:w="836"/>
              <w:gridCol w:w="900"/>
              <w:gridCol w:w="964"/>
            </w:tblGrid>
            <w:tr w:rsidR="009B5EF0" w:rsidDel="00AC5E7E" w14:paraId="37C6B20E" w14:textId="7AC71984" w:rsidTr="001F1F19">
              <w:trPr>
                <w:trHeight w:val="206"/>
                <w:del w:id="5319" w:author="Mutali Nepfumbada" w:date="2022-09-28T23:21:00Z"/>
              </w:trPr>
              <w:tc>
                <w:tcPr>
                  <w:tcW w:w="5000" w:type="pct"/>
                  <w:gridSpan w:val="4"/>
                  <w:shd w:val="clear" w:color="auto" w:fill="5F0500"/>
                </w:tcPr>
                <w:p w14:paraId="1F310CD9" w14:textId="19DE2892" w:rsidR="009B5EF0" w:rsidRPr="00A97891" w:rsidDel="00AC5E7E" w:rsidRDefault="009B5EF0">
                  <w:pPr>
                    <w:jc w:val="center"/>
                    <w:rPr>
                      <w:del w:id="5320" w:author="Mutali Nepfumbada" w:date="2022-09-28T23:21:00Z"/>
                      <w:b/>
                      <w:bCs/>
                    </w:rPr>
                  </w:pPr>
                  <w:del w:id="5321" w:author="Mutali Nepfumbada" w:date="2022-09-28T23:21:00Z">
                    <w:r w:rsidRPr="00A97891" w:rsidDel="00AC5E7E">
                      <w:rPr>
                        <w:b/>
                        <w:bCs/>
                      </w:rPr>
                      <w:delText xml:space="preserve">Availability </w:delText>
                    </w:r>
                    <w:r w:rsidDel="00AC5E7E">
                      <w:rPr>
                        <w:b/>
                        <w:bCs/>
                      </w:rPr>
                      <w:delText>(%)</w:delText>
                    </w:r>
                  </w:del>
                </w:p>
              </w:tc>
            </w:tr>
            <w:tr w:rsidR="009B5EF0" w:rsidDel="00AC5E7E" w14:paraId="7867E7DE" w14:textId="60A62F87" w:rsidTr="001F1F19">
              <w:trPr>
                <w:trHeight w:val="206"/>
                <w:del w:id="5322" w:author="Mutali Nepfumbada" w:date="2022-09-28T23:21:00Z"/>
              </w:trPr>
              <w:tc>
                <w:tcPr>
                  <w:tcW w:w="1226" w:type="pct"/>
                  <w:shd w:val="clear" w:color="auto" w:fill="5F0500"/>
                </w:tcPr>
                <w:p w14:paraId="5CA99907" w14:textId="5BB2D909" w:rsidR="009B5EF0" w:rsidRPr="001F1F19" w:rsidDel="00AC5E7E" w:rsidRDefault="009B5EF0" w:rsidP="009B5EF0">
                  <w:pPr>
                    <w:rPr>
                      <w:del w:id="5323" w:author="Mutali Nepfumbada" w:date="2022-09-28T23:21:00Z"/>
                      <w:b/>
                      <w:bCs/>
                      <w:lang w:eastAsia="en-US"/>
                    </w:rPr>
                  </w:pPr>
                  <w:del w:id="5324" w:author="Mutali Nepfumbada" w:date="2022-09-28T23:21:00Z">
                    <w:r w:rsidRPr="001F1F19" w:rsidDel="00AC5E7E">
                      <w:rPr>
                        <w:b/>
                        <w:bCs/>
                        <w:lang w:eastAsia="en-US"/>
                      </w:rPr>
                      <w:delText>Month</w:delText>
                    </w:r>
                  </w:del>
                </w:p>
              </w:tc>
              <w:tc>
                <w:tcPr>
                  <w:tcW w:w="1169" w:type="pct"/>
                  <w:shd w:val="clear" w:color="auto" w:fill="5F0500"/>
                </w:tcPr>
                <w:p w14:paraId="7160887E" w14:textId="7F46DF7B" w:rsidR="009B5EF0" w:rsidRPr="001F1F19" w:rsidDel="00AC5E7E" w:rsidRDefault="009B5EF0" w:rsidP="009B5EF0">
                  <w:pPr>
                    <w:jc w:val="center"/>
                    <w:rPr>
                      <w:del w:id="5325" w:author="Mutali Nepfumbada" w:date="2022-09-28T23:21:00Z"/>
                      <w:b/>
                      <w:bCs/>
                      <w:lang w:val="en-US"/>
                    </w:rPr>
                  </w:pPr>
                  <w:del w:id="5326" w:author="Mutali Nepfumbada" w:date="2022-09-28T23:21:00Z">
                    <w:r w:rsidRPr="001F1F19" w:rsidDel="00AC5E7E">
                      <w:rPr>
                        <w:b/>
                        <w:bCs/>
                      </w:rPr>
                      <w:delText>Actual</w:delText>
                    </w:r>
                  </w:del>
                </w:p>
              </w:tc>
              <w:tc>
                <w:tcPr>
                  <w:tcW w:w="1258" w:type="pct"/>
                  <w:shd w:val="clear" w:color="auto" w:fill="5F0500"/>
                </w:tcPr>
                <w:p w14:paraId="1F6139A5" w14:textId="430A99A4" w:rsidR="009B5EF0" w:rsidRPr="001F1F19" w:rsidDel="00AC5E7E" w:rsidRDefault="009B5EF0" w:rsidP="009B5EF0">
                  <w:pPr>
                    <w:jc w:val="center"/>
                    <w:rPr>
                      <w:del w:id="5327" w:author="Mutali Nepfumbada" w:date="2022-09-28T23:21:00Z"/>
                      <w:b/>
                      <w:bCs/>
                      <w:lang w:val="en-US"/>
                    </w:rPr>
                  </w:pPr>
                  <w:del w:id="5328" w:author="Mutali Nepfumbada" w:date="2022-09-28T23:21:00Z">
                    <w:r w:rsidRPr="001F1F19" w:rsidDel="00AC5E7E">
                      <w:rPr>
                        <w:b/>
                        <w:bCs/>
                      </w:rPr>
                      <w:delText>Forecast</w:delText>
                    </w:r>
                  </w:del>
                </w:p>
              </w:tc>
              <w:tc>
                <w:tcPr>
                  <w:tcW w:w="1347" w:type="pct"/>
                  <w:shd w:val="clear" w:color="auto" w:fill="5F0500"/>
                </w:tcPr>
                <w:p w14:paraId="6FED29C2" w14:textId="246F65EE" w:rsidR="009B5EF0" w:rsidRPr="001F1F19" w:rsidDel="00AC5E7E" w:rsidRDefault="009B5EF0" w:rsidP="009B5EF0">
                  <w:pPr>
                    <w:jc w:val="center"/>
                    <w:rPr>
                      <w:del w:id="5329" w:author="Mutali Nepfumbada" w:date="2022-09-28T23:21:00Z"/>
                      <w:b/>
                      <w:bCs/>
                      <w:lang w:eastAsia="en-US"/>
                    </w:rPr>
                  </w:pPr>
                  <w:del w:id="5330" w:author="Mutali Nepfumbada" w:date="2022-09-28T23:21:00Z">
                    <w:r w:rsidRPr="001F1F19" w:rsidDel="00AC5E7E">
                      <w:rPr>
                        <w:b/>
                        <w:bCs/>
                      </w:rPr>
                      <w:delText>Delta (%)</w:delText>
                    </w:r>
                  </w:del>
                </w:p>
              </w:tc>
            </w:tr>
            <w:tr w:rsidR="001F1F19" w:rsidDel="00AC5E7E" w14:paraId="643FF71B" w14:textId="322AE2F2" w:rsidTr="001F1F19">
              <w:trPr>
                <w:trHeight w:val="100"/>
                <w:del w:id="5331" w:author="Mutali Nepfumbada" w:date="2022-09-28T23:21:00Z"/>
              </w:trPr>
              <w:tc>
                <w:tcPr>
                  <w:tcW w:w="1226" w:type="pct"/>
                </w:tcPr>
                <w:p w14:paraId="7E3BC715" w14:textId="07F365C1" w:rsidR="001F1F19" w:rsidDel="00AC5E7E" w:rsidRDefault="001F1F19" w:rsidP="001F1F19">
                  <w:pPr>
                    <w:rPr>
                      <w:del w:id="5332" w:author="Mutali Nepfumbada" w:date="2022-09-28T23:21:00Z"/>
                      <w:lang w:eastAsia="en-US"/>
                    </w:rPr>
                  </w:pPr>
                  <w:del w:id="5333" w:author="Mutali Nepfumbada" w:date="2022-09-28T23:21:00Z">
                    <w:r w:rsidRPr="00DC29B7" w:rsidDel="00AC5E7E">
                      <w:rPr>
                        <w:bCs/>
                        <w:lang w:val="en-US"/>
                      </w:rPr>
                      <w:delText>Oct 21</w:delText>
                    </w:r>
                  </w:del>
                </w:p>
              </w:tc>
              <w:tc>
                <w:tcPr>
                  <w:tcW w:w="1169" w:type="pct"/>
                </w:tcPr>
                <w:p w14:paraId="56516CEF" w14:textId="71370625" w:rsidR="001F1F19" w:rsidDel="00AC5E7E" w:rsidRDefault="001F1F19" w:rsidP="001F1F19">
                  <w:pPr>
                    <w:jc w:val="center"/>
                    <w:rPr>
                      <w:del w:id="5334" w:author="Mutali Nepfumbada" w:date="2022-09-28T23:21:00Z"/>
                      <w:lang w:eastAsia="en-US"/>
                    </w:rPr>
                  </w:pPr>
                  <w:del w:id="5335" w:author="Mutali Nepfumbada" w:date="2022-09-28T23:21:00Z">
                    <w:r w:rsidRPr="008063E1" w:rsidDel="00AC5E7E">
                      <w:delText>-</w:delText>
                    </w:r>
                  </w:del>
                </w:p>
              </w:tc>
              <w:tc>
                <w:tcPr>
                  <w:tcW w:w="1258" w:type="pct"/>
                </w:tcPr>
                <w:p w14:paraId="0CCCF3DB" w14:textId="2F2000F3" w:rsidR="001F1F19" w:rsidDel="00AC5E7E" w:rsidRDefault="001F1F19" w:rsidP="001F1F19">
                  <w:pPr>
                    <w:jc w:val="center"/>
                    <w:rPr>
                      <w:del w:id="5336" w:author="Mutali Nepfumbada" w:date="2022-09-28T23:21:00Z"/>
                      <w:lang w:eastAsia="en-US"/>
                    </w:rPr>
                  </w:pPr>
                  <w:del w:id="5337" w:author="Mutali Nepfumbada" w:date="2022-09-28T23:21:00Z">
                    <w:r w:rsidRPr="008063E1" w:rsidDel="00AC5E7E">
                      <w:delText>-</w:delText>
                    </w:r>
                  </w:del>
                </w:p>
              </w:tc>
              <w:tc>
                <w:tcPr>
                  <w:tcW w:w="1347" w:type="pct"/>
                </w:tcPr>
                <w:p w14:paraId="2DB3C2AB" w14:textId="68A58D4E" w:rsidR="001F1F19" w:rsidDel="00AC5E7E" w:rsidRDefault="001F1F19" w:rsidP="001F1F19">
                  <w:pPr>
                    <w:jc w:val="center"/>
                    <w:rPr>
                      <w:del w:id="5338" w:author="Mutali Nepfumbada" w:date="2022-09-28T23:21:00Z"/>
                      <w:lang w:eastAsia="en-US"/>
                    </w:rPr>
                  </w:pPr>
                  <w:del w:id="5339" w:author="Mutali Nepfumbada" w:date="2022-09-28T23:21:00Z">
                    <w:r w:rsidRPr="008063E1" w:rsidDel="00AC5E7E">
                      <w:delText>-</w:delText>
                    </w:r>
                  </w:del>
                </w:p>
              </w:tc>
            </w:tr>
            <w:tr w:rsidR="001F1F19" w:rsidDel="00AC5E7E" w14:paraId="723E35EB" w14:textId="453A635F" w:rsidTr="001F1F19">
              <w:trPr>
                <w:trHeight w:val="100"/>
                <w:del w:id="5340" w:author="Mutali Nepfumbada" w:date="2022-09-28T23:21:00Z"/>
              </w:trPr>
              <w:tc>
                <w:tcPr>
                  <w:tcW w:w="1226" w:type="pct"/>
                </w:tcPr>
                <w:p w14:paraId="5712D8F7" w14:textId="6FB265D8" w:rsidR="001F1F19" w:rsidDel="00AC5E7E" w:rsidRDefault="001F1F19" w:rsidP="001F1F19">
                  <w:pPr>
                    <w:rPr>
                      <w:del w:id="5341" w:author="Mutali Nepfumbada" w:date="2022-09-28T23:21:00Z"/>
                      <w:lang w:eastAsia="en-US"/>
                    </w:rPr>
                  </w:pPr>
                  <w:del w:id="5342" w:author="Mutali Nepfumbada" w:date="2022-09-28T23:21:00Z">
                    <w:r w:rsidRPr="00DC29B7" w:rsidDel="00AC5E7E">
                      <w:rPr>
                        <w:bCs/>
                        <w:lang w:val="en-US"/>
                      </w:rPr>
                      <w:delText>Nov 21</w:delText>
                    </w:r>
                  </w:del>
                </w:p>
              </w:tc>
              <w:tc>
                <w:tcPr>
                  <w:tcW w:w="1169" w:type="pct"/>
                </w:tcPr>
                <w:p w14:paraId="091A7292" w14:textId="784975E3" w:rsidR="001F1F19" w:rsidDel="00AC5E7E" w:rsidRDefault="001F1F19" w:rsidP="001F1F19">
                  <w:pPr>
                    <w:jc w:val="center"/>
                    <w:rPr>
                      <w:del w:id="5343" w:author="Mutali Nepfumbada" w:date="2022-09-28T23:21:00Z"/>
                      <w:lang w:eastAsia="en-US"/>
                    </w:rPr>
                  </w:pPr>
                  <w:del w:id="5344" w:author="Mutali Nepfumbada" w:date="2022-09-28T23:21:00Z">
                    <w:r w:rsidRPr="008063E1" w:rsidDel="00AC5E7E">
                      <w:delText>-</w:delText>
                    </w:r>
                  </w:del>
                </w:p>
              </w:tc>
              <w:tc>
                <w:tcPr>
                  <w:tcW w:w="1258" w:type="pct"/>
                </w:tcPr>
                <w:p w14:paraId="56AA01A9" w14:textId="6D53E947" w:rsidR="001F1F19" w:rsidDel="00AC5E7E" w:rsidRDefault="001F1F19" w:rsidP="001F1F19">
                  <w:pPr>
                    <w:jc w:val="center"/>
                    <w:rPr>
                      <w:del w:id="5345" w:author="Mutali Nepfumbada" w:date="2022-09-28T23:21:00Z"/>
                      <w:lang w:eastAsia="en-US"/>
                    </w:rPr>
                  </w:pPr>
                  <w:del w:id="5346" w:author="Mutali Nepfumbada" w:date="2022-09-28T23:21:00Z">
                    <w:r w:rsidRPr="008063E1" w:rsidDel="00AC5E7E">
                      <w:delText>-</w:delText>
                    </w:r>
                  </w:del>
                </w:p>
              </w:tc>
              <w:tc>
                <w:tcPr>
                  <w:tcW w:w="1347" w:type="pct"/>
                </w:tcPr>
                <w:p w14:paraId="530E9A31" w14:textId="13ABE9F0" w:rsidR="001F1F19" w:rsidDel="00AC5E7E" w:rsidRDefault="001F1F19" w:rsidP="001F1F19">
                  <w:pPr>
                    <w:jc w:val="center"/>
                    <w:rPr>
                      <w:del w:id="5347" w:author="Mutali Nepfumbada" w:date="2022-09-28T23:21:00Z"/>
                      <w:lang w:eastAsia="en-US"/>
                    </w:rPr>
                  </w:pPr>
                  <w:del w:id="5348" w:author="Mutali Nepfumbada" w:date="2022-09-28T23:21:00Z">
                    <w:r w:rsidRPr="008063E1" w:rsidDel="00AC5E7E">
                      <w:delText>-</w:delText>
                    </w:r>
                  </w:del>
                </w:p>
              </w:tc>
            </w:tr>
            <w:tr w:rsidR="001F1F19" w:rsidDel="00AC5E7E" w14:paraId="2897C969" w14:textId="77813BB7" w:rsidTr="001F1F19">
              <w:trPr>
                <w:trHeight w:val="100"/>
                <w:del w:id="5349" w:author="Mutali Nepfumbada" w:date="2022-09-28T23:21:00Z"/>
              </w:trPr>
              <w:tc>
                <w:tcPr>
                  <w:tcW w:w="1226" w:type="pct"/>
                </w:tcPr>
                <w:p w14:paraId="57A77CB1" w14:textId="499A6498" w:rsidR="001F1F19" w:rsidDel="00AC5E7E" w:rsidRDefault="001F1F19" w:rsidP="001F1F19">
                  <w:pPr>
                    <w:rPr>
                      <w:del w:id="5350" w:author="Mutali Nepfumbada" w:date="2022-09-28T23:21:00Z"/>
                      <w:lang w:eastAsia="en-US"/>
                    </w:rPr>
                  </w:pPr>
                  <w:del w:id="5351" w:author="Mutali Nepfumbada" w:date="2022-09-28T23:21:00Z">
                    <w:r w:rsidRPr="00DC29B7" w:rsidDel="00AC5E7E">
                      <w:rPr>
                        <w:bCs/>
                        <w:lang w:val="en-US"/>
                      </w:rPr>
                      <w:delText>Dec 21</w:delText>
                    </w:r>
                  </w:del>
                </w:p>
              </w:tc>
              <w:tc>
                <w:tcPr>
                  <w:tcW w:w="1169" w:type="pct"/>
                </w:tcPr>
                <w:p w14:paraId="4F678A1C" w14:textId="247A0089" w:rsidR="001F1F19" w:rsidDel="00AC5E7E" w:rsidRDefault="001F1F19" w:rsidP="001F1F19">
                  <w:pPr>
                    <w:jc w:val="center"/>
                    <w:rPr>
                      <w:del w:id="5352" w:author="Mutali Nepfumbada" w:date="2022-09-28T23:21:00Z"/>
                      <w:lang w:eastAsia="en-US"/>
                    </w:rPr>
                  </w:pPr>
                  <w:del w:id="5353" w:author="Mutali Nepfumbada" w:date="2022-09-28T23:21:00Z">
                    <w:r w:rsidRPr="008063E1" w:rsidDel="00AC5E7E">
                      <w:delText>-</w:delText>
                    </w:r>
                  </w:del>
                </w:p>
              </w:tc>
              <w:tc>
                <w:tcPr>
                  <w:tcW w:w="1258" w:type="pct"/>
                </w:tcPr>
                <w:p w14:paraId="522A3F05" w14:textId="1CE25879" w:rsidR="001F1F19" w:rsidDel="00AC5E7E" w:rsidRDefault="001F1F19" w:rsidP="001F1F19">
                  <w:pPr>
                    <w:jc w:val="center"/>
                    <w:rPr>
                      <w:del w:id="5354" w:author="Mutali Nepfumbada" w:date="2022-09-28T23:21:00Z"/>
                      <w:lang w:eastAsia="en-US"/>
                    </w:rPr>
                  </w:pPr>
                  <w:del w:id="5355" w:author="Mutali Nepfumbada" w:date="2022-09-28T23:21:00Z">
                    <w:r w:rsidRPr="008063E1" w:rsidDel="00AC5E7E">
                      <w:delText>-</w:delText>
                    </w:r>
                  </w:del>
                </w:p>
              </w:tc>
              <w:tc>
                <w:tcPr>
                  <w:tcW w:w="1347" w:type="pct"/>
                </w:tcPr>
                <w:p w14:paraId="39C07D68" w14:textId="7A78632A" w:rsidR="001F1F19" w:rsidDel="00AC5E7E" w:rsidRDefault="001F1F19" w:rsidP="001F1F19">
                  <w:pPr>
                    <w:jc w:val="center"/>
                    <w:rPr>
                      <w:del w:id="5356" w:author="Mutali Nepfumbada" w:date="2022-09-28T23:21:00Z"/>
                      <w:lang w:eastAsia="en-US"/>
                    </w:rPr>
                  </w:pPr>
                  <w:del w:id="5357" w:author="Mutali Nepfumbada" w:date="2022-09-28T23:21:00Z">
                    <w:r w:rsidRPr="008063E1" w:rsidDel="00AC5E7E">
                      <w:delText>-</w:delText>
                    </w:r>
                  </w:del>
                </w:p>
              </w:tc>
            </w:tr>
            <w:tr w:rsidR="001F1F19" w:rsidDel="00AC5E7E" w14:paraId="26FF3633" w14:textId="096A883B" w:rsidTr="001F1F19">
              <w:trPr>
                <w:trHeight w:val="100"/>
                <w:del w:id="5358" w:author="Mutali Nepfumbada" w:date="2022-09-28T23:21:00Z"/>
              </w:trPr>
              <w:tc>
                <w:tcPr>
                  <w:tcW w:w="1226" w:type="pct"/>
                </w:tcPr>
                <w:p w14:paraId="621697AF" w14:textId="37AE7F4F" w:rsidR="001F1F19" w:rsidDel="00AC5E7E" w:rsidRDefault="001F1F19" w:rsidP="001F1F19">
                  <w:pPr>
                    <w:rPr>
                      <w:del w:id="5359" w:author="Mutali Nepfumbada" w:date="2022-09-28T23:21:00Z"/>
                      <w:lang w:eastAsia="en-US"/>
                    </w:rPr>
                  </w:pPr>
                  <w:del w:id="5360" w:author="Mutali Nepfumbada" w:date="2022-09-28T23:21:00Z">
                    <w:r w:rsidRPr="00DC29B7" w:rsidDel="00AC5E7E">
                      <w:rPr>
                        <w:bCs/>
                        <w:lang w:val="en-US"/>
                      </w:rPr>
                      <w:delText>Jan 22</w:delText>
                    </w:r>
                  </w:del>
                </w:p>
              </w:tc>
              <w:tc>
                <w:tcPr>
                  <w:tcW w:w="1169" w:type="pct"/>
                </w:tcPr>
                <w:p w14:paraId="17C60CE9" w14:textId="69600DEA" w:rsidR="001F1F19" w:rsidDel="00AC5E7E" w:rsidRDefault="001F1F19" w:rsidP="001F1F19">
                  <w:pPr>
                    <w:jc w:val="center"/>
                    <w:rPr>
                      <w:del w:id="5361" w:author="Mutali Nepfumbada" w:date="2022-09-28T23:21:00Z"/>
                      <w:lang w:eastAsia="en-US"/>
                    </w:rPr>
                  </w:pPr>
                  <w:del w:id="5362" w:author="Mutali Nepfumbada" w:date="2022-09-28T23:21:00Z">
                    <w:r w:rsidRPr="008063E1" w:rsidDel="00AC5E7E">
                      <w:delText>-</w:delText>
                    </w:r>
                  </w:del>
                </w:p>
              </w:tc>
              <w:tc>
                <w:tcPr>
                  <w:tcW w:w="1258" w:type="pct"/>
                </w:tcPr>
                <w:p w14:paraId="23EA158C" w14:textId="767BF224" w:rsidR="001F1F19" w:rsidDel="00AC5E7E" w:rsidRDefault="001F1F19" w:rsidP="001F1F19">
                  <w:pPr>
                    <w:jc w:val="center"/>
                    <w:rPr>
                      <w:del w:id="5363" w:author="Mutali Nepfumbada" w:date="2022-09-28T23:21:00Z"/>
                      <w:lang w:eastAsia="en-US"/>
                    </w:rPr>
                  </w:pPr>
                  <w:del w:id="5364" w:author="Mutali Nepfumbada" w:date="2022-09-28T23:21:00Z">
                    <w:r w:rsidRPr="008063E1" w:rsidDel="00AC5E7E">
                      <w:delText>-</w:delText>
                    </w:r>
                  </w:del>
                </w:p>
              </w:tc>
              <w:tc>
                <w:tcPr>
                  <w:tcW w:w="1347" w:type="pct"/>
                </w:tcPr>
                <w:p w14:paraId="66495999" w14:textId="40EAC3E9" w:rsidR="001F1F19" w:rsidDel="00AC5E7E" w:rsidRDefault="001F1F19" w:rsidP="001F1F19">
                  <w:pPr>
                    <w:jc w:val="center"/>
                    <w:rPr>
                      <w:del w:id="5365" w:author="Mutali Nepfumbada" w:date="2022-09-28T23:21:00Z"/>
                      <w:lang w:eastAsia="en-US"/>
                    </w:rPr>
                  </w:pPr>
                  <w:del w:id="5366" w:author="Mutali Nepfumbada" w:date="2022-09-28T23:21:00Z">
                    <w:r w:rsidRPr="008063E1" w:rsidDel="00AC5E7E">
                      <w:delText>-</w:delText>
                    </w:r>
                  </w:del>
                </w:p>
              </w:tc>
            </w:tr>
            <w:tr w:rsidR="001F1F19" w:rsidDel="00AC5E7E" w14:paraId="573A7CCE" w14:textId="086B48C9" w:rsidTr="001F1F19">
              <w:trPr>
                <w:trHeight w:val="100"/>
                <w:del w:id="5367" w:author="Mutali Nepfumbada" w:date="2022-09-28T23:21:00Z"/>
              </w:trPr>
              <w:tc>
                <w:tcPr>
                  <w:tcW w:w="1226" w:type="pct"/>
                </w:tcPr>
                <w:p w14:paraId="27CF006B" w14:textId="2826DF56" w:rsidR="001F1F19" w:rsidDel="00AC5E7E" w:rsidRDefault="001F1F19" w:rsidP="001F1F19">
                  <w:pPr>
                    <w:rPr>
                      <w:del w:id="5368" w:author="Mutali Nepfumbada" w:date="2022-09-28T23:21:00Z"/>
                      <w:lang w:eastAsia="en-US"/>
                    </w:rPr>
                  </w:pPr>
                  <w:del w:id="5369" w:author="Mutali Nepfumbada" w:date="2022-09-28T23:21:00Z">
                    <w:r w:rsidRPr="00DC29B7" w:rsidDel="00AC5E7E">
                      <w:rPr>
                        <w:bCs/>
                        <w:lang w:val="en-US"/>
                      </w:rPr>
                      <w:delText>Feb 22</w:delText>
                    </w:r>
                  </w:del>
                </w:p>
              </w:tc>
              <w:tc>
                <w:tcPr>
                  <w:tcW w:w="1169" w:type="pct"/>
                </w:tcPr>
                <w:p w14:paraId="4B4FE40F" w14:textId="5AF3ED19" w:rsidR="001F1F19" w:rsidDel="00AC5E7E" w:rsidRDefault="001F1F19" w:rsidP="001F1F19">
                  <w:pPr>
                    <w:jc w:val="center"/>
                    <w:rPr>
                      <w:del w:id="5370" w:author="Mutali Nepfumbada" w:date="2022-09-28T23:21:00Z"/>
                      <w:lang w:eastAsia="en-US"/>
                    </w:rPr>
                  </w:pPr>
                  <w:del w:id="5371" w:author="Mutali Nepfumbada" w:date="2022-09-28T23:21:00Z">
                    <w:r w:rsidRPr="008063E1" w:rsidDel="00AC5E7E">
                      <w:delText>-</w:delText>
                    </w:r>
                  </w:del>
                </w:p>
              </w:tc>
              <w:tc>
                <w:tcPr>
                  <w:tcW w:w="1258" w:type="pct"/>
                </w:tcPr>
                <w:p w14:paraId="52ECEF76" w14:textId="3D2DCF67" w:rsidR="001F1F19" w:rsidDel="00AC5E7E" w:rsidRDefault="001F1F19" w:rsidP="001F1F19">
                  <w:pPr>
                    <w:jc w:val="center"/>
                    <w:rPr>
                      <w:del w:id="5372" w:author="Mutali Nepfumbada" w:date="2022-09-28T23:21:00Z"/>
                      <w:lang w:eastAsia="en-US"/>
                    </w:rPr>
                  </w:pPr>
                  <w:del w:id="5373" w:author="Mutali Nepfumbada" w:date="2022-09-28T23:21:00Z">
                    <w:r w:rsidRPr="008063E1" w:rsidDel="00AC5E7E">
                      <w:delText>-</w:delText>
                    </w:r>
                  </w:del>
                </w:p>
              </w:tc>
              <w:tc>
                <w:tcPr>
                  <w:tcW w:w="1347" w:type="pct"/>
                </w:tcPr>
                <w:p w14:paraId="66AB5DCD" w14:textId="70B91BC5" w:rsidR="001F1F19" w:rsidDel="00AC5E7E" w:rsidRDefault="001F1F19" w:rsidP="001F1F19">
                  <w:pPr>
                    <w:jc w:val="center"/>
                    <w:rPr>
                      <w:del w:id="5374" w:author="Mutali Nepfumbada" w:date="2022-09-28T23:21:00Z"/>
                      <w:lang w:eastAsia="en-US"/>
                    </w:rPr>
                  </w:pPr>
                  <w:del w:id="5375" w:author="Mutali Nepfumbada" w:date="2022-09-28T23:21:00Z">
                    <w:r w:rsidRPr="008063E1" w:rsidDel="00AC5E7E">
                      <w:delText>-</w:delText>
                    </w:r>
                  </w:del>
                </w:p>
              </w:tc>
            </w:tr>
            <w:tr w:rsidR="009B5EF0" w:rsidDel="00AC5E7E" w14:paraId="4460113F" w14:textId="312513DF" w:rsidTr="001F1F19">
              <w:trPr>
                <w:trHeight w:val="100"/>
                <w:del w:id="5376" w:author="Mutali Nepfumbada" w:date="2022-09-28T23:21:00Z"/>
              </w:trPr>
              <w:tc>
                <w:tcPr>
                  <w:tcW w:w="1226" w:type="pct"/>
                </w:tcPr>
                <w:p w14:paraId="79D2C3EC" w14:textId="5BAB3DEA" w:rsidR="009B5EF0" w:rsidDel="00AC5E7E" w:rsidRDefault="009B5EF0">
                  <w:pPr>
                    <w:rPr>
                      <w:del w:id="5377" w:author="Mutali Nepfumbada" w:date="2022-09-28T23:21:00Z"/>
                      <w:lang w:eastAsia="en-US"/>
                    </w:rPr>
                  </w:pPr>
                  <w:del w:id="5378" w:author="Mutali Nepfumbada" w:date="2022-09-28T23:21:00Z">
                    <w:r w:rsidRPr="00DC29B7" w:rsidDel="00AC5E7E">
                      <w:rPr>
                        <w:bCs/>
                        <w:lang w:val="en-US"/>
                      </w:rPr>
                      <w:delText>Mar 22</w:delText>
                    </w:r>
                  </w:del>
                </w:p>
              </w:tc>
              <w:tc>
                <w:tcPr>
                  <w:tcW w:w="1169" w:type="pct"/>
                </w:tcPr>
                <w:p w14:paraId="25B333D1" w14:textId="00F57BB3" w:rsidR="009B5EF0" w:rsidDel="00AC5E7E" w:rsidRDefault="009B5EF0">
                  <w:pPr>
                    <w:jc w:val="center"/>
                    <w:rPr>
                      <w:del w:id="5379" w:author="Mutali Nepfumbada" w:date="2022-09-28T23:21:00Z"/>
                      <w:lang w:eastAsia="en-US"/>
                    </w:rPr>
                  </w:pPr>
                  <w:del w:id="5380" w:author="Mutali Nepfumbada" w:date="2022-09-28T23:21:00Z">
                    <w:r w:rsidRPr="00DC29B7" w:rsidDel="00AC5E7E">
                      <w:rPr>
                        <w:bCs/>
                        <w:lang w:val="en-US"/>
                      </w:rPr>
                      <w:delText>100</w:delText>
                    </w:r>
                  </w:del>
                </w:p>
              </w:tc>
              <w:tc>
                <w:tcPr>
                  <w:tcW w:w="1258" w:type="pct"/>
                </w:tcPr>
                <w:p w14:paraId="66D78ECC" w14:textId="14F589AE" w:rsidR="009B5EF0" w:rsidDel="00AC5E7E" w:rsidRDefault="009B5EF0">
                  <w:pPr>
                    <w:jc w:val="center"/>
                    <w:rPr>
                      <w:del w:id="5381" w:author="Mutali Nepfumbada" w:date="2022-09-28T23:21:00Z"/>
                      <w:lang w:eastAsia="en-US"/>
                    </w:rPr>
                  </w:pPr>
                  <w:del w:id="5382" w:author="Mutali Nepfumbada" w:date="2022-09-28T23:21:00Z">
                    <w:r w:rsidRPr="00DC29B7" w:rsidDel="00AC5E7E">
                      <w:rPr>
                        <w:bCs/>
                        <w:lang w:val="en-US"/>
                      </w:rPr>
                      <w:delText>95</w:delText>
                    </w:r>
                  </w:del>
                </w:p>
              </w:tc>
              <w:tc>
                <w:tcPr>
                  <w:tcW w:w="1347" w:type="pct"/>
                </w:tcPr>
                <w:p w14:paraId="768E18F3" w14:textId="2F4625CE" w:rsidR="009B5EF0" w:rsidDel="00AC5E7E" w:rsidRDefault="009B5EF0">
                  <w:pPr>
                    <w:jc w:val="center"/>
                    <w:rPr>
                      <w:del w:id="5383" w:author="Mutali Nepfumbada" w:date="2022-09-28T23:21:00Z"/>
                      <w:lang w:eastAsia="en-US"/>
                    </w:rPr>
                  </w:pPr>
                  <w:del w:id="5384" w:author="Mutali Nepfumbada" w:date="2022-09-28T23:21:00Z">
                    <w:r w:rsidRPr="00A5498E" w:rsidDel="00AC5E7E">
                      <w:rPr>
                        <w:bCs/>
                        <w:color w:val="00B050"/>
                        <w:lang w:val="en-US"/>
                      </w:rPr>
                      <w:delText>5.26</w:delText>
                    </w:r>
                  </w:del>
                </w:p>
              </w:tc>
            </w:tr>
            <w:tr w:rsidR="009B5EF0" w:rsidDel="00AC5E7E" w14:paraId="6908EFE9" w14:textId="3FC6C551" w:rsidTr="001F1F19">
              <w:trPr>
                <w:trHeight w:val="100"/>
                <w:del w:id="5385" w:author="Mutali Nepfumbada" w:date="2022-09-28T23:21:00Z"/>
              </w:trPr>
              <w:tc>
                <w:tcPr>
                  <w:tcW w:w="1226" w:type="pct"/>
                </w:tcPr>
                <w:p w14:paraId="3482782D" w14:textId="7ACFA085" w:rsidR="009B5EF0" w:rsidDel="00AC5E7E" w:rsidRDefault="009B5EF0">
                  <w:pPr>
                    <w:rPr>
                      <w:del w:id="5386" w:author="Mutali Nepfumbada" w:date="2022-09-28T23:21:00Z"/>
                      <w:lang w:eastAsia="en-US"/>
                    </w:rPr>
                  </w:pPr>
                  <w:del w:id="5387" w:author="Mutali Nepfumbada" w:date="2022-09-28T23:21:00Z">
                    <w:r w:rsidRPr="00DC29B7" w:rsidDel="00AC5E7E">
                      <w:rPr>
                        <w:bCs/>
                        <w:lang w:val="en-US"/>
                      </w:rPr>
                      <w:delText>Apr 22</w:delText>
                    </w:r>
                  </w:del>
                </w:p>
              </w:tc>
              <w:tc>
                <w:tcPr>
                  <w:tcW w:w="1169" w:type="pct"/>
                </w:tcPr>
                <w:p w14:paraId="0C492B78" w14:textId="6EC0DF5F" w:rsidR="009B5EF0" w:rsidDel="00AC5E7E" w:rsidRDefault="009B5EF0">
                  <w:pPr>
                    <w:jc w:val="center"/>
                    <w:rPr>
                      <w:del w:id="5388" w:author="Mutali Nepfumbada" w:date="2022-09-28T23:21:00Z"/>
                      <w:lang w:eastAsia="en-US"/>
                    </w:rPr>
                  </w:pPr>
                  <w:del w:id="5389" w:author="Mutali Nepfumbada" w:date="2022-09-28T23:21:00Z">
                    <w:r w:rsidRPr="00DC29B7" w:rsidDel="00AC5E7E">
                      <w:rPr>
                        <w:bCs/>
                        <w:lang w:val="en-US"/>
                      </w:rPr>
                      <w:delText>93</w:delText>
                    </w:r>
                  </w:del>
                </w:p>
              </w:tc>
              <w:tc>
                <w:tcPr>
                  <w:tcW w:w="1258" w:type="pct"/>
                </w:tcPr>
                <w:p w14:paraId="6E155B41" w14:textId="397A47A4" w:rsidR="009B5EF0" w:rsidDel="00AC5E7E" w:rsidRDefault="009B5EF0">
                  <w:pPr>
                    <w:jc w:val="center"/>
                    <w:rPr>
                      <w:del w:id="5390" w:author="Mutali Nepfumbada" w:date="2022-09-28T23:21:00Z"/>
                      <w:lang w:eastAsia="en-US"/>
                    </w:rPr>
                  </w:pPr>
                  <w:del w:id="5391" w:author="Mutali Nepfumbada" w:date="2022-09-28T23:21:00Z">
                    <w:r w:rsidRPr="00DC29B7" w:rsidDel="00AC5E7E">
                      <w:rPr>
                        <w:bCs/>
                        <w:lang w:val="en-US"/>
                      </w:rPr>
                      <w:delText>95</w:delText>
                    </w:r>
                  </w:del>
                </w:p>
              </w:tc>
              <w:tc>
                <w:tcPr>
                  <w:tcW w:w="1347" w:type="pct"/>
                </w:tcPr>
                <w:p w14:paraId="445AC373" w14:textId="641CCBE4" w:rsidR="009B5EF0" w:rsidDel="00AC5E7E" w:rsidRDefault="009B5EF0">
                  <w:pPr>
                    <w:jc w:val="center"/>
                    <w:rPr>
                      <w:del w:id="5392" w:author="Mutali Nepfumbada" w:date="2022-09-28T23:21:00Z"/>
                      <w:lang w:eastAsia="en-US"/>
                    </w:rPr>
                  </w:pPr>
                  <w:del w:id="5393" w:author="Mutali Nepfumbada" w:date="2022-09-28T23:21:00Z">
                    <w:r w:rsidRPr="00A5498E" w:rsidDel="00AC5E7E">
                      <w:rPr>
                        <w:bCs/>
                        <w:color w:val="FF0000"/>
                        <w:lang w:val="en-US"/>
                      </w:rPr>
                      <w:delText>-1.62</w:delText>
                    </w:r>
                  </w:del>
                </w:p>
              </w:tc>
            </w:tr>
            <w:tr w:rsidR="009B5EF0" w:rsidDel="00AC5E7E" w14:paraId="0B5A8B2A" w14:textId="41B5CF1C" w:rsidTr="001F1F19">
              <w:trPr>
                <w:trHeight w:val="100"/>
                <w:del w:id="5394" w:author="Mutali Nepfumbada" w:date="2022-09-28T23:21:00Z"/>
              </w:trPr>
              <w:tc>
                <w:tcPr>
                  <w:tcW w:w="1226" w:type="pct"/>
                </w:tcPr>
                <w:p w14:paraId="16E8B562" w14:textId="74FB86BA" w:rsidR="009B5EF0" w:rsidDel="00AC5E7E" w:rsidRDefault="009B5EF0">
                  <w:pPr>
                    <w:rPr>
                      <w:del w:id="5395" w:author="Mutali Nepfumbada" w:date="2022-09-28T23:21:00Z"/>
                      <w:lang w:eastAsia="en-US"/>
                    </w:rPr>
                  </w:pPr>
                  <w:del w:id="5396" w:author="Mutali Nepfumbada" w:date="2022-09-28T23:21:00Z">
                    <w:r w:rsidRPr="00DC29B7" w:rsidDel="00AC5E7E">
                      <w:rPr>
                        <w:bCs/>
                        <w:lang w:val="en-US"/>
                      </w:rPr>
                      <w:delText>May 22</w:delText>
                    </w:r>
                  </w:del>
                </w:p>
              </w:tc>
              <w:tc>
                <w:tcPr>
                  <w:tcW w:w="1169" w:type="pct"/>
                </w:tcPr>
                <w:p w14:paraId="78832E1D" w14:textId="0F065C93" w:rsidR="009B5EF0" w:rsidDel="00AC5E7E" w:rsidRDefault="009B5EF0">
                  <w:pPr>
                    <w:jc w:val="center"/>
                    <w:rPr>
                      <w:del w:id="5397" w:author="Mutali Nepfumbada" w:date="2022-09-28T23:21:00Z"/>
                      <w:lang w:eastAsia="en-US"/>
                    </w:rPr>
                  </w:pPr>
                  <w:del w:id="5398" w:author="Mutali Nepfumbada" w:date="2022-09-28T23:21:00Z">
                    <w:r w:rsidRPr="00DC29B7" w:rsidDel="00AC5E7E">
                      <w:rPr>
                        <w:bCs/>
                        <w:lang w:val="en-US"/>
                      </w:rPr>
                      <w:delText>96</w:delText>
                    </w:r>
                  </w:del>
                </w:p>
              </w:tc>
              <w:tc>
                <w:tcPr>
                  <w:tcW w:w="1258" w:type="pct"/>
                </w:tcPr>
                <w:p w14:paraId="5B8D139B" w14:textId="41664AFF" w:rsidR="009B5EF0" w:rsidDel="00AC5E7E" w:rsidRDefault="009B5EF0">
                  <w:pPr>
                    <w:jc w:val="center"/>
                    <w:rPr>
                      <w:del w:id="5399" w:author="Mutali Nepfumbada" w:date="2022-09-28T23:21:00Z"/>
                      <w:lang w:eastAsia="en-US"/>
                    </w:rPr>
                  </w:pPr>
                  <w:del w:id="5400" w:author="Mutali Nepfumbada" w:date="2022-09-28T23:21:00Z">
                    <w:r w:rsidRPr="00DC29B7" w:rsidDel="00AC5E7E">
                      <w:rPr>
                        <w:bCs/>
                        <w:lang w:val="en-US"/>
                      </w:rPr>
                      <w:delText>95</w:delText>
                    </w:r>
                  </w:del>
                </w:p>
              </w:tc>
              <w:tc>
                <w:tcPr>
                  <w:tcW w:w="1347" w:type="pct"/>
                </w:tcPr>
                <w:p w14:paraId="4E3611ED" w14:textId="2320F077" w:rsidR="009B5EF0" w:rsidDel="00AC5E7E" w:rsidRDefault="009B5EF0">
                  <w:pPr>
                    <w:jc w:val="center"/>
                    <w:rPr>
                      <w:del w:id="5401" w:author="Mutali Nepfumbada" w:date="2022-09-28T23:21:00Z"/>
                      <w:lang w:eastAsia="en-US"/>
                    </w:rPr>
                  </w:pPr>
                  <w:del w:id="5402" w:author="Mutali Nepfumbada" w:date="2022-09-28T23:21:00Z">
                    <w:r w:rsidRPr="00A5498E" w:rsidDel="00AC5E7E">
                      <w:rPr>
                        <w:bCs/>
                        <w:color w:val="00B050"/>
                        <w:lang w:val="en-US"/>
                      </w:rPr>
                      <w:delText>0.97</w:delText>
                    </w:r>
                  </w:del>
                </w:p>
              </w:tc>
            </w:tr>
            <w:tr w:rsidR="009B5EF0" w:rsidDel="00AC5E7E" w14:paraId="16899DEA" w14:textId="4FC3CF34" w:rsidTr="001F1F19">
              <w:trPr>
                <w:trHeight w:val="100"/>
                <w:del w:id="5403" w:author="Mutali Nepfumbada" w:date="2022-09-28T23:21:00Z"/>
              </w:trPr>
              <w:tc>
                <w:tcPr>
                  <w:tcW w:w="1226" w:type="pct"/>
                </w:tcPr>
                <w:p w14:paraId="2B998A79" w14:textId="3B28E14C" w:rsidR="009B5EF0" w:rsidDel="00AC5E7E" w:rsidRDefault="009B5EF0">
                  <w:pPr>
                    <w:rPr>
                      <w:del w:id="5404" w:author="Mutali Nepfumbada" w:date="2022-09-28T23:21:00Z"/>
                      <w:lang w:eastAsia="en-US"/>
                    </w:rPr>
                  </w:pPr>
                  <w:del w:id="5405" w:author="Mutali Nepfumbada" w:date="2022-09-28T23:21:00Z">
                    <w:r w:rsidRPr="00DC29B7" w:rsidDel="00AC5E7E">
                      <w:rPr>
                        <w:bCs/>
                        <w:lang w:val="en-US"/>
                      </w:rPr>
                      <w:delText>Jun 22</w:delText>
                    </w:r>
                  </w:del>
                </w:p>
              </w:tc>
              <w:tc>
                <w:tcPr>
                  <w:tcW w:w="1169" w:type="pct"/>
                </w:tcPr>
                <w:p w14:paraId="3C6210FC" w14:textId="09FC78CD" w:rsidR="009B5EF0" w:rsidDel="00AC5E7E" w:rsidRDefault="009B5EF0">
                  <w:pPr>
                    <w:jc w:val="center"/>
                    <w:rPr>
                      <w:del w:id="5406" w:author="Mutali Nepfumbada" w:date="2022-09-28T23:21:00Z"/>
                      <w:lang w:eastAsia="en-US"/>
                    </w:rPr>
                  </w:pPr>
                  <w:del w:id="5407" w:author="Mutali Nepfumbada" w:date="2022-09-28T23:21:00Z">
                    <w:r w:rsidRPr="00DC29B7" w:rsidDel="00AC5E7E">
                      <w:rPr>
                        <w:bCs/>
                        <w:lang w:val="en-US"/>
                      </w:rPr>
                      <w:delText>92</w:delText>
                    </w:r>
                  </w:del>
                </w:p>
              </w:tc>
              <w:tc>
                <w:tcPr>
                  <w:tcW w:w="1258" w:type="pct"/>
                </w:tcPr>
                <w:p w14:paraId="193262E6" w14:textId="2FEA901B" w:rsidR="009B5EF0" w:rsidDel="00AC5E7E" w:rsidRDefault="009B5EF0">
                  <w:pPr>
                    <w:jc w:val="center"/>
                    <w:rPr>
                      <w:del w:id="5408" w:author="Mutali Nepfumbada" w:date="2022-09-28T23:21:00Z"/>
                      <w:lang w:eastAsia="en-US"/>
                    </w:rPr>
                  </w:pPr>
                  <w:del w:id="5409" w:author="Mutali Nepfumbada" w:date="2022-09-28T23:21:00Z">
                    <w:r w:rsidRPr="00DC29B7" w:rsidDel="00AC5E7E">
                      <w:rPr>
                        <w:bCs/>
                        <w:lang w:val="en-US"/>
                      </w:rPr>
                      <w:delText>95</w:delText>
                    </w:r>
                  </w:del>
                </w:p>
              </w:tc>
              <w:tc>
                <w:tcPr>
                  <w:tcW w:w="1347" w:type="pct"/>
                </w:tcPr>
                <w:p w14:paraId="3D08D2BE" w14:textId="2B9A0BCF" w:rsidR="009B5EF0" w:rsidRPr="00A5498E" w:rsidDel="00AC5E7E" w:rsidRDefault="009B5EF0">
                  <w:pPr>
                    <w:jc w:val="center"/>
                    <w:rPr>
                      <w:del w:id="5410" w:author="Mutali Nepfumbada" w:date="2022-09-28T23:21:00Z"/>
                      <w:color w:val="FF0000"/>
                      <w:lang w:eastAsia="en-US"/>
                    </w:rPr>
                  </w:pPr>
                  <w:del w:id="5411" w:author="Mutali Nepfumbada" w:date="2022-09-28T23:21:00Z">
                    <w:r w:rsidRPr="00A5498E" w:rsidDel="00AC5E7E">
                      <w:rPr>
                        <w:bCs/>
                        <w:color w:val="FF0000"/>
                        <w:lang w:val="en-US"/>
                      </w:rPr>
                      <w:delText>-3.35</w:delText>
                    </w:r>
                  </w:del>
                </w:p>
              </w:tc>
            </w:tr>
            <w:tr w:rsidR="009B5EF0" w:rsidDel="00AC5E7E" w14:paraId="7AC2394B" w14:textId="7FF801B9" w:rsidTr="001F1F19">
              <w:trPr>
                <w:trHeight w:val="100"/>
                <w:del w:id="5412" w:author="Mutali Nepfumbada" w:date="2022-09-28T23:21:00Z"/>
              </w:trPr>
              <w:tc>
                <w:tcPr>
                  <w:tcW w:w="1226" w:type="pct"/>
                </w:tcPr>
                <w:p w14:paraId="387BDA26" w14:textId="228B5E60" w:rsidR="009B5EF0" w:rsidDel="00AC5E7E" w:rsidRDefault="009B5EF0">
                  <w:pPr>
                    <w:rPr>
                      <w:del w:id="5413" w:author="Mutali Nepfumbada" w:date="2022-09-28T23:21:00Z"/>
                      <w:lang w:eastAsia="en-US"/>
                    </w:rPr>
                  </w:pPr>
                  <w:del w:id="5414" w:author="Mutali Nepfumbada" w:date="2022-09-28T23:21:00Z">
                    <w:r w:rsidRPr="00DC29B7" w:rsidDel="00AC5E7E">
                      <w:rPr>
                        <w:bCs/>
                        <w:lang w:val="en-US"/>
                      </w:rPr>
                      <w:delText>Jul 22</w:delText>
                    </w:r>
                  </w:del>
                </w:p>
              </w:tc>
              <w:tc>
                <w:tcPr>
                  <w:tcW w:w="1169" w:type="pct"/>
                </w:tcPr>
                <w:p w14:paraId="026CA9DE" w14:textId="236C07CE" w:rsidR="009B5EF0" w:rsidDel="00AC5E7E" w:rsidRDefault="009B5EF0">
                  <w:pPr>
                    <w:jc w:val="center"/>
                    <w:rPr>
                      <w:del w:id="5415" w:author="Mutali Nepfumbada" w:date="2022-09-28T23:21:00Z"/>
                      <w:lang w:eastAsia="en-US"/>
                    </w:rPr>
                  </w:pPr>
                  <w:del w:id="5416" w:author="Mutali Nepfumbada" w:date="2022-09-28T23:21:00Z">
                    <w:r w:rsidRPr="00DC29B7" w:rsidDel="00AC5E7E">
                      <w:rPr>
                        <w:bCs/>
                        <w:lang w:val="en-US"/>
                      </w:rPr>
                      <w:delText>88</w:delText>
                    </w:r>
                  </w:del>
                </w:p>
              </w:tc>
              <w:tc>
                <w:tcPr>
                  <w:tcW w:w="1258" w:type="pct"/>
                </w:tcPr>
                <w:p w14:paraId="1DBD56C2" w14:textId="3B8138A4" w:rsidR="009B5EF0" w:rsidDel="00AC5E7E" w:rsidRDefault="009B5EF0">
                  <w:pPr>
                    <w:jc w:val="center"/>
                    <w:rPr>
                      <w:del w:id="5417" w:author="Mutali Nepfumbada" w:date="2022-09-28T23:21:00Z"/>
                      <w:lang w:eastAsia="en-US"/>
                    </w:rPr>
                  </w:pPr>
                  <w:del w:id="5418" w:author="Mutali Nepfumbada" w:date="2022-09-28T23:21:00Z">
                    <w:r w:rsidRPr="00DC29B7" w:rsidDel="00AC5E7E">
                      <w:rPr>
                        <w:bCs/>
                        <w:lang w:val="en-US"/>
                      </w:rPr>
                      <w:delText>95</w:delText>
                    </w:r>
                  </w:del>
                </w:p>
              </w:tc>
              <w:tc>
                <w:tcPr>
                  <w:tcW w:w="1347" w:type="pct"/>
                </w:tcPr>
                <w:p w14:paraId="03B6114C" w14:textId="6B3233BE" w:rsidR="009B5EF0" w:rsidRPr="00A5498E" w:rsidDel="00AC5E7E" w:rsidRDefault="009B5EF0">
                  <w:pPr>
                    <w:jc w:val="center"/>
                    <w:rPr>
                      <w:del w:id="5419" w:author="Mutali Nepfumbada" w:date="2022-09-28T23:21:00Z"/>
                      <w:color w:val="FF0000"/>
                      <w:lang w:eastAsia="en-US"/>
                    </w:rPr>
                  </w:pPr>
                  <w:del w:id="5420" w:author="Mutali Nepfumbada" w:date="2022-09-28T23:21:00Z">
                    <w:r w:rsidRPr="00A5498E" w:rsidDel="00AC5E7E">
                      <w:rPr>
                        <w:bCs/>
                        <w:color w:val="FF0000"/>
                        <w:lang w:val="en-US"/>
                      </w:rPr>
                      <w:delText>-7.32</w:delText>
                    </w:r>
                  </w:del>
                </w:p>
              </w:tc>
            </w:tr>
            <w:tr w:rsidR="009B5EF0" w:rsidDel="00AC5E7E" w14:paraId="573C2340" w14:textId="32F52CF8" w:rsidTr="001F1F19">
              <w:trPr>
                <w:trHeight w:val="100"/>
                <w:del w:id="5421" w:author="Mutali Nepfumbada" w:date="2022-09-28T23:21:00Z"/>
              </w:trPr>
              <w:tc>
                <w:tcPr>
                  <w:tcW w:w="1226" w:type="pct"/>
                </w:tcPr>
                <w:p w14:paraId="081CE44A" w14:textId="5280B22C" w:rsidR="009B5EF0" w:rsidDel="00AC5E7E" w:rsidRDefault="009B5EF0">
                  <w:pPr>
                    <w:rPr>
                      <w:del w:id="5422" w:author="Mutali Nepfumbada" w:date="2022-09-28T23:21:00Z"/>
                      <w:lang w:eastAsia="en-US"/>
                    </w:rPr>
                  </w:pPr>
                  <w:del w:id="5423" w:author="Mutali Nepfumbada" w:date="2022-09-28T23:21:00Z">
                    <w:r w:rsidRPr="00DC29B7" w:rsidDel="00AC5E7E">
                      <w:rPr>
                        <w:bCs/>
                        <w:lang w:val="en-US"/>
                      </w:rPr>
                      <w:delText>Aug 22</w:delText>
                    </w:r>
                  </w:del>
                </w:p>
              </w:tc>
              <w:tc>
                <w:tcPr>
                  <w:tcW w:w="1169" w:type="pct"/>
                </w:tcPr>
                <w:p w14:paraId="576EB00A" w14:textId="6C476185" w:rsidR="009B5EF0" w:rsidDel="00AC5E7E" w:rsidRDefault="009B5EF0">
                  <w:pPr>
                    <w:jc w:val="center"/>
                    <w:rPr>
                      <w:del w:id="5424" w:author="Mutali Nepfumbada" w:date="2022-09-28T23:21:00Z"/>
                      <w:lang w:eastAsia="en-US"/>
                    </w:rPr>
                  </w:pPr>
                  <w:del w:id="5425" w:author="Mutali Nepfumbada" w:date="2022-09-28T23:21:00Z">
                    <w:r w:rsidRPr="00DC29B7" w:rsidDel="00AC5E7E">
                      <w:rPr>
                        <w:bCs/>
                        <w:lang w:val="en-US"/>
                      </w:rPr>
                      <w:delText>100</w:delText>
                    </w:r>
                  </w:del>
                </w:p>
              </w:tc>
              <w:tc>
                <w:tcPr>
                  <w:tcW w:w="1258" w:type="pct"/>
                </w:tcPr>
                <w:p w14:paraId="4C646293" w14:textId="6E024B46" w:rsidR="009B5EF0" w:rsidDel="00AC5E7E" w:rsidRDefault="009B5EF0">
                  <w:pPr>
                    <w:jc w:val="center"/>
                    <w:rPr>
                      <w:del w:id="5426" w:author="Mutali Nepfumbada" w:date="2022-09-28T23:21:00Z"/>
                      <w:lang w:eastAsia="en-US"/>
                    </w:rPr>
                  </w:pPr>
                  <w:del w:id="5427" w:author="Mutali Nepfumbada" w:date="2022-09-28T23:21:00Z">
                    <w:r w:rsidRPr="00DC29B7" w:rsidDel="00AC5E7E">
                      <w:rPr>
                        <w:bCs/>
                        <w:lang w:val="en-US"/>
                      </w:rPr>
                      <w:delText>95</w:delText>
                    </w:r>
                  </w:del>
                </w:p>
              </w:tc>
              <w:tc>
                <w:tcPr>
                  <w:tcW w:w="1347" w:type="pct"/>
                </w:tcPr>
                <w:p w14:paraId="42266D4E" w14:textId="70C43A15" w:rsidR="009B5EF0" w:rsidDel="00AC5E7E" w:rsidRDefault="009B5EF0">
                  <w:pPr>
                    <w:jc w:val="center"/>
                    <w:rPr>
                      <w:del w:id="5428" w:author="Mutali Nepfumbada" w:date="2022-09-28T23:21:00Z"/>
                      <w:lang w:eastAsia="en-US"/>
                    </w:rPr>
                  </w:pPr>
                  <w:del w:id="5429" w:author="Mutali Nepfumbada" w:date="2022-09-28T23:21:00Z">
                    <w:r w:rsidRPr="00A5498E" w:rsidDel="00AC5E7E">
                      <w:rPr>
                        <w:bCs/>
                        <w:color w:val="00B050"/>
                        <w:lang w:val="en-US"/>
                      </w:rPr>
                      <w:delText>5.22</w:delText>
                    </w:r>
                  </w:del>
                </w:p>
              </w:tc>
            </w:tr>
          </w:tbl>
          <w:p w14:paraId="684C57EB" w14:textId="02CAEAF5" w:rsidR="009B5EF0" w:rsidRPr="00953BC7" w:rsidDel="00AC5E7E" w:rsidRDefault="009B5EF0">
            <w:pPr>
              <w:rPr>
                <w:del w:id="5430" w:author="Mutali Nepfumbada" w:date="2022-09-28T23:21:00Z"/>
                <w:lang w:eastAsia="en-US"/>
              </w:rPr>
            </w:pPr>
          </w:p>
        </w:tc>
        <w:tc>
          <w:tcPr>
            <w:tcW w:w="2500" w:type="pct"/>
            <w:vAlign w:val="center"/>
          </w:tcPr>
          <w:p w14:paraId="53D5CA08" w14:textId="51CF10D3" w:rsidR="009B5EF0" w:rsidRPr="00953BC7" w:rsidDel="00AC5E7E" w:rsidRDefault="009B5EF0">
            <w:pPr>
              <w:jc w:val="center"/>
              <w:rPr>
                <w:del w:id="5431" w:author="Mutali Nepfumbada" w:date="2022-09-28T23:21:00Z"/>
                <w:lang w:eastAsia="en-US"/>
              </w:rPr>
            </w:pPr>
            <w:del w:id="5432" w:author="Mutali Nepfumbada" w:date="2022-09-28T23:21:00Z">
              <w:r w:rsidDel="00AC5E7E">
                <w:rPr>
                  <w:noProof/>
                </w:rPr>
                <w:drawing>
                  <wp:inline distT="0" distB="0" distL="0" distR="0" wp14:anchorId="1080E9E7" wp14:editId="3C9A05FB">
                    <wp:extent cx="3600000" cy="1965598"/>
                    <wp:effectExtent l="0" t="0" r="0" b="0"/>
                    <wp:docPr id="1023" name="Picture 1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clinic Hermanus Availability.jpg"/>
                            <pic:cNvPicPr/>
                          </pic:nvPicPr>
                          <pic:blipFill>
                            <a:blip r:embed="rId45"/>
                            <a:stretch>
                              <a:fillRect/>
                            </a:stretch>
                          </pic:blipFill>
                          <pic:spPr>
                            <a:xfrm>
                              <a:off x="0" y="0"/>
                              <a:ext cx="3600000" cy="1965598"/>
                            </a:xfrm>
                            <a:prstGeom prst="rect">
                              <a:avLst/>
                            </a:prstGeom>
                          </pic:spPr>
                        </pic:pic>
                      </a:graphicData>
                    </a:graphic>
                  </wp:inline>
                </w:drawing>
              </w:r>
            </w:del>
          </w:p>
        </w:tc>
      </w:tr>
      <w:tr w:rsidR="009B5EF0" w:rsidRPr="00953BC7" w:rsidDel="00AC5E7E" w14:paraId="09DE75A6" w14:textId="3ECF2C8E">
        <w:trPr>
          <w:trHeight w:val="89"/>
          <w:del w:id="5433" w:author="Mutali Nepfumbada" w:date="2022-09-28T23:21:00Z"/>
        </w:trPr>
        <w:tc>
          <w:tcPr>
            <w:tcW w:w="2500" w:type="pct"/>
            <w:vAlign w:val="center"/>
          </w:tcPr>
          <w:p w14:paraId="647F41C1" w14:textId="1462B822" w:rsidR="009B5EF0" w:rsidRPr="00953BC7" w:rsidDel="00AC5E7E" w:rsidRDefault="009B5EF0">
            <w:pPr>
              <w:pStyle w:val="Caption"/>
              <w:rPr>
                <w:del w:id="5434" w:author="Mutali Nepfumbada" w:date="2022-09-28T23:21:00Z"/>
              </w:rPr>
            </w:pPr>
            <w:bookmarkStart w:id="5435" w:name="_Toc113817696"/>
            <w:bookmarkStart w:id="5436" w:name="_Toc115101852"/>
            <w:del w:id="5437" w:author="Mutali Nepfumbada" w:date="2022-09-28T23:21:00Z">
              <w:r w:rsidRPr="00974694" w:rsidDel="00AC5E7E">
                <w:delText xml:space="preserve">Table </w:delText>
              </w:r>
              <w:r w:rsidR="00000000" w:rsidDel="00AC5E7E">
                <w:fldChar w:fldCharType="begin"/>
              </w:r>
              <w:r w:rsidR="00000000" w:rsidDel="00AC5E7E">
                <w:delInstrText xml:space="preserve"> STYLEREF 1 \s </w:delInstrText>
              </w:r>
              <w:r w:rsidR="00000000" w:rsidDel="00AC5E7E">
                <w:fldChar w:fldCharType="separate"/>
              </w:r>
              <w:r w:rsidR="00B61424" w:rsidDel="00AC5E7E">
                <w:rPr>
                  <w:noProof/>
                </w:rPr>
                <w:delText>7</w:delText>
              </w:r>
              <w:r w:rsidR="00000000" w:rsidDel="00AC5E7E">
                <w:rPr>
                  <w:noProof/>
                </w:rPr>
                <w:fldChar w:fldCharType="end"/>
              </w:r>
              <w:r w:rsidR="00B61424" w:rsidDel="00AC5E7E">
                <w:noBreakHyphen/>
              </w:r>
              <w:r w:rsidR="00000000" w:rsidDel="00AC5E7E">
                <w:fldChar w:fldCharType="begin"/>
              </w:r>
              <w:r w:rsidR="00000000" w:rsidDel="00AC5E7E">
                <w:delInstrText xml:space="preserve"> SEQ Table \* ARABIC \s 1 </w:delInstrText>
              </w:r>
              <w:r w:rsidR="00000000" w:rsidDel="00AC5E7E">
                <w:fldChar w:fldCharType="separate"/>
              </w:r>
              <w:r w:rsidR="00B61424" w:rsidDel="00AC5E7E">
                <w:rPr>
                  <w:noProof/>
                </w:rPr>
                <w:delText>4</w:delText>
              </w:r>
              <w:r w:rsidR="00000000" w:rsidDel="00AC5E7E">
                <w:rPr>
                  <w:noProof/>
                </w:rPr>
                <w:fldChar w:fldCharType="end"/>
              </w:r>
              <w:r w:rsidRPr="00974694" w:rsidDel="00AC5E7E">
                <w:delText xml:space="preserve">: Hermanus Availability </w:delText>
              </w:r>
              <w:r w:rsidDel="00AC5E7E">
                <w:delText>and Forecast</w:delText>
              </w:r>
              <w:bookmarkEnd w:id="5435"/>
              <w:bookmarkEnd w:id="5436"/>
            </w:del>
          </w:p>
        </w:tc>
        <w:tc>
          <w:tcPr>
            <w:tcW w:w="2500" w:type="pct"/>
            <w:vAlign w:val="center"/>
          </w:tcPr>
          <w:p w14:paraId="010A795C" w14:textId="254ABA06" w:rsidR="009B5EF0" w:rsidRPr="00953BC7" w:rsidDel="00AC5E7E" w:rsidRDefault="009B5EF0">
            <w:pPr>
              <w:pStyle w:val="Caption"/>
              <w:rPr>
                <w:del w:id="5438" w:author="Mutali Nepfumbada" w:date="2022-09-28T23:21:00Z"/>
                <w:color w:val="666666"/>
                <w:sz w:val="24"/>
              </w:rPr>
            </w:pPr>
            <w:bookmarkStart w:id="5439" w:name="_Toc113817669"/>
            <w:bookmarkStart w:id="5440" w:name="_Toc115101881"/>
            <w:del w:id="5441" w:author="Mutali Nepfumbada" w:date="2022-09-28T23:21:00Z">
              <w:r w:rsidRPr="00974694" w:rsidDel="00AC5E7E">
                <w:delText xml:space="preserve">Figure </w:delText>
              </w:r>
              <w:r w:rsidR="00000000" w:rsidDel="00AC5E7E">
                <w:fldChar w:fldCharType="begin"/>
              </w:r>
              <w:r w:rsidR="00000000" w:rsidDel="00AC5E7E">
                <w:delInstrText xml:space="preserve"> STYLEREF 1 \s </w:delInstrText>
              </w:r>
              <w:r w:rsidR="00000000" w:rsidDel="00AC5E7E">
                <w:fldChar w:fldCharType="separate"/>
              </w:r>
              <w:r w:rsidR="009259F6" w:rsidDel="00AC5E7E">
                <w:rPr>
                  <w:noProof/>
                </w:rPr>
                <w:delText>7</w:delText>
              </w:r>
              <w:r w:rsidR="00000000" w:rsidDel="00AC5E7E">
                <w:rPr>
                  <w:noProof/>
                </w:rPr>
                <w:fldChar w:fldCharType="end"/>
              </w:r>
              <w:r w:rsidDel="00AC5E7E">
                <w:noBreakHyphen/>
              </w:r>
              <w:r w:rsidR="00000000" w:rsidDel="00AC5E7E">
                <w:fldChar w:fldCharType="begin"/>
              </w:r>
              <w:r w:rsidR="00000000" w:rsidDel="00AC5E7E">
                <w:delInstrText xml:space="preserve"> SEQ Figure \* ARABIC \s 1 </w:delInstrText>
              </w:r>
              <w:r w:rsidR="00000000" w:rsidDel="00AC5E7E">
                <w:fldChar w:fldCharType="separate"/>
              </w:r>
              <w:r w:rsidR="009259F6" w:rsidDel="00AC5E7E">
                <w:rPr>
                  <w:noProof/>
                </w:rPr>
                <w:delText>4</w:delText>
              </w:r>
              <w:r w:rsidR="00000000" w:rsidDel="00AC5E7E">
                <w:rPr>
                  <w:noProof/>
                </w:rPr>
                <w:fldChar w:fldCharType="end"/>
              </w:r>
              <w:r w:rsidRPr="00974694" w:rsidDel="00AC5E7E">
                <w:delText>:</w:delText>
              </w:r>
              <w:r w:rsidR="00B61424" w:rsidDel="00AC5E7E">
                <w:delText xml:space="preserve"> </w:delText>
              </w:r>
              <w:r w:rsidRPr="00974694" w:rsidDel="00AC5E7E">
                <w:delText xml:space="preserve">Hermanus Availability Vs </w:delText>
              </w:r>
              <w:r w:rsidDel="00AC5E7E">
                <w:delText>Forecast</w:delText>
              </w:r>
              <w:bookmarkEnd w:id="5439"/>
              <w:bookmarkEnd w:id="5440"/>
            </w:del>
          </w:p>
        </w:tc>
      </w:tr>
    </w:tbl>
    <w:p w14:paraId="5429632C" w14:textId="77777777" w:rsidR="009B5EF0" w:rsidRDefault="009B5EF0" w:rsidP="004776AB">
      <w:pPr>
        <w:jc w:val="both"/>
      </w:pPr>
    </w:p>
    <w:p w14:paraId="6DA31517" w14:textId="2201F16C" w:rsidR="00B25B7E" w:rsidRPr="00953BC7" w:rsidRDefault="007179B2" w:rsidP="004776AB">
      <w:pPr>
        <w:jc w:val="both"/>
      </w:pPr>
      <w:r w:rsidRPr="007179B2">
        <w:t>From the above table and chart, it appears that the power plant has not met the minimum availability of 95</w:t>
      </w:r>
      <w:r w:rsidR="009C7AEB">
        <w:t xml:space="preserve"> </w:t>
      </w:r>
      <w:r w:rsidRPr="007179B2">
        <w:t>% since COD</w:t>
      </w:r>
      <w:r w:rsidR="007A3017">
        <w:t xml:space="preserve"> for some months</w:t>
      </w:r>
      <w:r w:rsidRPr="007179B2">
        <w:t xml:space="preserve">. Harmattan cannot confirm if the unavailability of the power plant is due to unscheduled maintenance as no report has been submitted. The </w:t>
      </w:r>
      <w:r w:rsidR="004776AB">
        <w:t>Operator</w:t>
      </w:r>
      <w:r w:rsidRPr="007179B2">
        <w:t xml:space="preserve"> has indicated that the availability of the power plant was mainly affected by load shedding. Harmattan recommends that the </w:t>
      </w:r>
      <w:r w:rsidR="004776AB">
        <w:t>Operator</w:t>
      </w:r>
      <w:r w:rsidRPr="007179B2">
        <w:t xml:space="preserve"> submit the unscheduled maintenance reports for the site to confirm this.</w:t>
      </w:r>
    </w:p>
    <w:p w14:paraId="246D11E9" w14:textId="41DD81CE" w:rsidR="00636B09" w:rsidDel="00AC5E7E" w:rsidRDefault="00636B09">
      <w:pPr>
        <w:rPr>
          <w:del w:id="5442" w:author="Mutali Nepfumbada" w:date="2022-09-28T23:22:00Z"/>
          <w:lang w:eastAsia="en-US"/>
        </w:rPr>
      </w:pPr>
      <w:del w:id="5443" w:author="Mutali Nepfumbada" w:date="2022-09-28T23:22:00Z">
        <w:r w:rsidDel="00AC5E7E">
          <w:rPr>
            <w:lang w:eastAsia="en-US"/>
          </w:rPr>
          <w:br w:type="page"/>
        </w:r>
      </w:del>
    </w:p>
    <w:p w14:paraId="7B914656" w14:textId="77777777" w:rsidR="00B25B7E" w:rsidRPr="00953BC7" w:rsidRDefault="00B25B7E" w:rsidP="00AC5E7E">
      <w:pPr>
        <w:rPr>
          <w:lang w:eastAsia="en-US"/>
        </w:rPr>
        <w:pPrChange w:id="5444" w:author="Mutali Nepfumbada" w:date="2022-09-28T23:22:00Z">
          <w:pPr>
            <w:jc w:val="both"/>
          </w:pPr>
        </w:pPrChange>
      </w:pPr>
    </w:p>
    <w:p w14:paraId="0754E98C" w14:textId="77777777" w:rsidR="00B25B7E" w:rsidRDefault="00B003E1" w:rsidP="001057C5">
      <w:pPr>
        <w:pStyle w:val="Heading2"/>
      </w:pPr>
      <w:bookmarkStart w:id="5445" w:name="_Toc111090538"/>
      <w:bookmarkStart w:id="5446" w:name="_Toc115101816"/>
      <w:r w:rsidRPr="006C57B1">
        <w:t xml:space="preserve">Hermanus Performance Ratio Vs </w:t>
      </w:r>
      <w:bookmarkEnd w:id="5445"/>
      <w:r w:rsidR="00DD144D">
        <w:t>Forecast</w:t>
      </w:r>
      <w:bookmarkEnd w:id="5446"/>
    </w:p>
    <w:p w14:paraId="5F90416D" w14:textId="77777777" w:rsidR="00DD144D" w:rsidRPr="00DD144D" w:rsidRDefault="00DD144D" w:rsidP="00DD144D">
      <w:pPr>
        <w:rPr>
          <w:lang w:eastAsia="en-US"/>
        </w:rPr>
      </w:pPr>
    </w:p>
    <w:p w14:paraId="53199D87" w14:textId="0488A61E" w:rsidR="007179B2" w:rsidRDefault="007179B2" w:rsidP="004776AB">
      <w:pPr>
        <w:jc w:val="both"/>
        <w:rPr>
          <w:ins w:id="5447" w:author="Mutali Nepfumbada" w:date="2022-09-28T23:23:00Z"/>
          <w:lang w:eastAsia="en-US"/>
        </w:rPr>
      </w:pPr>
      <w:r w:rsidRPr="007179B2">
        <w:rPr>
          <w:lang w:eastAsia="en-US"/>
        </w:rPr>
        <w:t>The following table and chart compare the Scada Performance Ratio with the monthly forecast P50 PR of the Helioscope Forecast repo</w:t>
      </w:r>
      <w:r w:rsidR="004776AB">
        <w:rPr>
          <w:lang w:eastAsia="en-US"/>
        </w:rPr>
        <w:t>rt.</w:t>
      </w:r>
    </w:p>
    <w:tbl>
      <w:tblPr>
        <w:tblStyle w:val="TableGridLight"/>
        <w:tblW w:w="5000" w:type="pct"/>
        <w:tblLook w:val="04A0" w:firstRow="1" w:lastRow="0" w:firstColumn="1" w:lastColumn="0" w:noHBand="0" w:noVBand="1"/>
      </w:tblPr>
      <w:tblGrid>
        <w:gridCol w:w="2570"/>
        <w:gridCol w:w="2257"/>
        <w:gridCol w:w="2444"/>
        <w:gridCol w:w="2268"/>
      </w:tblGrid>
      <w:tr w:rsidR="00AC5E7E" w:rsidRPr="0032465C" w14:paraId="070B6BF6" w14:textId="77777777" w:rsidTr="00201D25">
        <w:trPr>
          <w:trHeight w:val="258"/>
          <w:ins w:id="5448" w:author="Mutali Nepfumbada" w:date="2022-09-28T23:23:00Z"/>
        </w:trPr>
        <w:tc>
          <w:tcPr>
            <w:tcW w:w="5000" w:type="pct"/>
            <w:gridSpan w:val="4"/>
            <w:shd w:val="clear" w:color="auto" w:fill="5F0500"/>
          </w:tcPr>
          <w:p w14:paraId="0B48E87B" w14:textId="77777777" w:rsidR="00AC5E7E" w:rsidRPr="0032465C" w:rsidRDefault="00AC5E7E" w:rsidP="00201D25">
            <w:pPr>
              <w:jc w:val="center"/>
              <w:rPr>
                <w:ins w:id="5449" w:author="Mutali Nepfumbada" w:date="2022-09-28T23:23:00Z"/>
                <w:b/>
                <w:bCs/>
              </w:rPr>
            </w:pPr>
            <w:ins w:id="5450" w:author="Mutali Nepfumbada" w:date="2022-09-28T23:23:00Z">
              <w:r w:rsidRPr="0032465C">
                <w:rPr>
                  <w:b/>
                  <w:bCs/>
                </w:rPr>
                <w:t xml:space="preserve">Performance Ratio </w:t>
              </w:r>
              <w:r>
                <w:rPr>
                  <w:b/>
                  <w:bCs/>
                </w:rPr>
                <w:t>(</w:t>
              </w:r>
              <w:r w:rsidRPr="0032465C">
                <w:rPr>
                  <w:b/>
                  <w:bCs/>
                </w:rPr>
                <w:t>%</w:t>
              </w:r>
              <w:r>
                <w:rPr>
                  <w:b/>
                  <w:bCs/>
                </w:rPr>
                <w:t>)</w:t>
              </w:r>
            </w:ins>
          </w:p>
        </w:tc>
      </w:tr>
      <w:tr w:rsidR="00AC5E7E" w:rsidRPr="0032465C" w14:paraId="1F579EB8" w14:textId="77777777" w:rsidTr="00201D25">
        <w:trPr>
          <w:trHeight w:val="258"/>
          <w:ins w:id="5451" w:author="Mutali Nepfumbada" w:date="2022-09-28T23:23:00Z"/>
        </w:trPr>
        <w:tc>
          <w:tcPr>
            <w:tcW w:w="1347" w:type="pct"/>
            <w:shd w:val="clear" w:color="auto" w:fill="5F0500"/>
          </w:tcPr>
          <w:p w14:paraId="5C397576" w14:textId="77777777" w:rsidR="00AC5E7E" w:rsidRPr="009B5EF0" w:rsidRDefault="00AC5E7E" w:rsidP="00201D25">
            <w:pPr>
              <w:rPr>
                <w:ins w:id="5452" w:author="Mutali Nepfumbada" w:date="2022-09-28T23:23:00Z"/>
                <w:b/>
                <w:bCs/>
                <w:lang w:eastAsia="en-US"/>
              </w:rPr>
            </w:pPr>
            <w:ins w:id="5453" w:author="Mutali Nepfumbada" w:date="2022-09-28T23:23:00Z">
              <w:r w:rsidRPr="009B5EF0">
                <w:rPr>
                  <w:b/>
                  <w:bCs/>
                </w:rPr>
                <w:t>Month</w:t>
              </w:r>
            </w:ins>
          </w:p>
        </w:tc>
        <w:tc>
          <w:tcPr>
            <w:tcW w:w="1183" w:type="pct"/>
            <w:shd w:val="clear" w:color="auto" w:fill="5F0500"/>
          </w:tcPr>
          <w:p w14:paraId="235C1971" w14:textId="77777777" w:rsidR="00AC5E7E" w:rsidRPr="009B5EF0" w:rsidRDefault="00AC5E7E" w:rsidP="00201D25">
            <w:pPr>
              <w:jc w:val="center"/>
              <w:rPr>
                <w:ins w:id="5454" w:author="Mutali Nepfumbada" w:date="2022-09-28T23:23:00Z"/>
                <w:b/>
                <w:bCs/>
                <w:lang w:val="en-US"/>
              </w:rPr>
            </w:pPr>
            <w:ins w:id="5455" w:author="Mutali Nepfumbada" w:date="2022-09-28T23:23:00Z">
              <w:r w:rsidRPr="009B5EF0">
                <w:rPr>
                  <w:b/>
                  <w:bCs/>
                </w:rPr>
                <w:t>Actual</w:t>
              </w:r>
            </w:ins>
          </w:p>
        </w:tc>
        <w:tc>
          <w:tcPr>
            <w:tcW w:w="1281" w:type="pct"/>
            <w:shd w:val="clear" w:color="auto" w:fill="5F0500"/>
          </w:tcPr>
          <w:p w14:paraId="1F48DB45" w14:textId="77777777" w:rsidR="00AC5E7E" w:rsidRPr="009B5EF0" w:rsidRDefault="00AC5E7E" w:rsidP="00201D25">
            <w:pPr>
              <w:jc w:val="center"/>
              <w:rPr>
                <w:ins w:id="5456" w:author="Mutali Nepfumbada" w:date="2022-09-28T23:23:00Z"/>
                <w:b/>
                <w:bCs/>
                <w:lang w:eastAsia="en-US"/>
              </w:rPr>
            </w:pPr>
            <w:ins w:id="5457" w:author="Mutali Nepfumbada" w:date="2022-09-28T23:23:00Z">
              <w:r w:rsidRPr="009B5EF0">
                <w:rPr>
                  <w:b/>
                  <w:bCs/>
                </w:rPr>
                <w:t>Forecast</w:t>
              </w:r>
            </w:ins>
          </w:p>
        </w:tc>
        <w:tc>
          <w:tcPr>
            <w:tcW w:w="1189" w:type="pct"/>
            <w:shd w:val="clear" w:color="auto" w:fill="5F0500"/>
          </w:tcPr>
          <w:p w14:paraId="4910AA07" w14:textId="77777777" w:rsidR="00AC5E7E" w:rsidRPr="009B5EF0" w:rsidRDefault="00AC5E7E" w:rsidP="00201D25">
            <w:pPr>
              <w:jc w:val="center"/>
              <w:rPr>
                <w:ins w:id="5458" w:author="Mutali Nepfumbada" w:date="2022-09-28T23:23:00Z"/>
                <w:b/>
                <w:bCs/>
                <w:lang w:eastAsia="en-US"/>
              </w:rPr>
            </w:pPr>
            <w:ins w:id="5459" w:author="Mutali Nepfumbada" w:date="2022-09-28T23:23:00Z">
              <w:r w:rsidRPr="009B5EF0">
                <w:rPr>
                  <w:b/>
                  <w:bCs/>
                </w:rPr>
                <w:t>Delta (%)</w:t>
              </w:r>
            </w:ins>
          </w:p>
        </w:tc>
      </w:tr>
      <w:tr w:rsidR="00AC5E7E" w14:paraId="229ABFED" w14:textId="77777777" w:rsidTr="00201D25">
        <w:trPr>
          <w:trHeight w:val="130"/>
          <w:ins w:id="5460" w:author="Mutali Nepfumbada" w:date="2022-09-28T23:23:00Z"/>
        </w:trPr>
        <w:tc>
          <w:tcPr>
            <w:tcW w:w="5000" w:type="pct"/>
            <w:gridSpan w:val="4"/>
          </w:tcPr>
          <w:p w14:paraId="7F70B9F4" w14:textId="77777777" w:rsidR="00AC5E7E" w:rsidRDefault="00AC5E7E" w:rsidP="00201D25">
            <w:pPr>
              <w:jc w:val="center"/>
              <w:rPr>
                <w:ins w:id="5461" w:author="Mutali Nepfumbada" w:date="2022-09-28T23:23:00Z"/>
                <w:lang w:eastAsia="en-US"/>
              </w:rPr>
            </w:pPr>
            <w:ins w:id="5462" w:author="Mutali Nepfumbada" w:date="2022-09-28T23:23:00Z">
              <w:r w:rsidRPr="00DC29B7">
                <w:rPr>
                  <w:bCs/>
                  <w:lang w:val="en-US"/>
                </w:rPr>
                <w:t xml:space="preserve">{%tr for item in </w:t>
              </w:r>
              <w:proofErr w:type="spellStart"/>
              <w:r>
                <w:rPr>
                  <w:bCs/>
                  <w:lang w:val="en-US"/>
                </w:rPr>
                <w:t>HERPR</w:t>
              </w:r>
              <w:r w:rsidRPr="00DF6ABC">
                <w:rPr>
                  <w:bCs/>
                  <w:lang w:val="en-US"/>
                </w:rPr>
                <w:t>table_contents</w:t>
              </w:r>
              <w:proofErr w:type="spellEnd"/>
              <w:r w:rsidRPr="00DC29B7">
                <w:rPr>
                  <w:bCs/>
                  <w:lang w:val="en-US"/>
                </w:rPr>
                <w:t>%}</w:t>
              </w:r>
            </w:ins>
          </w:p>
        </w:tc>
      </w:tr>
      <w:tr w:rsidR="00AC5E7E" w14:paraId="0931185E" w14:textId="77777777" w:rsidTr="00201D25">
        <w:trPr>
          <w:trHeight w:val="123"/>
          <w:ins w:id="5463" w:author="Mutali Nepfumbada" w:date="2022-09-28T23:23:00Z"/>
        </w:trPr>
        <w:tc>
          <w:tcPr>
            <w:tcW w:w="1347" w:type="pct"/>
          </w:tcPr>
          <w:p w14:paraId="25C1AB5C" w14:textId="77777777" w:rsidR="00AC5E7E" w:rsidRDefault="00AC5E7E" w:rsidP="00201D25">
            <w:pPr>
              <w:rPr>
                <w:ins w:id="5464" w:author="Mutali Nepfumbada" w:date="2022-09-28T23:23:00Z"/>
                <w:lang w:eastAsia="en-US"/>
              </w:rPr>
            </w:pPr>
            <w:ins w:id="5465" w:author="Mutali Nepfumbada" w:date="2022-09-28T23:23:00Z">
              <w:r w:rsidRPr="00DC29B7">
                <w:rPr>
                  <w:bCs/>
                  <w:lang w:val="en-US"/>
                </w:rPr>
                <w:t>{{</w:t>
              </w:r>
              <w:proofErr w:type="spellStart"/>
              <w:proofErr w:type="gramStart"/>
              <w:r w:rsidRPr="00DC29B7">
                <w:rPr>
                  <w:bCs/>
                  <w:lang w:val="en-US"/>
                </w:rPr>
                <w:t>item.</w:t>
              </w:r>
              <w:r>
                <w:rPr>
                  <w:bCs/>
                  <w:lang w:val="en-US"/>
                </w:rPr>
                <w:t>Date</w:t>
              </w:r>
              <w:proofErr w:type="spellEnd"/>
              <w:proofErr w:type="gramEnd"/>
              <w:r w:rsidRPr="00DC29B7">
                <w:rPr>
                  <w:bCs/>
                  <w:lang w:val="en-US"/>
                </w:rPr>
                <w:t>}}</w:t>
              </w:r>
            </w:ins>
          </w:p>
        </w:tc>
        <w:tc>
          <w:tcPr>
            <w:tcW w:w="1183" w:type="pct"/>
          </w:tcPr>
          <w:p w14:paraId="11D7AE1C" w14:textId="77777777" w:rsidR="00AC5E7E" w:rsidRDefault="00AC5E7E" w:rsidP="00201D25">
            <w:pPr>
              <w:jc w:val="center"/>
              <w:rPr>
                <w:ins w:id="5466" w:author="Mutali Nepfumbada" w:date="2022-09-28T23:23:00Z"/>
                <w:lang w:eastAsia="en-US"/>
              </w:rPr>
            </w:pPr>
            <w:proofErr w:type="gramStart"/>
            <w:ins w:id="5467" w:author="Mutali Nepfumbada" w:date="2022-09-28T23:23:00Z">
              <w:r w:rsidRPr="00DC29B7">
                <w:rPr>
                  <w:bCs/>
                  <w:lang w:val="en-US"/>
                </w:rPr>
                <w:t>{{ item</w:t>
              </w:r>
              <w:proofErr w:type="gramEnd"/>
              <w:r>
                <w:rPr>
                  <w:bCs/>
                  <w:lang w:val="en-US"/>
                </w:rPr>
                <w:t>. HERPRA</w:t>
              </w:r>
              <w:r w:rsidRPr="00DC29B7">
                <w:rPr>
                  <w:bCs/>
                  <w:lang w:val="en-US"/>
                </w:rPr>
                <w:t>}}</w:t>
              </w:r>
            </w:ins>
          </w:p>
        </w:tc>
        <w:tc>
          <w:tcPr>
            <w:tcW w:w="1281" w:type="pct"/>
          </w:tcPr>
          <w:p w14:paraId="1A3F18CE" w14:textId="77777777" w:rsidR="00AC5E7E" w:rsidRDefault="00AC5E7E" w:rsidP="00201D25">
            <w:pPr>
              <w:jc w:val="center"/>
              <w:rPr>
                <w:ins w:id="5468" w:author="Mutali Nepfumbada" w:date="2022-09-28T23:23:00Z"/>
                <w:lang w:eastAsia="en-US"/>
              </w:rPr>
            </w:pPr>
            <w:ins w:id="5469" w:author="Mutali Nepfumbada" w:date="2022-09-28T23:23:00Z">
              <w:r w:rsidRPr="00DC29B7">
                <w:rPr>
                  <w:bCs/>
                  <w:lang w:val="en-US"/>
                </w:rPr>
                <w:t>{{item</w:t>
              </w:r>
              <w:r>
                <w:rPr>
                  <w:bCs/>
                  <w:lang w:val="en-US"/>
                </w:rPr>
                <w:t>. HERPRF }}</w:t>
              </w:r>
            </w:ins>
          </w:p>
        </w:tc>
        <w:tc>
          <w:tcPr>
            <w:tcW w:w="1189" w:type="pct"/>
          </w:tcPr>
          <w:p w14:paraId="01A745E5" w14:textId="77777777" w:rsidR="00AC5E7E" w:rsidRDefault="00AC5E7E" w:rsidP="00201D25">
            <w:pPr>
              <w:jc w:val="center"/>
              <w:rPr>
                <w:ins w:id="5470" w:author="Mutali Nepfumbada" w:date="2022-09-28T23:23:00Z"/>
                <w:lang w:eastAsia="en-US"/>
              </w:rPr>
            </w:pPr>
            <w:ins w:id="5471" w:author="Mutali Nepfumbada" w:date="2022-09-28T23:23:00Z">
              <w:r w:rsidRPr="00DC29B7">
                <w:rPr>
                  <w:bCs/>
                  <w:lang w:val="en-US"/>
                </w:rPr>
                <w:t>{{item</w:t>
              </w:r>
              <w:r>
                <w:rPr>
                  <w:bCs/>
                  <w:lang w:val="en-US"/>
                </w:rPr>
                <w:t>. HERPRV}}</w:t>
              </w:r>
            </w:ins>
          </w:p>
        </w:tc>
      </w:tr>
      <w:tr w:rsidR="00AC5E7E" w14:paraId="4DD9BEB3" w14:textId="77777777" w:rsidTr="00201D25">
        <w:trPr>
          <w:trHeight w:val="130"/>
          <w:ins w:id="5472" w:author="Mutali Nepfumbada" w:date="2022-09-28T23:23:00Z"/>
        </w:trPr>
        <w:tc>
          <w:tcPr>
            <w:tcW w:w="5000" w:type="pct"/>
            <w:gridSpan w:val="4"/>
          </w:tcPr>
          <w:p w14:paraId="3B808E24" w14:textId="77777777" w:rsidR="00AC5E7E" w:rsidRDefault="00AC5E7E" w:rsidP="00201D25">
            <w:pPr>
              <w:jc w:val="center"/>
              <w:rPr>
                <w:ins w:id="5473" w:author="Mutali Nepfumbada" w:date="2022-09-28T23:23:00Z"/>
                <w:lang w:eastAsia="en-US"/>
              </w:rPr>
            </w:pPr>
            <w:ins w:id="5474" w:author="Mutali Nepfumbada" w:date="2022-09-28T23:23:00Z">
              <w:r w:rsidRPr="00DC29B7">
                <w:rPr>
                  <w:bCs/>
                  <w:lang w:val="en-US"/>
                </w:rPr>
                <w:t xml:space="preserve">{%tr </w:t>
              </w:r>
              <w:proofErr w:type="spellStart"/>
              <w:r w:rsidRPr="00DC29B7">
                <w:rPr>
                  <w:bCs/>
                  <w:lang w:val="en-US"/>
                </w:rPr>
                <w:t>endfor</w:t>
              </w:r>
              <w:proofErr w:type="spellEnd"/>
              <w:r w:rsidRPr="00DC29B7">
                <w:rPr>
                  <w:bCs/>
                  <w:lang w:val="en-US"/>
                </w:rPr>
                <w:t xml:space="preserve"> %}</w:t>
              </w:r>
            </w:ins>
          </w:p>
        </w:tc>
      </w:tr>
    </w:tbl>
    <w:p w14:paraId="23288E3B" w14:textId="25D720D5" w:rsidR="00AC5E7E" w:rsidRDefault="00AC5E7E" w:rsidP="00AC5E7E">
      <w:pPr>
        <w:pStyle w:val="Caption"/>
        <w:rPr>
          <w:ins w:id="5475" w:author="Mutali Nepfumbada" w:date="2022-09-28T23:24:00Z"/>
        </w:rPr>
      </w:pPr>
      <w:ins w:id="5476" w:author="Mutali Nepfumbada" w:date="2022-09-28T23:23:00Z">
        <w:r w:rsidRPr="00AC5E7E">
          <w:t xml:space="preserve">Table </w:t>
        </w:r>
        <w:r w:rsidRPr="00AC5E7E">
          <w:fldChar w:fldCharType="begin"/>
        </w:r>
        <w:r w:rsidRPr="00AC5E7E">
          <w:instrText xml:space="preserve"> STYLEREF 1 \s </w:instrText>
        </w:r>
        <w:r w:rsidRPr="00AC5E7E">
          <w:fldChar w:fldCharType="separate"/>
        </w:r>
        <w:r w:rsidRPr="00AC5E7E">
          <w:rPr>
            <w:rPrChange w:id="5477" w:author="Mutali Nepfumbada" w:date="2022-09-28T23:23:00Z">
              <w:rPr>
                <w:noProof/>
              </w:rPr>
            </w:rPrChange>
          </w:rPr>
          <w:t>7</w:t>
        </w:r>
        <w:r w:rsidRPr="00AC5E7E">
          <w:rPr>
            <w:rPrChange w:id="5478" w:author="Mutali Nepfumbada" w:date="2022-09-28T23:23:00Z">
              <w:rPr>
                <w:noProof/>
              </w:rPr>
            </w:rPrChange>
          </w:rPr>
          <w:fldChar w:fldCharType="end"/>
        </w:r>
        <w:r w:rsidRPr="00AC5E7E">
          <w:noBreakHyphen/>
        </w:r>
        <w:r w:rsidRPr="00AC5E7E">
          <w:fldChar w:fldCharType="begin"/>
        </w:r>
        <w:r w:rsidRPr="00AC5E7E">
          <w:instrText xml:space="preserve"> SEQ Table \* ARABIC \s 1 </w:instrText>
        </w:r>
        <w:r w:rsidRPr="00AC5E7E">
          <w:fldChar w:fldCharType="separate"/>
        </w:r>
        <w:r w:rsidRPr="00AC5E7E">
          <w:rPr>
            <w:rPrChange w:id="5479" w:author="Mutali Nepfumbada" w:date="2022-09-28T23:23:00Z">
              <w:rPr>
                <w:noProof/>
              </w:rPr>
            </w:rPrChange>
          </w:rPr>
          <w:t>5</w:t>
        </w:r>
        <w:r w:rsidRPr="00AC5E7E">
          <w:rPr>
            <w:rPrChange w:id="5480" w:author="Mutali Nepfumbada" w:date="2022-09-28T23:23:00Z">
              <w:rPr>
                <w:noProof/>
              </w:rPr>
            </w:rPrChange>
          </w:rPr>
          <w:fldChar w:fldCharType="end"/>
        </w:r>
        <w:r w:rsidRPr="00AC5E7E">
          <w:t>: Hermanus PR and Forecast</w:t>
        </w:r>
      </w:ins>
    </w:p>
    <w:p w14:paraId="49133F3B" w14:textId="7788414D" w:rsidR="00AC5E7E" w:rsidRPr="00AC5E7E" w:rsidRDefault="00AC5E7E" w:rsidP="00AC5E7E">
      <w:pPr>
        <w:jc w:val="center"/>
        <w:rPr>
          <w:ins w:id="5481" w:author="Mutali Nepfumbada" w:date="2022-09-28T23:23:00Z"/>
        </w:rPr>
        <w:pPrChange w:id="5482" w:author="Mutali Nepfumbada" w:date="2022-09-28T23:24:00Z">
          <w:pPr>
            <w:pStyle w:val="Caption"/>
            <w:jc w:val="both"/>
          </w:pPr>
        </w:pPrChange>
      </w:pPr>
      <w:ins w:id="5483" w:author="Mutali Nepfumbada" w:date="2022-09-28T23:24:00Z">
        <w:r w:rsidRPr="009A25A7">
          <w:rPr>
            <w:lang w:eastAsia="en-US"/>
          </w:rPr>
          <w:t>{{</w:t>
        </w:r>
        <w:r>
          <w:rPr>
            <w:lang w:eastAsia="en-US"/>
          </w:rPr>
          <w:t>HER</w:t>
        </w:r>
        <w:r>
          <w:rPr>
            <w:bCs/>
            <w:lang w:val="en-US"/>
          </w:rPr>
          <w:t>PR</w:t>
        </w:r>
        <w:r>
          <w:rPr>
            <w:lang w:eastAsia="en-US"/>
          </w:rPr>
          <w:t>Image</w:t>
        </w:r>
        <w:r w:rsidRPr="009A25A7">
          <w:rPr>
            <w:lang w:eastAsia="en-US"/>
          </w:rPr>
          <w:t>}}</w:t>
        </w:r>
      </w:ins>
    </w:p>
    <w:p w14:paraId="42222DD2" w14:textId="77777777" w:rsidR="00AC5E7E" w:rsidRPr="00AC5E7E" w:rsidRDefault="00AC5E7E" w:rsidP="00AC5E7E">
      <w:pPr>
        <w:pStyle w:val="Caption"/>
        <w:rPr>
          <w:ins w:id="5484" w:author="Mutali Nepfumbada" w:date="2022-09-28T23:23:00Z"/>
          <w:rPrChange w:id="5485" w:author="Mutali Nepfumbada" w:date="2022-09-28T23:23:00Z">
            <w:rPr>
              <w:ins w:id="5486" w:author="Mutali Nepfumbada" w:date="2022-09-28T23:23:00Z"/>
              <w:color w:val="666666"/>
              <w:sz w:val="24"/>
            </w:rPr>
          </w:rPrChange>
        </w:rPr>
        <w:pPrChange w:id="5487" w:author="Mutali Nepfumbada" w:date="2022-09-28T23:23:00Z">
          <w:pPr>
            <w:pStyle w:val="Caption"/>
            <w:jc w:val="left"/>
          </w:pPr>
        </w:pPrChange>
      </w:pPr>
      <w:ins w:id="5488" w:author="Mutali Nepfumbada" w:date="2022-09-28T23:23:00Z">
        <w:r w:rsidRPr="00AC5E7E">
          <w:t xml:space="preserve">Figure </w:t>
        </w:r>
        <w:r w:rsidRPr="00AC5E7E">
          <w:fldChar w:fldCharType="begin"/>
        </w:r>
        <w:r w:rsidRPr="00AC5E7E">
          <w:instrText xml:space="preserve"> STYLEREF 1 \s </w:instrText>
        </w:r>
        <w:r w:rsidRPr="00AC5E7E">
          <w:fldChar w:fldCharType="separate"/>
        </w:r>
        <w:r w:rsidRPr="00AC5E7E">
          <w:rPr>
            <w:rPrChange w:id="5489" w:author="Mutali Nepfumbada" w:date="2022-09-28T23:23:00Z">
              <w:rPr>
                <w:noProof/>
              </w:rPr>
            </w:rPrChange>
          </w:rPr>
          <w:t>7</w:t>
        </w:r>
        <w:r w:rsidRPr="00AC5E7E">
          <w:rPr>
            <w:rPrChange w:id="5490" w:author="Mutali Nepfumbada" w:date="2022-09-28T23:23:00Z">
              <w:rPr>
                <w:noProof/>
              </w:rPr>
            </w:rPrChange>
          </w:rPr>
          <w:fldChar w:fldCharType="end"/>
        </w:r>
        <w:r w:rsidRPr="00AC5E7E">
          <w:noBreakHyphen/>
        </w:r>
        <w:r w:rsidRPr="00AC5E7E">
          <w:fldChar w:fldCharType="begin"/>
        </w:r>
        <w:r w:rsidRPr="00AC5E7E">
          <w:instrText xml:space="preserve"> SEQ Figure \* ARABIC \s 1 </w:instrText>
        </w:r>
        <w:r w:rsidRPr="00AC5E7E">
          <w:fldChar w:fldCharType="separate"/>
        </w:r>
        <w:r w:rsidRPr="00AC5E7E">
          <w:rPr>
            <w:rPrChange w:id="5491" w:author="Mutali Nepfumbada" w:date="2022-09-28T23:23:00Z">
              <w:rPr>
                <w:noProof/>
              </w:rPr>
            </w:rPrChange>
          </w:rPr>
          <w:t>5</w:t>
        </w:r>
        <w:r w:rsidRPr="00AC5E7E">
          <w:rPr>
            <w:rPrChange w:id="5492" w:author="Mutali Nepfumbada" w:date="2022-09-28T23:23:00Z">
              <w:rPr>
                <w:noProof/>
              </w:rPr>
            </w:rPrChange>
          </w:rPr>
          <w:fldChar w:fldCharType="end"/>
        </w:r>
        <w:r w:rsidRPr="00AC5E7E">
          <w:t>: Hermanus PR Vs Forecast</w:t>
        </w:r>
      </w:ins>
    </w:p>
    <w:p w14:paraId="11D78E81" w14:textId="113AE58F" w:rsidR="00AC5E7E" w:rsidRPr="00AC5E7E" w:rsidDel="00AC5E7E" w:rsidRDefault="00AC5E7E" w:rsidP="004776AB">
      <w:pPr>
        <w:jc w:val="both"/>
        <w:rPr>
          <w:del w:id="5493" w:author="Mutali Nepfumbada" w:date="2022-09-28T23:23:00Z"/>
          <w:u w:val="single"/>
          <w:lang w:eastAsia="en-US"/>
          <w:rPrChange w:id="5494" w:author="Mutali Nepfumbada" w:date="2022-09-28T23:23:00Z">
            <w:rPr>
              <w:del w:id="5495" w:author="Mutali Nepfumbada" w:date="2022-09-28T23:23:00Z"/>
              <w:lang w:eastAsia="en-US"/>
            </w:rPr>
          </w:rPrChange>
        </w:rPr>
      </w:pPr>
    </w:p>
    <w:p w14:paraId="07973823" w14:textId="58F5FD39" w:rsidR="009B5EF0" w:rsidRPr="00953BC7" w:rsidDel="00AC5E7E" w:rsidRDefault="009B5EF0" w:rsidP="009B5EF0">
      <w:pPr>
        <w:rPr>
          <w:del w:id="5496" w:author="Mutali Nepfumbada" w:date="2022-09-28T23:23:00Z"/>
          <w:lang w:eastAsia="en-US"/>
        </w:rPr>
      </w:pPr>
    </w:p>
    <w:tbl>
      <w:tblPr>
        <w:tblStyle w:val="TableGridLight"/>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58"/>
        <w:gridCol w:w="5791"/>
      </w:tblGrid>
      <w:tr w:rsidR="009B5EF0" w:rsidRPr="00953BC7" w:rsidDel="00AC5E7E" w14:paraId="0F0C9469" w14:textId="15FD8D6D">
        <w:trPr>
          <w:trHeight w:val="1419"/>
          <w:del w:id="5497" w:author="Mutali Nepfumbada" w:date="2022-09-28T23:23:00Z"/>
        </w:trPr>
        <w:tc>
          <w:tcPr>
            <w:tcW w:w="2429" w:type="pct"/>
            <w:vAlign w:val="center"/>
          </w:tcPr>
          <w:tbl>
            <w:tblPr>
              <w:tblStyle w:val="TableGridLight"/>
              <w:tblW w:w="3577" w:type="dxa"/>
              <w:tblLook w:val="04A0" w:firstRow="1" w:lastRow="0" w:firstColumn="1" w:lastColumn="0" w:noHBand="0" w:noVBand="1"/>
            </w:tblPr>
            <w:tblGrid>
              <w:gridCol w:w="920"/>
              <w:gridCol w:w="807"/>
              <w:gridCol w:w="900"/>
              <w:gridCol w:w="950"/>
            </w:tblGrid>
            <w:tr w:rsidR="009B5EF0" w:rsidRPr="0032465C" w:rsidDel="00AC5E7E" w14:paraId="7AFA1E18" w14:textId="5B4D1665" w:rsidTr="001F1F19">
              <w:trPr>
                <w:trHeight w:val="258"/>
                <w:del w:id="5498" w:author="Mutali Nepfumbada" w:date="2022-09-28T23:23:00Z"/>
              </w:trPr>
              <w:tc>
                <w:tcPr>
                  <w:tcW w:w="5000" w:type="pct"/>
                  <w:gridSpan w:val="4"/>
                  <w:shd w:val="clear" w:color="auto" w:fill="5F0500"/>
                </w:tcPr>
                <w:p w14:paraId="4F513F66" w14:textId="7788EF31" w:rsidR="009B5EF0" w:rsidRPr="0032465C" w:rsidDel="00AC5E7E" w:rsidRDefault="009B5EF0">
                  <w:pPr>
                    <w:jc w:val="center"/>
                    <w:rPr>
                      <w:del w:id="5499" w:author="Mutali Nepfumbada" w:date="2022-09-28T23:23:00Z"/>
                      <w:b/>
                      <w:bCs/>
                    </w:rPr>
                  </w:pPr>
                  <w:del w:id="5500" w:author="Mutali Nepfumbada" w:date="2022-09-28T23:23:00Z">
                    <w:r w:rsidRPr="0032465C" w:rsidDel="00AC5E7E">
                      <w:rPr>
                        <w:b/>
                        <w:bCs/>
                      </w:rPr>
                      <w:delText xml:space="preserve">Performance Ratio </w:delText>
                    </w:r>
                    <w:r w:rsidDel="00AC5E7E">
                      <w:rPr>
                        <w:b/>
                        <w:bCs/>
                      </w:rPr>
                      <w:delText>(</w:delText>
                    </w:r>
                    <w:r w:rsidRPr="0032465C" w:rsidDel="00AC5E7E">
                      <w:rPr>
                        <w:b/>
                        <w:bCs/>
                      </w:rPr>
                      <w:delText>%</w:delText>
                    </w:r>
                    <w:r w:rsidDel="00AC5E7E">
                      <w:rPr>
                        <w:b/>
                        <w:bCs/>
                      </w:rPr>
                      <w:delText>)</w:delText>
                    </w:r>
                  </w:del>
                </w:p>
              </w:tc>
            </w:tr>
            <w:tr w:rsidR="009B5EF0" w:rsidRPr="0032465C" w:rsidDel="00AC5E7E" w14:paraId="562050FE" w14:textId="6203456D" w:rsidTr="001F1F19">
              <w:trPr>
                <w:trHeight w:val="258"/>
                <w:del w:id="5501" w:author="Mutali Nepfumbada" w:date="2022-09-28T23:23:00Z"/>
              </w:trPr>
              <w:tc>
                <w:tcPr>
                  <w:tcW w:w="1286" w:type="pct"/>
                  <w:shd w:val="clear" w:color="auto" w:fill="5F0500"/>
                </w:tcPr>
                <w:p w14:paraId="68616A17" w14:textId="23464DBB" w:rsidR="009B5EF0" w:rsidRPr="009B5EF0" w:rsidDel="00AC5E7E" w:rsidRDefault="009B5EF0" w:rsidP="009B5EF0">
                  <w:pPr>
                    <w:rPr>
                      <w:del w:id="5502" w:author="Mutali Nepfumbada" w:date="2022-09-28T23:23:00Z"/>
                      <w:b/>
                      <w:bCs/>
                      <w:lang w:eastAsia="en-US"/>
                    </w:rPr>
                  </w:pPr>
                  <w:del w:id="5503" w:author="Mutali Nepfumbada" w:date="2022-09-28T23:23:00Z">
                    <w:r w:rsidRPr="009B5EF0" w:rsidDel="00AC5E7E">
                      <w:rPr>
                        <w:b/>
                        <w:bCs/>
                      </w:rPr>
                      <w:delText>Month</w:delText>
                    </w:r>
                  </w:del>
                </w:p>
              </w:tc>
              <w:tc>
                <w:tcPr>
                  <w:tcW w:w="1128" w:type="pct"/>
                  <w:shd w:val="clear" w:color="auto" w:fill="5F0500"/>
                </w:tcPr>
                <w:p w14:paraId="7C2FD96E" w14:textId="107A770B" w:rsidR="009B5EF0" w:rsidRPr="009B5EF0" w:rsidDel="00AC5E7E" w:rsidRDefault="009B5EF0" w:rsidP="009B5EF0">
                  <w:pPr>
                    <w:jc w:val="center"/>
                    <w:rPr>
                      <w:del w:id="5504" w:author="Mutali Nepfumbada" w:date="2022-09-28T23:23:00Z"/>
                      <w:b/>
                      <w:bCs/>
                      <w:lang w:val="en-US"/>
                    </w:rPr>
                  </w:pPr>
                  <w:del w:id="5505" w:author="Mutali Nepfumbada" w:date="2022-09-28T23:23:00Z">
                    <w:r w:rsidRPr="009B5EF0" w:rsidDel="00AC5E7E">
                      <w:rPr>
                        <w:b/>
                        <w:bCs/>
                      </w:rPr>
                      <w:delText>Actual</w:delText>
                    </w:r>
                  </w:del>
                </w:p>
              </w:tc>
              <w:tc>
                <w:tcPr>
                  <w:tcW w:w="1258" w:type="pct"/>
                  <w:shd w:val="clear" w:color="auto" w:fill="5F0500"/>
                </w:tcPr>
                <w:p w14:paraId="52B55270" w14:textId="3587A0DE" w:rsidR="009B5EF0" w:rsidRPr="009B5EF0" w:rsidDel="00AC5E7E" w:rsidRDefault="009B5EF0" w:rsidP="009B5EF0">
                  <w:pPr>
                    <w:jc w:val="center"/>
                    <w:rPr>
                      <w:del w:id="5506" w:author="Mutali Nepfumbada" w:date="2022-09-28T23:23:00Z"/>
                      <w:b/>
                      <w:bCs/>
                      <w:lang w:eastAsia="en-US"/>
                    </w:rPr>
                  </w:pPr>
                  <w:del w:id="5507" w:author="Mutali Nepfumbada" w:date="2022-09-28T23:23:00Z">
                    <w:r w:rsidRPr="009B5EF0" w:rsidDel="00AC5E7E">
                      <w:rPr>
                        <w:b/>
                        <w:bCs/>
                      </w:rPr>
                      <w:delText>Forecast</w:delText>
                    </w:r>
                  </w:del>
                </w:p>
              </w:tc>
              <w:tc>
                <w:tcPr>
                  <w:tcW w:w="1328" w:type="pct"/>
                  <w:shd w:val="clear" w:color="auto" w:fill="5F0500"/>
                </w:tcPr>
                <w:p w14:paraId="112867BC" w14:textId="5C69CDA6" w:rsidR="009B5EF0" w:rsidRPr="009B5EF0" w:rsidDel="00AC5E7E" w:rsidRDefault="009B5EF0" w:rsidP="009B5EF0">
                  <w:pPr>
                    <w:jc w:val="center"/>
                    <w:rPr>
                      <w:del w:id="5508" w:author="Mutali Nepfumbada" w:date="2022-09-28T23:23:00Z"/>
                      <w:b/>
                      <w:bCs/>
                      <w:lang w:eastAsia="en-US"/>
                    </w:rPr>
                  </w:pPr>
                  <w:del w:id="5509" w:author="Mutali Nepfumbada" w:date="2022-09-28T23:23:00Z">
                    <w:r w:rsidRPr="009B5EF0" w:rsidDel="00AC5E7E">
                      <w:rPr>
                        <w:b/>
                        <w:bCs/>
                      </w:rPr>
                      <w:delText>Delta (%)</w:delText>
                    </w:r>
                  </w:del>
                </w:p>
              </w:tc>
            </w:tr>
            <w:tr w:rsidR="001F1F19" w:rsidDel="00AC5E7E" w14:paraId="50BE7A44" w14:textId="68E229D1" w:rsidTr="001F1F19">
              <w:trPr>
                <w:trHeight w:val="123"/>
                <w:del w:id="5510" w:author="Mutali Nepfumbada" w:date="2022-09-28T23:23:00Z"/>
              </w:trPr>
              <w:tc>
                <w:tcPr>
                  <w:tcW w:w="1286" w:type="pct"/>
                </w:tcPr>
                <w:p w14:paraId="3A29624C" w14:textId="23D1F340" w:rsidR="001F1F19" w:rsidDel="00AC5E7E" w:rsidRDefault="001F1F19" w:rsidP="001F1F19">
                  <w:pPr>
                    <w:rPr>
                      <w:del w:id="5511" w:author="Mutali Nepfumbada" w:date="2022-09-28T23:23:00Z"/>
                      <w:lang w:eastAsia="en-US"/>
                    </w:rPr>
                  </w:pPr>
                  <w:del w:id="5512" w:author="Mutali Nepfumbada" w:date="2022-09-28T23:23:00Z">
                    <w:r w:rsidRPr="00DC29B7" w:rsidDel="00AC5E7E">
                      <w:rPr>
                        <w:bCs/>
                        <w:lang w:val="en-US"/>
                      </w:rPr>
                      <w:delText>Oct 21</w:delText>
                    </w:r>
                  </w:del>
                </w:p>
              </w:tc>
              <w:tc>
                <w:tcPr>
                  <w:tcW w:w="1128" w:type="pct"/>
                </w:tcPr>
                <w:p w14:paraId="60ACD7F9" w14:textId="2EF238F1" w:rsidR="001F1F19" w:rsidDel="00AC5E7E" w:rsidRDefault="001F1F19" w:rsidP="001F1F19">
                  <w:pPr>
                    <w:jc w:val="center"/>
                    <w:rPr>
                      <w:del w:id="5513" w:author="Mutali Nepfumbada" w:date="2022-09-28T23:23:00Z"/>
                      <w:lang w:eastAsia="en-US"/>
                    </w:rPr>
                  </w:pPr>
                  <w:del w:id="5514" w:author="Mutali Nepfumbada" w:date="2022-09-28T23:23:00Z">
                    <w:r w:rsidRPr="00855582" w:rsidDel="00AC5E7E">
                      <w:delText>-</w:delText>
                    </w:r>
                  </w:del>
                </w:p>
              </w:tc>
              <w:tc>
                <w:tcPr>
                  <w:tcW w:w="1258" w:type="pct"/>
                </w:tcPr>
                <w:p w14:paraId="61E6478B" w14:textId="35B13C8C" w:rsidR="001F1F19" w:rsidDel="00AC5E7E" w:rsidRDefault="001F1F19" w:rsidP="001F1F19">
                  <w:pPr>
                    <w:jc w:val="center"/>
                    <w:rPr>
                      <w:del w:id="5515" w:author="Mutali Nepfumbada" w:date="2022-09-28T23:23:00Z"/>
                      <w:lang w:eastAsia="en-US"/>
                    </w:rPr>
                  </w:pPr>
                  <w:del w:id="5516" w:author="Mutali Nepfumbada" w:date="2022-09-28T23:23:00Z">
                    <w:r w:rsidRPr="00855582" w:rsidDel="00AC5E7E">
                      <w:delText>-</w:delText>
                    </w:r>
                  </w:del>
                </w:p>
              </w:tc>
              <w:tc>
                <w:tcPr>
                  <w:tcW w:w="1328" w:type="pct"/>
                </w:tcPr>
                <w:p w14:paraId="5A538266" w14:textId="409D2D5D" w:rsidR="001F1F19" w:rsidDel="00AC5E7E" w:rsidRDefault="001F1F19" w:rsidP="001F1F19">
                  <w:pPr>
                    <w:jc w:val="center"/>
                    <w:rPr>
                      <w:del w:id="5517" w:author="Mutali Nepfumbada" w:date="2022-09-28T23:23:00Z"/>
                      <w:lang w:eastAsia="en-US"/>
                    </w:rPr>
                  </w:pPr>
                  <w:del w:id="5518" w:author="Mutali Nepfumbada" w:date="2022-09-28T23:23:00Z">
                    <w:r w:rsidRPr="00855582" w:rsidDel="00AC5E7E">
                      <w:delText>-</w:delText>
                    </w:r>
                  </w:del>
                </w:p>
              </w:tc>
            </w:tr>
            <w:tr w:rsidR="001F1F19" w:rsidDel="00AC5E7E" w14:paraId="67D9D492" w14:textId="3064EA71" w:rsidTr="001F1F19">
              <w:trPr>
                <w:trHeight w:val="123"/>
                <w:del w:id="5519" w:author="Mutali Nepfumbada" w:date="2022-09-28T23:23:00Z"/>
              </w:trPr>
              <w:tc>
                <w:tcPr>
                  <w:tcW w:w="1286" w:type="pct"/>
                </w:tcPr>
                <w:p w14:paraId="392126E4" w14:textId="72B99200" w:rsidR="001F1F19" w:rsidDel="00AC5E7E" w:rsidRDefault="001F1F19" w:rsidP="001F1F19">
                  <w:pPr>
                    <w:rPr>
                      <w:del w:id="5520" w:author="Mutali Nepfumbada" w:date="2022-09-28T23:23:00Z"/>
                      <w:lang w:eastAsia="en-US"/>
                    </w:rPr>
                  </w:pPr>
                  <w:del w:id="5521" w:author="Mutali Nepfumbada" w:date="2022-09-28T23:23:00Z">
                    <w:r w:rsidRPr="00DC29B7" w:rsidDel="00AC5E7E">
                      <w:rPr>
                        <w:bCs/>
                        <w:lang w:val="en-US"/>
                      </w:rPr>
                      <w:delText>Nov 21</w:delText>
                    </w:r>
                  </w:del>
                </w:p>
              </w:tc>
              <w:tc>
                <w:tcPr>
                  <w:tcW w:w="1128" w:type="pct"/>
                </w:tcPr>
                <w:p w14:paraId="47DDCE19" w14:textId="5D31B6BF" w:rsidR="001F1F19" w:rsidDel="00AC5E7E" w:rsidRDefault="001F1F19" w:rsidP="001F1F19">
                  <w:pPr>
                    <w:jc w:val="center"/>
                    <w:rPr>
                      <w:del w:id="5522" w:author="Mutali Nepfumbada" w:date="2022-09-28T23:23:00Z"/>
                      <w:lang w:eastAsia="en-US"/>
                    </w:rPr>
                  </w:pPr>
                  <w:del w:id="5523" w:author="Mutali Nepfumbada" w:date="2022-09-28T23:23:00Z">
                    <w:r w:rsidRPr="00855582" w:rsidDel="00AC5E7E">
                      <w:delText>-</w:delText>
                    </w:r>
                  </w:del>
                </w:p>
              </w:tc>
              <w:tc>
                <w:tcPr>
                  <w:tcW w:w="1258" w:type="pct"/>
                </w:tcPr>
                <w:p w14:paraId="233863AF" w14:textId="4AF278B3" w:rsidR="001F1F19" w:rsidDel="00AC5E7E" w:rsidRDefault="001F1F19" w:rsidP="001F1F19">
                  <w:pPr>
                    <w:jc w:val="center"/>
                    <w:rPr>
                      <w:del w:id="5524" w:author="Mutali Nepfumbada" w:date="2022-09-28T23:23:00Z"/>
                      <w:lang w:eastAsia="en-US"/>
                    </w:rPr>
                  </w:pPr>
                  <w:del w:id="5525" w:author="Mutali Nepfumbada" w:date="2022-09-28T23:23:00Z">
                    <w:r w:rsidRPr="00855582" w:rsidDel="00AC5E7E">
                      <w:delText>-</w:delText>
                    </w:r>
                  </w:del>
                </w:p>
              </w:tc>
              <w:tc>
                <w:tcPr>
                  <w:tcW w:w="1328" w:type="pct"/>
                </w:tcPr>
                <w:p w14:paraId="4554F8CE" w14:textId="3DEFB7A4" w:rsidR="001F1F19" w:rsidDel="00AC5E7E" w:rsidRDefault="001F1F19" w:rsidP="001F1F19">
                  <w:pPr>
                    <w:jc w:val="center"/>
                    <w:rPr>
                      <w:del w:id="5526" w:author="Mutali Nepfumbada" w:date="2022-09-28T23:23:00Z"/>
                      <w:lang w:eastAsia="en-US"/>
                    </w:rPr>
                  </w:pPr>
                  <w:del w:id="5527" w:author="Mutali Nepfumbada" w:date="2022-09-28T23:23:00Z">
                    <w:r w:rsidRPr="00855582" w:rsidDel="00AC5E7E">
                      <w:delText>-</w:delText>
                    </w:r>
                  </w:del>
                </w:p>
              </w:tc>
            </w:tr>
            <w:tr w:rsidR="001F1F19" w:rsidDel="00AC5E7E" w14:paraId="6E9CC84C" w14:textId="69D12CAA" w:rsidTr="001F1F19">
              <w:trPr>
                <w:trHeight w:val="123"/>
                <w:del w:id="5528" w:author="Mutali Nepfumbada" w:date="2022-09-28T23:23:00Z"/>
              </w:trPr>
              <w:tc>
                <w:tcPr>
                  <w:tcW w:w="1286" w:type="pct"/>
                </w:tcPr>
                <w:p w14:paraId="2ABCC7CC" w14:textId="74E832EE" w:rsidR="001F1F19" w:rsidDel="00AC5E7E" w:rsidRDefault="001F1F19" w:rsidP="001F1F19">
                  <w:pPr>
                    <w:rPr>
                      <w:del w:id="5529" w:author="Mutali Nepfumbada" w:date="2022-09-28T23:23:00Z"/>
                      <w:lang w:eastAsia="en-US"/>
                    </w:rPr>
                  </w:pPr>
                  <w:del w:id="5530" w:author="Mutali Nepfumbada" w:date="2022-09-28T23:23:00Z">
                    <w:r w:rsidRPr="00DC29B7" w:rsidDel="00AC5E7E">
                      <w:rPr>
                        <w:bCs/>
                        <w:lang w:val="en-US"/>
                      </w:rPr>
                      <w:delText>Dec 21</w:delText>
                    </w:r>
                  </w:del>
                </w:p>
              </w:tc>
              <w:tc>
                <w:tcPr>
                  <w:tcW w:w="1128" w:type="pct"/>
                </w:tcPr>
                <w:p w14:paraId="2749A006" w14:textId="3A0FD217" w:rsidR="001F1F19" w:rsidDel="00AC5E7E" w:rsidRDefault="001F1F19" w:rsidP="001F1F19">
                  <w:pPr>
                    <w:jc w:val="center"/>
                    <w:rPr>
                      <w:del w:id="5531" w:author="Mutali Nepfumbada" w:date="2022-09-28T23:23:00Z"/>
                      <w:lang w:eastAsia="en-US"/>
                    </w:rPr>
                  </w:pPr>
                  <w:del w:id="5532" w:author="Mutali Nepfumbada" w:date="2022-09-28T23:23:00Z">
                    <w:r w:rsidRPr="00855582" w:rsidDel="00AC5E7E">
                      <w:delText>-</w:delText>
                    </w:r>
                  </w:del>
                </w:p>
              </w:tc>
              <w:tc>
                <w:tcPr>
                  <w:tcW w:w="1258" w:type="pct"/>
                </w:tcPr>
                <w:p w14:paraId="4E8CC186" w14:textId="4F9258C1" w:rsidR="001F1F19" w:rsidDel="00AC5E7E" w:rsidRDefault="001F1F19" w:rsidP="001F1F19">
                  <w:pPr>
                    <w:jc w:val="center"/>
                    <w:rPr>
                      <w:del w:id="5533" w:author="Mutali Nepfumbada" w:date="2022-09-28T23:23:00Z"/>
                      <w:lang w:eastAsia="en-US"/>
                    </w:rPr>
                  </w:pPr>
                  <w:del w:id="5534" w:author="Mutali Nepfumbada" w:date="2022-09-28T23:23:00Z">
                    <w:r w:rsidRPr="00855582" w:rsidDel="00AC5E7E">
                      <w:delText>-</w:delText>
                    </w:r>
                  </w:del>
                </w:p>
              </w:tc>
              <w:tc>
                <w:tcPr>
                  <w:tcW w:w="1328" w:type="pct"/>
                </w:tcPr>
                <w:p w14:paraId="08E90621" w14:textId="5C3B4BA0" w:rsidR="001F1F19" w:rsidDel="00AC5E7E" w:rsidRDefault="001F1F19" w:rsidP="001F1F19">
                  <w:pPr>
                    <w:jc w:val="center"/>
                    <w:rPr>
                      <w:del w:id="5535" w:author="Mutali Nepfumbada" w:date="2022-09-28T23:23:00Z"/>
                      <w:lang w:eastAsia="en-US"/>
                    </w:rPr>
                  </w:pPr>
                  <w:del w:id="5536" w:author="Mutali Nepfumbada" w:date="2022-09-28T23:23:00Z">
                    <w:r w:rsidRPr="00855582" w:rsidDel="00AC5E7E">
                      <w:delText>-</w:delText>
                    </w:r>
                  </w:del>
                </w:p>
              </w:tc>
            </w:tr>
            <w:tr w:rsidR="001F1F19" w:rsidDel="00AC5E7E" w14:paraId="41807D64" w14:textId="477FE325" w:rsidTr="001F1F19">
              <w:trPr>
                <w:trHeight w:val="123"/>
                <w:del w:id="5537" w:author="Mutali Nepfumbada" w:date="2022-09-28T23:23:00Z"/>
              </w:trPr>
              <w:tc>
                <w:tcPr>
                  <w:tcW w:w="1286" w:type="pct"/>
                </w:tcPr>
                <w:p w14:paraId="0FBD012D" w14:textId="7F9DAC4D" w:rsidR="001F1F19" w:rsidDel="00AC5E7E" w:rsidRDefault="001F1F19" w:rsidP="001F1F19">
                  <w:pPr>
                    <w:rPr>
                      <w:del w:id="5538" w:author="Mutali Nepfumbada" w:date="2022-09-28T23:23:00Z"/>
                      <w:lang w:eastAsia="en-US"/>
                    </w:rPr>
                  </w:pPr>
                  <w:del w:id="5539" w:author="Mutali Nepfumbada" w:date="2022-09-28T23:23:00Z">
                    <w:r w:rsidRPr="00DC29B7" w:rsidDel="00AC5E7E">
                      <w:rPr>
                        <w:bCs/>
                        <w:lang w:val="en-US"/>
                      </w:rPr>
                      <w:delText>Jan 22</w:delText>
                    </w:r>
                  </w:del>
                </w:p>
              </w:tc>
              <w:tc>
                <w:tcPr>
                  <w:tcW w:w="1128" w:type="pct"/>
                </w:tcPr>
                <w:p w14:paraId="60E2CEAC" w14:textId="0686BAFF" w:rsidR="001F1F19" w:rsidDel="00AC5E7E" w:rsidRDefault="001F1F19" w:rsidP="001F1F19">
                  <w:pPr>
                    <w:jc w:val="center"/>
                    <w:rPr>
                      <w:del w:id="5540" w:author="Mutali Nepfumbada" w:date="2022-09-28T23:23:00Z"/>
                      <w:lang w:eastAsia="en-US"/>
                    </w:rPr>
                  </w:pPr>
                  <w:del w:id="5541" w:author="Mutali Nepfumbada" w:date="2022-09-28T23:23:00Z">
                    <w:r w:rsidRPr="00855582" w:rsidDel="00AC5E7E">
                      <w:delText>-</w:delText>
                    </w:r>
                  </w:del>
                </w:p>
              </w:tc>
              <w:tc>
                <w:tcPr>
                  <w:tcW w:w="1258" w:type="pct"/>
                </w:tcPr>
                <w:p w14:paraId="781F8694" w14:textId="660D713C" w:rsidR="001F1F19" w:rsidDel="00AC5E7E" w:rsidRDefault="001F1F19" w:rsidP="001F1F19">
                  <w:pPr>
                    <w:jc w:val="center"/>
                    <w:rPr>
                      <w:del w:id="5542" w:author="Mutali Nepfumbada" w:date="2022-09-28T23:23:00Z"/>
                      <w:lang w:eastAsia="en-US"/>
                    </w:rPr>
                  </w:pPr>
                  <w:del w:id="5543" w:author="Mutali Nepfumbada" w:date="2022-09-28T23:23:00Z">
                    <w:r w:rsidRPr="00855582" w:rsidDel="00AC5E7E">
                      <w:delText>-</w:delText>
                    </w:r>
                  </w:del>
                </w:p>
              </w:tc>
              <w:tc>
                <w:tcPr>
                  <w:tcW w:w="1328" w:type="pct"/>
                </w:tcPr>
                <w:p w14:paraId="6C7AE3C2" w14:textId="0E82B5AA" w:rsidR="001F1F19" w:rsidDel="00AC5E7E" w:rsidRDefault="001F1F19" w:rsidP="001F1F19">
                  <w:pPr>
                    <w:jc w:val="center"/>
                    <w:rPr>
                      <w:del w:id="5544" w:author="Mutali Nepfumbada" w:date="2022-09-28T23:23:00Z"/>
                      <w:lang w:eastAsia="en-US"/>
                    </w:rPr>
                  </w:pPr>
                  <w:del w:id="5545" w:author="Mutali Nepfumbada" w:date="2022-09-28T23:23:00Z">
                    <w:r w:rsidRPr="00855582" w:rsidDel="00AC5E7E">
                      <w:delText>-</w:delText>
                    </w:r>
                  </w:del>
                </w:p>
              </w:tc>
            </w:tr>
            <w:tr w:rsidR="001F1F19" w:rsidDel="00AC5E7E" w14:paraId="2A6601BC" w14:textId="1E2BE8FC" w:rsidTr="001F1F19">
              <w:trPr>
                <w:trHeight w:val="123"/>
                <w:del w:id="5546" w:author="Mutali Nepfumbada" w:date="2022-09-28T23:23:00Z"/>
              </w:trPr>
              <w:tc>
                <w:tcPr>
                  <w:tcW w:w="1286" w:type="pct"/>
                </w:tcPr>
                <w:p w14:paraId="79573F2A" w14:textId="1637AE2B" w:rsidR="001F1F19" w:rsidDel="00AC5E7E" w:rsidRDefault="001F1F19" w:rsidP="001F1F19">
                  <w:pPr>
                    <w:rPr>
                      <w:del w:id="5547" w:author="Mutali Nepfumbada" w:date="2022-09-28T23:23:00Z"/>
                      <w:lang w:eastAsia="en-US"/>
                    </w:rPr>
                  </w:pPr>
                  <w:del w:id="5548" w:author="Mutali Nepfumbada" w:date="2022-09-28T23:23:00Z">
                    <w:r w:rsidRPr="00DC29B7" w:rsidDel="00AC5E7E">
                      <w:rPr>
                        <w:bCs/>
                        <w:lang w:val="en-US"/>
                      </w:rPr>
                      <w:delText>Feb 22</w:delText>
                    </w:r>
                  </w:del>
                </w:p>
              </w:tc>
              <w:tc>
                <w:tcPr>
                  <w:tcW w:w="1128" w:type="pct"/>
                </w:tcPr>
                <w:p w14:paraId="231F264C" w14:textId="29236F13" w:rsidR="001F1F19" w:rsidDel="00AC5E7E" w:rsidRDefault="001F1F19" w:rsidP="001F1F19">
                  <w:pPr>
                    <w:jc w:val="center"/>
                    <w:rPr>
                      <w:del w:id="5549" w:author="Mutali Nepfumbada" w:date="2022-09-28T23:23:00Z"/>
                      <w:lang w:eastAsia="en-US"/>
                    </w:rPr>
                  </w:pPr>
                  <w:del w:id="5550" w:author="Mutali Nepfumbada" w:date="2022-09-28T23:23:00Z">
                    <w:r w:rsidRPr="00855582" w:rsidDel="00AC5E7E">
                      <w:delText>-</w:delText>
                    </w:r>
                  </w:del>
                </w:p>
              </w:tc>
              <w:tc>
                <w:tcPr>
                  <w:tcW w:w="1258" w:type="pct"/>
                </w:tcPr>
                <w:p w14:paraId="7D0CE4C8" w14:textId="0611D51F" w:rsidR="001F1F19" w:rsidDel="00AC5E7E" w:rsidRDefault="001F1F19" w:rsidP="001F1F19">
                  <w:pPr>
                    <w:jc w:val="center"/>
                    <w:rPr>
                      <w:del w:id="5551" w:author="Mutali Nepfumbada" w:date="2022-09-28T23:23:00Z"/>
                      <w:lang w:eastAsia="en-US"/>
                    </w:rPr>
                  </w:pPr>
                  <w:del w:id="5552" w:author="Mutali Nepfumbada" w:date="2022-09-28T23:23:00Z">
                    <w:r w:rsidRPr="00855582" w:rsidDel="00AC5E7E">
                      <w:delText>-</w:delText>
                    </w:r>
                  </w:del>
                </w:p>
              </w:tc>
              <w:tc>
                <w:tcPr>
                  <w:tcW w:w="1328" w:type="pct"/>
                </w:tcPr>
                <w:p w14:paraId="72B1CF2E" w14:textId="5AF5AE48" w:rsidR="001F1F19" w:rsidDel="00AC5E7E" w:rsidRDefault="001F1F19" w:rsidP="001F1F19">
                  <w:pPr>
                    <w:jc w:val="center"/>
                    <w:rPr>
                      <w:del w:id="5553" w:author="Mutali Nepfumbada" w:date="2022-09-28T23:23:00Z"/>
                      <w:lang w:eastAsia="en-US"/>
                    </w:rPr>
                  </w:pPr>
                  <w:del w:id="5554" w:author="Mutali Nepfumbada" w:date="2022-09-28T23:23:00Z">
                    <w:r w:rsidRPr="00855582" w:rsidDel="00AC5E7E">
                      <w:delText>-</w:delText>
                    </w:r>
                  </w:del>
                </w:p>
              </w:tc>
            </w:tr>
            <w:tr w:rsidR="001F1F19" w:rsidDel="00AC5E7E" w14:paraId="12DF6BB4" w14:textId="092A572A" w:rsidTr="001F1F19">
              <w:trPr>
                <w:trHeight w:val="123"/>
                <w:del w:id="5555" w:author="Mutali Nepfumbada" w:date="2022-09-28T23:23:00Z"/>
              </w:trPr>
              <w:tc>
                <w:tcPr>
                  <w:tcW w:w="1286" w:type="pct"/>
                </w:tcPr>
                <w:p w14:paraId="265D6409" w14:textId="2D77B339" w:rsidR="001F1F19" w:rsidDel="00AC5E7E" w:rsidRDefault="001F1F19" w:rsidP="001F1F19">
                  <w:pPr>
                    <w:rPr>
                      <w:del w:id="5556" w:author="Mutali Nepfumbada" w:date="2022-09-28T23:23:00Z"/>
                      <w:lang w:eastAsia="en-US"/>
                    </w:rPr>
                  </w:pPr>
                  <w:del w:id="5557" w:author="Mutali Nepfumbada" w:date="2022-09-28T23:23:00Z">
                    <w:r w:rsidRPr="00DC29B7" w:rsidDel="00AC5E7E">
                      <w:rPr>
                        <w:bCs/>
                        <w:lang w:val="en-US"/>
                      </w:rPr>
                      <w:delText>Mar 22</w:delText>
                    </w:r>
                  </w:del>
                </w:p>
              </w:tc>
              <w:tc>
                <w:tcPr>
                  <w:tcW w:w="1128" w:type="pct"/>
                </w:tcPr>
                <w:p w14:paraId="67D385D5" w14:textId="3BDF22AE" w:rsidR="001F1F19" w:rsidDel="00AC5E7E" w:rsidRDefault="001F1F19" w:rsidP="001F1F19">
                  <w:pPr>
                    <w:jc w:val="center"/>
                    <w:rPr>
                      <w:del w:id="5558" w:author="Mutali Nepfumbada" w:date="2022-09-28T23:23:00Z"/>
                      <w:lang w:eastAsia="en-US"/>
                    </w:rPr>
                  </w:pPr>
                  <w:del w:id="5559" w:author="Mutali Nepfumbada" w:date="2022-09-28T23:23:00Z">
                    <w:r w:rsidRPr="00855582" w:rsidDel="00AC5E7E">
                      <w:delText>-</w:delText>
                    </w:r>
                  </w:del>
                </w:p>
              </w:tc>
              <w:tc>
                <w:tcPr>
                  <w:tcW w:w="1258" w:type="pct"/>
                </w:tcPr>
                <w:p w14:paraId="38C2310B" w14:textId="5CEBA10A" w:rsidR="001F1F19" w:rsidDel="00AC5E7E" w:rsidRDefault="001F1F19" w:rsidP="001F1F19">
                  <w:pPr>
                    <w:jc w:val="center"/>
                    <w:rPr>
                      <w:del w:id="5560" w:author="Mutali Nepfumbada" w:date="2022-09-28T23:23:00Z"/>
                      <w:lang w:eastAsia="en-US"/>
                    </w:rPr>
                  </w:pPr>
                  <w:del w:id="5561" w:author="Mutali Nepfumbada" w:date="2022-09-28T23:23:00Z">
                    <w:r w:rsidRPr="00855582" w:rsidDel="00AC5E7E">
                      <w:delText>-</w:delText>
                    </w:r>
                  </w:del>
                </w:p>
              </w:tc>
              <w:tc>
                <w:tcPr>
                  <w:tcW w:w="1328" w:type="pct"/>
                </w:tcPr>
                <w:p w14:paraId="0CE045B8" w14:textId="1ACB6D3C" w:rsidR="001F1F19" w:rsidDel="00AC5E7E" w:rsidRDefault="001F1F19" w:rsidP="001F1F19">
                  <w:pPr>
                    <w:jc w:val="center"/>
                    <w:rPr>
                      <w:del w:id="5562" w:author="Mutali Nepfumbada" w:date="2022-09-28T23:23:00Z"/>
                      <w:lang w:eastAsia="en-US"/>
                    </w:rPr>
                  </w:pPr>
                  <w:del w:id="5563" w:author="Mutali Nepfumbada" w:date="2022-09-28T23:23:00Z">
                    <w:r w:rsidRPr="00855582" w:rsidDel="00AC5E7E">
                      <w:delText>-</w:delText>
                    </w:r>
                  </w:del>
                </w:p>
              </w:tc>
            </w:tr>
            <w:tr w:rsidR="009B5EF0" w:rsidDel="00AC5E7E" w14:paraId="72A31A78" w14:textId="570D8AB3" w:rsidTr="001F1F19">
              <w:trPr>
                <w:trHeight w:val="123"/>
                <w:del w:id="5564" w:author="Mutali Nepfumbada" w:date="2022-09-28T23:23:00Z"/>
              </w:trPr>
              <w:tc>
                <w:tcPr>
                  <w:tcW w:w="1286" w:type="pct"/>
                </w:tcPr>
                <w:p w14:paraId="20339349" w14:textId="2067B108" w:rsidR="009B5EF0" w:rsidDel="00AC5E7E" w:rsidRDefault="009B5EF0">
                  <w:pPr>
                    <w:rPr>
                      <w:del w:id="5565" w:author="Mutali Nepfumbada" w:date="2022-09-28T23:23:00Z"/>
                      <w:lang w:eastAsia="en-US"/>
                    </w:rPr>
                  </w:pPr>
                  <w:del w:id="5566" w:author="Mutali Nepfumbada" w:date="2022-09-28T23:23:00Z">
                    <w:r w:rsidRPr="00DC29B7" w:rsidDel="00AC5E7E">
                      <w:rPr>
                        <w:bCs/>
                        <w:lang w:val="en-US"/>
                      </w:rPr>
                      <w:delText>Apr 22</w:delText>
                    </w:r>
                  </w:del>
                </w:p>
              </w:tc>
              <w:tc>
                <w:tcPr>
                  <w:tcW w:w="1128" w:type="pct"/>
                </w:tcPr>
                <w:p w14:paraId="75A62884" w14:textId="0F8DCF51" w:rsidR="009B5EF0" w:rsidDel="00AC5E7E" w:rsidRDefault="009B5EF0">
                  <w:pPr>
                    <w:jc w:val="center"/>
                    <w:rPr>
                      <w:del w:id="5567" w:author="Mutali Nepfumbada" w:date="2022-09-28T23:23:00Z"/>
                      <w:lang w:eastAsia="en-US"/>
                    </w:rPr>
                  </w:pPr>
                  <w:del w:id="5568" w:author="Mutali Nepfumbada" w:date="2022-09-28T23:23:00Z">
                    <w:r w:rsidRPr="00DC29B7" w:rsidDel="00AC5E7E">
                      <w:rPr>
                        <w:bCs/>
                        <w:lang w:val="en-US"/>
                      </w:rPr>
                      <w:delText>78</w:delText>
                    </w:r>
                  </w:del>
                </w:p>
              </w:tc>
              <w:tc>
                <w:tcPr>
                  <w:tcW w:w="1258" w:type="pct"/>
                </w:tcPr>
                <w:p w14:paraId="026D375C" w14:textId="7D9C43A5" w:rsidR="009B5EF0" w:rsidDel="00AC5E7E" w:rsidRDefault="009B5EF0">
                  <w:pPr>
                    <w:jc w:val="center"/>
                    <w:rPr>
                      <w:del w:id="5569" w:author="Mutali Nepfumbada" w:date="2022-09-28T23:23:00Z"/>
                      <w:lang w:eastAsia="en-US"/>
                    </w:rPr>
                  </w:pPr>
                  <w:del w:id="5570" w:author="Mutali Nepfumbada" w:date="2022-09-28T23:23:00Z">
                    <w:r w:rsidRPr="00DC29B7" w:rsidDel="00AC5E7E">
                      <w:rPr>
                        <w:bCs/>
                        <w:lang w:val="en-US"/>
                      </w:rPr>
                      <w:delText>86</w:delText>
                    </w:r>
                  </w:del>
                </w:p>
              </w:tc>
              <w:tc>
                <w:tcPr>
                  <w:tcW w:w="1328" w:type="pct"/>
                </w:tcPr>
                <w:p w14:paraId="32F16B03" w14:textId="0B0EEFAE" w:rsidR="009B5EF0" w:rsidRPr="00A5498E" w:rsidDel="00AC5E7E" w:rsidRDefault="009B5EF0">
                  <w:pPr>
                    <w:jc w:val="center"/>
                    <w:rPr>
                      <w:del w:id="5571" w:author="Mutali Nepfumbada" w:date="2022-09-28T23:23:00Z"/>
                      <w:color w:val="FF0000"/>
                      <w:lang w:eastAsia="en-US"/>
                    </w:rPr>
                  </w:pPr>
                  <w:del w:id="5572" w:author="Mutali Nepfumbada" w:date="2022-09-28T23:23:00Z">
                    <w:r w:rsidRPr="00A5498E" w:rsidDel="00AC5E7E">
                      <w:rPr>
                        <w:bCs/>
                        <w:color w:val="FF0000"/>
                        <w:lang w:val="en-US"/>
                      </w:rPr>
                      <w:delText>-9.24</w:delText>
                    </w:r>
                  </w:del>
                </w:p>
              </w:tc>
            </w:tr>
            <w:tr w:rsidR="009B5EF0" w:rsidDel="00AC5E7E" w14:paraId="18883351" w14:textId="71F620BC" w:rsidTr="001F1F19">
              <w:trPr>
                <w:trHeight w:val="123"/>
                <w:del w:id="5573" w:author="Mutali Nepfumbada" w:date="2022-09-28T23:23:00Z"/>
              </w:trPr>
              <w:tc>
                <w:tcPr>
                  <w:tcW w:w="1286" w:type="pct"/>
                </w:tcPr>
                <w:p w14:paraId="763B7044" w14:textId="2D466DEE" w:rsidR="009B5EF0" w:rsidDel="00AC5E7E" w:rsidRDefault="009B5EF0">
                  <w:pPr>
                    <w:rPr>
                      <w:del w:id="5574" w:author="Mutali Nepfumbada" w:date="2022-09-28T23:23:00Z"/>
                      <w:lang w:eastAsia="en-US"/>
                    </w:rPr>
                  </w:pPr>
                  <w:del w:id="5575" w:author="Mutali Nepfumbada" w:date="2022-09-28T23:23:00Z">
                    <w:r w:rsidRPr="00DC29B7" w:rsidDel="00AC5E7E">
                      <w:rPr>
                        <w:bCs/>
                        <w:lang w:val="en-US"/>
                      </w:rPr>
                      <w:delText>May 22</w:delText>
                    </w:r>
                  </w:del>
                </w:p>
              </w:tc>
              <w:tc>
                <w:tcPr>
                  <w:tcW w:w="1128" w:type="pct"/>
                </w:tcPr>
                <w:p w14:paraId="614ED883" w14:textId="0B9C5597" w:rsidR="009B5EF0" w:rsidDel="00AC5E7E" w:rsidRDefault="009B5EF0">
                  <w:pPr>
                    <w:jc w:val="center"/>
                    <w:rPr>
                      <w:del w:id="5576" w:author="Mutali Nepfumbada" w:date="2022-09-28T23:23:00Z"/>
                      <w:lang w:eastAsia="en-US"/>
                    </w:rPr>
                  </w:pPr>
                  <w:del w:id="5577" w:author="Mutali Nepfumbada" w:date="2022-09-28T23:23:00Z">
                    <w:r w:rsidRPr="00DC29B7" w:rsidDel="00AC5E7E">
                      <w:rPr>
                        <w:bCs/>
                        <w:lang w:val="en-US"/>
                      </w:rPr>
                      <w:delText>82</w:delText>
                    </w:r>
                  </w:del>
                </w:p>
              </w:tc>
              <w:tc>
                <w:tcPr>
                  <w:tcW w:w="1258" w:type="pct"/>
                </w:tcPr>
                <w:p w14:paraId="28D50484" w14:textId="29400289" w:rsidR="009B5EF0" w:rsidDel="00AC5E7E" w:rsidRDefault="009B5EF0">
                  <w:pPr>
                    <w:jc w:val="center"/>
                    <w:rPr>
                      <w:del w:id="5578" w:author="Mutali Nepfumbada" w:date="2022-09-28T23:23:00Z"/>
                      <w:lang w:eastAsia="en-US"/>
                    </w:rPr>
                  </w:pPr>
                  <w:del w:id="5579" w:author="Mutali Nepfumbada" w:date="2022-09-28T23:23:00Z">
                    <w:r w:rsidRPr="00DC29B7" w:rsidDel="00AC5E7E">
                      <w:rPr>
                        <w:bCs/>
                        <w:lang w:val="en-US"/>
                      </w:rPr>
                      <w:delText>87</w:delText>
                    </w:r>
                  </w:del>
                </w:p>
              </w:tc>
              <w:tc>
                <w:tcPr>
                  <w:tcW w:w="1328" w:type="pct"/>
                </w:tcPr>
                <w:p w14:paraId="0F1AF726" w14:textId="0D8993C2" w:rsidR="009B5EF0" w:rsidRPr="00A5498E" w:rsidDel="00AC5E7E" w:rsidRDefault="009B5EF0">
                  <w:pPr>
                    <w:jc w:val="center"/>
                    <w:rPr>
                      <w:del w:id="5580" w:author="Mutali Nepfumbada" w:date="2022-09-28T23:23:00Z"/>
                      <w:color w:val="FF0000"/>
                      <w:lang w:eastAsia="en-US"/>
                    </w:rPr>
                  </w:pPr>
                  <w:del w:id="5581" w:author="Mutali Nepfumbada" w:date="2022-09-28T23:23:00Z">
                    <w:r w:rsidRPr="00A5498E" w:rsidDel="00AC5E7E">
                      <w:rPr>
                        <w:bCs/>
                        <w:color w:val="FF0000"/>
                        <w:lang w:val="en-US"/>
                      </w:rPr>
                      <w:delText>-5.8</w:delText>
                    </w:r>
                  </w:del>
                </w:p>
              </w:tc>
            </w:tr>
            <w:tr w:rsidR="009B5EF0" w:rsidDel="00AC5E7E" w14:paraId="197D285C" w14:textId="6D9BA33F" w:rsidTr="001F1F19">
              <w:trPr>
                <w:trHeight w:val="123"/>
                <w:del w:id="5582" w:author="Mutali Nepfumbada" w:date="2022-09-28T23:23:00Z"/>
              </w:trPr>
              <w:tc>
                <w:tcPr>
                  <w:tcW w:w="1286" w:type="pct"/>
                </w:tcPr>
                <w:p w14:paraId="3C255AFB" w14:textId="2684905A" w:rsidR="009B5EF0" w:rsidDel="00AC5E7E" w:rsidRDefault="009B5EF0">
                  <w:pPr>
                    <w:rPr>
                      <w:del w:id="5583" w:author="Mutali Nepfumbada" w:date="2022-09-28T23:23:00Z"/>
                      <w:lang w:eastAsia="en-US"/>
                    </w:rPr>
                  </w:pPr>
                  <w:del w:id="5584" w:author="Mutali Nepfumbada" w:date="2022-09-28T23:23:00Z">
                    <w:r w:rsidRPr="00DC29B7" w:rsidDel="00AC5E7E">
                      <w:rPr>
                        <w:bCs/>
                        <w:lang w:val="en-US"/>
                      </w:rPr>
                      <w:delText>Jun 22</w:delText>
                    </w:r>
                  </w:del>
                </w:p>
              </w:tc>
              <w:tc>
                <w:tcPr>
                  <w:tcW w:w="1128" w:type="pct"/>
                </w:tcPr>
                <w:p w14:paraId="00201DA3" w14:textId="64C276A5" w:rsidR="009B5EF0" w:rsidDel="00AC5E7E" w:rsidRDefault="009B5EF0">
                  <w:pPr>
                    <w:jc w:val="center"/>
                    <w:rPr>
                      <w:del w:id="5585" w:author="Mutali Nepfumbada" w:date="2022-09-28T23:23:00Z"/>
                      <w:lang w:eastAsia="en-US"/>
                    </w:rPr>
                  </w:pPr>
                  <w:del w:id="5586" w:author="Mutali Nepfumbada" w:date="2022-09-28T23:23:00Z">
                    <w:r w:rsidRPr="00DC29B7" w:rsidDel="00AC5E7E">
                      <w:rPr>
                        <w:bCs/>
                        <w:lang w:val="en-US"/>
                      </w:rPr>
                      <w:delText>79</w:delText>
                    </w:r>
                  </w:del>
                </w:p>
              </w:tc>
              <w:tc>
                <w:tcPr>
                  <w:tcW w:w="1258" w:type="pct"/>
                </w:tcPr>
                <w:p w14:paraId="6B1DB082" w14:textId="44922A44" w:rsidR="009B5EF0" w:rsidDel="00AC5E7E" w:rsidRDefault="009B5EF0">
                  <w:pPr>
                    <w:jc w:val="center"/>
                    <w:rPr>
                      <w:del w:id="5587" w:author="Mutali Nepfumbada" w:date="2022-09-28T23:23:00Z"/>
                      <w:lang w:eastAsia="en-US"/>
                    </w:rPr>
                  </w:pPr>
                  <w:del w:id="5588" w:author="Mutali Nepfumbada" w:date="2022-09-28T23:23:00Z">
                    <w:r w:rsidRPr="00DC29B7" w:rsidDel="00AC5E7E">
                      <w:rPr>
                        <w:bCs/>
                        <w:lang w:val="en-US"/>
                      </w:rPr>
                      <w:delText>87</w:delText>
                    </w:r>
                  </w:del>
                </w:p>
              </w:tc>
              <w:tc>
                <w:tcPr>
                  <w:tcW w:w="1328" w:type="pct"/>
                </w:tcPr>
                <w:p w14:paraId="6D095134" w14:textId="748D58FC" w:rsidR="009B5EF0" w:rsidRPr="00A5498E" w:rsidDel="00AC5E7E" w:rsidRDefault="009B5EF0">
                  <w:pPr>
                    <w:jc w:val="center"/>
                    <w:rPr>
                      <w:del w:id="5589" w:author="Mutali Nepfumbada" w:date="2022-09-28T23:23:00Z"/>
                      <w:color w:val="FF0000"/>
                      <w:lang w:eastAsia="en-US"/>
                    </w:rPr>
                  </w:pPr>
                  <w:del w:id="5590" w:author="Mutali Nepfumbada" w:date="2022-09-28T23:23:00Z">
                    <w:r w:rsidRPr="00A5498E" w:rsidDel="00AC5E7E">
                      <w:rPr>
                        <w:bCs/>
                        <w:color w:val="FF0000"/>
                        <w:lang w:val="en-US"/>
                      </w:rPr>
                      <w:delText>-8.85</w:delText>
                    </w:r>
                  </w:del>
                </w:p>
              </w:tc>
            </w:tr>
            <w:tr w:rsidR="009B5EF0" w:rsidDel="00AC5E7E" w14:paraId="4688783D" w14:textId="49307EF7" w:rsidTr="001F1F19">
              <w:trPr>
                <w:trHeight w:val="123"/>
                <w:del w:id="5591" w:author="Mutali Nepfumbada" w:date="2022-09-28T23:23:00Z"/>
              </w:trPr>
              <w:tc>
                <w:tcPr>
                  <w:tcW w:w="1286" w:type="pct"/>
                </w:tcPr>
                <w:p w14:paraId="71821D9F" w14:textId="57067473" w:rsidR="009B5EF0" w:rsidDel="00AC5E7E" w:rsidRDefault="009B5EF0">
                  <w:pPr>
                    <w:rPr>
                      <w:del w:id="5592" w:author="Mutali Nepfumbada" w:date="2022-09-28T23:23:00Z"/>
                      <w:lang w:eastAsia="en-US"/>
                    </w:rPr>
                  </w:pPr>
                  <w:del w:id="5593" w:author="Mutali Nepfumbada" w:date="2022-09-28T23:23:00Z">
                    <w:r w:rsidRPr="00DC29B7" w:rsidDel="00AC5E7E">
                      <w:rPr>
                        <w:bCs/>
                        <w:lang w:val="en-US"/>
                      </w:rPr>
                      <w:delText>Jul 22</w:delText>
                    </w:r>
                  </w:del>
                </w:p>
              </w:tc>
              <w:tc>
                <w:tcPr>
                  <w:tcW w:w="1128" w:type="pct"/>
                </w:tcPr>
                <w:p w14:paraId="27B7528D" w14:textId="13D626AE" w:rsidR="009B5EF0" w:rsidDel="00AC5E7E" w:rsidRDefault="009B5EF0">
                  <w:pPr>
                    <w:jc w:val="center"/>
                    <w:rPr>
                      <w:del w:id="5594" w:author="Mutali Nepfumbada" w:date="2022-09-28T23:23:00Z"/>
                      <w:lang w:eastAsia="en-US"/>
                    </w:rPr>
                  </w:pPr>
                  <w:del w:id="5595" w:author="Mutali Nepfumbada" w:date="2022-09-28T23:23:00Z">
                    <w:r w:rsidRPr="00DC29B7" w:rsidDel="00AC5E7E">
                      <w:rPr>
                        <w:bCs/>
                        <w:lang w:val="en-US"/>
                      </w:rPr>
                      <w:delText>76</w:delText>
                    </w:r>
                  </w:del>
                </w:p>
              </w:tc>
              <w:tc>
                <w:tcPr>
                  <w:tcW w:w="1258" w:type="pct"/>
                </w:tcPr>
                <w:p w14:paraId="3EE6B361" w14:textId="4273C2DB" w:rsidR="009B5EF0" w:rsidDel="00AC5E7E" w:rsidRDefault="009B5EF0">
                  <w:pPr>
                    <w:jc w:val="center"/>
                    <w:rPr>
                      <w:del w:id="5596" w:author="Mutali Nepfumbada" w:date="2022-09-28T23:23:00Z"/>
                      <w:lang w:eastAsia="en-US"/>
                    </w:rPr>
                  </w:pPr>
                  <w:del w:id="5597" w:author="Mutali Nepfumbada" w:date="2022-09-28T23:23:00Z">
                    <w:r w:rsidRPr="00DC29B7" w:rsidDel="00AC5E7E">
                      <w:rPr>
                        <w:bCs/>
                        <w:lang w:val="en-US"/>
                      </w:rPr>
                      <w:delText>87</w:delText>
                    </w:r>
                  </w:del>
                </w:p>
              </w:tc>
              <w:tc>
                <w:tcPr>
                  <w:tcW w:w="1328" w:type="pct"/>
                </w:tcPr>
                <w:p w14:paraId="337C6702" w14:textId="25911071" w:rsidR="009B5EF0" w:rsidRPr="00A5498E" w:rsidDel="00AC5E7E" w:rsidRDefault="009B5EF0">
                  <w:pPr>
                    <w:jc w:val="center"/>
                    <w:rPr>
                      <w:del w:id="5598" w:author="Mutali Nepfumbada" w:date="2022-09-28T23:23:00Z"/>
                      <w:color w:val="FF0000"/>
                      <w:lang w:eastAsia="en-US"/>
                    </w:rPr>
                  </w:pPr>
                  <w:del w:id="5599" w:author="Mutali Nepfumbada" w:date="2022-09-28T23:23:00Z">
                    <w:r w:rsidRPr="00A5498E" w:rsidDel="00AC5E7E">
                      <w:rPr>
                        <w:bCs/>
                        <w:color w:val="FF0000"/>
                        <w:lang w:val="en-US"/>
                      </w:rPr>
                      <w:delText>-12.35</w:delText>
                    </w:r>
                  </w:del>
                </w:p>
              </w:tc>
            </w:tr>
            <w:tr w:rsidR="009B5EF0" w:rsidDel="00AC5E7E" w14:paraId="0D8147C3" w14:textId="55FAD6E1" w:rsidTr="001F1F19">
              <w:trPr>
                <w:trHeight w:val="123"/>
                <w:del w:id="5600" w:author="Mutali Nepfumbada" w:date="2022-09-28T23:23:00Z"/>
              </w:trPr>
              <w:tc>
                <w:tcPr>
                  <w:tcW w:w="1286" w:type="pct"/>
                </w:tcPr>
                <w:p w14:paraId="7C79A50E" w14:textId="28CDCDB9" w:rsidR="009B5EF0" w:rsidDel="00AC5E7E" w:rsidRDefault="009B5EF0">
                  <w:pPr>
                    <w:rPr>
                      <w:del w:id="5601" w:author="Mutali Nepfumbada" w:date="2022-09-28T23:23:00Z"/>
                      <w:lang w:eastAsia="en-US"/>
                    </w:rPr>
                  </w:pPr>
                  <w:del w:id="5602" w:author="Mutali Nepfumbada" w:date="2022-09-28T23:23:00Z">
                    <w:r w:rsidRPr="00DC29B7" w:rsidDel="00AC5E7E">
                      <w:rPr>
                        <w:bCs/>
                        <w:lang w:val="en-US"/>
                      </w:rPr>
                      <w:delText>Aug 22</w:delText>
                    </w:r>
                  </w:del>
                </w:p>
              </w:tc>
              <w:tc>
                <w:tcPr>
                  <w:tcW w:w="1128" w:type="pct"/>
                </w:tcPr>
                <w:p w14:paraId="61BE15AD" w14:textId="67A1C72A" w:rsidR="009B5EF0" w:rsidDel="00AC5E7E" w:rsidRDefault="009B5EF0">
                  <w:pPr>
                    <w:jc w:val="center"/>
                    <w:rPr>
                      <w:del w:id="5603" w:author="Mutali Nepfumbada" w:date="2022-09-28T23:23:00Z"/>
                      <w:lang w:eastAsia="en-US"/>
                    </w:rPr>
                  </w:pPr>
                  <w:del w:id="5604" w:author="Mutali Nepfumbada" w:date="2022-09-28T23:23:00Z">
                    <w:r w:rsidRPr="00DC29B7" w:rsidDel="00AC5E7E">
                      <w:rPr>
                        <w:bCs/>
                        <w:lang w:val="en-US"/>
                      </w:rPr>
                      <w:delText>88</w:delText>
                    </w:r>
                  </w:del>
                </w:p>
              </w:tc>
              <w:tc>
                <w:tcPr>
                  <w:tcW w:w="1258" w:type="pct"/>
                </w:tcPr>
                <w:p w14:paraId="545276F9" w14:textId="123660F1" w:rsidR="009B5EF0" w:rsidDel="00AC5E7E" w:rsidRDefault="009B5EF0">
                  <w:pPr>
                    <w:jc w:val="center"/>
                    <w:rPr>
                      <w:del w:id="5605" w:author="Mutali Nepfumbada" w:date="2022-09-28T23:23:00Z"/>
                      <w:lang w:eastAsia="en-US"/>
                    </w:rPr>
                  </w:pPr>
                  <w:del w:id="5606" w:author="Mutali Nepfumbada" w:date="2022-09-28T23:23:00Z">
                    <w:r w:rsidRPr="00DC29B7" w:rsidDel="00AC5E7E">
                      <w:rPr>
                        <w:bCs/>
                        <w:lang w:val="en-US"/>
                      </w:rPr>
                      <w:delText>88</w:delText>
                    </w:r>
                  </w:del>
                </w:p>
              </w:tc>
              <w:tc>
                <w:tcPr>
                  <w:tcW w:w="1328" w:type="pct"/>
                </w:tcPr>
                <w:p w14:paraId="7AAB0239" w14:textId="4F9D05F8" w:rsidR="009B5EF0" w:rsidDel="00AC5E7E" w:rsidRDefault="009B5EF0">
                  <w:pPr>
                    <w:jc w:val="center"/>
                    <w:rPr>
                      <w:del w:id="5607" w:author="Mutali Nepfumbada" w:date="2022-09-28T23:23:00Z"/>
                      <w:lang w:eastAsia="en-US"/>
                    </w:rPr>
                  </w:pPr>
                  <w:del w:id="5608" w:author="Mutali Nepfumbada" w:date="2022-09-28T23:23:00Z">
                    <w:r w:rsidRPr="00A5498E" w:rsidDel="00AC5E7E">
                      <w:rPr>
                        <w:bCs/>
                        <w:color w:val="00B050"/>
                        <w:lang w:val="en-US"/>
                      </w:rPr>
                      <w:delText>0.05</w:delText>
                    </w:r>
                  </w:del>
                </w:p>
              </w:tc>
            </w:tr>
          </w:tbl>
          <w:p w14:paraId="7C11C38E" w14:textId="13126323" w:rsidR="009B5EF0" w:rsidRPr="00953BC7" w:rsidDel="00AC5E7E" w:rsidRDefault="009B5EF0">
            <w:pPr>
              <w:rPr>
                <w:del w:id="5609" w:author="Mutali Nepfumbada" w:date="2022-09-28T23:23:00Z"/>
                <w:lang w:eastAsia="en-US"/>
              </w:rPr>
            </w:pPr>
          </w:p>
        </w:tc>
        <w:tc>
          <w:tcPr>
            <w:tcW w:w="2571" w:type="pct"/>
            <w:vAlign w:val="center"/>
          </w:tcPr>
          <w:p w14:paraId="5088114D" w14:textId="2D50F617" w:rsidR="009B5EF0" w:rsidRPr="00953BC7" w:rsidDel="00AC5E7E" w:rsidRDefault="009B5EF0">
            <w:pPr>
              <w:jc w:val="center"/>
              <w:rPr>
                <w:del w:id="5610" w:author="Mutali Nepfumbada" w:date="2022-09-28T23:23:00Z"/>
                <w:lang w:eastAsia="en-US"/>
              </w:rPr>
            </w:pPr>
            <w:del w:id="5611" w:author="Mutali Nepfumbada" w:date="2022-09-28T23:23:00Z">
              <w:r w:rsidDel="00AC5E7E">
                <w:rPr>
                  <w:noProof/>
                </w:rPr>
                <w:drawing>
                  <wp:inline distT="0" distB="0" distL="0" distR="0" wp14:anchorId="7BE43776" wp14:editId="7D309C6E">
                    <wp:extent cx="3600000" cy="1986670"/>
                    <wp:effectExtent l="0" t="0" r="0" b="0"/>
                    <wp:docPr id="1024" name="Picture 1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clinic Hermanus Perfomance Ratio.jpg"/>
                            <pic:cNvPicPr/>
                          </pic:nvPicPr>
                          <pic:blipFill>
                            <a:blip r:embed="rId46"/>
                            <a:stretch>
                              <a:fillRect/>
                            </a:stretch>
                          </pic:blipFill>
                          <pic:spPr>
                            <a:xfrm>
                              <a:off x="0" y="0"/>
                              <a:ext cx="3600000" cy="1986670"/>
                            </a:xfrm>
                            <a:prstGeom prst="rect">
                              <a:avLst/>
                            </a:prstGeom>
                          </pic:spPr>
                        </pic:pic>
                      </a:graphicData>
                    </a:graphic>
                  </wp:inline>
                </w:drawing>
              </w:r>
            </w:del>
          </w:p>
        </w:tc>
      </w:tr>
      <w:tr w:rsidR="009B5EF0" w:rsidRPr="00953BC7" w:rsidDel="00AC5E7E" w14:paraId="2C4D9979" w14:textId="1EA6A49C">
        <w:trPr>
          <w:trHeight w:val="101"/>
          <w:del w:id="5612" w:author="Mutali Nepfumbada" w:date="2022-09-28T23:23:00Z"/>
        </w:trPr>
        <w:tc>
          <w:tcPr>
            <w:tcW w:w="2429" w:type="pct"/>
            <w:vAlign w:val="center"/>
          </w:tcPr>
          <w:p w14:paraId="70A64706" w14:textId="52FD4DB9" w:rsidR="009B5EF0" w:rsidRPr="00953BC7" w:rsidDel="00AC5E7E" w:rsidRDefault="009B5EF0">
            <w:pPr>
              <w:pStyle w:val="Caption"/>
              <w:rPr>
                <w:del w:id="5613" w:author="Mutali Nepfumbada" w:date="2022-09-28T23:23:00Z"/>
              </w:rPr>
            </w:pPr>
            <w:bookmarkStart w:id="5614" w:name="_Toc113817697"/>
            <w:bookmarkStart w:id="5615" w:name="_Toc115101853"/>
            <w:del w:id="5616" w:author="Mutali Nepfumbada" w:date="2022-09-28T23:23:00Z">
              <w:r w:rsidRPr="00974694" w:rsidDel="00AC5E7E">
                <w:delText xml:space="preserve">Table </w:delText>
              </w:r>
              <w:r w:rsidR="00000000" w:rsidDel="00AC5E7E">
                <w:fldChar w:fldCharType="begin"/>
              </w:r>
              <w:r w:rsidR="00000000" w:rsidDel="00AC5E7E">
                <w:delInstrText xml:space="preserve"> STYLEREF 1 \s </w:delInstrText>
              </w:r>
              <w:r w:rsidR="00000000" w:rsidDel="00AC5E7E">
                <w:fldChar w:fldCharType="separate"/>
              </w:r>
              <w:r w:rsidR="00B61424" w:rsidDel="00AC5E7E">
                <w:rPr>
                  <w:noProof/>
                </w:rPr>
                <w:delText>7</w:delText>
              </w:r>
              <w:r w:rsidR="00000000" w:rsidDel="00AC5E7E">
                <w:rPr>
                  <w:noProof/>
                </w:rPr>
                <w:fldChar w:fldCharType="end"/>
              </w:r>
              <w:r w:rsidR="00B61424" w:rsidDel="00AC5E7E">
                <w:noBreakHyphen/>
              </w:r>
              <w:r w:rsidR="00000000" w:rsidDel="00AC5E7E">
                <w:fldChar w:fldCharType="begin"/>
              </w:r>
              <w:r w:rsidR="00000000" w:rsidDel="00AC5E7E">
                <w:delInstrText xml:space="preserve"> SEQ Table \* ARABIC \s 1 </w:delInstrText>
              </w:r>
              <w:r w:rsidR="00000000" w:rsidDel="00AC5E7E">
                <w:fldChar w:fldCharType="separate"/>
              </w:r>
              <w:r w:rsidR="00B61424" w:rsidDel="00AC5E7E">
                <w:rPr>
                  <w:noProof/>
                </w:rPr>
                <w:delText>5</w:delText>
              </w:r>
              <w:r w:rsidR="00000000" w:rsidDel="00AC5E7E">
                <w:rPr>
                  <w:noProof/>
                </w:rPr>
                <w:fldChar w:fldCharType="end"/>
              </w:r>
              <w:r w:rsidRPr="00974694" w:rsidDel="00AC5E7E">
                <w:delText xml:space="preserve">: Hermanus PR </w:delText>
              </w:r>
              <w:r w:rsidDel="00AC5E7E">
                <w:delText>and Forecast</w:delText>
              </w:r>
              <w:bookmarkEnd w:id="5614"/>
              <w:bookmarkEnd w:id="5615"/>
            </w:del>
          </w:p>
        </w:tc>
        <w:tc>
          <w:tcPr>
            <w:tcW w:w="2571" w:type="pct"/>
            <w:vAlign w:val="center"/>
          </w:tcPr>
          <w:p w14:paraId="35FFAAF0" w14:textId="077E9855" w:rsidR="009B5EF0" w:rsidRPr="00953BC7" w:rsidDel="00AC5E7E" w:rsidRDefault="009B5EF0">
            <w:pPr>
              <w:pStyle w:val="Caption"/>
              <w:rPr>
                <w:del w:id="5617" w:author="Mutali Nepfumbada" w:date="2022-09-28T23:23:00Z"/>
                <w:color w:val="666666"/>
                <w:sz w:val="24"/>
              </w:rPr>
            </w:pPr>
            <w:bookmarkStart w:id="5618" w:name="_Toc113817670"/>
            <w:bookmarkStart w:id="5619" w:name="_Toc115101882"/>
            <w:del w:id="5620" w:author="Mutali Nepfumbada" w:date="2022-09-28T23:23:00Z">
              <w:r w:rsidRPr="00974694" w:rsidDel="00AC5E7E">
                <w:delText xml:space="preserve">Figure </w:delText>
              </w:r>
              <w:r w:rsidR="00000000" w:rsidDel="00AC5E7E">
                <w:fldChar w:fldCharType="begin"/>
              </w:r>
              <w:r w:rsidR="00000000" w:rsidDel="00AC5E7E">
                <w:delInstrText xml:space="preserve"> STYLEREF 1 \s </w:delInstrText>
              </w:r>
              <w:r w:rsidR="00000000" w:rsidDel="00AC5E7E">
                <w:fldChar w:fldCharType="separate"/>
              </w:r>
              <w:r w:rsidR="009259F6" w:rsidDel="00AC5E7E">
                <w:rPr>
                  <w:noProof/>
                </w:rPr>
                <w:delText>7</w:delText>
              </w:r>
              <w:r w:rsidR="00000000" w:rsidDel="00AC5E7E">
                <w:rPr>
                  <w:noProof/>
                </w:rPr>
                <w:fldChar w:fldCharType="end"/>
              </w:r>
              <w:r w:rsidDel="00AC5E7E">
                <w:noBreakHyphen/>
              </w:r>
              <w:r w:rsidR="00000000" w:rsidDel="00AC5E7E">
                <w:fldChar w:fldCharType="begin"/>
              </w:r>
              <w:r w:rsidR="00000000" w:rsidDel="00AC5E7E">
                <w:delInstrText xml:space="preserve"> SEQ Figure \* ARABIC \s 1 </w:delInstrText>
              </w:r>
              <w:r w:rsidR="00000000" w:rsidDel="00AC5E7E">
                <w:fldChar w:fldCharType="separate"/>
              </w:r>
              <w:r w:rsidR="009259F6" w:rsidDel="00AC5E7E">
                <w:rPr>
                  <w:noProof/>
                </w:rPr>
                <w:delText>5</w:delText>
              </w:r>
              <w:r w:rsidR="00000000" w:rsidDel="00AC5E7E">
                <w:rPr>
                  <w:noProof/>
                </w:rPr>
                <w:fldChar w:fldCharType="end"/>
              </w:r>
              <w:r w:rsidRPr="00974694" w:rsidDel="00AC5E7E">
                <w:delText xml:space="preserve">: Hermanus PR Vs </w:delText>
              </w:r>
              <w:r w:rsidDel="00AC5E7E">
                <w:delText>Forecast</w:delText>
              </w:r>
              <w:bookmarkEnd w:id="5618"/>
              <w:bookmarkEnd w:id="5619"/>
            </w:del>
          </w:p>
        </w:tc>
      </w:tr>
    </w:tbl>
    <w:p w14:paraId="5C47F429" w14:textId="77777777" w:rsidR="00B25B7E" w:rsidRPr="00953BC7" w:rsidRDefault="00B25B7E" w:rsidP="00B25B7E"/>
    <w:p w14:paraId="43088664" w14:textId="36E95196" w:rsidR="00C17EF0" w:rsidRDefault="00692435" w:rsidP="004776AB">
      <w:pPr>
        <w:jc w:val="both"/>
        <w:rPr>
          <w:ins w:id="5621" w:author="Thulani Ndaba" w:date="2022-09-20T17:15:00Z"/>
        </w:rPr>
      </w:pPr>
      <w:r w:rsidRPr="00692435">
        <w:t xml:space="preserve">Harmattan notes that the power plant's performance from April </w:t>
      </w:r>
      <w:r w:rsidR="006B0498">
        <w:t>2022</w:t>
      </w:r>
      <w:r w:rsidRPr="00692435">
        <w:t xml:space="preserve"> to July </w:t>
      </w:r>
      <w:r w:rsidR="006B0498">
        <w:t>2022</w:t>
      </w:r>
      <w:r w:rsidRPr="00692435">
        <w:t xml:space="preserve"> was below the expected forecast, with a variance of -5.18</w:t>
      </w:r>
      <w:r w:rsidR="009C7AEB">
        <w:t xml:space="preserve"> </w:t>
      </w:r>
      <w:r w:rsidRPr="00692435">
        <w:t>% to -12.35</w:t>
      </w:r>
      <w:r w:rsidR="00CE5D65">
        <w:t xml:space="preserve"> </w:t>
      </w:r>
      <w:r w:rsidRPr="00692435">
        <w:t xml:space="preserve">%. </w:t>
      </w:r>
    </w:p>
    <w:p w14:paraId="72586B9C" w14:textId="77777777" w:rsidR="00C17EF0" w:rsidRDefault="00C17EF0" w:rsidP="004776AB">
      <w:pPr>
        <w:jc w:val="both"/>
        <w:rPr>
          <w:ins w:id="5622" w:author="Thulani Ndaba" w:date="2022-09-20T17:15:00Z"/>
        </w:rPr>
      </w:pPr>
    </w:p>
    <w:p w14:paraId="5CD62AC5" w14:textId="2FEBB08C" w:rsidR="00692435" w:rsidRDefault="00692435" w:rsidP="004776AB">
      <w:pPr>
        <w:jc w:val="both"/>
      </w:pPr>
      <w:r w:rsidRPr="00692435">
        <w:t xml:space="preserve">Harmattan notes that the power plant's performance ratio improved in August </w:t>
      </w:r>
      <w:r w:rsidR="006B0498">
        <w:t>2022</w:t>
      </w:r>
      <w:r w:rsidRPr="00692435">
        <w:t xml:space="preserve">. The </w:t>
      </w:r>
      <w:r w:rsidR="004776AB">
        <w:t>Operator</w:t>
      </w:r>
      <w:r w:rsidRPr="00692435">
        <w:t xml:space="preserve"> has stated that the inadequate performance of the power plant was due to poor weather conditions, which resulted in lower irradiation than expected, and load shedding, which resulted in production losses because the inverter could not be operated for safety reasons.</w:t>
      </w:r>
    </w:p>
    <w:p w14:paraId="65AA5255" w14:textId="4F0209DB" w:rsidR="00793F65" w:rsidRDefault="00793F65">
      <w:pPr>
        <w:rPr>
          <w:ins w:id="5623" w:author="Mutali Nepfumbada" w:date="2022-09-28T23:12:00Z"/>
        </w:rPr>
      </w:pPr>
      <w:del w:id="5624" w:author="Mutali Nepfumbada" w:date="2022-09-28T23:12:00Z">
        <w:r w:rsidDel="001A3EA3">
          <w:br w:type="page"/>
        </w:r>
      </w:del>
    </w:p>
    <w:p w14:paraId="55388AC8" w14:textId="77777777" w:rsidR="001A3EA3" w:rsidRPr="00B61424" w:rsidRDefault="001A3EA3" w:rsidP="001A3EA3">
      <w:pPr>
        <w:rPr>
          <w:ins w:id="5625" w:author="Mutali Nepfumbada" w:date="2022-09-28T23:12:00Z"/>
        </w:rPr>
      </w:pPr>
    </w:p>
    <w:p w14:paraId="7530F3BE" w14:textId="77777777" w:rsidR="001A3EA3" w:rsidRDefault="001A3EA3" w:rsidP="001A3EA3">
      <w:pPr>
        <w:pStyle w:val="Heading2"/>
        <w:numPr>
          <w:ilvl w:val="1"/>
          <w:numId w:val="23"/>
        </w:numPr>
        <w:rPr>
          <w:ins w:id="5626" w:author="Mutali Nepfumbada" w:date="2022-09-28T23:12:00Z"/>
        </w:rPr>
      </w:pPr>
      <w:ins w:id="5627" w:author="Mutali Nepfumbada" w:date="2022-09-28T23:12:00Z">
        <w:r w:rsidRPr="00953BC7">
          <w:t xml:space="preserve"> </w:t>
        </w:r>
        <w:r w:rsidRPr="00A45B12">
          <w:t xml:space="preserve">Hermanus Production </w:t>
        </w:r>
        <w:r>
          <w:t>Vs Forecast</w:t>
        </w:r>
      </w:ins>
    </w:p>
    <w:p w14:paraId="7203BF19" w14:textId="77777777" w:rsidR="001A3EA3" w:rsidRPr="00956534" w:rsidRDefault="001A3EA3" w:rsidP="001A3EA3">
      <w:pPr>
        <w:rPr>
          <w:ins w:id="5628" w:author="Mutali Nepfumbada" w:date="2022-09-28T23:12:00Z"/>
        </w:rPr>
      </w:pPr>
    </w:p>
    <w:p w14:paraId="14C724AF" w14:textId="38BCEFFF" w:rsidR="001A3EA3" w:rsidRDefault="001A3EA3" w:rsidP="001A3EA3">
      <w:pPr>
        <w:jc w:val="both"/>
        <w:rPr>
          <w:ins w:id="5629" w:author="Mutali Nepfumbada" w:date="2022-09-28T23:13:00Z"/>
          <w:lang w:eastAsia="en-US"/>
        </w:rPr>
      </w:pPr>
      <w:ins w:id="5630" w:author="Mutali Nepfumbada" w:date="2022-09-28T23:12:00Z">
        <w:r w:rsidRPr="002D4C3B">
          <w:rPr>
            <w:lang w:eastAsia="en-US"/>
          </w:rPr>
          <w:t xml:space="preserve">The following tables describe the production of the plant since </w:t>
        </w:r>
        <w:r>
          <w:rPr>
            <w:lang w:eastAsia="en-US"/>
          </w:rPr>
          <w:t xml:space="preserve">March 2022 </w:t>
        </w:r>
        <w:r w:rsidRPr="002D4C3B">
          <w:rPr>
            <w:lang w:eastAsia="en-US"/>
          </w:rPr>
          <w:t>COD. Production is compared to the P50 Helioscope forecast and the weather-adjusted forecast.</w:t>
        </w:r>
      </w:ins>
    </w:p>
    <w:p w14:paraId="434FDBC2" w14:textId="7189C99D" w:rsidR="001A3EA3" w:rsidRDefault="001A3EA3" w:rsidP="001A3EA3">
      <w:pPr>
        <w:jc w:val="both"/>
        <w:rPr>
          <w:ins w:id="5631" w:author="Mutali Nepfumbada" w:date="2022-09-28T23:13:00Z"/>
          <w:lang w:eastAsia="en-US"/>
        </w:rPr>
      </w:pPr>
    </w:p>
    <w:tbl>
      <w:tblPr>
        <w:tblStyle w:val="TableGridLight"/>
        <w:tblW w:w="0" w:type="auto"/>
        <w:jc w:val="center"/>
        <w:tblLook w:val="04A0" w:firstRow="1" w:lastRow="0" w:firstColumn="1" w:lastColumn="0" w:noHBand="0" w:noVBand="1"/>
      </w:tblPr>
      <w:tblGrid>
        <w:gridCol w:w="1302"/>
        <w:gridCol w:w="1646"/>
        <w:gridCol w:w="1530"/>
        <w:gridCol w:w="1542"/>
        <w:gridCol w:w="1519"/>
        <w:gridCol w:w="1784"/>
      </w:tblGrid>
      <w:tr w:rsidR="001A3EA3" w:rsidRPr="00DC29B7" w14:paraId="1E11A6CA" w14:textId="77777777" w:rsidTr="00201D25">
        <w:trPr>
          <w:trHeight w:val="86"/>
          <w:jc w:val="center"/>
          <w:ins w:id="5632" w:author="Mutali Nepfumbada" w:date="2022-09-28T23:14:00Z"/>
        </w:trPr>
        <w:tc>
          <w:tcPr>
            <w:tcW w:w="1302" w:type="dxa"/>
            <w:shd w:val="clear" w:color="auto" w:fill="5F0505"/>
            <w:noWrap/>
          </w:tcPr>
          <w:p w14:paraId="636F2AE7" w14:textId="77777777" w:rsidR="001A3EA3" w:rsidRPr="00FA3295" w:rsidRDefault="001A3EA3" w:rsidP="00201D25">
            <w:pPr>
              <w:rPr>
                <w:ins w:id="5633" w:author="Mutali Nepfumbada" w:date="2022-09-28T23:14:00Z"/>
                <w:b/>
                <w:bCs/>
              </w:rPr>
            </w:pPr>
            <w:ins w:id="5634" w:author="Mutali Nepfumbada" w:date="2022-09-28T23:14:00Z">
              <w:r>
                <w:rPr>
                  <w:b/>
                  <w:bCs/>
                </w:rPr>
                <w:t>Month</w:t>
              </w:r>
            </w:ins>
          </w:p>
        </w:tc>
        <w:tc>
          <w:tcPr>
            <w:tcW w:w="4718" w:type="dxa"/>
            <w:gridSpan w:val="3"/>
            <w:shd w:val="clear" w:color="auto" w:fill="5F0505"/>
          </w:tcPr>
          <w:p w14:paraId="3ACDCF56" w14:textId="77777777" w:rsidR="001A3EA3" w:rsidRPr="00FA3295" w:rsidRDefault="001A3EA3" w:rsidP="00201D25">
            <w:pPr>
              <w:jc w:val="center"/>
              <w:rPr>
                <w:ins w:id="5635" w:author="Mutali Nepfumbada" w:date="2022-09-28T23:14:00Z"/>
                <w:b/>
                <w:bCs/>
              </w:rPr>
            </w:pPr>
            <w:ins w:id="5636" w:author="Mutali Nepfumbada" w:date="2022-09-28T23:14:00Z">
              <w:r w:rsidRPr="00D56958">
                <w:rPr>
                  <w:b/>
                  <w:bCs/>
                </w:rPr>
                <w:t>Production (kWh)</w:t>
              </w:r>
              <w:r w:rsidRPr="00D56958">
                <w:rPr>
                  <w:b/>
                  <w:bCs/>
                </w:rPr>
                <w:tab/>
              </w:r>
            </w:ins>
          </w:p>
        </w:tc>
        <w:tc>
          <w:tcPr>
            <w:tcW w:w="1519" w:type="dxa"/>
            <w:vMerge w:val="restart"/>
            <w:shd w:val="clear" w:color="auto" w:fill="5F0505"/>
          </w:tcPr>
          <w:p w14:paraId="0497F3E8" w14:textId="77777777" w:rsidR="001A3EA3" w:rsidRPr="00FA3295" w:rsidRDefault="001A3EA3" w:rsidP="00201D25">
            <w:pPr>
              <w:jc w:val="center"/>
              <w:rPr>
                <w:ins w:id="5637" w:author="Mutali Nepfumbada" w:date="2022-09-28T23:14:00Z"/>
                <w:b/>
                <w:bCs/>
              </w:rPr>
            </w:pPr>
            <w:ins w:id="5638" w:author="Mutali Nepfumbada" w:date="2022-09-28T23:14:00Z">
              <w:r>
                <w:rPr>
                  <w:b/>
                  <w:bCs/>
                </w:rPr>
                <w:t xml:space="preserve">Actual </w:t>
              </w:r>
              <w:del w:id="5639" w:author="Mutali Nepfumbada" w:date="2022-09-24T04:52:00Z">
                <w:r w:rsidDel="00CE74EC">
                  <w:rPr>
                    <w:b/>
                    <w:bCs/>
                  </w:rPr>
                  <w:delText>Delta</w:delText>
                </w:r>
              </w:del>
              <w:r>
                <w:rPr>
                  <w:b/>
                  <w:bCs/>
                </w:rPr>
                <w:t>vs</w:t>
              </w:r>
              <w:commentRangeStart w:id="5640"/>
              <w:del w:id="5641" w:author="Adam Terry" w:date="2022-09-23T18:11:00Z">
                <w:r w:rsidRPr="00962DBE" w:rsidDel="00BF2385">
                  <w:rPr>
                    <w:b/>
                    <w:bCs/>
                  </w:rPr>
                  <w:delText>Δ</w:delText>
                </w:r>
              </w:del>
              <w:r>
                <w:rPr>
                  <w:b/>
                  <w:bCs/>
                </w:rPr>
                <w:t xml:space="preserve"> Original Forecast</w:t>
              </w:r>
              <w:r w:rsidRPr="00962DBE">
                <w:rPr>
                  <w:b/>
                  <w:bCs/>
                  <w:lang w:val="en-US"/>
                </w:rPr>
                <w:t xml:space="preserve"> (%)</w:t>
              </w:r>
              <w:commentRangeEnd w:id="5640"/>
              <w:r w:rsidRPr="00962DBE">
                <w:rPr>
                  <w:rStyle w:val="CommentReference"/>
                  <w:rFonts w:ascii="Verdana" w:hAnsi="Verdana"/>
                  <w:b/>
                  <w:bCs/>
                  <w:rPrChange w:id="5642" w:author="Mutali Nepfumbada" w:date="2022-09-21T09:05:00Z">
                    <w:rPr>
                      <w:rStyle w:val="CommentReference"/>
                      <w:rFonts w:ascii="Verdana" w:hAnsi="Verdana"/>
                    </w:rPr>
                  </w:rPrChange>
                </w:rPr>
                <w:commentReference w:id="5640"/>
              </w:r>
            </w:ins>
          </w:p>
        </w:tc>
        <w:tc>
          <w:tcPr>
            <w:tcW w:w="1784" w:type="dxa"/>
            <w:vMerge w:val="restart"/>
            <w:shd w:val="clear" w:color="auto" w:fill="5F0505"/>
          </w:tcPr>
          <w:p w14:paraId="5474C0B4" w14:textId="77777777" w:rsidR="001A3EA3" w:rsidRPr="00FA3295" w:rsidRDefault="001A3EA3" w:rsidP="00201D25">
            <w:pPr>
              <w:jc w:val="center"/>
              <w:rPr>
                <w:ins w:id="5644" w:author="Mutali Nepfumbada" w:date="2022-09-28T23:14:00Z"/>
                <w:b/>
                <w:bCs/>
              </w:rPr>
            </w:pPr>
            <w:ins w:id="5645" w:author="Mutali Nepfumbada" w:date="2022-09-28T23:14:00Z">
              <w:r w:rsidRPr="0025667A">
                <w:rPr>
                  <w:b/>
                  <w:bCs/>
                </w:rPr>
                <w:t>Actual vs Weather Adjusted Forecast (%)</w:t>
              </w:r>
            </w:ins>
          </w:p>
        </w:tc>
      </w:tr>
      <w:tr w:rsidR="001A3EA3" w:rsidRPr="00DC29B7" w14:paraId="554BC353" w14:textId="77777777" w:rsidTr="00201D25">
        <w:trPr>
          <w:trHeight w:val="86"/>
          <w:jc w:val="center"/>
          <w:ins w:id="5646" w:author="Mutali Nepfumbada" w:date="2022-09-28T23:14:00Z"/>
        </w:trPr>
        <w:tc>
          <w:tcPr>
            <w:tcW w:w="1302" w:type="dxa"/>
            <w:shd w:val="clear" w:color="auto" w:fill="5F0505"/>
            <w:noWrap/>
          </w:tcPr>
          <w:p w14:paraId="26384E5A" w14:textId="77777777" w:rsidR="001A3EA3" w:rsidRPr="00977093" w:rsidRDefault="001A3EA3" w:rsidP="00201D25">
            <w:pPr>
              <w:rPr>
                <w:ins w:id="5647" w:author="Mutali Nepfumbada" w:date="2022-09-28T23:14:00Z"/>
                <w:b/>
                <w:lang w:val="en-US"/>
              </w:rPr>
            </w:pPr>
          </w:p>
        </w:tc>
        <w:tc>
          <w:tcPr>
            <w:tcW w:w="1646" w:type="dxa"/>
            <w:shd w:val="clear" w:color="auto" w:fill="5F0505"/>
            <w:noWrap/>
          </w:tcPr>
          <w:p w14:paraId="5922AAA9" w14:textId="77777777" w:rsidR="001A3EA3" w:rsidRPr="00FA3295" w:rsidRDefault="001A3EA3" w:rsidP="00201D25">
            <w:pPr>
              <w:jc w:val="center"/>
              <w:rPr>
                <w:ins w:id="5648" w:author="Mutali Nepfumbada" w:date="2022-09-28T23:14:00Z"/>
                <w:b/>
                <w:bCs/>
                <w:lang w:val="en-US"/>
              </w:rPr>
            </w:pPr>
            <w:ins w:id="5649" w:author="Mutali Nepfumbada" w:date="2022-09-28T23:14:00Z">
              <w:r>
                <w:rPr>
                  <w:b/>
                  <w:bCs/>
                  <w:lang w:val="en-US"/>
                </w:rPr>
                <w:t>Original Forecast</w:t>
              </w:r>
            </w:ins>
          </w:p>
        </w:tc>
        <w:tc>
          <w:tcPr>
            <w:tcW w:w="1530" w:type="dxa"/>
            <w:shd w:val="clear" w:color="auto" w:fill="5F0505"/>
            <w:noWrap/>
          </w:tcPr>
          <w:p w14:paraId="21F9F8AD" w14:textId="77777777" w:rsidR="001A3EA3" w:rsidRPr="00FA3295" w:rsidRDefault="001A3EA3" w:rsidP="00201D25">
            <w:pPr>
              <w:jc w:val="center"/>
              <w:rPr>
                <w:ins w:id="5650" w:author="Mutali Nepfumbada" w:date="2022-09-28T23:14:00Z"/>
                <w:b/>
                <w:bCs/>
                <w:lang w:val="en-US"/>
              </w:rPr>
            </w:pPr>
            <w:commentRangeStart w:id="5651"/>
            <w:ins w:id="5652" w:author="Mutali Nepfumbada" w:date="2022-09-28T23:14:00Z">
              <w:r w:rsidRPr="00962DBE">
                <w:rPr>
                  <w:b/>
                  <w:bCs/>
                </w:rPr>
                <w:t>W</w:t>
              </w:r>
              <w:commentRangeEnd w:id="5651"/>
              <w:r>
                <w:rPr>
                  <w:rStyle w:val="CommentReference"/>
                  <w:rFonts w:ascii="Verdana" w:hAnsi="Verdana"/>
                </w:rPr>
                <w:commentReference w:id="5651"/>
              </w:r>
              <w:r>
                <w:rPr>
                  <w:b/>
                  <w:bCs/>
                </w:rPr>
                <w:t>eather Adjusted Forecast</w:t>
              </w:r>
            </w:ins>
          </w:p>
        </w:tc>
        <w:tc>
          <w:tcPr>
            <w:tcW w:w="1542" w:type="dxa"/>
            <w:shd w:val="clear" w:color="auto" w:fill="5F0505"/>
            <w:noWrap/>
          </w:tcPr>
          <w:p w14:paraId="0DC5D22D" w14:textId="77777777" w:rsidR="001A3EA3" w:rsidRPr="00FA3295" w:rsidRDefault="001A3EA3" w:rsidP="00201D25">
            <w:pPr>
              <w:jc w:val="center"/>
              <w:rPr>
                <w:ins w:id="5653" w:author="Mutali Nepfumbada" w:date="2022-09-28T23:14:00Z"/>
                <w:b/>
                <w:bCs/>
                <w:lang w:val="en-US"/>
              </w:rPr>
            </w:pPr>
            <w:commentRangeStart w:id="5654"/>
            <w:ins w:id="5655" w:author="Mutali Nepfumbada" w:date="2022-09-28T23:14:00Z">
              <w:r w:rsidRPr="00962DBE">
                <w:rPr>
                  <w:b/>
                  <w:bCs/>
                  <w:lang w:val="en-US"/>
                </w:rPr>
                <w:t>A</w:t>
              </w:r>
              <w:commentRangeEnd w:id="5654"/>
              <w:r>
                <w:rPr>
                  <w:rStyle w:val="CommentReference"/>
                  <w:rFonts w:ascii="Verdana" w:hAnsi="Verdana"/>
                </w:rPr>
                <w:commentReference w:id="5654"/>
              </w:r>
              <w:r>
                <w:rPr>
                  <w:b/>
                  <w:bCs/>
                  <w:lang w:val="en-US"/>
                </w:rPr>
                <w:t>ctual Production</w:t>
              </w:r>
            </w:ins>
          </w:p>
        </w:tc>
        <w:tc>
          <w:tcPr>
            <w:tcW w:w="1519" w:type="dxa"/>
            <w:vMerge/>
            <w:shd w:val="clear" w:color="auto" w:fill="5F0505"/>
          </w:tcPr>
          <w:p w14:paraId="791CCD34" w14:textId="77777777" w:rsidR="001A3EA3" w:rsidRPr="00FA3295" w:rsidRDefault="001A3EA3" w:rsidP="00201D25">
            <w:pPr>
              <w:jc w:val="center"/>
              <w:rPr>
                <w:ins w:id="5656" w:author="Mutali Nepfumbada" w:date="2022-09-28T23:14:00Z"/>
                <w:b/>
                <w:bCs/>
              </w:rPr>
            </w:pPr>
          </w:p>
        </w:tc>
        <w:tc>
          <w:tcPr>
            <w:tcW w:w="1784" w:type="dxa"/>
            <w:vMerge/>
            <w:shd w:val="clear" w:color="auto" w:fill="5F0505"/>
          </w:tcPr>
          <w:p w14:paraId="60F94152" w14:textId="77777777" w:rsidR="001A3EA3" w:rsidRPr="00FA3295" w:rsidRDefault="001A3EA3" w:rsidP="00201D25">
            <w:pPr>
              <w:jc w:val="center"/>
              <w:rPr>
                <w:ins w:id="5657" w:author="Mutali Nepfumbada" w:date="2022-09-28T23:14:00Z"/>
                <w:b/>
                <w:bCs/>
              </w:rPr>
            </w:pPr>
          </w:p>
        </w:tc>
      </w:tr>
      <w:tr w:rsidR="001A3EA3" w:rsidRPr="00DC29B7" w14:paraId="1A8B8C5A" w14:textId="77777777" w:rsidTr="00201D25">
        <w:trPr>
          <w:trHeight w:val="212"/>
          <w:jc w:val="center"/>
          <w:ins w:id="5658" w:author="Mutali Nepfumbada" w:date="2022-09-28T23:14:00Z"/>
        </w:trPr>
        <w:tc>
          <w:tcPr>
            <w:tcW w:w="9323" w:type="dxa"/>
            <w:gridSpan w:val="6"/>
            <w:noWrap/>
          </w:tcPr>
          <w:p w14:paraId="56912D81" w14:textId="77777777" w:rsidR="001A3EA3" w:rsidRPr="00DC29B7" w:rsidRDefault="001A3EA3" w:rsidP="00201D25">
            <w:pPr>
              <w:tabs>
                <w:tab w:val="left" w:pos="2205"/>
              </w:tabs>
              <w:rPr>
                <w:ins w:id="5659" w:author="Mutali Nepfumbada" w:date="2022-09-28T23:14:00Z"/>
                <w:bCs/>
                <w:lang w:val="en-US"/>
              </w:rPr>
            </w:pPr>
            <w:ins w:id="5660" w:author="Mutali Nepfumbada" w:date="2022-09-28T23:14:00Z">
              <w:r w:rsidRPr="00DC29B7">
                <w:rPr>
                  <w:bCs/>
                  <w:lang w:val="en-US"/>
                </w:rPr>
                <w:tab/>
                <w:t xml:space="preserve">{%tr for item in </w:t>
              </w:r>
              <w:proofErr w:type="spellStart"/>
              <w:r>
                <w:rPr>
                  <w:bCs/>
                  <w:lang w:val="en-US"/>
                </w:rPr>
                <w:t>HER</w:t>
              </w:r>
              <w:r w:rsidRPr="00DF6ABC">
                <w:rPr>
                  <w:bCs/>
                  <w:lang w:val="en-US"/>
                </w:rPr>
                <w:t>Ptable_contents</w:t>
              </w:r>
              <w:proofErr w:type="spellEnd"/>
              <w:r w:rsidRPr="00DC29B7">
                <w:rPr>
                  <w:bCs/>
                  <w:lang w:val="en-US"/>
                </w:rPr>
                <w:t>%}</w:t>
              </w:r>
            </w:ins>
          </w:p>
        </w:tc>
      </w:tr>
      <w:tr w:rsidR="001A3EA3" w:rsidRPr="00DC29B7" w14:paraId="553C678E" w14:textId="77777777" w:rsidTr="00201D25">
        <w:trPr>
          <w:trHeight w:val="224"/>
          <w:jc w:val="center"/>
          <w:ins w:id="5661" w:author="Mutali Nepfumbada" w:date="2022-09-28T23:14:00Z"/>
        </w:trPr>
        <w:tc>
          <w:tcPr>
            <w:tcW w:w="1302" w:type="dxa"/>
            <w:noWrap/>
          </w:tcPr>
          <w:p w14:paraId="76940E0B" w14:textId="77777777" w:rsidR="001A3EA3" w:rsidRPr="00DC29B7" w:rsidRDefault="001A3EA3" w:rsidP="00201D25">
            <w:pPr>
              <w:jc w:val="both"/>
              <w:rPr>
                <w:ins w:id="5662" w:author="Mutali Nepfumbada" w:date="2022-09-28T23:14:00Z"/>
                <w:bCs/>
                <w:lang w:val="en-US"/>
              </w:rPr>
            </w:pPr>
            <w:ins w:id="5663" w:author="Mutali Nepfumbada" w:date="2022-09-28T23:14:00Z">
              <w:r w:rsidRPr="00DC29B7">
                <w:rPr>
                  <w:bCs/>
                  <w:lang w:val="en-US"/>
                </w:rPr>
                <w:t>{{</w:t>
              </w:r>
              <w:proofErr w:type="spellStart"/>
              <w:proofErr w:type="gramStart"/>
              <w:r w:rsidRPr="00DC29B7">
                <w:rPr>
                  <w:bCs/>
                  <w:lang w:val="en-US"/>
                </w:rPr>
                <w:t>item.</w:t>
              </w:r>
              <w:r>
                <w:rPr>
                  <w:bCs/>
                  <w:lang w:val="en-US"/>
                </w:rPr>
                <w:t>Date</w:t>
              </w:r>
              <w:proofErr w:type="spellEnd"/>
              <w:proofErr w:type="gramEnd"/>
              <w:r w:rsidRPr="00DC29B7">
                <w:rPr>
                  <w:bCs/>
                  <w:lang w:val="en-US"/>
                </w:rPr>
                <w:t>}}</w:t>
              </w:r>
            </w:ins>
          </w:p>
        </w:tc>
        <w:tc>
          <w:tcPr>
            <w:tcW w:w="1646" w:type="dxa"/>
            <w:noWrap/>
          </w:tcPr>
          <w:p w14:paraId="28EBA26D" w14:textId="77777777" w:rsidR="001A3EA3" w:rsidRPr="00DC29B7" w:rsidRDefault="001A3EA3" w:rsidP="00201D25">
            <w:pPr>
              <w:jc w:val="center"/>
              <w:rPr>
                <w:ins w:id="5664" w:author="Mutali Nepfumbada" w:date="2022-09-28T23:14:00Z"/>
                <w:bCs/>
                <w:lang w:val="en-US"/>
              </w:rPr>
            </w:pPr>
            <w:ins w:id="5665" w:author="Mutali Nepfumbada" w:date="2022-09-28T23:14:00Z">
              <w:r w:rsidRPr="00DC29B7">
                <w:rPr>
                  <w:bCs/>
                  <w:lang w:val="en-US"/>
                </w:rPr>
                <w:t>{{</w:t>
              </w:r>
              <w:proofErr w:type="spellStart"/>
              <w:proofErr w:type="gramStart"/>
              <w:r w:rsidRPr="00DC29B7">
                <w:rPr>
                  <w:bCs/>
                  <w:lang w:val="en-US"/>
                </w:rPr>
                <w:t>item.</w:t>
              </w:r>
              <w:r>
                <w:rPr>
                  <w:bCs/>
                  <w:lang w:val="en-US"/>
                </w:rPr>
                <w:t>HERPF</w:t>
              </w:r>
              <w:proofErr w:type="spellEnd"/>
              <w:proofErr w:type="gramEnd"/>
              <w:r>
                <w:rPr>
                  <w:bCs/>
                  <w:lang w:val="en-US"/>
                </w:rPr>
                <w:t>}}</w:t>
              </w:r>
            </w:ins>
          </w:p>
        </w:tc>
        <w:tc>
          <w:tcPr>
            <w:tcW w:w="1530" w:type="dxa"/>
            <w:noWrap/>
          </w:tcPr>
          <w:p w14:paraId="72C2EEC2" w14:textId="77777777" w:rsidR="001A3EA3" w:rsidRPr="00DC29B7" w:rsidRDefault="001A3EA3" w:rsidP="00201D25">
            <w:pPr>
              <w:jc w:val="center"/>
              <w:rPr>
                <w:ins w:id="5666" w:author="Mutali Nepfumbada" w:date="2022-09-28T23:14:00Z"/>
                <w:bCs/>
                <w:lang w:val="en-US"/>
              </w:rPr>
            </w:pPr>
            <w:ins w:id="5667" w:author="Mutali Nepfumbada" w:date="2022-09-28T23:14:00Z">
              <w:r>
                <w:rPr>
                  <w:bCs/>
                  <w:lang w:val="en-US"/>
                </w:rPr>
                <w:t>{{</w:t>
              </w:r>
              <w:proofErr w:type="spellStart"/>
              <w:proofErr w:type="gramStart"/>
              <w:r w:rsidRPr="00DC29B7">
                <w:rPr>
                  <w:bCs/>
                  <w:lang w:val="en-US"/>
                </w:rPr>
                <w:t>item.</w:t>
              </w:r>
              <w:r>
                <w:rPr>
                  <w:bCs/>
                  <w:lang w:val="en-US"/>
                </w:rPr>
                <w:t>HERPW</w:t>
              </w:r>
              <w:proofErr w:type="spellEnd"/>
              <w:proofErr w:type="gramEnd"/>
              <w:r>
                <w:rPr>
                  <w:bCs/>
                  <w:lang w:val="en-US"/>
                </w:rPr>
                <w:t>}}</w:t>
              </w:r>
            </w:ins>
          </w:p>
        </w:tc>
        <w:tc>
          <w:tcPr>
            <w:tcW w:w="1542" w:type="dxa"/>
            <w:noWrap/>
          </w:tcPr>
          <w:p w14:paraId="3B4E8D66" w14:textId="77777777" w:rsidR="001A3EA3" w:rsidRPr="00DC29B7" w:rsidRDefault="001A3EA3" w:rsidP="00201D25">
            <w:pPr>
              <w:jc w:val="center"/>
              <w:rPr>
                <w:ins w:id="5668" w:author="Mutali Nepfumbada" w:date="2022-09-28T23:14:00Z"/>
                <w:bCs/>
                <w:lang w:val="en-US"/>
              </w:rPr>
            </w:pPr>
            <w:proofErr w:type="gramStart"/>
            <w:ins w:id="5669" w:author="Mutali Nepfumbada" w:date="2022-09-28T23:14:00Z">
              <w:r w:rsidRPr="00DC29B7">
                <w:rPr>
                  <w:bCs/>
                  <w:lang w:val="en-US"/>
                </w:rPr>
                <w:t xml:space="preserve">{{ </w:t>
              </w:r>
              <w:proofErr w:type="spellStart"/>
              <w:r w:rsidRPr="00DC29B7">
                <w:rPr>
                  <w:bCs/>
                  <w:lang w:val="en-US"/>
                </w:rPr>
                <w:t>item</w:t>
              </w:r>
              <w:proofErr w:type="gramEnd"/>
              <w:r>
                <w:rPr>
                  <w:bCs/>
                  <w:lang w:val="en-US"/>
                </w:rPr>
                <w:t>.HERPA</w:t>
              </w:r>
              <w:proofErr w:type="spellEnd"/>
              <w:r w:rsidRPr="00DC29B7">
                <w:rPr>
                  <w:bCs/>
                  <w:lang w:val="en-US"/>
                </w:rPr>
                <w:t>}}</w:t>
              </w:r>
            </w:ins>
          </w:p>
        </w:tc>
        <w:tc>
          <w:tcPr>
            <w:tcW w:w="1519" w:type="dxa"/>
          </w:tcPr>
          <w:p w14:paraId="4F9364E2" w14:textId="77777777" w:rsidR="001A3EA3" w:rsidRPr="00DC29B7" w:rsidRDefault="001A3EA3" w:rsidP="00201D25">
            <w:pPr>
              <w:jc w:val="center"/>
              <w:rPr>
                <w:ins w:id="5670" w:author="Mutali Nepfumbada" w:date="2022-09-28T23:14:00Z"/>
                <w:bCs/>
                <w:lang w:val="en-US"/>
              </w:rPr>
            </w:pPr>
            <w:ins w:id="5671" w:author="Mutali Nepfumbada" w:date="2022-09-28T23:14:00Z">
              <w:r w:rsidRPr="0025667A">
                <w:rPr>
                  <w:bCs/>
                  <w:lang w:val="en-US"/>
                </w:rPr>
                <w:t>{{</w:t>
              </w:r>
              <w:proofErr w:type="spellStart"/>
              <w:proofErr w:type="gramStart"/>
              <w:r w:rsidRPr="0025667A">
                <w:rPr>
                  <w:bCs/>
                  <w:lang w:val="en-US"/>
                </w:rPr>
                <w:t>item.</w:t>
              </w:r>
              <w:r>
                <w:rPr>
                  <w:bCs/>
                  <w:lang w:val="en-US"/>
                </w:rPr>
                <w:t>HER</w:t>
              </w:r>
              <w:r w:rsidRPr="0025667A">
                <w:rPr>
                  <w:bCs/>
                  <w:lang w:val="en-US"/>
                </w:rPr>
                <w:t>PV</w:t>
              </w:r>
              <w:proofErr w:type="spellEnd"/>
              <w:proofErr w:type="gramEnd"/>
              <w:r w:rsidRPr="0025667A">
                <w:rPr>
                  <w:bCs/>
                  <w:lang w:val="en-US"/>
                </w:rPr>
                <w:t>}}</w:t>
              </w:r>
            </w:ins>
          </w:p>
        </w:tc>
        <w:tc>
          <w:tcPr>
            <w:tcW w:w="1784" w:type="dxa"/>
          </w:tcPr>
          <w:p w14:paraId="64922258" w14:textId="77777777" w:rsidR="001A3EA3" w:rsidRPr="00DC29B7" w:rsidRDefault="001A3EA3" w:rsidP="00201D25">
            <w:pPr>
              <w:jc w:val="center"/>
              <w:rPr>
                <w:ins w:id="5672" w:author="Mutali Nepfumbada" w:date="2022-09-28T23:14:00Z"/>
                <w:bCs/>
                <w:lang w:val="en-US"/>
              </w:rPr>
            </w:pPr>
            <w:ins w:id="5673" w:author="Mutali Nepfumbada" w:date="2022-09-28T23:14:00Z">
              <w:r w:rsidRPr="00DC29B7">
                <w:rPr>
                  <w:bCs/>
                  <w:lang w:val="en-US"/>
                </w:rPr>
                <w:t>{{</w:t>
              </w:r>
              <w:proofErr w:type="spellStart"/>
              <w:proofErr w:type="gramStart"/>
              <w:r w:rsidRPr="00DC29B7">
                <w:rPr>
                  <w:bCs/>
                  <w:lang w:val="en-US"/>
                </w:rPr>
                <w:t>item.</w:t>
              </w:r>
              <w:r>
                <w:rPr>
                  <w:bCs/>
                  <w:lang w:val="en-US"/>
                </w:rPr>
                <w:t>HERPWV</w:t>
              </w:r>
              <w:proofErr w:type="spellEnd"/>
              <w:proofErr w:type="gramEnd"/>
              <w:r w:rsidRPr="00DC29B7">
                <w:rPr>
                  <w:bCs/>
                  <w:lang w:val="en-US"/>
                </w:rPr>
                <w:t>}}</w:t>
              </w:r>
            </w:ins>
          </w:p>
        </w:tc>
      </w:tr>
      <w:tr w:rsidR="001A3EA3" w:rsidRPr="00DC29B7" w14:paraId="64206BEF" w14:textId="77777777" w:rsidTr="00201D25">
        <w:trPr>
          <w:trHeight w:val="224"/>
          <w:jc w:val="center"/>
          <w:ins w:id="5674" w:author="Mutali Nepfumbada" w:date="2022-09-28T23:14:00Z"/>
        </w:trPr>
        <w:tc>
          <w:tcPr>
            <w:tcW w:w="9323" w:type="dxa"/>
            <w:gridSpan w:val="6"/>
            <w:noWrap/>
          </w:tcPr>
          <w:p w14:paraId="095D8769" w14:textId="77777777" w:rsidR="001A3EA3" w:rsidRPr="00DC29B7" w:rsidRDefault="001A3EA3" w:rsidP="00201D25">
            <w:pPr>
              <w:jc w:val="center"/>
              <w:rPr>
                <w:ins w:id="5675" w:author="Mutali Nepfumbada" w:date="2022-09-28T23:14:00Z"/>
                <w:bCs/>
                <w:lang w:val="en-US"/>
              </w:rPr>
            </w:pPr>
            <w:ins w:id="5676" w:author="Mutali Nepfumbada" w:date="2022-09-28T23:14:00Z">
              <w:r w:rsidRPr="00975B88">
                <w:rPr>
                  <w:bCs/>
                  <w:lang w:val="en-US"/>
                </w:rPr>
                <w:t xml:space="preserve">{%tr </w:t>
              </w:r>
              <w:proofErr w:type="spellStart"/>
              <w:r w:rsidRPr="00975B88">
                <w:rPr>
                  <w:bCs/>
                  <w:lang w:val="en-US"/>
                </w:rPr>
                <w:t>endfor</w:t>
              </w:r>
              <w:proofErr w:type="spellEnd"/>
              <w:r w:rsidRPr="00975B88">
                <w:rPr>
                  <w:bCs/>
                  <w:lang w:val="en-US"/>
                </w:rPr>
                <w:t>%}</w:t>
              </w:r>
            </w:ins>
          </w:p>
        </w:tc>
      </w:tr>
      <w:tr w:rsidR="001A3EA3" w:rsidRPr="00DC29B7" w14:paraId="64F0E885" w14:textId="77777777" w:rsidTr="00201D25">
        <w:trPr>
          <w:trHeight w:val="224"/>
          <w:jc w:val="center"/>
          <w:ins w:id="5677" w:author="Mutali Nepfumbada" w:date="2022-09-28T23:14:00Z"/>
        </w:trPr>
        <w:tc>
          <w:tcPr>
            <w:tcW w:w="1302" w:type="dxa"/>
            <w:noWrap/>
          </w:tcPr>
          <w:p w14:paraId="4AD990C8" w14:textId="77777777" w:rsidR="001A3EA3" w:rsidRPr="00971DE0" w:rsidRDefault="001A3EA3" w:rsidP="00201D25">
            <w:pPr>
              <w:jc w:val="both"/>
              <w:rPr>
                <w:ins w:id="5678" w:author="Mutali Nepfumbada" w:date="2022-09-28T23:14:00Z"/>
                <w:b/>
                <w:lang w:val="en-US"/>
              </w:rPr>
            </w:pPr>
            <w:ins w:id="5679" w:author="Mutali Nepfumbada" w:date="2022-09-28T23:14:00Z">
              <w:r w:rsidRPr="00971DE0">
                <w:rPr>
                  <w:b/>
                  <w:lang w:val="en-US"/>
                </w:rPr>
                <w:t>Total</w:t>
              </w:r>
            </w:ins>
          </w:p>
        </w:tc>
        <w:tc>
          <w:tcPr>
            <w:tcW w:w="1646" w:type="dxa"/>
            <w:noWrap/>
          </w:tcPr>
          <w:p w14:paraId="17942426" w14:textId="77777777" w:rsidR="001A3EA3" w:rsidRPr="00971DE0" w:rsidRDefault="001A3EA3" w:rsidP="00201D25">
            <w:pPr>
              <w:jc w:val="center"/>
              <w:rPr>
                <w:ins w:id="5680" w:author="Mutali Nepfumbada" w:date="2022-09-28T23:14:00Z"/>
                <w:b/>
                <w:lang w:val="en-US"/>
              </w:rPr>
            </w:pPr>
            <w:ins w:id="5681" w:author="Mutali Nepfumbada" w:date="2022-09-28T23:14:00Z">
              <w:r w:rsidRPr="00977093">
                <w:rPr>
                  <w:b/>
                  <w:lang w:val="en-US"/>
                </w:rPr>
                <w:t>{{</w:t>
              </w:r>
              <w:r>
                <w:rPr>
                  <w:b/>
                  <w:lang w:val="en-US"/>
                </w:rPr>
                <w:t>HER</w:t>
              </w:r>
              <w:r w:rsidRPr="00977093">
                <w:rPr>
                  <w:b/>
                  <w:lang w:val="en-US"/>
                </w:rPr>
                <w:t>PFTOT}}</w:t>
              </w:r>
            </w:ins>
          </w:p>
        </w:tc>
        <w:tc>
          <w:tcPr>
            <w:tcW w:w="1530" w:type="dxa"/>
            <w:noWrap/>
          </w:tcPr>
          <w:p w14:paraId="293B70F7" w14:textId="77777777" w:rsidR="001A3EA3" w:rsidRPr="00971DE0" w:rsidRDefault="001A3EA3" w:rsidP="00201D25">
            <w:pPr>
              <w:jc w:val="center"/>
              <w:rPr>
                <w:ins w:id="5682" w:author="Mutali Nepfumbada" w:date="2022-09-28T23:14:00Z"/>
                <w:b/>
                <w:lang w:val="en-US"/>
              </w:rPr>
            </w:pPr>
            <w:ins w:id="5683" w:author="Mutali Nepfumbada" w:date="2022-09-28T23:14:00Z">
              <w:r>
                <w:rPr>
                  <w:b/>
                  <w:lang w:val="en-US"/>
                </w:rPr>
                <w:t>{{HER</w:t>
              </w:r>
              <w:r w:rsidRPr="00971DE0">
                <w:rPr>
                  <w:b/>
                  <w:lang w:val="en-US"/>
                </w:rPr>
                <w:t>P</w:t>
              </w:r>
              <w:r>
                <w:rPr>
                  <w:b/>
                  <w:lang w:val="en-US"/>
                </w:rPr>
                <w:t>W</w:t>
              </w:r>
              <w:r w:rsidRPr="00971DE0">
                <w:rPr>
                  <w:b/>
                  <w:lang w:val="en-US"/>
                </w:rPr>
                <w:t>T</w:t>
              </w:r>
              <w:r>
                <w:rPr>
                  <w:b/>
                  <w:lang w:val="en-US"/>
                </w:rPr>
                <w:t>OT}}</w:t>
              </w:r>
            </w:ins>
          </w:p>
        </w:tc>
        <w:tc>
          <w:tcPr>
            <w:tcW w:w="1542" w:type="dxa"/>
            <w:noWrap/>
          </w:tcPr>
          <w:p w14:paraId="68697F2E" w14:textId="77777777" w:rsidR="001A3EA3" w:rsidRPr="00971DE0" w:rsidRDefault="001A3EA3" w:rsidP="00201D25">
            <w:pPr>
              <w:jc w:val="center"/>
              <w:rPr>
                <w:ins w:id="5684" w:author="Mutali Nepfumbada" w:date="2022-09-28T23:14:00Z"/>
                <w:b/>
                <w:lang w:val="en-US"/>
              </w:rPr>
            </w:pPr>
            <w:ins w:id="5685" w:author="Mutali Nepfumbada" w:date="2022-09-28T23:14:00Z">
              <w:r>
                <w:rPr>
                  <w:b/>
                  <w:lang w:val="en-US"/>
                </w:rPr>
                <w:t>{{HER</w:t>
              </w:r>
              <w:r w:rsidRPr="00971DE0">
                <w:rPr>
                  <w:b/>
                  <w:lang w:val="en-US"/>
                </w:rPr>
                <w:t>PATOT</w:t>
              </w:r>
              <w:r>
                <w:rPr>
                  <w:b/>
                  <w:lang w:val="en-US"/>
                </w:rPr>
                <w:t>}}</w:t>
              </w:r>
            </w:ins>
          </w:p>
        </w:tc>
        <w:tc>
          <w:tcPr>
            <w:tcW w:w="1519" w:type="dxa"/>
          </w:tcPr>
          <w:p w14:paraId="3241048B" w14:textId="77777777" w:rsidR="001A3EA3" w:rsidRPr="00971DE0" w:rsidRDefault="001A3EA3" w:rsidP="00201D25">
            <w:pPr>
              <w:jc w:val="center"/>
              <w:rPr>
                <w:ins w:id="5686" w:author="Mutali Nepfumbada" w:date="2022-09-28T23:14:00Z"/>
                <w:b/>
                <w:lang w:val="en-US"/>
              </w:rPr>
            </w:pPr>
            <w:ins w:id="5687" w:author="Mutali Nepfumbada" w:date="2022-09-28T23:14:00Z">
              <w:r>
                <w:rPr>
                  <w:b/>
                  <w:lang w:val="en-US"/>
                </w:rPr>
                <w:t>{{HER</w:t>
              </w:r>
              <w:r w:rsidRPr="00971DE0">
                <w:rPr>
                  <w:b/>
                  <w:lang w:val="en-US"/>
                </w:rPr>
                <w:t>P</w:t>
              </w:r>
              <w:r>
                <w:rPr>
                  <w:b/>
                  <w:lang w:val="en-US"/>
                </w:rPr>
                <w:t>V</w:t>
              </w:r>
              <w:r w:rsidRPr="00971DE0">
                <w:rPr>
                  <w:b/>
                  <w:lang w:val="en-US"/>
                </w:rPr>
                <w:t>T</w:t>
              </w:r>
              <w:r>
                <w:rPr>
                  <w:b/>
                  <w:lang w:val="en-US"/>
                </w:rPr>
                <w:t>OT}}</w:t>
              </w:r>
            </w:ins>
          </w:p>
        </w:tc>
        <w:tc>
          <w:tcPr>
            <w:tcW w:w="1784" w:type="dxa"/>
          </w:tcPr>
          <w:p w14:paraId="03581381" w14:textId="77777777" w:rsidR="001A3EA3" w:rsidRPr="00971DE0" w:rsidRDefault="001A3EA3" w:rsidP="00201D25">
            <w:pPr>
              <w:jc w:val="center"/>
              <w:rPr>
                <w:ins w:id="5688" w:author="Mutali Nepfumbada" w:date="2022-09-28T23:14:00Z"/>
                <w:b/>
                <w:lang w:val="en-US"/>
              </w:rPr>
            </w:pPr>
            <w:ins w:id="5689" w:author="Mutali Nepfumbada" w:date="2022-09-28T23:14:00Z">
              <w:r>
                <w:rPr>
                  <w:b/>
                  <w:lang w:val="en-US"/>
                </w:rPr>
                <w:t>{{HER</w:t>
              </w:r>
              <w:r w:rsidRPr="00971DE0">
                <w:rPr>
                  <w:b/>
                  <w:lang w:val="en-US"/>
                </w:rPr>
                <w:t>P</w:t>
              </w:r>
              <w:r>
                <w:rPr>
                  <w:b/>
                  <w:lang w:val="en-US"/>
                </w:rPr>
                <w:t>WV</w:t>
              </w:r>
              <w:r w:rsidRPr="00971DE0">
                <w:rPr>
                  <w:b/>
                  <w:lang w:val="en-US"/>
                </w:rPr>
                <w:t>T</w:t>
              </w:r>
              <w:r>
                <w:rPr>
                  <w:b/>
                  <w:lang w:val="en-US"/>
                </w:rPr>
                <w:t>OT}}</w:t>
              </w:r>
            </w:ins>
          </w:p>
        </w:tc>
      </w:tr>
    </w:tbl>
    <w:p w14:paraId="545CB26A" w14:textId="78A0B30E" w:rsidR="001A3EA3" w:rsidRDefault="001A3EA3" w:rsidP="001A3EA3">
      <w:pPr>
        <w:pStyle w:val="Caption"/>
        <w:rPr>
          <w:ins w:id="5690" w:author="Mutali Nepfumbada" w:date="2022-09-28T23:14:00Z"/>
        </w:rPr>
      </w:pPr>
      <w:bookmarkStart w:id="5691" w:name="_Toc115023715"/>
      <w:ins w:id="5692" w:author="Mutali Nepfumbada" w:date="2022-09-28T23:13:00Z">
        <w:r w:rsidRPr="00953BC7">
          <w:t xml:space="preserve">Table </w:t>
        </w:r>
        <w:r>
          <w:fldChar w:fldCharType="begin"/>
        </w:r>
        <w:r>
          <w:instrText xml:space="preserve"> STYLEREF 1 \s </w:instrText>
        </w:r>
        <w:r>
          <w:fldChar w:fldCharType="separate"/>
        </w:r>
        <w:r>
          <w:rPr>
            <w:noProof/>
          </w:rPr>
          <w:t>7</w:t>
        </w:r>
        <w:r>
          <w:rPr>
            <w:noProof/>
          </w:rPr>
          <w:fldChar w:fldCharType="end"/>
        </w:r>
        <w:r>
          <w:noBreakHyphen/>
        </w:r>
        <w:r>
          <w:fldChar w:fldCharType="begin"/>
        </w:r>
        <w:r>
          <w:instrText xml:space="preserve"> SEQ Table \* ARABIC \s 1 </w:instrText>
        </w:r>
        <w:r>
          <w:fldChar w:fldCharType="separate"/>
        </w:r>
        <w:r>
          <w:rPr>
            <w:noProof/>
          </w:rPr>
          <w:t>2</w:t>
        </w:r>
        <w:r>
          <w:rPr>
            <w:noProof/>
          </w:rPr>
          <w:fldChar w:fldCharType="end"/>
        </w:r>
        <w:r>
          <w:rPr>
            <w:noProof/>
          </w:rPr>
          <w:t xml:space="preserve">: </w:t>
        </w:r>
        <w:r w:rsidRPr="00977093">
          <w:rPr>
            <w:noProof/>
          </w:rPr>
          <w:t>Hermanus</w:t>
        </w:r>
        <w:r w:rsidRPr="00953BC7">
          <w:t xml:space="preserve"> Production </w:t>
        </w:r>
        <w:r>
          <w:t>and Forecast</w:t>
        </w:r>
      </w:ins>
      <w:bookmarkEnd w:id="5691"/>
    </w:p>
    <w:p w14:paraId="48020B9C" w14:textId="7C250826" w:rsidR="001A3EA3" w:rsidRPr="001A3EA3" w:rsidRDefault="001A3EA3" w:rsidP="001A3EA3">
      <w:pPr>
        <w:jc w:val="center"/>
        <w:rPr>
          <w:ins w:id="5693" w:author="Mutali Nepfumbada" w:date="2022-09-28T23:13:00Z"/>
          <w:lang w:val="en-US"/>
          <w:rPrChange w:id="5694" w:author="Mutali Nepfumbada" w:date="2022-09-28T23:14:00Z">
            <w:rPr>
              <w:ins w:id="5695" w:author="Mutali Nepfumbada" w:date="2022-09-28T23:13:00Z"/>
            </w:rPr>
          </w:rPrChange>
        </w:rPr>
        <w:pPrChange w:id="5696" w:author="Mutali Nepfumbada" w:date="2022-09-28T23:14:00Z">
          <w:pPr>
            <w:pStyle w:val="Caption"/>
          </w:pPr>
        </w:pPrChange>
      </w:pPr>
      <w:proofErr w:type="gramStart"/>
      <w:ins w:id="5697" w:author="Mutali Nepfumbada" w:date="2022-09-28T23:14:00Z">
        <w:r w:rsidRPr="00953BC7">
          <w:rPr>
            <w:lang w:val="en-US"/>
          </w:rPr>
          <w:t>{{</w:t>
        </w:r>
        <w:r>
          <w:rPr>
            <w:lang w:val="en-US"/>
          </w:rPr>
          <w:t xml:space="preserve"> </w:t>
        </w:r>
        <w:proofErr w:type="spellStart"/>
        <w:r>
          <w:rPr>
            <w:lang w:val="en-US"/>
          </w:rPr>
          <w:t>HERPI</w:t>
        </w:r>
        <w:r w:rsidRPr="00953BC7">
          <w:rPr>
            <w:lang w:val="en-US"/>
          </w:rPr>
          <w:t>mage</w:t>
        </w:r>
        <w:proofErr w:type="spellEnd"/>
        <w:proofErr w:type="gramEnd"/>
        <w:r w:rsidRPr="00953BC7">
          <w:rPr>
            <w:lang w:val="en-US"/>
          </w:rPr>
          <w:t>}}</w:t>
        </w:r>
      </w:ins>
    </w:p>
    <w:p w14:paraId="682267B2" w14:textId="37B4A2B6" w:rsidR="001A3EA3" w:rsidRPr="001A3EA3" w:rsidRDefault="001A3EA3" w:rsidP="001A3EA3">
      <w:pPr>
        <w:pStyle w:val="Caption"/>
        <w:rPr>
          <w:ins w:id="5698" w:author="Mutali Nepfumbada" w:date="2022-09-28T23:13:00Z"/>
        </w:rPr>
      </w:pPr>
      <w:bookmarkStart w:id="5699" w:name="_Toc115023563"/>
      <w:ins w:id="5700" w:author="Mutali Nepfumbada" w:date="2022-09-28T23:13:00Z">
        <w:r>
          <w:t xml:space="preserve">Figure </w:t>
        </w:r>
        <w:r>
          <w:fldChar w:fldCharType="begin"/>
        </w:r>
        <w:r>
          <w:instrText xml:space="preserve"> STYLEREF 1 \s </w:instrText>
        </w:r>
        <w:r>
          <w:fldChar w:fldCharType="separate"/>
        </w:r>
        <w:r>
          <w:rPr>
            <w:noProof/>
          </w:rPr>
          <w:t>7</w:t>
        </w:r>
        <w:r>
          <w:rPr>
            <w:noProof/>
          </w:rPr>
          <w:fldChar w:fldCharType="end"/>
        </w:r>
        <w:r>
          <w:noBreakHyphen/>
        </w:r>
        <w:r>
          <w:fldChar w:fldCharType="begin"/>
        </w:r>
        <w:r>
          <w:instrText xml:space="preserve"> SEQ Figure \* ARABIC \s 1 </w:instrText>
        </w:r>
        <w:r>
          <w:fldChar w:fldCharType="separate"/>
        </w:r>
        <w:r>
          <w:rPr>
            <w:noProof/>
          </w:rPr>
          <w:t>1</w:t>
        </w:r>
        <w:r>
          <w:rPr>
            <w:noProof/>
          </w:rPr>
          <w:fldChar w:fldCharType="end"/>
        </w:r>
        <w:r>
          <w:t xml:space="preserve">: </w:t>
        </w:r>
        <w:r w:rsidRPr="00A45B12">
          <w:t>Hermanus</w:t>
        </w:r>
        <w:r w:rsidRPr="00953BC7">
          <w:rPr>
            <w:lang w:eastAsia="en-US"/>
          </w:rPr>
          <w:t xml:space="preserve"> Production </w:t>
        </w:r>
        <w:r>
          <w:rPr>
            <w:lang w:eastAsia="en-US"/>
          </w:rPr>
          <w:t>Vs Forecast</w:t>
        </w:r>
        <w:bookmarkEnd w:id="5699"/>
      </w:ins>
    </w:p>
    <w:p w14:paraId="7DDF29E2" w14:textId="77777777" w:rsidR="001A3EA3" w:rsidRDefault="001A3EA3" w:rsidP="001A3EA3">
      <w:pPr>
        <w:jc w:val="both"/>
        <w:rPr>
          <w:ins w:id="5701" w:author="Mutali Nepfumbada" w:date="2022-09-28T23:12:00Z"/>
          <w:lang w:eastAsia="en-US"/>
        </w:rPr>
      </w:pPr>
    </w:p>
    <w:p w14:paraId="36D71821" w14:textId="77777777" w:rsidR="001A3EA3" w:rsidRDefault="001A3EA3" w:rsidP="001A3EA3">
      <w:pPr>
        <w:jc w:val="both"/>
        <w:rPr>
          <w:ins w:id="5702" w:author="Mutali Nepfumbada" w:date="2022-09-28T23:12:00Z"/>
          <w:lang w:eastAsia="en-US"/>
        </w:rPr>
      </w:pPr>
    </w:p>
    <w:tbl>
      <w:tblPr>
        <w:tblStyle w:val="TableGridLight"/>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49"/>
      </w:tblGrid>
      <w:tr w:rsidR="001A3EA3" w:rsidRPr="00953BC7" w14:paraId="5A218039" w14:textId="77777777" w:rsidTr="00201D25">
        <w:trPr>
          <w:trHeight w:val="1174"/>
          <w:ins w:id="5703" w:author="Mutali Nepfumbada" w:date="2022-09-28T23:12:00Z"/>
        </w:trPr>
        <w:tc>
          <w:tcPr>
            <w:tcW w:w="5000" w:type="pct"/>
            <w:vAlign w:val="center"/>
          </w:tcPr>
          <w:tbl>
            <w:tblPr>
              <w:tblStyle w:val="TableGridLight"/>
              <w:tblW w:w="0" w:type="auto"/>
              <w:jc w:val="center"/>
              <w:tblLook w:val="04A0" w:firstRow="1" w:lastRow="0" w:firstColumn="1" w:lastColumn="0" w:noHBand="0" w:noVBand="1"/>
            </w:tblPr>
            <w:tblGrid>
              <w:gridCol w:w="1302"/>
              <w:gridCol w:w="1646"/>
              <w:gridCol w:w="1530"/>
              <w:gridCol w:w="1542"/>
              <w:gridCol w:w="1519"/>
              <w:gridCol w:w="1784"/>
            </w:tblGrid>
            <w:tr w:rsidR="001A3EA3" w:rsidRPr="00DC29B7" w14:paraId="1452631E" w14:textId="77777777" w:rsidTr="00201D25">
              <w:trPr>
                <w:trHeight w:val="86"/>
                <w:jc w:val="center"/>
                <w:ins w:id="5704" w:author="Mutali Nepfumbada" w:date="2022-09-28T23:12:00Z"/>
              </w:trPr>
              <w:tc>
                <w:tcPr>
                  <w:tcW w:w="1302" w:type="dxa"/>
                  <w:shd w:val="clear" w:color="auto" w:fill="5F0505"/>
                  <w:noWrap/>
                </w:tcPr>
                <w:p w14:paraId="74C5798F" w14:textId="77777777" w:rsidR="001A3EA3" w:rsidRPr="00FA3295" w:rsidRDefault="001A3EA3" w:rsidP="00201D25">
                  <w:pPr>
                    <w:rPr>
                      <w:ins w:id="5705" w:author="Mutali Nepfumbada" w:date="2022-09-28T23:12:00Z"/>
                      <w:b/>
                      <w:bCs/>
                    </w:rPr>
                  </w:pPr>
                  <w:ins w:id="5706" w:author="Mutali Nepfumbada" w:date="2022-09-28T23:12:00Z">
                    <w:r>
                      <w:rPr>
                        <w:b/>
                        <w:bCs/>
                      </w:rPr>
                      <w:t>Month</w:t>
                    </w:r>
                  </w:ins>
                </w:p>
              </w:tc>
              <w:tc>
                <w:tcPr>
                  <w:tcW w:w="4718" w:type="dxa"/>
                  <w:gridSpan w:val="3"/>
                  <w:shd w:val="clear" w:color="auto" w:fill="5F0505"/>
                </w:tcPr>
                <w:p w14:paraId="56D55F67" w14:textId="77777777" w:rsidR="001A3EA3" w:rsidRPr="00FA3295" w:rsidRDefault="001A3EA3" w:rsidP="00201D25">
                  <w:pPr>
                    <w:jc w:val="center"/>
                    <w:rPr>
                      <w:ins w:id="5707" w:author="Mutali Nepfumbada" w:date="2022-09-28T23:12:00Z"/>
                      <w:b/>
                      <w:bCs/>
                    </w:rPr>
                  </w:pPr>
                  <w:ins w:id="5708" w:author="Mutali Nepfumbada" w:date="2022-09-28T23:12:00Z">
                    <w:r w:rsidRPr="00D56958">
                      <w:rPr>
                        <w:b/>
                        <w:bCs/>
                      </w:rPr>
                      <w:t>Production (kWh)</w:t>
                    </w:r>
                    <w:r w:rsidRPr="00D56958">
                      <w:rPr>
                        <w:b/>
                        <w:bCs/>
                      </w:rPr>
                      <w:tab/>
                    </w:r>
                  </w:ins>
                </w:p>
              </w:tc>
              <w:tc>
                <w:tcPr>
                  <w:tcW w:w="1519" w:type="dxa"/>
                  <w:vMerge w:val="restart"/>
                  <w:shd w:val="clear" w:color="auto" w:fill="5F0505"/>
                </w:tcPr>
                <w:p w14:paraId="52B9E761" w14:textId="77777777" w:rsidR="001A3EA3" w:rsidRPr="00FA3295" w:rsidRDefault="001A3EA3" w:rsidP="00201D25">
                  <w:pPr>
                    <w:jc w:val="center"/>
                    <w:rPr>
                      <w:ins w:id="5709" w:author="Mutali Nepfumbada" w:date="2022-09-28T23:12:00Z"/>
                      <w:b/>
                      <w:bCs/>
                    </w:rPr>
                  </w:pPr>
                  <w:ins w:id="5710" w:author="Mutali Nepfumbada" w:date="2022-09-28T23:12:00Z">
                    <w:r>
                      <w:rPr>
                        <w:b/>
                        <w:bCs/>
                      </w:rPr>
                      <w:t>Actual vs</w:t>
                    </w:r>
                    <w:commentRangeStart w:id="5711"/>
                    <w:r>
                      <w:rPr>
                        <w:b/>
                        <w:bCs/>
                      </w:rPr>
                      <w:t xml:space="preserve"> Original Forecast</w:t>
                    </w:r>
                    <w:r w:rsidRPr="00962DBE">
                      <w:rPr>
                        <w:b/>
                        <w:bCs/>
                        <w:lang w:val="en-US"/>
                      </w:rPr>
                      <w:t xml:space="preserve"> (%)</w:t>
                    </w:r>
                    <w:commentRangeEnd w:id="5711"/>
                    <w:r w:rsidRPr="00201D25">
                      <w:rPr>
                        <w:rStyle w:val="CommentReference"/>
                        <w:rFonts w:ascii="Verdana" w:hAnsi="Verdana"/>
                        <w:b/>
                        <w:bCs/>
                      </w:rPr>
                      <w:commentReference w:id="5711"/>
                    </w:r>
                  </w:ins>
                </w:p>
              </w:tc>
              <w:tc>
                <w:tcPr>
                  <w:tcW w:w="1784" w:type="dxa"/>
                  <w:vMerge w:val="restart"/>
                  <w:shd w:val="clear" w:color="auto" w:fill="5F0505"/>
                </w:tcPr>
                <w:p w14:paraId="40EE62D5" w14:textId="77777777" w:rsidR="001A3EA3" w:rsidRPr="00FA3295" w:rsidRDefault="001A3EA3" w:rsidP="00201D25">
                  <w:pPr>
                    <w:jc w:val="center"/>
                    <w:rPr>
                      <w:ins w:id="5713" w:author="Mutali Nepfumbada" w:date="2022-09-28T23:12:00Z"/>
                      <w:b/>
                      <w:bCs/>
                    </w:rPr>
                  </w:pPr>
                  <w:ins w:id="5714" w:author="Mutali Nepfumbada" w:date="2022-09-28T23:12:00Z">
                    <w:r w:rsidRPr="0025667A">
                      <w:rPr>
                        <w:b/>
                        <w:bCs/>
                      </w:rPr>
                      <w:t>Actual vs Weather Adjusted Forecast (%)</w:t>
                    </w:r>
                  </w:ins>
                </w:p>
              </w:tc>
            </w:tr>
            <w:tr w:rsidR="001A3EA3" w:rsidRPr="00DC29B7" w14:paraId="434924BE" w14:textId="77777777" w:rsidTr="00201D25">
              <w:trPr>
                <w:trHeight w:val="86"/>
                <w:jc w:val="center"/>
                <w:ins w:id="5715" w:author="Mutali Nepfumbada" w:date="2022-09-28T23:12:00Z"/>
              </w:trPr>
              <w:tc>
                <w:tcPr>
                  <w:tcW w:w="1302" w:type="dxa"/>
                  <w:shd w:val="clear" w:color="auto" w:fill="5F0505"/>
                  <w:noWrap/>
                </w:tcPr>
                <w:p w14:paraId="37B1324B" w14:textId="77777777" w:rsidR="001A3EA3" w:rsidRPr="00977093" w:rsidRDefault="001A3EA3" w:rsidP="00201D25">
                  <w:pPr>
                    <w:rPr>
                      <w:ins w:id="5716" w:author="Mutali Nepfumbada" w:date="2022-09-28T23:12:00Z"/>
                      <w:b/>
                      <w:lang w:val="en-US"/>
                    </w:rPr>
                  </w:pPr>
                </w:p>
              </w:tc>
              <w:tc>
                <w:tcPr>
                  <w:tcW w:w="1646" w:type="dxa"/>
                  <w:shd w:val="clear" w:color="auto" w:fill="5F0505"/>
                  <w:noWrap/>
                </w:tcPr>
                <w:p w14:paraId="23E32A29" w14:textId="77777777" w:rsidR="001A3EA3" w:rsidRPr="00FA3295" w:rsidRDefault="001A3EA3" w:rsidP="00201D25">
                  <w:pPr>
                    <w:jc w:val="center"/>
                    <w:rPr>
                      <w:ins w:id="5717" w:author="Mutali Nepfumbada" w:date="2022-09-28T23:12:00Z"/>
                      <w:b/>
                      <w:bCs/>
                      <w:lang w:val="en-US"/>
                    </w:rPr>
                  </w:pPr>
                  <w:ins w:id="5718" w:author="Mutali Nepfumbada" w:date="2022-09-28T23:12:00Z">
                    <w:r>
                      <w:rPr>
                        <w:b/>
                        <w:bCs/>
                        <w:lang w:val="en-US"/>
                      </w:rPr>
                      <w:t>Original Forecast</w:t>
                    </w:r>
                  </w:ins>
                </w:p>
              </w:tc>
              <w:tc>
                <w:tcPr>
                  <w:tcW w:w="1530" w:type="dxa"/>
                  <w:shd w:val="clear" w:color="auto" w:fill="5F0505"/>
                  <w:noWrap/>
                </w:tcPr>
                <w:p w14:paraId="5CD5223C" w14:textId="77777777" w:rsidR="001A3EA3" w:rsidRPr="00FA3295" w:rsidRDefault="001A3EA3" w:rsidP="00201D25">
                  <w:pPr>
                    <w:jc w:val="center"/>
                    <w:rPr>
                      <w:ins w:id="5719" w:author="Mutali Nepfumbada" w:date="2022-09-28T23:12:00Z"/>
                      <w:b/>
                      <w:bCs/>
                      <w:lang w:val="en-US"/>
                    </w:rPr>
                  </w:pPr>
                  <w:commentRangeStart w:id="5720"/>
                  <w:ins w:id="5721" w:author="Mutali Nepfumbada" w:date="2022-09-28T23:12:00Z">
                    <w:r w:rsidRPr="00962DBE">
                      <w:rPr>
                        <w:b/>
                        <w:bCs/>
                      </w:rPr>
                      <w:t>W</w:t>
                    </w:r>
                    <w:commentRangeEnd w:id="5720"/>
                    <w:r>
                      <w:rPr>
                        <w:rStyle w:val="CommentReference"/>
                        <w:rFonts w:ascii="Verdana" w:hAnsi="Verdana"/>
                      </w:rPr>
                      <w:commentReference w:id="5720"/>
                    </w:r>
                    <w:r>
                      <w:rPr>
                        <w:b/>
                        <w:bCs/>
                      </w:rPr>
                      <w:t>eather Adjusted Forecast</w:t>
                    </w:r>
                  </w:ins>
                </w:p>
              </w:tc>
              <w:tc>
                <w:tcPr>
                  <w:tcW w:w="1542" w:type="dxa"/>
                  <w:shd w:val="clear" w:color="auto" w:fill="5F0505"/>
                  <w:noWrap/>
                </w:tcPr>
                <w:p w14:paraId="778F529A" w14:textId="77777777" w:rsidR="001A3EA3" w:rsidRPr="00FA3295" w:rsidRDefault="001A3EA3" w:rsidP="00201D25">
                  <w:pPr>
                    <w:jc w:val="center"/>
                    <w:rPr>
                      <w:ins w:id="5722" w:author="Mutali Nepfumbada" w:date="2022-09-28T23:12:00Z"/>
                      <w:b/>
                      <w:bCs/>
                      <w:lang w:val="en-US"/>
                    </w:rPr>
                  </w:pPr>
                  <w:commentRangeStart w:id="5723"/>
                  <w:ins w:id="5724" w:author="Mutali Nepfumbada" w:date="2022-09-28T23:12:00Z">
                    <w:r w:rsidRPr="00962DBE">
                      <w:rPr>
                        <w:b/>
                        <w:bCs/>
                        <w:lang w:val="en-US"/>
                      </w:rPr>
                      <w:t>A</w:t>
                    </w:r>
                    <w:commentRangeEnd w:id="5723"/>
                    <w:r>
                      <w:rPr>
                        <w:rStyle w:val="CommentReference"/>
                        <w:rFonts w:ascii="Verdana" w:hAnsi="Verdana"/>
                      </w:rPr>
                      <w:commentReference w:id="5723"/>
                    </w:r>
                    <w:r>
                      <w:rPr>
                        <w:b/>
                        <w:bCs/>
                        <w:lang w:val="en-US"/>
                      </w:rPr>
                      <w:t>ctual Production</w:t>
                    </w:r>
                  </w:ins>
                </w:p>
              </w:tc>
              <w:tc>
                <w:tcPr>
                  <w:tcW w:w="1519" w:type="dxa"/>
                  <w:vMerge/>
                  <w:shd w:val="clear" w:color="auto" w:fill="5F0505"/>
                </w:tcPr>
                <w:p w14:paraId="5060D2FC" w14:textId="77777777" w:rsidR="001A3EA3" w:rsidRPr="00FA3295" w:rsidRDefault="001A3EA3" w:rsidP="00201D25">
                  <w:pPr>
                    <w:jc w:val="center"/>
                    <w:rPr>
                      <w:ins w:id="5725" w:author="Mutali Nepfumbada" w:date="2022-09-28T23:12:00Z"/>
                      <w:b/>
                      <w:bCs/>
                    </w:rPr>
                  </w:pPr>
                </w:p>
              </w:tc>
              <w:tc>
                <w:tcPr>
                  <w:tcW w:w="1784" w:type="dxa"/>
                  <w:vMerge/>
                  <w:shd w:val="clear" w:color="auto" w:fill="5F0505"/>
                </w:tcPr>
                <w:p w14:paraId="2D8ADCE6" w14:textId="77777777" w:rsidR="001A3EA3" w:rsidRPr="00FA3295" w:rsidRDefault="001A3EA3" w:rsidP="00201D25">
                  <w:pPr>
                    <w:jc w:val="center"/>
                    <w:rPr>
                      <w:ins w:id="5726" w:author="Mutali Nepfumbada" w:date="2022-09-28T23:12:00Z"/>
                      <w:b/>
                      <w:bCs/>
                    </w:rPr>
                  </w:pPr>
                </w:p>
              </w:tc>
            </w:tr>
            <w:tr w:rsidR="001A3EA3" w:rsidRPr="00DC29B7" w14:paraId="3DCBF9C6" w14:textId="77777777" w:rsidTr="00201D25">
              <w:trPr>
                <w:trHeight w:val="224"/>
                <w:jc w:val="center"/>
                <w:ins w:id="5727" w:author="Mutali Nepfumbada" w:date="2022-09-28T23:12:00Z"/>
              </w:trPr>
              <w:tc>
                <w:tcPr>
                  <w:tcW w:w="1302" w:type="dxa"/>
                  <w:noWrap/>
                </w:tcPr>
                <w:p w14:paraId="681367E9" w14:textId="77777777" w:rsidR="001A3EA3" w:rsidRPr="00DC29B7" w:rsidRDefault="001A3EA3" w:rsidP="00201D25">
                  <w:pPr>
                    <w:jc w:val="both"/>
                    <w:rPr>
                      <w:ins w:id="5728" w:author="Mutali Nepfumbada" w:date="2022-09-28T23:12:00Z"/>
                      <w:bCs/>
                      <w:lang w:val="en-US"/>
                    </w:rPr>
                  </w:pPr>
                  <w:ins w:id="5729" w:author="Mutali Nepfumbada" w:date="2022-09-28T23:12:00Z">
                    <w:r w:rsidRPr="00DC29B7">
                      <w:rPr>
                        <w:bCs/>
                        <w:lang w:val="en-US"/>
                      </w:rPr>
                      <w:t>Oct 21</w:t>
                    </w:r>
                  </w:ins>
                </w:p>
              </w:tc>
              <w:tc>
                <w:tcPr>
                  <w:tcW w:w="1646" w:type="dxa"/>
                  <w:noWrap/>
                </w:tcPr>
                <w:p w14:paraId="4B863C25" w14:textId="77777777" w:rsidR="001A3EA3" w:rsidRPr="00DC29B7" w:rsidRDefault="001A3EA3" w:rsidP="00201D25">
                  <w:pPr>
                    <w:jc w:val="center"/>
                    <w:rPr>
                      <w:ins w:id="5730" w:author="Mutali Nepfumbada" w:date="2022-09-28T23:12:00Z"/>
                      <w:bCs/>
                      <w:lang w:val="en-US"/>
                    </w:rPr>
                  </w:pPr>
                  <w:ins w:id="5731" w:author="Mutali Nepfumbada" w:date="2022-09-28T23:12:00Z">
                    <w:r w:rsidRPr="00613DEC">
                      <w:t>-</w:t>
                    </w:r>
                  </w:ins>
                </w:p>
              </w:tc>
              <w:tc>
                <w:tcPr>
                  <w:tcW w:w="1530" w:type="dxa"/>
                  <w:noWrap/>
                </w:tcPr>
                <w:p w14:paraId="77BE43DC" w14:textId="77777777" w:rsidR="001A3EA3" w:rsidRPr="00DC29B7" w:rsidRDefault="001A3EA3" w:rsidP="00201D25">
                  <w:pPr>
                    <w:jc w:val="center"/>
                    <w:rPr>
                      <w:ins w:id="5732" w:author="Mutali Nepfumbada" w:date="2022-09-28T23:12:00Z"/>
                      <w:bCs/>
                      <w:lang w:val="en-US"/>
                    </w:rPr>
                  </w:pPr>
                  <w:ins w:id="5733" w:author="Mutali Nepfumbada" w:date="2022-09-28T23:12:00Z">
                    <w:r w:rsidRPr="00613DEC">
                      <w:t>-</w:t>
                    </w:r>
                  </w:ins>
                </w:p>
              </w:tc>
              <w:tc>
                <w:tcPr>
                  <w:tcW w:w="1542" w:type="dxa"/>
                  <w:noWrap/>
                </w:tcPr>
                <w:p w14:paraId="593E48C1" w14:textId="77777777" w:rsidR="001A3EA3" w:rsidRPr="00DC29B7" w:rsidRDefault="001A3EA3" w:rsidP="00201D25">
                  <w:pPr>
                    <w:jc w:val="center"/>
                    <w:rPr>
                      <w:ins w:id="5734" w:author="Mutali Nepfumbada" w:date="2022-09-28T23:12:00Z"/>
                      <w:bCs/>
                      <w:lang w:val="en-US"/>
                    </w:rPr>
                  </w:pPr>
                  <w:ins w:id="5735" w:author="Mutali Nepfumbada" w:date="2022-09-28T23:12:00Z">
                    <w:r w:rsidRPr="00613DEC">
                      <w:t>-</w:t>
                    </w:r>
                  </w:ins>
                </w:p>
              </w:tc>
              <w:tc>
                <w:tcPr>
                  <w:tcW w:w="1519" w:type="dxa"/>
                </w:tcPr>
                <w:p w14:paraId="4579FB70" w14:textId="77777777" w:rsidR="001A3EA3" w:rsidRPr="00DC29B7" w:rsidRDefault="001A3EA3" w:rsidP="00201D25">
                  <w:pPr>
                    <w:jc w:val="center"/>
                    <w:rPr>
                      <w:ins w:id="5736" w:author="Mutali Nepfumbada" w:date="2022-09-28T23:12:00Z"/>
                      <w:bCs/>
                      <w:lang w:val="en-US"/>
                    </w:rPr>
                  </w:pPr>
                  <w:ins w:id="5737" w:author="Mutali Nepfumbada" w:date="2022-09-28T23:12:00Z">
                    <w:r w:rsidRPr="00613DEC">
                      <w:t>-</w:t>
                    </w:r>
                  </w:ins>
                </w:p>
              </w:tc>
              <w:tc>
                <w:tcPr>
                  <w:tcW w:w="1784" w:type="dxa"/>
                </w:tcPr>
                <w:p w14:paraId="73AFE408" w14:textId="77777777" w:rsidR="001A3EA3" w:rsidRPr="00DC29B7" w:rsidRDefault="001A3EA3" w:rsidP="00201D25">
                  <w:pPr>
                    <w:jc w:val="center"/>
                    <w:rPr>
                      <w:ins w:id="5738" w:author="Mutali Nepfumbada" w:date="2022-09-28T23:12:00Z"/>
                      <w:bCs/>
                      <w:lang w:val="en-US"/>
                    </w:rPr>
                  </w:pPr>
                  <w:ins w:id="5739" w:author="Mutali Nepfumbada" w:date="2022-09-28T23:12:00Z">
                    <w:r w:rsidRPr="00613DEC">
                      <w:t>-</w:t>
                    </w:r>
                  </w:ins>
                </w:p>
              </w:tc>
            </w:tr>
            <w:tr w:rsidR="001A3EA3" w:rsidRPr="00DC29B7" w14:paraId="360CEA8C" w14:textId="77777777" w:rsidTr="00201D25">
              <w:trPr>
                <w:trHeight w:val="224"/>
                <w:jc w:val="center"/>
                <w:ins w:id="5740" w:author="Mutali Nepfumbada" w:date="2022-09-28T23:12:00Z"/>
              </w:trPr>
              <w:tc>
                <w:tcPr>
                  <w:tcW w:w="1302" w:type="dxa"/>
                  <w:noWrap/>
                </w:tcPr>
                <w:p w14:paraId="5539E5F0" w14:textId="77777777" w:rsidR="001A3EA3" w:rsidRPr="00DC29B7" w:rsidRDefault="001A3EA3" w:rsidP="00201D25">
                  <w:pPr>
                    <w:jc w:val="both"/>
                    <w:rPr>
                      <w:ins w:id="5741" w:author="Mutali Nepfumbada" w:date="2022-09-28T23:12:00Z"/>
                      <w:bCs/>
                      <w:lang w:val="en-US"/>
                    </w:rPr>
                  </w:pPr>
                  <w:ins w:id="5742" w:author="Mutali Nepfumbada" w:date="2022-09-28T23:12:00Z">
                    <w:r w:rsidRPr="00DC29B7">
                      <w:rPr>
                        <w:bCs/>
                        <w:lang w:val="en-US"/>
                      </w:rPr>
                      <w:t>Nov 21</w:t>
                    </w:r>
                  </w:ins>
                </w:p>
              </w:tc>
              <w:tc>
                <w:tcPr>
                  <w:tcW w:w="1646" w:type="dxa"/>
                  <w:noWrap/>
                </w:tcPr>
                <w:p w14:paraId="29370D31" w14:textId="77777777" w:rsidR="001A3EA3" w:rsidRPr="00DC29B7" w:rsidRDefault="001A3EA3" w:rsidP="00201D25">
                  <w:pPr>
                    <w:jc w:val="center"/>
                    <w:rPr>
                      <w:ins w:id="5743" w:author="Mutali Nepfumbada" w:date="2022-09-28T23:12:00Z"/>
                      <w:bCs/>
                      <w:lang w:val="en-US"/>
                    </w:rPr>
                  </w:pPr>
                  <w:ins w:id="5744" w:author="Mutali Nepfumbada" w:date="2022-09-28T23:12:00Z">
                    <w:r w:rsidRPr="00613DEC">
                      <w:t>-</w:t>
                    </w:r>
                  </w:ins>
                </w:p>
              </w:tc>
              <w:tc>
                <w:tcPr>
                  <w:tcW w:w="1530" w:type="dxa"/>
                  <w:noWrap/>
                </w:tcPr>
                <w:p w14:paraId="4001E4F2" w14:textId="77777777" w:rsidR="001A3EA3" w:rsidRPr="00DC29B7" w:rsidRDefault="001A3EA3" w:rsidP="00201D25">
                  <w:pPr>
                    <w:jc w:val="center"/>
                    <w:rPr>
                      <w:ins w:id="5745" w:author="Mutali Nepfumbada" w:date="2022-09-28T23:12:00Z"/>
                      <w:bCs/>
                      <w:lang w:val="en-US"/>
                    </w:rPr>
                  </w:pPr>
                  <w:ins w:id="5746" w:author="Mutali Nepfumbada" w:date="2022-09-28T23:12:00Z">
                    <w:r w:rsidRPr="00613DEC">
                      <w:t>-</w:t>
                    </w:r>
                  </w:ins>
                </w:p>
              </w:tc>
              <w:tc>
                <w:tcPr>
                  <w:tcW w:w="1542" w:type="dxa"/>
                  <w:noWrap/>
                </w:tcPr>
                <w:p w14:paraId="23B8F115" w14:textId="77777777" w:rsidR="001A3EA3" w:rsidRPr="00DC29B7" w:rsidRDefault="001A3EA3" w:rsidP="00201D25">
                  <w:pPr>
                    <w:jc w:val="center"/>
                    <w:rPr>
                      <w:ins w:id="5747" w:author="Mutali Nepfumbada" w:date="2022-09-28T23:12:00Z"/>
                      <w:bCs/>
                      <w:lang w:val="en-US"/>
                    </w:rPr>
                  </w:pPr>
                  <w:ins w:id="5748" w:author="Mutali Nepfumbada" w:date="2022-09-28T23:12:00Z">
                    <w:r w:rsidRPr="00613DEC">
                      <w:t>-</w:t>
                    </w:r>
                  </w:ins>
                </w:p>
              </w:tc>
              <w:tc>
                <w:tcPr>
                  <w:tcW w:w="1519" w:type="dxa"/>
                </w:tcPr>
                <w:p w14:paraId="09056BF4" w14:textId="77777777" w:rsidR="001A3EA3" w:rsidRPr="00DC29B7" w:rsidRDefault="001A3EA3" w:rsidP="00201D25">
                  <w:pPr>
                    <w:jc w:val="center"/>
                    <w:rPr>
                      <w:ins w:id="5749" w:author="Mutali Nepfumbada" w:date="2022-09-28T23:12:00Z"/>
                      <w:bCs/>
                      <w:lang w:val="en-US"/>
                    </w:rPr>
                  </w:pPr>
                  <w:ins w:id="5750" w:author="Mutali Nepfumbada" w:date="2022-09-28T23:12:00Z">
                    <w:r w:rsidRPr="00613DEC">
                      <w:t>-</w:t>
                    </w:r>
                  </w:ins>
                </w:p>
              </w:tc>
              <w:tc>
                <w:tcPr>
                  <w:tcW w:w="1784" w:type="dxa"/>
                </w:tcPr>
                <w:p w14:paraId="300B2165" w14:textId="77777777" w:rsidR="001A3EA3" w:rsidRPr="00DC29B7" w:rsidRDefault="001A3EA3" w:rsidP="00201D25">
                  <w:pPr>
                    <w:jc w:val="center"/>
                    <w:rPr>
                      <w:ins w:id="5751" w:author="Mutali Nepfumbada" w:date="2022-09-28T23:12:00Z"/>
                      <w:bCs/>
                      <w:lang w:val="en-US"/>
                    </w:rPr>
                  </w:pPr>
                  <w:ins w:id="5752" w:author="Mutali Nepfumbada" w:date="2022-09-28T23:12:00Z">
                    <w:r w:rsidRPr="00613DEC">
                      <w:t>-</w:t>
                    </w:r>
                  </w:ins>
                </w:p>
              </w:tc>
            </w:tr>
            <w:tr w:rsidR="001A3EA3" w:rsidRPr="00DC29B7" w14:paraId="2008FA55" w14:textId="77777777" w:rsidTr="00201D25">
              <w:trPr>
                <w:trHeight w:val="224"/>
                <w:jc w:val="center"/>
                <w:ins w:id="5753" w:author="Mutali Nepfumbada" w:date="2022-09-28T23:12:00Z"/>
              </w:trPr>
              <w:tc>
                <w:tcPr>
                  <w:tcW w:w="1302" w:type="dxa"/>
                  <w:noWrap/>
                </w:tcPr>
                <w:p w14:paraId="288EC1F2" w14:textId="77777777" w:rsidR="001A3EA3" w:rsidRPr="00DC29B7" w:rsidRDefault="001A3EA3" w:rsidP="00201D25">
                  <w:pPr>
                    <w:jc w:val="both"/>
                    <w:rPr>
                      <w:ins w:id="5754" w:author="Mutali Nepfumbada" w:date="2022-09-28T23:12:00Z"/>
                      <w:bCs/>
                      <w:lang w:val="en-US"/>
                    </w:rPr>
                  </w:pPr>
                  <w:ins w:id="5755" w:author="Mutali Nepfumbada" w:date="2022-09-28T23:12:00Z">
                    <w:r w:rsidRPr="00DC29B7">
                      <w:rPr>
                        <w:bCs/>
                        <w:lang w:val="en-US"/>
                      </w:rPr>
                      <w:t>Dec 21</w:t>
                    </w:r>
                  </w:ins>
                </w:p>
              </w:tc>
              <w:tc>
                <w:tcPr>
                  <w:tcW w:w="1646" w:type="dxa"/>
                  <w:noWrap/>
                </w:tcPr>
                <w:p w14:paraId="07B32687" w14:textId="77777777" w:rsidR="001A3EA3" w:rsidRPr="00DC29B7" w:rsidRDefault="001A3EA3" w:rsidP="00201D25">
                  <w:pPr>
                    <w:jc w:val="center"/>
                    <w:rPr>
                      <w:ins w:id="5756" w:author="Mutali Nepfumbada" w:date="2022-09-28T23:12:00Z"/>
                      <w:bCs/>
                      <w:lang w:val="en-US"/>
                    </w:rPr>
                  </w:pPr>
                  <w:ins w:id="5757" w:author="Mutali Nepfumbada" w:date="2022-09-28T23:12:00Z">
                    <w:r w:rsidRPr="00613DEC">
                      <w:t>-</w:t>
                    </w:r>
                  </w:ins>
                </w:p>
              </w:tc>
              <w:tc>
                <w:tcPr>
                  <w:tcW w:w="1530" w:type="dxa"/>
                  <w:noWrap/>
                </w:tcPr>
                <w:p w14:paraId="7ED9B2B3" w14:textId="77777777" w:rsidR="001A3EA3" w:rsidRPr="00DC29B7" w:rsidRDefault="001A3EA3" w:rsidP="00201D25">
                  <w:pPr>
                    <w:jc w:val="center"/>
                    <w:rPr>
                      <w:ins w:id="5758" w:author="Mutali Nepfumbada" w:date="2022-09-28T23:12:00Z"/>
                      <w:bCs/>
                      <w:lang w:val="en-US"/>
                    </w:rPr>
                  </w:pPr>
                  <w:ins w:id="5759" w:author="Mutali Nepfumbada" w:date="2022-09-28T23:12:00Z">
                    <w:r w:rsidRPr="00613DEC">
                      <w:t>-</w:t>
                    </w:r>
                  </w:ins>
                </w:p>
              </w:tc>
              <w:tc>
                <w:tcPr>
                  <w:tcW w:w="1542" w:type="dxa"/>
                  <w:noWrap/>
                </w:tcPr>
                <w:p w14:paraId="00A97CEF" w14:textId="77777777" w:rsidR="001A3EA3" w:rsidRPr="00DC29B7" w:rsidRDefault="001A3EA3" w:rsidP="00201D25">
                  <w:pPr>
                    <w:jc w:val="center"/>
                    <w:rPr>
                      <w:ins w:id="5760" w:author="Mutali Nepfumbada" w:date="2022-09-28T23:12:00Z"/>
                      <w:bCs/>
                      <w:lang w:val="en-US"/>
                    </w:rPr>
                  </w:pPr>
                  <w:ins w:id="5761" w:author="Mutali Nepfumbada" w:date="2022-09-28T23:12:00Z">
                    <w:r w:rsidRPr="00613DEC">
                      <w:t>-</w:t>
                    </w:r>
                  </w:ins>
                </w:p>
              </w:tc>
              <w:tc>
                <w:tcPr>
                  <w:tcW w:w="1519" w:type="dxa"/>
                </w:tcPr>
                <w:p w14:paraId="012A92B4" w14:textId="77777777" w:rsidR="001A3EA3" w:rsidRPr="00DC29B7" w:rsidRDefault="001A3EA3" w:rsidP="00201D25">
                  <w:pPr>
                    <w:jc w:val="center"/>
                    <w:rPr>
                      <w:ins w:id="5762" w:author="Mutali Nepfumbada" w:date="2022-09-28T23:12:00Z"/>
                      <w:bCs/>
                      <w:lang w:val="en-US"/>
                    </w:rPr>
                  </w:pPr>
                  <w:ins w:id="5763" w:author="Mutali Nepfumbada" w:date="2022-09-28T23:12:00Z">
                    <w:r w:rsidRPr="00613DEC">
                      <w:t>-</w:t>
                    </w:r>
                  </w:ins>
                </w:p>
              </w:tc>
              <w:tc>
                <w:tcPr>
                  <w:tcW w:w="1784" w:type="dxa"/>
                </w:tcPr>
                <w:p w14:paraId="594AA782" w14:textId="77777777" w:rsidR="001A3EA3" w:rsidRPr="00DC29B7" w:rsidRDefault="001A3EA3" w:rsidP="00201D25">
                  <w:pPr>
                    <w:jc w:val="center"/>
                    <w:rPr>
                      <w:ins w:id="5764" w:author="Mutali Nepfumbada" w:date="2022-09-28T23:12:00Z"/>
                      <w:bCs/>
                      <w:lang w:val="en-US"/>
                    </w:rPr>
                  </w:pPr>
                  <w:ins w:id="5765" w:author="Mutali Nepfumbada" w:date="2022-09-28T23:12:00Z">
                    <w:r w:rsidRPr="00613DEC">
                      <w:t>-</w:t>
                    </w:r>
                  </w:ins>
                </w:p>
              </w:tc>
            </w:tr>
            <w:tr w:rsidR="001A3EA3" w:rsidRPr="00DC29B7" w14:paraId="78AB31D7" w14:textId="77777777" w:rsidTr="00201D25">
              <w:trPr>
                <w:trHeight w:val="224"/>
                <w:jc w:val="center"/>
                <w:ins w:id="5766" w:author="Mutali Nepfumbada" w:date="2022-09-28T23:12:00Z"/>
              </w:trPr>
              <w:tc>
                <w:tcPr>
                  <w:tcW w:w="1302" w:type="dxa"/>
                  <w:noWrap/>
                </w:tcPr>
                <w:p w14:paraId="137860C7" w14:textId="77777777" w:rsidR="001A3EA3" w:rsidRPr="00DC29B7" w:rsidRDefault="001A3EA3" w:rsidP="00201D25">
                  <w:pPr>
                    <w:jc w:val="both"/>
                    <w:rPr>
                      <w:ins w:id="5767" w:author="Mutali Nepfumbada" w:date="2022-09-28T23:12:00Z"/>
                      <w:bCs/>
                      <w:lang w:val="en-US"/>
                    </w:rPr>
                  </w:pPr>
                  <w:ins w:id="5768" w:author="Mutali Nepfumbada" w:date="2022-09-28T23:12:00Z">
                    <w:r w:rsidRPr="00DC29B7">
                      <w:rPr>
                        <w:bCs/>
                        <w:lang w:val="en-US"/>
                      </w:rPr>
                      <w:t>Jan 22</w:t>
                    </w:r>
                  </w:ins>
                </w:p>
              </w:tc>
              <w:tc>
                <w:tcPr>
                  <w:tcW w:w="1646" w:type="dxa"/>
                  <w:noWrap/>
                </w:tcPr>
                <w:p w14:paraId="0C257A3A" w14:textId="77777777" w:rsidR="001A3EA3" w:rsidRPr="00DC29B7" w:rsidRDefault="001A3EA3" w:rsidP="00201D25">
                  <w:pPr>
                    <w:jc w:val="center"/>
                    <w:rPr>
                      <w:ins w:id="5769" w:author="Mutali Nepfumbada" w:date="2022-09-28T23:12:00Z"/>
                      <w:bCs/>
                      <w:lang w:val="en-US"/>
                    </w:rPr>
                  </w:pPr>
                  <w:ins w:id="5770" w:author="Mutali Nepfumbada" w:date="2022-09-28T23:12:00Z">
                    <w:r w:rsidRPr="00613DEC">
                      <w:t>-</w:t>
                    </w:r>
                  </w:ins>
                </w:p>
              </w:tc>
              <w:tc>
                <w:tcPr>
                  <w:tcW w:w="1530" w:type="dxa"/>
                  <w:noWrap/>
                </w:tcPr>
                <w:p w14:paraId="14CEC4EF" w14:textId="77777777" w:rsidR="001A3EA3" w:rsidRPr="00DC29B7" w:rsidRDefault="001A3EA3" w:rsidP="00201D25">
                  <w:pPr>
                    <w:jc w:val="center"/>
                    <w:rPr>
                      <w:ins w:id="5771" w:author="Mutali Nepfumbada" w:date="2022-09-28T23:12:00Z"/>
                      <w:bCs/>
                      <w:lang w:val="en-US"/>
                    </w:rPr>
                  </w:pPr>
                  <w:ins w:id="5772" w:author="Mutali Nepfumbada" w:date="2022-09-28T23:12:00Z">
                    <w:r w:rsidRPr="00613DEC">
                      <w:t>-</w:t>
                    </w:r>
                  </w:ins>
                </w:p>
              </w:tc>
              <w:tc>
                <w:tcPr>
                  <w:tcW w:w="1542" w:type="dxa"/>
                  <w:noWrap/>
                </w:tcPr>
                <w:p w14:paraId="5B65D1B3" w14:textId="77777777" w:rsidR="001A3EA3" w:rsidRPr="00DC29B7" w:rsidRDefault="001A3EA3" w:rsidP="00201D25">
                  <w:pPr>
                    <w:jc w:val="center"/>
                    <w:rPr>
                      <w:ins w:id="5773" w:author="Mutali Nepfumbada" w:date="2022-09-28T23:12:00Z"/>
                      <w:bCs/>
                      <w:lang w:val="en-US"/>
                    </w:rPr>
                  </w:pPr>
                  <w:ins w:id="5774" w:author="Mutali Nepfumbada" w:date="2022-09-28T23:12:00Z">
                    <w:r w:rsidRPr="00613DEC">
                      <w:t>-</w:t>
                    </w:r>
                  </w:ins>
                </w:p>
              </w:tc>
              <w:tc>
                <w:tcPr>
                  <w:tcW w:w="1519" w:type="dxa"/>
                </w:tcPr>
                <w:p w14:paraId="6C2AA7CD" w14:textId="77777777" w:rsidR="001A3EA3" w:rsidRPr="00DC29B7" w:rsidRDefault="001A3EA3" w:rsidP="00201D25">
                  <w:pPr>
                    <w:jc w:val="center"/>
                    <w:rPr>
                      <w:ins w:id="5775" w:author="Mutali Nepfumbada" w:date="2022-09-28T23:12:00Z"/>
                      <w:bCs/>
                      <w:lang w:val="en-US"/>
                    </w:rPr>
                  </w:pPr>
                  <w:ins w:id="5776" w:author="Mutali Nepfumbada" w:date="2022-09-28T23:12:00Z">
                    <w:r w:rsidRPr="00613DEC">
                      <w:t>-</w:t>
                    </w:r>
                  </w:ins>
                </w:p>
              </w:tc>
              <w:tc>
                <w:tcPr>
                  <w:tcW w:w="1784" w:type="dxa"/>
                </w:tcPr>
                <w:p w14:paraId="3B745344" w14:textId="77777777" w:rsidR="001A3EA3" w:rsidRPr="00DC29B7" w:rsidRDefault="001A3EA3" w:rsidP="00201D25">
                  <w:pPr>
                    <w:jc w:val="center"/>
                    <w:rPr>
                      <w:ins w:id="5777" w:author="Mutali Nepfumbada" w:date="2022-09-28T23:12:00Z"/>
                      <w:bCs/>
                      <w:lang w:val="en-US"/>
                    </w:rPr>
                  </w:pPr>
                  <w:ins w:id="5778" w:author="Mutali Nepfumbada" w:date="2022-09-28T23:12:00Z">
                    <w:r w:rsidRPr="00613DEC">
                      <w:t>-</w:t>
                    </w:r>
                  </w:ins>
                </w:p>
              </w:tc>
            </w:tr>
            <w:tr w:rsidR="001A3EA3" w:rsidRPr="00DC29B7" w14:paraId="59D05C63" w14:textId="77777777" w:rsidTr="00201D25">
              <w:trPr>
                <w:trHeight w:val="224"/>
                <w:jc w:val="center"/>
                <w:ins w:id="5779" w:author="Mutali Nepfumbada" w:date="2022-09-28T23:12:00Z"/>
              </w:trPr>
              <w:tc>
                <w:tcPr>
                  <w:tcW w:w="1302" w:type="dxa"/>
                  <w:noWrap/>
                </w:tcPr>
                <w:p w14:paraId="5AA3F2A6" w14:textId="77777777" w:rsidR="001A3EA3" w:rsidRPr="00DC29B7" w:rsidRDefault="001A3EA3" w:rsidP="00201D25">
                  <w:pPr>
                    <w:jc w:val="both"/>
                    <w:rPr>
                      <w:ins w:id="5780" w:author="Mutali Nepfumbada" w:date="2022-09-28T23:12:00Z"/>
                      <w:bCs/>
                      <w:lang w:val="en-US"/>
                    </w:rPr>
                  </w:pPr>
                  <w:ins w:id="5781" w:author="Mutali Nepfumbada" w:date="2022-09-28T23:12:00Z">
                    <w:r w:rsidRPr="00DC29B7">
                      <w:rPr>
                        <w:bCs/>
                        <w:lang w:val="en-US"/>
                      </w:rPr>
                      <w:t>Feb 22</w:t>
                    </w:r>
                  </w:ins>
                </w:p>
              </w:tc>
              <w:tc>
                <w:tcPr>
                  <w:tcW w:w="1646" w:type="dxa"/>
                  <w:noWrap/>
                </w:tcPr>
                <w:p w14:paraId="5EA0B9B9" w14:textId="77777777" w:rsidR="001A3EA3" w:rsidRPr="00DC29B7" w:rsidRDefault="001A3EA3" w:rsidP="00201D25">
                  <w:pPr>
                    <w:jc w:val="center"/>
                    <w:rPr>
                      <w:ins w:id="5782" w:author="Mutali Nepfumbada" w:date="2022-09-28T23:12:00Z"/>
                      <w:bCs/>
                      <w:lang w:val="en-US"/>
                    </w:rPr>
                  </w:pPr>
                  <w:ins w:id="5783" w:author="Mutali Nepfumbada" w:date="2022-09-28T23:12:00Z">
                    <w:r w:rsidRPr="00613DEC">
                      <w:t>-</w:t>
                    </w:r>
                  </w:ins>
                </w:p>
              </w:tc>
              <w:tc>
                <w:tcPr>
                  <w:tcW w:w="1530" w:type="dxa"/>
                  <w:noWrap/>
                </w:tcPr>
                <w:p w14:paraId="5701CBDE" w14:textId="77777777" w:rsidR="001A3EA3" w:rsidRPr="00DC29B7" w:rsidRDefault="001A3EA3" w:rsidP="00201D25">
                  <w:pPr>
                    <w:jc w:val="center"/>
                    <w:rPr>
                      <w:ins w:id="5784" w:author="Mutali Nepfumbada" w:date="2022-09-28T23:12:00Z"/>
                      <w:bCs/>
                      <w:lang w:val="en-US"/>
                    </w:rPr>
                  </w:pPr>
                  <w:ins w:id="5785" w:author="Mutali Nepfumbada" w:date="2022-09-28T23:12:00Z">
                    <w:r w:rsidRPr="00613DEC">
                      <w:t>-</w:t>
                    </w:r>
                  </w:ins>
                </w:p>
              </w:tc>
              <w:tc>
                <w:tcPr>
                  <w:tcW w:w="1542" w:type="dxa"/>
                  <w:noWrap/>
                </w:tcPr>
                <w:p w14:paraId="7AF6DF6F" w14:textId="77777777" w:rsidR="001A3EA3" w:rsidRPr="00DC29B7" w:rsidRDefault="001A3EA3" w:rsidP="00201D25">
                  <w:pPr>
                    <w:jc w:val="center"/>
                    <w:rPr>
                      <w:ins w:id="5786" w:author="Mutali Nepfumbada" w:date="2022-09-28T23:12:00Z"/>
                      <w:bCs/>
                      <w:lang w:val="en-US"/>
                    </w:rPr>
                  </w:pPr>
                  <w:ins w:id="5787" w:author="Mutali Nepfumbada" w:date="2022-09-28T23:12:00Z">
                    <w:r w:rsidRPr="00613DEC">
                      <w:t>-</w:t>
                    </w:r>
                  </w:ins>
                </w:p>
              </w:tc>
              <w:tc>
                <w:tcPr>
                  <w:tcW w:w="1519" w:type="dxa"/>
                </w:tcPr>
                <w:p w14:paraId="6BE692B8" w14:textId="77777777" w:rsidR="001A3EA3" w:rsidRPr="00DC29B7" w:rsidRDefault="001A3EA3" w:rsidP="00201D25">
                  <w:pPr>
                    <w:jc w:val="center"/>
                    <w:rPr>
                      <w:ins w:id="5788" w:author="Mutali Nepfumbada" w:date="2022-09-28T23:12:00Z"/>
                      <w:bCs/>
                      <w:lang w:val="en-US"/>
                    </w:rPr>
                  </w:pPr>
                  <w:ins w:id="5789" w:author="Mutali Nepfumbada" w:date="2022-09-28T23:12:00Z">
                    <w:r w:rsidRPr="00613DEC">
                      <w:t>-</w:t>
                    </w:r>
                  </w:ins>
                </w:p>
              </w:tc>
              <w:tc>
                <w:tcPr>
                  <w:tcW w:w="1784" w:type="dxa"/>
                </w:tcPr>
                <w:p w14:paraId="07977E2E" w14:textId="77777777" w:rsidR="001A3EA3" w:rsidRPr="00DC29B7" w:rsidRDefault="001A3EA3" w:rsidP="00201D25">
                  <w:pPr>
                    <w:jc w:val="center"/>
                    <w:rPr>
                      <w:ins w:id="5790" w:author="Mutali Nepfumbada" w:date="2022-09-28T23:12:00Z"/>
                      <w:bCs/>
                      <w:lang w:val="en-US"/>
                    </w:rPr>
                  </w:pPr>
                  <w:ins w:id="5791" w:author="Mutali Nepfumbada" w:date="2022-09-28T23:12:00Z">
                    <w:r w:rsidRPr="00613DEC">
                      <w:t>-</w:t>
                    </w:r>
                  </w:ins>
                </w:p>
              </w:tc>
            </w:tr>
            <w:tr w:rsidR="001A3EA3" w:rsidRPr="00DC29B7" w14:paraId="31E6EB3B" w14:textId="77777777" w:rsidTr="00201D25">
              <w:trPr>
                <w:trHeight w:val="224"/>
                <w:jc w:val="center"/>
                <w:ins w:id="5792" w:author="Mutali Nepfumbada" w:date="2022-09-28T23:12:00Z"/>
              </w:trPr>
              <w:tc>
                <w:tcPr>
                  <w:tcW w:w="1302" w:type="dxa"/>
                  <w:noWrap/>
                </w:tcPr>
                <w:p w14:paraId="29752C37" w14:textId="77777777" w:rsidR="001A3EA3" w:rsidRPr="00DC29B7" w:rsidRDefault="001A3EA3" w:rsidP="00201D25">
                  <w:pPr>
                    <w:jc w:val="both"/>
                    <w:rPr>
                      <w:ins w:id="5793" w:author="Mutali Nepfumbada" w:date="2022-09-28T23:12:00Z"/>
                      <w:bCs/>
                      <w:lang w:val="en-US"/>
                    </w:rPr>
                  </w:pPr>
                  <w:ins w:id="5794" w:author="Mutali Nepfumbada" w:date="2022-09-28T23:12:00Z">
                    <w:r w:rsidRPr="00DC29B7">
                      <w:rPr>
                        <w:bCs/>
                        <w:lang w:val="en-US"/>
                      </w:rPr>
                      <w:t>Mar 22</w:t>
                    </w:r>
                  </w:ins>
                </w:p>
              </w:tc>
              <w:tc>
                <w:tcPr>
                  <w:tcW w:w="1646" w:type="dxa"/>
                  <w:noWrap/>
                </w:tcPr>
                <w:p w14:paraId="0F2E0330" w14:textId="77777777" w:rsidR="001A3EA3" w:rsidRPr="00DC29B7" w:rsidRDefault="001A3EA3" w:rsidP="00201D25">
                  <w:pPr>
                    <w:jc w:val="center"/>
                    <w:rPr>
                      <w:ins w:id="5795" w:author="Mutali Nepfumbada" w:date="2022-09-28T23:12:00Z"/>
                      <w:bCs/>
                      <w:lang w:val="en-US"/>
                    </w:rPr>
                  </w:pPr>
                  <w:ins w:id="5796" w:author="Mutali Nepfumbada" w:date="2022-09-28T23:12:00Z">
                    <w:r>
                      <w:rPr>
                        <w:bCs/>
                        <w:lang w:val="en-US"/>
                      </w:rPr>
                      <w:t>21,376</w:t>
                    </w:r>
                  </w:ins>
                </w:p>
              </w:tc>
              <w:tc>
                <w:tcPr>
                  <w:tcW w:w="1530" w:type="dxa"/>
                  <w:noWrap/>
                </w:tcPr>
                <w:p w14:paraId="733D0DAB" w14:textId="77777777" w:rsidR="001A3EA3" w:rsidRPr="00DC29B7" w:rsidRDefault="001A3EA3" w:rsidP="00201D25">
                  <w:pPr>
                    <w:jc w:val="center"/>
                    <w:rPr>
                      <w:ins w:id="5797" w:author="Mutali Nepfumbada" w:date="2022-09-28T23:12:00Z"/>
                      <w:bCs/>
                      <w:lang w:val="en-US"/>
                    </w:rPr>
                  </w:pPr>
                  <w:ins w:id="5798" w:author="Mutali Nepfumbada" w:date="2022-09-28T23:12:00Z">
                    <w:r>
                      <w:rPr>
                        <w:bCs/>
                        <w:lang w:val="en-US"/>
                      </w:rPr>
                      <w:t>21,376.48</w:t>
                    </w:r>
                  </w:ins>
                </w:p>
              </w:tc>
              <w:tc>
                <w:tcPr>
                  <w:tcW w:w="1542" w:type="dxa"/>
                  <w:noWrap/>
                </w:tcPr>
                <w:p w14:paraId="08425308" w14:textId="77777777" w:rsidR="001A3EA3" w:rsidRPr="00DC29B7" w:rsidRDefault="001A3EA3" w:rsidP="00201D25">
                  <w:pPr>
                    <w:jc w:val="center"/>
                    <w:rPr>
                      <w:ins w:id="5799" w:author="Mutali Nepfumbada" w:date="2022-09-28T23:12:00Z"/>
                      <w:bCs/>
                      <w:lang w:val="en-US"/>
                    </w:rPr>
                  </w:pPr>
                  <w:ins w:id="5800" w:author="Mutali Nepfumbada" w:date="2022-09-28T23:12:00Z">
                    <w:r>
                      <w:rPr>
                        <w:bCs/>
                        <w:lang w:val="en-US"/>
                      </w:rPr>
                      <w:t>17,949</w:t>
                    </w:r>
                  </w:ins>
                </w:p>
              </w:tc>
              <w:tc>
                <w:tcPr>
                  <w:tcW w:w="1519" w:type="dxa"/>
                </w:tcPr>
                <w:p w14:paraId="737821C2" w14:textId="77777777" w:rsidR="001A3EA3" w:rsidRPr="00A5498E" w:rsidRDefault="001A3EA3" w:rsidP="00201D25">
                  <w:pPr>
                    <w:jc w:val="center"/>
                    <w:rPr>
                      <w:ins w:id="5801" w:author="Mutali Nepfumbada" w:date="2022-09-28T23:12:00Z"/>
                      <w:bCs/>
                      <w:color w:val="FF0000"/>
                      <w:lang w:val="en-US"/>
                    </w:rPr>
                  </w:pPr>
                  <w:ins w:id="5802" w:author="Mutali Nepfumbada" w:date="2022-09-28T23:12:00Z">
                    <w:r w:rsidRPr="00A5498E">
                      <w:rPr>
                        <w:bCs/>
                        <w:color w:val="FF0000"/>
                        <w:lang w:val="en-US"/>
                      </w:rPr>
                      <w:t>-16.03</w:t>
                    </w:r>
                  </w:ins>
                </w:p>
              </w:tc>
              <w:tc>
                <w:tcPr>
                  <w:tcW w:w="1784" w:type="dxa"/>
                </w:tcPr>
                <w:p w14:paraId="62B41718" w14:textId="77777777" w:rsidR="001A3EA3" w:rsidRPr="00A5498E" w:rsidRDefault="001A3EA3" w:rsidP="00201D25">
                  <w:pPr>
                    <w:jc w:val="center"/>
                    <w:rPr>
                      <w:ins w:id="5803" w:author="Mutali Nepfumbada" w:date="2022-09-28T23:12:00Z"/>
                      <w:bCs/>
                      <w:color w:val="FF0000"/>
                      <w:lang w:val="en-US"/>
                    </w:rPr>
                  </w:pPr>
                  <w:ins w:id="5804" w:author="Mutali Nepfumbada" w:date="2022-09-28T23:12:00Z">
                    <w:r w:rsidRPr="00A5498E">
                      <w:rPr>
                        <w:bCs/>
                        <w:color w:val="FF0000"/>
                        <w:lang w:val="en-US"/>
                      </w:rPr>
                      <w:t>-16.03</w:t>
                    </w:r>
                  </w:ins>
                </w:p>
              </w:tc>
            </w:tr>
            <w:tr w:rsidR="001A3EA3" w:rsidRPr="00DC29B7" w14:paraId="6A91D6EF" w14:textId="77777777" w:rsidTr="00201D25">
              <w:trPr>
                <w:trHeight w:val="224"/>
                <w:jc w:val="center"/>
                <w:ins w:id="5805" w:author="Mutali Nepfumbada" w:date="2022-09-28T23:12:00Z"/>
              </w:trPr>
              <w:tc>
                <w:tcPr>
                  <w:tcW w:w="1302" w:type="dxa"/>
                  <w:noWrap/>
                </w:tcPr>
                <w:p w14:paraId="02DB0569" w14:textId="77777777" w:rsidR="001A3EA3" w:rsidRPr="00DC29B7" w:rsidRDefault="001A3EA3" w:rsidP="00201D25">
                  <w:pPr>
                    <w:jc w:val="both"/>
                    <w:rPr>
                      <w:ins w:id="5806" w:author="Mutali Nepfumbada" w:date="2022-09-28T23:12:00Z"/>
                      <w:bCs/>
                      <w:lang w:val="en-US"/>
                    </w:rPr>
                  </w:pPr>
                  <w:ins w:id="5807" w:author="Mutali Nepfumbada" w:date="2022-09-28T23:12:00Z">
                    <w:r w:rsidRPr="00DC29B7">
                      <w:rPr>
                        <w:bCs/>
                        <w:lang w:val="en-US"/>
                      </w:rPr>
                      <w:t>Apr 22</w:t>
                    </w:r>
                  </w:ins>
                </w:p>
              </w:tc>
              <w:tc>
                <w:tcPr>
                  <w:tcW w:w="1646" w:type="dxa"/>
                  <w:noWrap/>
                </w:tcPr>
                <w:p w14:paraId="276B51DB" w14:textId="77777777" w:rsidR="001A3EA3" w:rsidRPr="00DC29B7" w:rsidRDefault="001A3EA3" w:rsidP="00201D25">
                  <w:pPr>
                    <w:jc w:val="center"/>
                    <w:rPr>
                      <w:ins w:id="5808" w:author="Mutali Nepfumbada" w:date="2022-09-28T23:12:00Z"/>
                      <w:bCs/>
                      <w:lang w:val="en-US"/>
                    </w:rPr>
                  </w:pPr>
                  <w:ins w:id="5809" w:author="Mutali Nepfumbada" w:date="2022-09-28T23:12:00Z">
                    <w:r>
                      <w:rPr>
                        <w:bCs/>
                        <w:lang w:val="en-US"/>
                      </w:rPr>
                      <w:t>24,643</w:t>
                    </w:r>
                  </w:ins>
                </w:p>
              </w:tc>
              <w:tc>
                <w:tcPr>
                  <w:tcW w:w="1530" w:type="dxa"/>
                  <w:noWrap/>
                </w:tcPr>
                <w:p w14:paraId="5B3007B1" w14:textId="77777777" w:rsidR="001A3EA3" w:rsidRPr="00DC29B7" w:rsidRDefault="001A3EA3" w:rsidP="00201D25">
                  <w:pPr>
                    <w:jc w:val="center"/>
                    <w:rPr>
                      <w:ins w:id="5810" w:author="Mutali Nepfumbada" w:date="2022-09-28T23:12:00Z"/>
                      <w:bCs/>
                      <w:lang w:val="en-US"/>
                    </w:rPr>
                  </w:pPr>
                  <w:ins w:id="5811" w:author="Mutali Nepfumbada" w:date="2022-09-28T23:12:00Z">
                    <w:r>
                      <w:rPr>
                        <w:bCs/>
                        <w:lang w:val="en-US"/>
                      </w:rPr>
                      <w:t>22,871.0</w:t>
                    </w:r>
                  </w:ins>
                </w:p>
              </w:tc>
              <w:tc>
                <w:tcPr>
                  <w:tcW w:w="1542" w:type="dxa"/>
                  <w:noWrap/>
                </w:tcPr>
                <w:p w14:paraId="5CA3E691" w14:textId="77777777" w:rsidR="001A3EA3" w:rsidRPr="00DC29B7" w:rsidRDefault="001A3EA3" w:rsidP="00201D25">
                  <w:pPr>
                    <w:jc w:val="center"/>
                    <w:rPr>
                      <w:ins w:id="5812" w:author="Mutali Nepfumbada" w:date="2022-09-28T23:12:00Z"/>
                      <w:bCs/>
                      <w:lang w:val="en-US"/>
                    </w:rPr>
                  </w:pPr>
                  <w:ins w:id="5813" w:author="Mutali Nepfumbada" w:date="2022-09-28T23:12:00Z">
                    <w:r>
                      <w:rPr>
                        <w:bCs/>
                        <w:lang w:val="en-US"/>
                      </w:rPr>
                      <w:t>21,947</w:t>
                    </w:r>
                  </w:ins>
                </w:p>
              </w:tc>
              <w:tc>
                <w:tcPr>
                  <w:tcW w:w="1519" w:type="dxa"/>
                </w:tcPr>
                <w:p w14:paraId="16D13DA4" w14:textId="77777777" w:rsidR="001A3EA3" w:rsidRPr="00A5498E" w:rsidRDefault="001A3EA3" w:rsidP="00201D25">
                  <w:pPr>
                    <w:jc w:val="center"/>
                    <w:rPr>
                      <w:ins w:id="5814" w:author="Mutali Nepfumbada" w:date="2022-09-28T23:12:00Z"/>
                      <w:bCs/>
                      <w:color w:val="FF0000"/>
                      <w:lang w:val="en-US"/>
                    </w:rPr>
                  </w:pPr>
                  <w:ins w:id="5815" w:author="Mutali Nepfumbada" w:date="2022-09-28T23:12:00Z">
                    <w:r w:rsidRPr="00A5498E">
                      <w:rPr>
                        <w:bCs/>
                        <w:color w:val="FF0000"/>
                        <w:lang w:val="en-US"/>
                      </w:rPr>
                      <w:t>-10.94</w:t>
                    </w:r>
                  </w:ins>
                </w:p>
              </w:tc>
              <w:tc>
                <w:tcPr>
                  <w:tcW w:w="1784" w:type="dxa"/>
                </w:tcPr>
                <w:p w14:paraId="743684CE" w14:textId="77777777" w:rsidR="001A3EA3" w:rsidRPr="00A5498E" w:rsidRDefault="001A3EA3" w:rsidP="00201D25">
                  <w:pPr>
                    <w:jc w:val="center"/>
                    <w:rPr>
                      <w:ins w:id="5816" w:author="Mutali Nepfumbada" w:date="2022-09-28T23:12:00Z"/>
                      <w:bCs/>
                      <w:color w:val="FF0000"/>
                      <w:lang w:val="en-US"/>
                    </w:rPr>
                  </w:pPr>
                  <w:ins w:id="5817" w:author="Mutali Nepfumbada" w:date="2022-09-28T23:12:00Z">
                    <w:r w:rsidRPr="00A5498E">
                      <w:rPr>
                        <w:bCs/>
                        <w:color w:val="FF0000"/>
                        <w:lang w:val="en-US"/>
                      </w:rPr>
                      <w:t>-4.04</w:t>
                    </w:r>
                  </w:ins>
                </w:p>
              </w:tc>
            </w:tr>
            <w:tr w:rsidR="001A3EA3" w:rsidRPr="00DC29B7" w14:paraId="7E8F01FD" w14:textId="77777777" w:rsidTr="00201D25">
              <w:trPr>
                <w:trHeight w:val="224"/>
                <w:jc w:val="center"/>
                <w:ins w:id="5818" w:author="Mutali Nepfumbada" w:date="2022-09-28T23:12:00Z"/>
              </w:trPr>
              <w:tc>
                <w:tcPr>
                  <w:tcW w:w="1302" w:type="dxa"/>
                  <w:noWrap/>
                </w:tcPr>
                <w:p w14:paraId="77EF71A7" w14:textId="77777777" w:rsidR="001A3EA3" w:rsidRPr="00DC29B7" w:rsidRDefault="001A3EA3" w:rsidP="00201D25">
                  <w:pPr>
                    <w:jc w:val="both"/>
                    <w:rPr>
                      <w:ins w:id="5819" w:author="Mutali Nepfumbada" w:date="2022-09-28T23:12:00Z"/>
                      <w:bCs/>
                      <w:lang w:val="en-US"/>
                    </w:rPr>
                  </w:pPr>
                  <w:ins w:id="5820" w:author="Mutali Nepfumbada" w:date="2022-09-28T23:12:00Z">
                    <w:r w:rsidRPr="00DC29B7">
                      <w:rPr>
                        <w:bCs/>
                        <w:lang w:val="en-US"/>
                      </w:rPr>
                      <w:t>May 22</w:t>
                    </w:r>
                  </w:ins>
                </w:p>
              </w:tc>
              <w:tc>
                <w:tcPr>
                  <w:tcW w:w="1646" w:type="dxa"/>
                  <w:noWrap/>
                </w:tcPr>
                <w:p w14:paraId="37E803E9" w14:textId="77777777" w:rsidR="001A3EA3" w:rsidRPr="00DC29B7" w:rsidRDefault="001A3EA3" w:rsidP="00201D25">
                  <w:pPr>
                    <w:jc w:val="center"/>
                    <w:rPr>
                      <w:ins w:id="5821" w:author="Mutali Nepfumbada" w:date="2022-09-28T23:12:00Z"/>
                      <w:bCs/>
                      <w:lang w:val="en-US"/>
                    </w:rPr>
                  </w:pPr>
                  <w:ins w:id="5822" w:author="Mutali Nepfumbada" w:date="2022-09-28T23:12:00Z">
                    <w:r>
                      <w:rPr>
                        <w:bCs/>
                        <w:lang w:val="en-US"/>
                      </w:rPr>
                      <w:t>18,855</w:t>
                    </w:r>
                  </w:ins>
                </w:p>
              </w:tc>
              <w:tc>
                <w:tcPr>
                  <w:tcW w:w="1530" w:type="dxa"/>
                  <w:noWrap/>
                </w:tcPr>
                <w:p w14:paraId="5AEADF61" w14:textId="77777777" w:rsidR="001A3EA3" w:rsidRPr="00DC29B7" w:rsidRDefault="001A3EA3" w:rsidP="00201D25">
                  <w:pPr>
                    <w:jc w:val="center"/>
                    <w:rPr>
                      <w:ins w:id="5823" w:author="Mutali Nepfumbada" w:date="2022-09-28T23:12:00Z"/>
                      <w:bCs/>
                      <w:lang w:val="en-US"/>
                    </w:rPr>
                  </w:pPr>
                  <w:ins w:id="5824" w:author="Mutali Nepfumbada" w:date="2022-09-28T23:12:00Z">
                    <w:r>
                      <w:rPr>
                        <w:bCs/>
                        <w:lang w:val="en-US"/>
                      </w:rPr>
                      <w:t>20,381.0</w:t>
                    </w:r>
                  </w:ins>
                </w:p>
              </w:tc>
              <w:tc>
                <w:tcPr>
                  <w:tcW w:w="1542" w:type="dxa"/>
                  <w:noWrap/>
                </w:tcPr>
                <w:p w14:paraId="7F886EFD" w14:textId="77777777" w:rsidR="001A3EA3" w:rsidRPr="00DC29B7" w:rsidRDefault="001A3EA3" w:rsidP="00201D25">
                  <w:pPr>
                    <w:jc w:val="center"/>
                    <w:rPr>
                      <w:ins w:id="5825" w:author="Mutali Nepfumbada" w:date="2022-09-28T23:12:00Z"/>
                      <w:bCs/>
                      <w:lang w:val="en-US"/>
                    </w:rPr>
                  </w:pPr>
                  <w:ins w:id="5826" w:author="Mutali Nepfumbada" w:date="2022-09-28T23:12:00Z">
                    <w:r>
                      <w:rPr>
                        <w:bCs/>
                        <w:lang w:val="en-US"/>
                      </w:rPr>
                      <w:t>19,453</w:t>
                    </w:r>
                  </w:ins>
                </w:p>
              </w:tc>
              <w:tc>
                <w:tcPr>
                  <w:tcW w:w="1519" w:type="dxa"/>
                </w:tcPr>
                <w:p w14:paraId="3016EF8D" w14:textId="77777777" w:rsidR="001A3EA3" w:rsidRPr="00DC29B7" w:rsidRDefault="001A3EA3" w:rsidP="00201D25">
                  <w:pPr>
                    <w:jc w:val="center"/>
                    <w:rPr>
                      <w:ins w:id="5827" w:author="Mutali Nepfumbada" w:date="2022-09-28T23:12:00Z"/>
                      <w:bCs/>
                      <w:lang w:val="en-US"/>
                    </w:rPr>
                  </w:pPr>
                  <w:ins w:id="5828" w:author="Mutali Nepfumbada" w:date="2022-09-28T23:12:00Z">
                    <w:r w:rsidRPr="00A5498E">
                      <w:rPr>
                        <w:bCs/>
                        <w:color w:val="00B050"/>
                        <w:lang w:val="en-US"/>
                      </w:rPr>
                      <w:t>3.17</w:t>
                    </w:r>
                  </w:ins>
                </w:p>
              </w:tc>
              <w:tc>
                <w:tcPr>
                  <w:tcW w:w="1784" w:type="dxa"/>
                </w:tcPr>
                <w:p w14:paraId="7AF0AFA3" w14:textId="77777777" w:rsidR="001A3EA3" w:rsidRPr="00A5498E" w:rsidRDefault="001A3EA3" w:rsidP="00201D25">
                  <w:pPr>
                    <w:jc w:val="center"/>
                    <w:rPr>
                      <w:ins w:id="5829" w:author="Mutali Nepfumbada" w:date="2022-09-28T23:12:00Z"/>
                      <w:bCs/>
                      <w:color w:val="FF0000"/>
                      <w:lang w:val="en-US"/>
                    </w:rPr>
                  </w:pPr>
                  <w:ins w:id="5830" w:author="Mutali Nepfumbada" w:date="2022-09-28T23:12:00Z">
                    <w:r w:rsidRPr="00A5498E">
                      <w:rPr>
                        <w:bCs/>
                        <w:color w:val="FF0000"/>
                        <w:lang w:val="en-US"/>
                      </w:rPr>
                      <w:t>-4.55</w:t>
                    </w:r>
                  </w:ins>
                </w:p>
              </w:tc>
            </w:tr>
            <w:tr w:rsidR="001A3EA3" w:rsidRPr="00DC29B7" w14:paraId="25FBAD8D" w14:textId="77777777" w:rsidTr="00201D25">
              <w:trPr>
                <w:trHeight w:val="224"/>
                <w:jc w:val="center"/>
                <w:ins w:id="5831" w:author="Mutali Nepfumbada" w:date="2022-09-28T23:12:00Z"/>
              </w:trPr>
              <w:tc>
                <w:tcPr>
                  <w:tcW w:w="1302" w:type="dxa"/>
                  <w:noWrap/>
                </w:tcPr>
                <w:p w14:paraId="4F4C37D4" w14:textId="77777777" w:rsidR="001A3EA3" w:rsidRPr="00DC29B7" w:rsidRDefault="001A3EA3" w:rsidP="00201D25">
                  <w:pPr>
                    <w:jc w:val="both"/>
                    <w:rPr>
                      <w:ins w:id="5832" w:author="Mutali Nepfumbada" w:date="2022-09-28T23:12:00Z"/>
                      <w:bCs/>
                      <w:lang w:val="en-US"/>
                    </w:rPr>
                  </w:pPr>
                  <w:ins w:id="5833" w:author="Mutali Nepfumbada" w:date="2022-09-28T23:12:00Z">
                    <w:r w:rsidRPr="00DC29B7">
                      <w:rPr>
                        <w:bCs/>
                        <w:lang w:val="en-US"/>
                      </w:rPr>
                      <w:t>Jun 22</w:t>
                    </w:r>
                  </w:ins>
                </w:p>
              </w:tc>
              <w:tc>
                <w:tcPr>
                  <w:tcW w:w="1646" w:type="dxa"/>
                  <w:noWrap/>
                </w:tcPr>
                <w:p w14:paraId="3A068FAA" w14:textId="77777777" w:rsidR="001A3EA3" w:rsidRPr="00DC29B7" w:rsidRDefault="001A3EA3" w:rsidP="00201D25">
                  <w:pPr>
                    <w:jc w:val="center"/>
                    <w:rPr>
                      <w:ins w:id="5834" w:author="Mutali Nepfumbada" w:date="2022-09-28T23:12:00Z"/>
                      <w:bCs/>
                      <w:lang w:val="en-US"/>
                    </w:rPr>
                  </w:pPr>
                  <w:ins w:id="5835" w:author="Mutali Nepfumbada" w:date="2022-09-28T23:12:00Z">
                    <w:r>
                      <w:rPr>
                        <w:bCs/>
                        <w:lang w:val="en-US"/>
                      </w:rPr>
                      <w:t>15,569</w:t>
                    </w:r>
                  </w:ins>
                </w:p>
              </w:tc>
              <w:tc>
                <w:tcPr>
                  <w:tcW w:w="1530" w:type="dxa"/>
                  <w:noWrap/>
                </w:tcPr>
                <w:p w14:paraId="28C249D2" w14:textId="77777777" w:rsidR="001A3EA3" w:rsidRPr="00DC29B7" w:rsidRDefault="001A3EA3" w:rsidP="00201D25">
                  <w:pPr>
                    <w:jc w:val="center"/>
                    <w:rPr>
                      <w:ins w:id="5836" w:author="Mutali Nepfumbada" w:date="2022-09-28T23:12:00Z"/>
                      <w:bCs/>
                      <w:lang w:val="en-US"/>
                    </w:rPr>
                  </w:pPr>
                  <w:ins w:id="5837" w:author="Mutali Nepfumbada" w:date="2022-09-28T23:12:00Z">
                    <w:r>
                      <w:rPr>
                        <w:bCs/>
                        <w:lang w:val="en-US"/>
                      </w:rPr>
                      <w:t>16,481.0</w:t>
                    </w:r>
                  </w:ins>
                </w:p>
              </w:tc>
              <w:tc>
                <w:tcPr>
                  <w:tcW w:w="1542" w:type="dxa"/>
                  <w:noWrap/>
                </w:tcPr>
                <w:p w14:paraId="4096C7B1" w14:textId="77777777" w:rsidR="001A3EA3" w:rsidRPr="00DC29B7" w:rsidRDefault="001A3EA3" w:rsidP="00201D25">
                  <w:pPr>
                    <w:jc w:val="center"/>
                    <w:rPr>
                      <w:ins w:id="5838" w:author="Mutali Nepfumbada" w:date="2022-09-28T23:12:00Z"/>
                      <w:bCs/>
                      <w:lang w:val="en-US"/>
                    </w:rPr>
                  </w:pPr>
                  <w:ins w:id="5839" w:author="Mutali Nepfumbada" w:date="2022-09-28T23:12:00Z">
                    <w:r>
                      <w:rPr>
                        <w:bCs/>
                        <w:lang w:val="en-US"/>
                      </w:rPr>
                      <w:t>15,026</w:t>
                    </w:r>
                  </w:ins>
                </w:p>
              </w:tc>
              <w:tc>
                <w:tcPr>
                  <w:tcW w:w="1519" w:type="dxa"/>
                </w:tcPr>
                <w:p w14:paraId="7377B94C" w14:textId="77777777" w:rsidR="001A3EA3" w:rsidRPr="00A5498E" w:rsidRDefault="001A3EA3" w:rsidP="00201D25">
                  <w:pPr>
                    <w:jc w:val="center"/>
                    <w:rPr>
                      <w:ins w:id="5840" w:author="Mutali Nepfumbada" w:date="2022-09-28T23:12:00Z"/>
                      <w:bCs/>
                      <w:color w:val="FF0000"/>
                      <w:lang w:val="en-US"/>
                    </w:rPr>
                  </w:pPr>
                  <w:ins w:id="5841" w:author="Mutali Nepfumbada" w:date="2022-09-28T23:12:00Z">
                    <w:r w:rsidRPr="00A5498E">
                      <w:rPr>
                        <w:bCs/>
                        <w:color w:val="FF0000"/>
                        <w:lang w:val="en-US"/>
                      </w:rPr>
                      <w:t>-3.49</w:t>
                    </w:r>
                  </w:ins>
                </w:p>
              </w:tc>
              <w:tc>
                <w:tcPr>
                  <w:tcW w:w="1784" w:type="dxa"/>
                </w:tcPr>
                <w:p w14:paraId="530C9D4E" w14:textId="77777777" w:rsidR="001A3EA3" w:rsidRPr="00A5498E" w:rsidRDefault="001A3EA3" w:rsidP="00201D25">
                  <w:pPr>
                    <w:jc w:val="center"/>
                    <w:rPr>
                      <w:ins w:id="5842" w:author="Mutali Nepfumbada" w:date="2022-09-28T23:12:00Z"/>
                      <w:bCs/>
                      <w:color w:val="FF0000"/>
                      <w:lang w:val="en-US"/>
                    </w:rPr>
                  </w:pPr>
                  <w:ins w:id="5843" w:author="Mutali Nepfumbada" w:date="2022-09-28T23:12:00Z">
                    <w:r w:rsidRPr="00A5498E">
                      <w:rPr>
                        <w:bCs/>
                        <w:color w:val="FF0000"/>
                        <w:lang w:val="en-US"/>
                      </w:rPr>
                      <w:t>-8.83</w:t>
                    </w:r>
                  </w:ins>
                </w:p>
              </w:tc>
            </w:tr>
            <w:tr w:rsidR="001A3EA3" w:rsidRPr="00DC29B7" w14:paraId="1B0BE808" w14:textId="77777777" w:rsidTr="00201D25">
              <w:trPr>
                <w:trHeight w:val="224"/>
                <w:jc w:val="center"/>
                <w:ins w:id="5844" w:author="Mutali Nepfumbada" w:date="2022-09-28T23:12:00Z"/>
              </w:trPr>
              <w:tc>
                <w:tcPr>
                  <w:tcW w:w="1302" w:type="dxa"/>
                  <w:noWrap/>
                </w:tcPr>
                <w:p w14:paraId="433DC97F" w14:textId="77777777" w:rsidR="001A3EA3" w:rsidRPr="00DC29B7" w:rsidRDefault="001A3EA3" w:rsidP="00201D25">
                  <w:pPr>
                    <w:jc w:val="both"/>
                    <w:rPr>
                      <w:ins w:id="5845" w:author="Mutali Nepfumbada" w:date="2022-09-28T23:12:00Z"/>
                      <w:bCs/>
                      <w:lang w:val="en-US"/>
                    </w:rPr>
                  </w:pPr>
                  <w:ins w:id="5846" w:author="Mutali Nepfumbada" w:date="2022-09-28T23:12:00Z">
                    <w:r w:rsidRPr="00DC29B7">
                      <w:rPr>
                        <w:bCs/>
                        <w:lang w:val="en-US"/>
                      </w:rPr>
                      <w:t>Jul 22</w:t>
                    </w:r>
                  </w:ins>
                </w:p>
              </w:tc>
              <w:tc>
                <w:tcPr>
                  <w:tcW w:w="1646" w:type="dxa"/>
                  <w:noWrap/>
                </w:tcPr>
                <w:p w14:paraId="3467EDB8" w14:textId="77777777" w:rsidR="001A3EA3" w:rsidRPr="00DC29B7" w:rsidRDefault="001A3EA3" w:rsidP="00201D25">
                  <w:pPr>
                    <w:jc w:val="center"/>
                    <w:rPr>
                      <w:ins w:id="5847" w:author="Mutali Nepfumbada" w:date="2022-09-28T23:12:00Z"/>
                      <w:bCs/>
                      <w:lang w:val="en-US"/>
                    </w:rPr>
                  </w:pPr>
                  <w:ins w:id="5848" w:author="Mutali Nepfumbada" w:date="2022-09-28T23:12:00Z">
                    <w:r>
                      <w:rPr>
                        <w:bCs/>
                        <w:lang w:val="en-US"/>
                      </w:rPr>
                      <w:t>17,679</w:t>
                    </w:r>
                  </w:ins>
                </w:p>
              </w:tc>
              <w:tc>
                <w:tcPr>
                  <w:tcW w:w="1530" w:type="dxa"/>
                  <w:noWrap/>
                </w:tcPr>
                <w:p w14:paraId="12178ADB" w14:textId="77777777" w:rsidR="001A3EA3" w:rsidRPr="00DC29B7" w:rsidRDefault="001A3EA3" w:rsidP="00201D25">
                  <w:pPr>
                    <w:jc w:val="center"/>
                    <w:rPr>
                      <w:ins w:id="5849" w:author="Mutali Nepfumbada" w:date="2022-09-28T23:12:00Z"/>
                      <w:bCs/>
                      <w:lang w:val="en-US"/>
                    </w:rPr>
                  </w:pPr>
                  <w:ins w:id="5850" w:author="Mutali Nepfumbada" w:date="2022-09-28T23:12:00Z">
                    <w:r>
                      <w:rPr>
                        <w:bCs/>
                        <w:lang w:val="en-US"/>
                      </w:rPr>
                      <w:t>15,400.0</w:t>
                    </w:r>
                  </w:ins>
                </w:p>
              </w:tc>
              <w:tc>
                <w:tcPr>
                  <w:tcW w:w="1542" w:type="dxa"/>
                  <w:noWrap/>
                </w:tcPr>
                <w:p w14:paraId="2C36B353" w14:textId="77777777" w:rsidR="001A3EA3" w:rsidRPr="00DC29B7" w:rsidRDefault="001A3EA3" w:rsidP="00201D25">
                  <w:pPr>
                    <w:jc w:val="center"/>
                    <w:rPr>
                      <w:ins w:id="5851" w:author="Mutali Nepfumbada" w:date="2022-09-28T23:12:00Z"/>
                      <w:bCs/>
                      <w:lang w:val="en-US"/>
                    </w:rPr>
                  </w:pPr>
                  <w:ins w:id="5852" w:author="Mutali Nepfumbada" w:date="2022-09-28T23:12:00Z">
                    <w:r>
                      <w:rPr>
                        <w:bCs/>
                        <w:lang w:val="en-US"/>
                      </w:rPr>
                      <w:t>15,238</w:t>
                    </w:r>
                  </w:ins>
                </w:p>
              </w:tc>
              <w:tc>
                <w:tcPr>
                  <w:tcW w:w="1519" w:type="dxa"/>
                </w:tcPr>
                <w:p w14:paraId="498A40BB" w14:textId="77777777" w:rsidR="001A3EA3" w:rsidRPr="00A5498E" w:rsidRDefault="001A3EA3" w:rsidP="00201D25">
                  <w:pPr>
                    <w:jc w:val="center"/>
                    <w:rPr>
                      <w:ins w:id="5853" w:author="Mutali Nepfumbada" w:date="2022-09-28T23:12:00Z"/>
                      <w:bCs/>
                      <w:color w:val="FF0000"/>
                      <w:lang w:val="en-US"/>
                    </w:rPr>
                  </w:pPr>
                  <w:ins w:id="5854" w:author="Mutali Nepfumbada" w:date="2022-09-28T23:12:00Z">
                    <w:r w:rsidRPr="00A5498E">
                      <w:rPr>
                        <w:bCs/>
                        <w:color w:val="FF0000"/>
                        <w:lang w:val="en-US"/>
                      </w:rPr>
                      <w:t>-13.81</w:t>
                    </w:r>
                  </w:ins>
                </w:p>
              </w:tc>
              <w:tc>
                <w:tcPr>
                  <w:tcW w:w="1784" w:type="dxa"/>
                </w:tcPr>
                <w:p w14:paraId="57E22E02" w14:textId="77777777" w:rsidR="001A3EA3" w:rsidRPr="00A5498E" w:rsidRDefault="001A3EA3" w:rsidP="00201D25">
                  <w:pPr>
                    <w:jc w:val="center"/>
                    <w:rPr>
                      <w:ins w:id="5855" w:author="Mutali Nepfumbada" w:date="2022-09-28T23:12:00Z"/>
                      <w:bCs/>
                      <w:color w:val="FF0000"/>
                      <w:lang w:val="en-US"/>
                    </w:rPr>
                  </w:pPr>
                  <w:ins w:id="5856" w:author="Mutali Nepfumbada" w:date="2022-09-28T23:12:00Z">
                    <w:r w:rsidRPr="00A5498E">
                      <w:rPr>
                        <w:bCs/>
                        <w:color w:val="FF0000"/>
                        <w:lang w:val="en-US"/>
                      </w:rPr>
                      <w:t>-1.05</w:t>
                    </w:r>
                  </w:ins>
                </w:p>
              </w:tc>
            </w:tr>
            <w:tr w:rsidR="001A3EA3" w:rsidRPr="00DC29B7" w14:paraId="18D85D8A" w14:textId="77777777" w:rsidTr="00201D25">
              <w:trPr>
                <w:trHeight w:val="224"/>
                <w:jc w:val="center"/>
                <w:ins w:id="5857" w:author="Mutali Nepfumbada" w:date="2022-09-28T23:12:00Z"/>
              </w:trPr>
              <w:tc>
                <w:tcPr>
                  <w:tcW w:w="1302" w:type="dxa"/>
                  <w:noWrap/>
                </w:tcPr>
                <w:p w14:paraId="32D14490" w14:textId="77777777" w:rsidR="001A3EA3" w:rsidRPr="00DC29B7" w:rsidRDefault="001A3EA3" w:rsidP="00201D25">
                  <w:pPr>
                    <w:jc w:val="both"/>
                    <w:rPr>
                      <w:ins w:id="5858" w:author="Mutali Nepfumbada" w:date="2022-09-28T23:12:00Z"/>
                      <w:bCs/>
                      <w:lang w:val="en-US"/>
                    </w:rPr>
                  </w:pPr>
                  <w:ins w:id="5859" w:author="Mutali Nepfumbada" w:date="2022-09-28T23:12:00Z">
                    <w:r w:rsidRPr="00DC29B7">
                      <w:rPr>
                        <w:bCs/>
                        <w:lang w:val="en-US"/>
                      </w:rPr>
                      <w:t>Aug 22</w:t>
                    </w:r>
                  </w:ins>
                </w:p>
              </w:tc>
              <w:tc>
                <w:tcPr>
                  <w:tcW w:w="1646" w:type="dxa"/>
                  <w:noWrap/>
                </w:tcPr>
                <w:p w14:paraId="214010FF" w14:textId="77777777" w:rsidR="001A3EA3" w:rsidRPr="00DC29B7" w:rsidRDefault="001A3EA3" w:rsidP="00201D25">
                  <w:pPr>
                    <w:jc w:val="center"/>
                    <w:rPr>
                      <w:ins w:id="5860" w:author="Mutali Nepfumbada" w:date="2022-09-28T23:12:00Z"/>
                      <w:bCs/>
                      <w:lang w:val="en-US"/>
                    </w:rPr>
                  </w:pPr>
                  <w:ins w:id="5861" w:author="Mutali Nepfumbada" w:date="2022-09-28T23:12:00Z">
                    <w:r>
                      <w:rPr>
                        <w:bCs/>
                        <w:lang w:val="en-US"/>
                      </w:rPr>
                      <w:t>21,796</w:t>
                    </w:r>
                  </w:ins>
                </w:p>
              </w:tc>
              <w:tc>
                <w:tcPr>
                  <w:tcW w:w="1530" w:type="dxa"/>
                  <w:noWrap/>
                </w:tcPr>
                <w:p w14:paraId="31D8C175" w14:textId="77777777" w:rsidR="001A3EA3" w:rsidRPr="00DC29B7" w:rsidRDefault="001A3EA3" w:rsidP="00201D25">
                  <w:pPr>
                    <w:jc w:val="center"/>
                    <w:rPr>
                      <w:ins w:id="5862" w:author="Mutali Nepfumbada" w:date="2022-09-28T23:12:00Z"/>
                      <w:bCs/>
                      <w:lang w:val="en-US"/>
                    </w:rPr>
                  </w:pPr>
                  <w:ins w:id="5863" w:author="Mutali Nepfumbada" w:date="2022-09-28T23:12:00Z">
                    <w:r>
                      <w:rPr>
                        <w:bCs/>
                        <w:lang w:val="en-US"/>
                      </w:rPr>
                      <w:t>20,100.0</w:t>
                    </w:r>
                  </w:ins>
                </w:p>
              </w:tc>
              <w:tc>
                <w:tcPr>
                  <w:tcW w:w="1542" w:type="dxa"/>
                  <w:noWrap/>
                </w:tcPr>
                <w:p w14:paraId="63826F88" w14:textId="77777777" w:rsidR="001A3EA3" w:rsidRPr="00DC29B7" w:rsidRDefault="001A3EA3" w:rsidP="00201D25">
                  <w:pPr>
                    <w:jc w:val="center"/>
                    <w:rPr>
                      <w:ins w:id="5864" w:author="Mutali Nepfumbada" w:date="2022-09-28T23:12:00Z"/>
                      <w:bCs/>
                      <w:lang w:val="en-US"/>
                    </w:rPr>
                  </w:pPr>
                  <w:ins w:id="5865" w:author="Mutali Nepfumbada" w:date="2022-09-28T23:12:00Z">
                    <w:r>
                      <w:rPr>
                        <w:bCs/>
                        <w:lang w:val="en-US"/>
                      </w:rPr>
                      <w:t>22,528</w:t>
                    </w:r>
                  </w:ins>
                </w:p>
              </w:tc>
              <w:tc>
                <w:tcPr>
                  <w:tcW w:w="1519" w:type="dxa"/>
                </w:tcPr>
                <w:p w14:paraId="1DFD9FEE" w14:textId="77777777" w:rsidR="001A3EA3" w:rsidRPr="00DC29B7" w:rsidRDefault="001A3EA3" w:rsidP="00201D25">
                  <w:pPr>
                    <w:jc w:val="center"/>
                    <w:rPr>
                      <w:ins w:id="5866" w:author="Mutali Nepfumbada" w:date="2022-09-28T23:12:00Z"/>
                      <w:bCs/>
                      <w:lang w:val="en-US"/>
                    </w:rPr>
                  </w:pPr>
                  <w:ins w:id="5867" w:author="Mutali Nepfumbada" w:date="2022-09-28T23:12:00Z">
                    <w:r w:rsidRPr="00A5498E">
                      <w:rPr>
                        <w:bCs/>
                        <w:color w:val="00B050"/>
                        <w:lang w:val="en-US"/>
                      </w:rPr>
                      <w:t>3.36</w:t>
                    </w:r>
                  </w:ins>
                </w:p>
              </w:tc>
              <w:tc>
                <w:tcPr>
                  <w:tcW w:w="1784" w:type="dxa"/>
                </w:tcPr>
                <w:p w14:paraId="25ED3A0A" w14:textId="77777777" w:rsidR="001A3EA3" w:rsidRPr="00DC29B7" w:rsidRDefault="001A3EA3" w:rsidP="00201D25">
                  <w:pPr>
                    <w:jc w:val="center"/>
                    <w:rPr>
                      <w:ins w:id="5868" w:author="Mutali Nepfumbada" w:date="2022-09-28T23:12:00Z"/>
                      <w:bCs/>
                      <w:lang w:val="en-US"/>
                    </w:rPr>
                  </w:pPr>
                  <w:ins w:id="5869" w:author="Mutali Nepfumbada" w:date="2022-09-28T23:12:00Z">
                    <w:r w:rsidRPr="00A5498E">
                      <w:rPr>
                        <w:bCs/>
                        <w:color w:val="00B050"/>
                        <w:lang w:val="en-US"/>
                      </w:rPr>
                      <w:t>12.08</w:t>
                    </w:r>
                  </w:ins>
                </w:p>
              </w:tc>
            </w:tr>
            <w:tr w:rsidR="001A3EA3" w:rsidRPr="00DC29B7" w14:paraId="40F7B1B6" w14:textId="77777777" w:rsidTr="00201D25">
              <w:trPr>
                <w:trHeight w:val="224"/>
                <w:jc w:val="center"/>
                <w:ins w:id="5870" w:author="Mutali Nepfumbada" w:date="2022-09-28T23:12:00Z"/>
              </w:trPr>
              <w:tc>
                <w:tcPr>
                  <w:tcW w:w="1302" w:type="dxa"/>
                  <w:noWrap/>
                </w:tcPr>
                <w:p w14:paraId="3F892AAF" w14:textId="77777777" w:rsidR="001A3EA3" w:rsidRPr="00971DE0" w:rsidRDefault="001A3EA3" w:rsidP="00201D25">
                  <w:pPr>
                    <w:jc w:val="both"/>
                    <w:rPr>
                      <w:ins w:id="5871" w:author="Mutali Nepfumbada" w:date="2022-09-28T23:12:00Z"/>
                      <w:b/>
                      <w:lang w:val="en-US"/>
                    </w:rPr>
                  </w:pPr>
                  <w:ins w:id="5872" w:author="Mutali Nepfumbada" w:date="2022-09-28T23:12:00Z">
                    <w:r w:rsidRPr="00971DE0">
                      <w:rPr>
                        <w:b/>
                        <w:lang w:val="en-US"/>
                      </w:rPr>
                      <w:t>Total</w:t>
                    </w:r>
                  </w:ins>
                </w:p>
              </w:tc>
              <w:tc>
                <w:tcPr>
                  <w:tcW w:w="1646" w:type="dxa"/>
                  <w:noWrap/>
                </w:tcPr>
                <w:p w14:paraId="0C375438" w14:textId="77777777" w:rsidR="001A3EA3" w:rsidRPr="00971DE0" w:rsidRDefault="001A3EA3" w:rsidP="00201D25">
                  <w:pPr>
                    <w:jc w:val="center"/>
                    <w:rPr>
                      <w:ins w:id="5873" w:author="Mutali Nepfumbada" w:date="2022-09-28T23:12:00Z"/>
                      <w:b/>
                      <w:lang w:val="en-US"/>
                    </w:rPr>
                  </w:pPr>
                  <w:ins w:id="5874" w:author="Mutali Nepfumbada" w:date="2022-09-28T23:12:00Z">
                    <w:r>
                      <w:rPr>
                        <w:b/>
                        <w:lang w:val="en-US"/>
                      </w:rPr>
                      <w:t>119,918</w:t>
                    </w:r>
                  </w:ins>
                </w:p>
              </w:tc>
              <w:tc>
                <w:tcPr>
                  <w:tcW w:w="1530" w:type="dxa"/>
                  <w:noWrap/>
                </w:tcPr>
                <w:p w14:paraId="41A69740" w14:textId="77777777" w:rsidR="001A3EA3" w:rsidRPr="00971DE0" w:rsidRDefault="001A3EA3" w:rsidP="00201D25">
                  <w:pPr>
                    <w:jc w:val="center"/>
                    <w:rPr>
                      <w:ins w:id="5875" w:author="Mutali Nepfumbada" w:date="2022-09-28T23:12:00Z"/>
                      <w:b/>
                      <w:lang w:val="en-US"/>
                    </w:rPr>
                  </w:pPr>
                  <w:ins w:id="5876" w:author="Mutali Nepfumbada" w:date="2022-09-28T23:12:00Z">
                    <w:r>
                      <w:rPr>
                        <w:b/>
                        <w:lang w:val="en-US"/>
                      </w:rPr>
                      <w:t>116,609</w:t>
                    </w:r>
                  </w:ins>
                </w:p>
              </w:tc>
              <w:tc>
                <w:tcPr>
                  <w:tcW w:w="1542" w:type="dxa"/>
                  <w:noWrap/>
                </w:tcPr>
                <w:p w14:paraId="2F0540DA" w14:textId="77777777" w:rsidR="001A3EA3" w:rsidRPr="00971DE0" w:rsidRDefault="001A3EA3" w:rsidP="00201D25">
                  <w:pPr>
                    <w:jc w:val="center"/>
                    <w:rPr>
                      <w:ins w:id="5877" w:author="Mutali Nepfumbada" w:date="2022-09-28T23:12:00Z"/>
                      <w:b/>
                      <w:lang w:val="en-US"/>
                    </w:rPr>
                  </w:pPr>
                  <w:ins w:id="5878" w:author="Mutali Nepfumbada" w:date="2022-09-28T23:12:00Z">
                    <w:r>
                      <w:rPr>
                        <w:b/>
                        <w:lang w:val="en-US"/>
                      </w:rPr>
                      <w:t>112,142</w:t>
                    </w:r>
                  </w:ins>
                </w:p>
              </w:tc>
              <w:tc>
                <w:tcPr>
                  <w:tcW w:w="1519" w:type="dxa"/>
                </w:tcPr>
                <w:p w14:paraId="7795B36C" w14:textId="77777777" w:rsidR="001A3EA3" w:rsidRPr="00971DE0" w:rsidRDefault="001A3EA3" w:rsidP="00201D25">
                  <w:pPr>
                    <w:jc w:val="center"/>
                    <w:rPr>
                      <w:ins w:id="5879" w:author="Mutali Nepfumbada" w:date="2022-09-28T23:12:00Z"/>
                      <w:b/>
                      <w:lang w:val="en-US"/>
                    </w:rPr>
                  </w:pPr>
                  <w:ins w:id="5880" w:author="Mutali Nepfumbada" w:date="2022-09-28T23:12:00Z">
                    <w:r w:rsidRPr="00A5498E">
                      <w:rPr>
                        <w:b/>
                        <w:color w:val="FF0000"/>
                        <w:lang w:val="en-US"/>
                      </w:rPr>
                      <w:t>-6.48</w:t>
                    </w:r>
                  </w:ins>
                </w:p>
              </w:tc>
              <w:tc>
                <w:tcPr>
                  <w:tcW w:w="1784" w:type="dxa"/>
                </w:tcPr>
                <w:p w14:paraId="45113A55" w14:textId="77777777" w:rsidR="001A3EA3" w:rsidRPr="00971DE0" w:rsidRDefault="001A3EA3" w:rsidP="00201D25">
                  <w:pPr>
                    <w:jc w:val="center"/>
                    <w:rPr>
                      <w:ins w:id="5881" w:author="Mutali Nepfumbada" w:date="2022-09-28T23:12:00Z"/>
                      <w:b/>
                      <w:lang w:val="en-US"/>
                    </w:rPr>
                  </w:pPr>
                  <w:ins w:id="5882" w:author="Mutali Nepfumbada" w:date="2022-09-28T23:12:00Z">
                    <w:r w:rsidRPr="00A5498E">
                      <w:rPr>
                        <w:b/>
                        <w:color w:val="FF0000"/>
                        <w:lang w:val="en-US"/>
                      </w:rPr>
                      <w:t>-3.83</w:t>
                    </w:r>
                  </w:ins>
                </w:p>
              </w:tc>
            </w:tr>
          </w:tbl>
          <w:p w14:paraId="79695CFE" w14:textId="77777777" w:rsidR="001A3EA3" w:rsidRPr="00953BC7" w:rsidRDefault="001A3EA3" w:rsidP="00201D25">
            <w:pPr>
              <w:jc w:val="center"/>
              <w:rPr>
                <w:ins w:id="5883" w:author="Mutali Nepfumbada" w:date="2022-09-28T23:12:00Z"/>
                <w:b/>
                <w:lang w:eastAsia="en-US"/>
              </w:rPr>
            </w:pPr>
          </w:p>
        </w:tc>
      </w:tr>
      <w:tr w:rsidR="001A3EA3" w:rsidRPr="00953BC7" w14:paraId="1DCEE912" w14:textId="77777777" w:rsidTr="00201D25">
        <w:trPr>
          <w:trHeight w:val="141"/>
          <w:ins w:id="5884" w:author="Mutali Nepfumbada" w:date="2022-09-28T23:12:00Z"/>
        </w:trPr>
        <w:tc>
          <w:tcPr>
            <w:tcW w:w="5000" w:type="pct"/>
            <w:vAlign w:val="center"/>
          </w:tcPr>
          <w:p w14:paraId="5240DF9A" w14:textId="77777777" w:rsidR="001A3EA3" w:rsidRPr="00310E6B" w:rsidRDefault="001A3EA3" w:rsidP="00201D25">
            <w:pPr>
              <w:pStyle w:val="Caption"/>
              <w:rPr>
                <w:ins w:id="5885" w:author="Mutali Nepfumbada" w:date="2022-09-28T23:12:00Z"/>
              </w:rPr>
            </w:pPr>
            <w:ins w:id="5886" w:author="Mutali Nepfumbada" w:date="2022-09-28T23:12:00Z">
              <w:r w:rsidRPr="00953BC7">
                <w:t xml:space="preserve">Table </w:t>
              </w:r>
              <w:r>
                <w:fldChar w:fldCharType="begin"/>
              </w:r>
              <w:r>
                <w:instrText xml:space="preserve"> STYLEREF 1 \s </w:instrText>
              </w:r>
              <w:r>
                <w:fldChar w:fldCharType="separate"/>
              </w:r>
              <w:r>
                <w:rPr>
                  <w:noProof/>
                </w:rPr>
                <w:t>7</w:t>
              </w:r>
              <w:r>
                <w:rPr>
                  <w:noProof/>
                </w:rPr>
                <w:fldChar w:fldCharType="end"/>
              </w:r>
              <w:r>
                <w:noBreakHyphen/>
              </w:r>
              <w:r>
                <w:fldChar w:fldCharType="begin"/>
              </w:r>
              <w:r>
                <w:instrText xml:space="preserve"> SEQ Table \* ARABIC \s 1 </w:instrText>
              </w:r>
              <w:r>
                <w:fldChar w:fldCharType="separate"/>
              </w:r>
              <w:r>
                <w:rPr>
                  <w:noProof/>
                </w:rPr>
                <w:t>2</w:t>
              </w:r>
              <w:r>
                <w:rPr>
                  <w:noProof/>
                </w:rPr>
                <w:fldChar w:fldCharType="end"/>
              </w:r>
              <w:r>
                <w:rPr>
                  <w:noProof/>
                </w:rPr>
                <w:t xml:space="preserve">: </w:t>
              </w:r>
              <w:r w:rsidRPr="00977093">
                <w:rPr>
                  <w:noProof/>
                </w:rPr>
                <w:t>Hermanus</w:t>
              </w:r>
              <w:r w:rsidRPr="00953BC7">
                <w:t xml:space="preserve"> Production </w:t>
              </w:r>
              <w:r>
                <w:t>and Forecast</w:t>
              </w:r>
            </w:ins>
          </w:p>
        </w:tc>
      </w:tr>
      <w:tr w:rsidR="001A3EA3" w:rsidRPr="00953BC7" w14:paraId="254BB2A5" w14:textId="77777777" w:rsidTr="00201D25">
        <w:trPr>
          <w:trHeight w:val="738"/>
          <w:ins w:id="5887" w:author="Mutali Nepfumbada" w:date="2022-09-28T23:12:00Z"/>
        </w:trPr>
        <w:tc>
          <w:tcPr>
            <w:tcW w:w="5000" w:type="pct"/>
            <w:vAlign w:val="center"/>
          </w:tcPr>
          <w:p w14:paraId="25D00E04" w14:textId="77777777" w:rsidR="001A3EA3" w:rsidRPr="00953BC7" w:rsidRDefault="001A3EA3" w:rsidP="00201D25">
            <w:pPr>
              <w:jc w:val="center"/>
              <w:rPr>
                <w:ins w:id="5888" w:author="Mutali Nepfumbada" w:date="2022-09-28T23:12:00Z"/>
                <w:lang w:val="en-US"/>
              </w:rPr>
            </w:pPr>
            <w:ins w:id="5889" w:author="Mutali Nepfumbada" w:date="2022-09-28T23:12:00Z">
              <w:r>
                <w:rPr>
                  <w:noProof/>
                </w:rPr>
                <w:drawing>
                  <wp:inline distT="0" distB="0" distL="0" distR="0" wp14:anchorId="50A1E480" wp14:editId="6DC7F044">
                    <wp:extent cx="5404474" cy="3031541"/>
                    <wp:effectExtent l="0" t="0" r="6350" b="0"/>
                    <wp:docPr id="10" name="Picture 101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12" descr="Chart, bar chart&#10;&#10;Description automatically generated"/>
                            <pic:cNvPicPr/>
                          </pic:nvPicPr>
                          <pic:blipFill>
                            <a:blip r:embed="rId43"/>
                            <a:stretch>
                              <a:fillRect/>
                            </a:stretch>
                          </pic:blipFill>
                          <pic:spPr>
                            <a:xfrm>
                              <a:off x="0" y="0"/>
                              <a:ext cx="5452700" cy="3058592"/>
                            </a:xfrm>
                            <a:prstGeom prst="rect">
                              <a:avLst/>
                            </a:prstGeom>
                          </pic:spPr>
                        </pic:pic>
                      </a:graphicData>
                    </a:graphic>
                  </wp:inline>
                </w:drawing>
              </w:r>
            </w:ins>
          </w:p>
          <w:p w14:paraId="39B664F4" w14:textId="77777777" w:rsidR="001A3EA3" w:rsidRPr="00953BC7" w:rsidRDefault="001A3EA3" w:rsidP="00201D25">
            <w:pPr>
              <w:pStyle w:val="Caption"/>
              <w:rPr>
                <w:ins w:id="5890" w:author="Mutali Nepfumbada" w:date="2022-09-28T23:12:00Z"/>
                <w:lang w:eastAsia="en-US"/>
              </w:rPr>
            </w:pPr>
            <w:ins w:id="5891" w:author="Mutali Nepfumbada" w:date="2022-09-28T23:12:00Z">
              <w:r>
                <w:t xml:space="preserve">Figure </w:t>
              </w:r>
              <w:r>
                <w:fldChar w:fldCharType="begin"/>
              </w:r>
              <w:r>
                <w:instrText xml:space="preserve"> STYLEREF 1 \s </w:instrText>
              </w:r>
              <w:r>
                <w:fldChar w:fldCharType="separate"/>
              </w:r>
              <w:r>
                <w:rPr>
                  <w:noProof/>
                </w:rPr>
                <w:t>7</w:t>
              </w:r>
              <w:r>
                <w:rPr>
                  <w:noProof/>
                </w:rPr>
                <w:fldChar w:fldCharType="end"/>
              </w:r>
              <w:r>
                <w:noBreakHyphen/>
              </w:r>
              <w:r>
                <w:fldChar w:fldCharType="begin"/>
              </w:r>
              <w:r>
                <w:instrText xml:space="preserve"> SEQ Figure \* ARABIC \s 1 </w:instrText>
              </w:r>
              <w:r>
                <w:fldChar w:fldCharType="separate"/>
              </w:r>
              <w:r>
                <w:rPr>
                  <w:noProof/>
                </w:rPr>
                <w:t>1</w:t>
              </w:r>
              <w:r>
                <w:rPr>
                  <w:noProof/>
                </w:rPr>
                <w:fldChar w:fldCharType="end"/>
              </w:r>
              <w:r>
                <w:t xml:space="preserve">: </w:t>
              </w:r>
              <w:r w:rsidRPr="00A45B12">
                <w:t>Hermanus</w:t>
              </w:r>
              <w:r w:rsidRPr="00953BC7">
                <w:rPr>
                  <w:lang w:eastAsia="en-US"/>
                </w:rPr>
                <w:t xml:space="preserve"> Production </w:t>
              </w:r>
              <w:r>
                <w:rPr>
                  <w:lang w:eastAsia="en-US"/>
                </w:rPr>
                <w:t>Vs Forecast</w:t>
              </w:r>
            </w:ins>
          </w:p>
        </w:tc>
      </w:tr>
    </w:tbl>
    <w:p w14:paraId="64111AC9" w14:textId="77777777" w:rsidR="001A3EA3" w:rsidRDefault="001A3EA3" w:rsidP="001A3EA3">
      <w:pPr>
        <w:rPr>
          <w:ins w:id="5892" w:author="Mutali Nepfumbada" w:date="2022-09-28T23:12:00Z"/>
        </w:rPr>
      </w:pPr>
    </w:p>
    <w:p w14:paraId="7F3D8FB8" w14:textId="77777777" w:rsidR="001A3EA3" w:rsidRDefault="001A3EA3" w:rsidP="001A3EA3">
      <w:pPr>
        <w:jc w:val="both"/>
        <w:rPr>
          <w:ins w:id="5893" w:author="Mutali Nepfumbada" w:date="2022-09-28T23:12:00Z"/>
        </w:rPr>
      </w:pPr>
      <w:ins w:id="5894" w:author="Mutali Nepfumbada" w:date="2022-09-28T23:12:00Z">
        <w:r>
          <w:t xml:space="preserve">Total production since COD is 112,141.72 kWh with a deviation of 6.48 % below the P50 forecast and 3.83 % below the weather-adjusted forecast. </w:t>
        </w:r>
      </w:ins>
    </w:p>
    <w:p w14:paraId="77BF8BF6" w14:textId="77777777" w:rsidR="001A3EA3" w:rsidRDefault="001A3EA3" w:rsidP="001A3EA3">
      <w:pPr>
        <w:jc w:val="both"/>
        <w:rPr>
          <w:ins w:id="5895" w:author="Mutali Nepfumbada" w:date="2022-09-28T23:12:00Z"/>
        </w:rPr>
      </w:pPr>
    </w:p>
    <w:p w14:paraId="0A6961F8" w14:textId="77777777" w:rsidR="001A3EA3" w:rsidRDefault="001A3EA3" w:rsidP="001A3EA3">
      <w:pPr>
        <w:jc w:val="both"/>
        <w:rPr>
          <w:ins w:id="5896" w:author="Mutali Nepfumbada" w:date="2022-09-28T23:12:00Z"/>
        </w:rPr>
      </w:pPr>
      <w:ins w:id="5897" w:author="Mutali Nepfumbada" w:date="2022-09-28T23:12:00Z">
        <w:r>
          <w:t>This shows that weather conditions had an impact on the power plant not meeting the P50 forecast, but we note that weather cannot be the only reason for the low production, as the weather-adjusted production is lower than original P50 forecast. The Operator has stated that the high deviation may be due to load shedding that resulted in production outages.</w:t>
        </w:r>
      </w:ins>
    </w:p>
    <w:p w14:paraId="07E0157A" w14:textId="77777777" w:rsidR="001A3EA3" w:rsidRDefault="001A3EA3" w:rsidP="001A3EA3">
      <w:pPr>
        <w:jc w:val="both"/>
        <w:rPr>
          <w:ins w:id="5898" w:author="Mutali Nepfumbada" w:date="2022-09-28T23:12:00Z"/>
        </w:rPr>
      </w:pPr>
    </w:p>
    <w:p w14:paraId="3AA4AD81" w14:textId="77777777" w:rsidR="001A3EA3" w:rsidRDefault="001A3EA3" w:rsidP="001A3EA3">
      <w:pPr>
        <w:jc w:val="both"/>
        <w:rPr>
          <w:ins w:id="5899" w:author="Mutali Nepfumbada" w:date="2022-09-28T23:12:00Z"/>
        </w:rPr>
      </w:pPr>
      <w:ins w:id="5900" w:author="Mutali Nepfumbada" w:date="2022-09-28T23:12:00Z">
        <w:r w:rsidRPr="00C6215D">
          <w:t xml:space="preserve">Harmattan also reviewed the inverter's thermal test to determine if the production </w:t>
        </w:r>
        <w:r>
          <w:t xml:space="preserve">losses </w:t>
        </w:r>
        <w:proofErr w:type="gramStart"/>
        <w:r w:rsidRPr="00C6215D">
          <w:t>was</w:t>
        </w:r>
        <w:proofErr w:type="gramEnd"/>
        <w:r w:rsidRPr="00C6215D">
          <w:t xml:space="preserve"> caused by the inverter's inefficiency at an operating temperature above 60 ˚C. According to the thermal test conducted on </w:t>
        </w:r>
        <w:r>
          <w:t xml:space="preserve">24 </w:t>
        </w:r>
        <w:r w:rsidRPr="00C6215D">
          <w:t xml:space="preserve">August </w:t>
        </w:r>
        <w:r>
          <w:t>2022</w:t>
        </w:r>
        <w:r w:rsidRPr="00C6215D">
          <w:t>, the maximum operating temperature is 34.9 ˚C, as shown below. No other inverter was observed to exceed the operating temperature of 34.9 ˚C.</w:t>
        </w:r>
      </w:ins>
    </w:p>
    <w:p w14:paraId="5AA112F1" w14:textId="77777777" w:rsidR="001A3EA3" w:rsidRDefault="001A3EA3" w:rsidP="001A3EA3">
      <w:pPr>
        <w:jc w:val="both"/>
        <w:rPr>
          <w:ins w:id="5901" w:author="Mutali Nepfumbada" w:date="2022-09-28T23:12:00Z"/>
        </w:rPr>
      </w:pPr>
    </w:p>
    <w:p w14:paraId="706082A9" w14:textId="77777777" w:rsidR="001A3EA3" w:rsidRDefault="001A3EA3" w:rsidP="001A3EA3">
      <w:pPr>
        <w:jc w:val="both"/>
        <w:rPr>
          <w:ins w:id="5902" w:author="Mutali Nepfumbada" w:date="2022-09-28T23:12:00Z"/>
        </w:rPr>
      </w:pPr>
      <w:ins w:id="5903" w:author="Mutali Nepfumbada" w:date="2022-09-28T23:12:00Z">
        <w:r>
          <w:rPr>
            <w:noProof/>
          </w:rPr>
          <w:drawing>
            <wp:inline distT="0" distB="0" distL="0" distR="0" wp14:anchorId="2A5964E1" wp14:editId="427FCF19">
              <wp:extent cx="6063615" cy="2444115"/>
              <wp:effectExtent l="0" t="0" r="0" b="0"/>
              <wp:docPr id="11" name="Picture 7"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7" descr="Graphical user interface&#10;&#10;Description automatically generated with medium confidence"/>
                      <pic:cNvPicPr/>
                    </pic:nvPicPr>
                    <pic:blipFill>
                      <a:blip r:embed="rId47"/>
                      <a:stretch>
                        <a:fillRect/>
                      </a:stretch>
                    </pic:blipFill>
                    <pic:spPr>
                      <a:xfrm>
                        <a:off x="0" y="0"/>
                        <a:ext cx="6063615" cy="2444115"/>
                      </a:xfrm>
                      <a:prstGeom prst="rect">
                        <a:avLst/>
                      </a:prstGeom>
                    </pic:spPr>
                  </pic:pic>
                </a:graphicData>
              </a:graphic>
            </wp:inline>
          </w:drawing>
        </w:r>
      </w:ins>
    </w:p>
    <w:p w14:paraId="418188CD" w14:textId="77777777" w:rsidR="001A3EA3" w:rsidRDefault="001A3EA3" w:rsidP="001A3EA3">
      <w:pPr>
        <w:pStyle w:val="Caption"/>
        <w:rPr>
          <w:ins w:id="5904" w:author="Mutali Nepfumbada" w:date="2022-09-28T23:12:00Z"/>
        </w:rPr>
      </w:pPr>
      <w:ins w:id="5905" w:author="Mutali Nepfumbada" w:date="2022-09-28T23:12:00Z">
        <w:r>
          <w:t xml:space="preserve">Figure </w:t>
        </w:r>
        <w:r>
          <w:fldChar w:fldCharType="begin"/>
        </w:r>
        <w:r>
          <w:instrText xml:space="preserve"> STYLEREF 1 \s </w:instrText>
        </w:r>
        <w:r>
          <w:fldChar w:fldCharType="separate"/>
        </w:r>
        <w:r>
          <w:rPr>
            <w:noProof/>
          </w:rPr>
          <w:t>7</w:t>
        </w:r>
        <w:r>
          <w:fldChar w:fldCharType="end"/>
        </w:r>
        <w:r>
          <w:noBreakHyphen/>
        </w:r>
        <w:r>
          <w:fldChar w:fldCharType="begin"/>
        </w:r>
        <w:r>
          <w:instrText xml:space="preserve"> SEQ Figure \* ARABIC \s 1 </w:instrText>
        </w:r>
        <w:r>
          <w:fldChar w:fldCharType="separate"/>
        </w:r>
        <w:r>
          <w:rPr>
            <w:noProof/>
          </w:rPr>
          <w:t>2</w:t>
        </w:r>
        <w:r>
          <w:fldChar w:fldCharType="end"/>
        </w:r>
        <w:r>
          <w:t>:</w:t>
        </w:r>
        <w:r w:rsidRPr="00FE7F6E">
          <w:t xml:space="preserve"> Hermanus </w:t>
        </w:r>
        <w:r>
          <w:t>Inverter Thermal Test</w:t>
        </w:r>
      </w:ins>
    </w:p>
    <w:p w14:paraId="216A009C" w14:textId="77777777" w:rsidR="001A3EA3" w:rsidRDefault="001A3EA3" w:rsidP="001A3EA3">
      <w:pPr>
        <w:jc w:val="both"/>
        <w:rPr>
          <w:ins w:id="5906" w:author="Mutali Nepfumbada" w:date="2022-09-28T23:12:00Z"/>
        </w:rPr>
      </w:pPr>
      <w:ins w:id="5907" w:author="Mutali Nepfumbada" w:date="2022-09-28T23:12:00Z">
        <w:r w:rsidRPr="004C2597">
          <w:t>Harmattan notes that the inverters are operating within the expected temperature range, as no inverter was found to exceed the maximum temperature range of 60 ˚C. Harmattan recommends that the temperature also be measured during the summer season, as the inverter's operating temperature may rise during hot weathe</w:t>
        </w:r>
        <w:r>
          <w:t>r.</w:t>
        </w:r>
      </w:ins>
    </w:p>
    <w:p w14:paraId="7AA615DE" w14:textId="77777777" w:rsidR="001A3EA3" w:rsidRDefault="001A3EA3" w:rsidP="001A3EA3">
      <w:pPr>
        <w:jc w:val="both"/>
        <w:rPr>
          <w:ins w:id="5908" w:author="Mutali Nepfumbada" w:date="2022-09-28T23:12:00Z"/>
        </w:rPr>
      </w:pPr>
    </w:p>
    <w:p w14:paraId="1C40F139" w14:textId="77777777" w:rsidR="001A3EA3" w:rsidRDefault="001A3EA3"/>
    <w:p w14:paraId="1BA76B2B" w14:textId="77777777" w:rsidR="00C3627C" w:rsidRPr="00C3627C" w:rsidRDefault="00C3627C" w:rsidP="00C3627C">
      <w:pPr>
        <w:rPr>
          <w:lang w:val="en-ZA" w:eastAsia="en-US"/>
        </w:rPr>
      </w:pPr>
    </w:p>
    <w:p w14:paraId="00C70347" w14:textId="77777777" w:rsidR="00C3627C" w:rsidRPr="00953BC7" w:rsidRDefault="00C3627C" w:rsidP="00C3627C">
      <w:pPr>
        <w:pStyle w:val="Heading1"/>
      </w:pPr>
      <w:bookmarkStart w:id="5909" w:name="_Toc115101817"/>
      <w:bookmarkStart w:id="5910" w:name="_Hlk112701102"/>
      <w:commentRangeStart w:id="5911"/>
      <w:proofErr w:type="spellStart"/>
      <w:r>
        <w:t>Vergelegen</w:t>
      </w:r>
      <w:proofErr w:type="spellEnd"/>
      <w:r w:rsidRPr="00953BC7">
        <w:t xml:space="preserve"> Technical Performance</w:t>
      </w:r>
      <w:commentRangeEnd w:id="5911"/>
      <w:r>
        <w:rPr>
          <w:rStyle w:val="CommentReference"/>
          <w:rFonts w:ascii="Verdana" w:hAnsi="Verdana" w:cs="Times New Roman"/>
          <w:color w:val="auto"/>
          <w:kern w:val="0"/>
        </w:rPr>
        <w:commentReference w:id="5911"/>
      </w:r>
      <w:bookmarkEnd w:id="5909"/>
    </w:p>
    <w:p w14:paraId="6DD5662D" w14:textId="77777777" w:rsidR="00C3627C" w:rsidRPr="00953BC7" w:rsidRDefault="00C3627C" w:rsidP="00C3627C">
      <w:pPr>
        <w:rPr>
          <w:lang w:eastAsia="en-US"/>
        </w:rPr>
      </w:pPr>
    </w:p>
    <w:p w14:paraId="2EBDACB5" w14:textId="77777777" w:rsidR="00C3627C" w:rsidRDefault="00C3627C">
      <w:pPr>
        <w:jc w:val="both"/>
        <w:pPrChange w:id="5912" w:author="Adam Terry" w:date="2022-09-23T19:44:00Z">
          <w:pPr/>
        </w:pPrChange>
      </w:pPr>
      <w:r>
        <w:t xml:space="preserve">The following </w:t>
      </w:r>
      <w:del w:id="5913" w:author="Adam Terry" w:date="2022-09-23T17:54:00Z">
        <w:r>
          <w:delText>tables and figures</w:delText>
        </w:r>
      </w:del>
      <w:ins w:id="5914" w:author="Adam Terry" w:date="2022-09-23T17:54:00Z">
        <w:r>
          <w:t>section</w:t>
        </w:r>
      </w:ins>
      <w:r>
        <w:t xml:space="preserve"> </w:t>
      </w:r>
      <w:ins w:id="5915" w:author="Adam Terry" w:date="2022-09-23T17:55:00Z">
        <w:r>
          <w:t xml:space="preserve">summarises the </w:t>
        </w:r>
        <w:proofErr w:type="spellStart"/>
        <w:r>
          <w:t>Vergelegen</w:t>
        </w:r>
        <w:proofErr w:type="spellEnd"/>
        <w:r>
          <w:t xml:space="preserve"> project and </w:t>
        </w:r>
      </w:ins>
      <w:ins w:id="5916" w:author="Thulani Ndaba" w:date="2022-09-20T15:45:00Z">
        <w:r>
          <w:t>highlight</w:t>
        </w:r>
      </w:ins>
      <w:ins w:id="5917" w:author="Adam Terry" w:date="2022-09-23T17:54:00Z">
        <w:r>
          <w:t>s</w:t>
        </w:r>
      </w:ins>
      <w:ins w:id="5918" w:author="Thulani Ndaba" w:date="2022-09-20T15:45:00Z">
        <w:r>
          <w:t xml:space="preserve"> </w:t>
        </w:r>
      </w:ins>
      <w:del w:id="5919" w:author="Thulani Ndaba" w:date="2022-09-20T15:45:00Z">
        <w:r>
          <w:delText xml:space="preserve">on </w:delText>
        </w:r>
      </w:del>
      <w:del w:id="5920" w:author="Adam Terry" w:date="2022-09-23T17:55:00Z">
        <w:r>
          <w:delText>the</w:delText>
        </w:r>
      </w:del>
      <w:ins w:id="5921" w:author="Adam Terry" w:date="2022-09-23T17:55:00Z">
        <w:r>
          <w:t>its</w:t>
        </w:r>
      </w:ins>
      <w:r>
        <w:t xml:space="preserve"> technical performance</w:t>
      </w:r>
      <w:ins w:id="5922" w:author="Thulani Ndaba" w:date="2022-09-20T15:45:00Z">
        <w:del w:id="5923" w:author="Adam Terry" w:date="2022-09-23T17:55:00Z">
          <w:r>
            <w:delText xml:space="preserve"> of </w:delText>
          </w:r>
        </w:del>
      </w:ins>
      <w:ins w:id="5924" w:author="Adam Terry" w:date="2022-09-23T17:54:00Z">
        <w:r>
          <w:t>.</w:t>
        </w:r>
      </w:ins>
      <w:ins w:id="5925" w:author="Thulani Ndaba" w:date="2022-09-20T15:45:00Z">
        <w:del w:id="5926" w:author="Adam Terry" w:date="2022-09-23T17:54:00Z">
          <w:r>
            <w:delText>installation.</w:delText>
          </w:r>
        </w:del>
        <w:r>
          <w:t xml:space="preserve"> Key Performance indicator</w:t>
        </w:r>
      </w:ins>
      <w:ins w:id="5927" w:author="Thulani Ndaba" w:date="2022-09-20T15:46:00Z">
        <w:r>
          <w:t xml:space="preserve">s </w:t>
        </w:r>
      </w:ins>
      <w:ins w:id="5928" w:author="Adam Terry" w:date="2022-09-23T17:55:00Z">
        <w:r>
          <w:t xml:space="preserve">including  production, irradiation, availability, and performance ratio were </w:t>
        </w:r>
      </w:ins>
      <w:ins w:id="5929" w:author="Thulani Ndaba" w:date="2022-09-20T15:47:00Z">
        <w:r>
          <w:t xml:space="preserve">assessed from the </w:t>
        </w:r>
      </w:ins>
      <w:commentRangeStart w:id="5930"/>
      <w:ins w:id="5931" w:author="Mutali Nepfumbada" w:date="2022-09-21T08:26:00Z">
        <w:r>
          <w:t>S</w:t>
        </w:r>
      </w:ins>
      <w:ins w:id="5932" w:author="Adam Terry" w:date="2022-09-23T17:54:00Z">
        <w:r>
          <w:t>CADA</w:t>
        </w:r>
        <w:commentRangeEnd w:id="5930"/>
        <w:r>
          <w:rPr>
            <w:rStyle w:val="CommentReference"/>
            <w:rFonts w:ascii="Verdana" w:hAnsi="Verdana"/>
          </w:rPr>
          <w:commentReference w:id="5930"/>
        </w:r>
        <w:r>
          <w:t xml:space="preserve"> </w:t>
        </w:r>
      </w:ins>
      <w:ins w:id="5933" w:author="Mutali Nepfumbada" w:date="2022-09-21T08:26:00Z">
        <w:del w:id="5934" w:author="Adam Terry" w:date="2022-09-23T17:54:00Z">
          <w:r w:rsidDel="00663DAE">
            <w:delText>cada</w:delText>
          </w:r>
          <w:r>
            <w:delText xml:space="preserve"> </w:delText>
          </w:r>
        </w:del>
        <w:del w:id="5935" w:author="Adam Terry" w:date="2022-09-23T17:55:00Z">
          <w:r>
            <w:delText xml:space="preserve">includes </w:delText>
          </w:r>
        </w:del>
      </w:ins>
      <w:ins w:id="5936" w:author="Thulani Ndaba" w:date="2022-09-20T15:47:00Z">
        <w:del w:id="5937" w:author="Adam Terry" w:date="2022-09-23T17:55:00Z">
          <w:r w:rsidDel="00413B0F">
            <w:delText xml:space="preserve">information </w:delText>
          </w:r>
          <w:commentRangeStart w:id="5938"/>
          <w:r w:rsidDel="00413B0F">
            <w:delText>provided</w:delText>
          </w:r>
        </w:del>
      </w:ins>
      <w:commentRangeEnd w:id="5938"/>
      <w:ins w:id="5939" w:author="Thulani Ndaba" w:date="2022-09-20T15:49:00Z">
        <w:del w:id="5940" w:author="Mutali Nepfumbada" w:date="2022-09-21T08:26:00Z">
          <w:r w:rsidDel="00413B0F">
            <w:rPr>
              <w:rStyle w:val="CommentReference"/>
              <w:rFonts w:ascii="Verdana" w:hAnsi="Verdana"/>
            </w:rPr>
            <w:commentReference w:id="5938"/>
          </w:r>
        </w:del>
      </w:ins>
      <w:ins w:id="5942" w:author="Thulani Ndaba" w:date="2022-09-20T15:48:00Z">
        <w:del w:id="5943" w:author="Adam Terry" w:date="2022-09-23T17:55:00Z">
          <w:r w:rsidDel="00413B0F">
            <w:delText>;</w:delText>
          </w:r>
          <w:r>
            <w:delText xml:space="preserve"> </w:delText>
          </w:r>
        </w:del>
      </w:ins>
      <w:del w:id="5944" w:author="Adam Terry" w:date="2022-09-23T17:55:00Z">
        <w:r>
          <w:delText xml:space="preserve"> and forecast data provide information on </w:delText>
        </w:r>
        <w:r w:rsidDel="0015174D">
          <w:delText xml:space="preserve">the </w:delText>
        </w:r>
        <w:r>
          <w:delText>production, irradiation, availability, and performance ratio</w:delText>
        </w:r>
      </w:del>
      <w:ins w:id="5945" w:author="Mutali Nepfumbada" w:date="2022-09-21T08:27:00Z">
        <w:r>
          <w:t xml:space="preserve">, </w:t>
        </w:r>
        <w:del w:id="5946" w:author="Adam Terry" w:date="2022-09-23T17:55:00Z">
          <w:r>
            <w:delText>were</w:delText>
          </w:r>
        </w:del>
      </w:ins>
      <w:ins w:id="5947" w:author="Adam Terry" w:date="2022-09-23T17:55:00Z">
        <w:r>
          <w:t>and</w:t>
        </w:r>
      </w:ins>
      <w:ins w:id="5948" w:author="Mutali Nepfumbada" w:date="2022-09-21T08:27:00Z">
        <w:r>
          <w:t xml:space="preserve"> </w:t>
        </w:r>
      </w:ins>
      <w:ins w:id="5949" w:author="Thulani Ndaba" w:date="2022-09-20T15:48:00Z">
        <w:del w:id="5950" w:author="Mutali Nepfumbada" w:date="2022-09-21T08:27:00Z">
          <w:r w:rsidDel="0015174D">
            <w:delText>, are</w:delText>
          </w:r>
        </w:del>
      </w:ins>
      <w:del w:id="5951" w:author="Thulani Ndaba" w:date="2022-09-20T15:48:00Z">
        <w:r>
          <w:delText xml:space="preserve"> of the plant</w:delText>
        </w:r>
      </w:del>
      <w:del w:id="5952" w:author="Mutali Nepfumbada" w:date="2022-09-21T08:27:00Z">
        <w:r w:rsidDel="0015174D">
          <w:delText xml:space="preserve"> </w:delText>
        </w:r>
      </w:del>
      <w:r>
        <w:t xml:space="preserve">compared </w:t>
      </w:r>
      <w:ins w:id="5953" w:author="Mutali Nepfumbada" w:date="2022-09-21T08:27:00Z">
        <w:del w:id="5954" w:author="Adam Terry" w:date="2022-09-23T17:56:00Z">
          <w:r>
            <w:delText>against</w:delText>
          </w:r>
        </w:del>
      </w:ins>
      <w:del w:id="5955" w:author="Adam Terry" w:date="2022-09-23T17:56:00Z">
        <w:r w:rsidDel="0015174D">
          <w:delText>to</w:delText>
        </w:r>
      </w:del>
      <w:ins w:id="5956" w:author="Adam Terry" w:date="2022-09-23T17:56:00Z">
        <w:r>
          <w:t>to</w:t>
        </w:r>
      </w:ins>
      <w:r>
        <w:t xml:space="preserve"> the forecast.</w:t>
      </w:r>
    </w:p>
    <w:p w14:paraId="3D977166" w14:textId="77777777" w:rsidR="00C3627C" w:rsidRPr="00953BC7" w:rsidRDefault="00C3627C" w:rsidP="00C3627C">
      <w:pPr>
        <w:rPr>
          <w:shd w:val="clear" w:color="auto" w:fill="FFFFFF"/>
        </w:rPr>
      </w:pPr>
    </w:p>
    <w:tbl>
      <w:tblPr>
        <w:tblStyle w:val="TableGridLight"/>
        <w:tblW w:w="4937" w:type="pct"/>
        <w:jc w:val="center"/>
        <w:tblLook w:val="04A0" w:firstRow="1" w:lastRow="0" w:firstColumn="1" w:lastColumn="0" w:noHBand="0" w:noVBand="1"/>
      </w:tblPr>
      <w:tblGrid>
        <w:gridCol w:w="4709"/>
        <w:gridCol w:w="4710"/>
      </w:tblGrid>
      <w:tr w:rsidR="00C3627C" w:rsidRPr="00FD2319" w14:paraId="1891EF58" w14:textId="77777777">
        <w:trPr>
          <w:trHeight w:val="262"/>
          <w:jc w:val="center"/>
        </w:trPr>
        <w:tc>
          <w:tcPr>
            <w:tcW w:w="5000" w:type="pct"/>
            <w:gridSpan w:val="2"/>
            <w:shd w:val="clear" w:color="auto" w:fill="5F0500"/>
            <w:noWrap/>
          </w:tcPr>
          <w:p w14:paraId="75E62121" w14:textId="77777777" w:rsidR="00C3627C" w:rsidRPr="006F0810" w:rsidRDefault="00C3627C">
            <w:pPr>
              <w:jc w:val="center"/>
              <w:rPr>
                <w:rFonts w:cs="Calibri"/>
                <w:b/>
                <w:bCs/>
                <w:color w:val="000000"/>
                <w:lang w:val="en-ZA" w:eastAsia="en-ZA"/>
              </w:rPr>
            </w:pPr>
            <w:r w:rsidRPr="006F0810">
              <w:rPr>
                <w:rFonts w:cs="Calibri"/>
                <w:b/>
                <w:bCs/>
                <w:color w:val="FFFFFF" w:themeColor="background1"/>
                <w:lang w:val="en-ZA" w:eastAsia="en-ZA"/>
              </w:rPr>
              <w:t>Project Overview</w:t>
            </w:r>
          </w:p>
        </w:tc>
      </w:tr>
      <w:tr w:rsidR="00C3627C" w:rsidRPr="00FD2319" w14:paraId="3A2739DB" w14:textId="77777777">
        <w:trPr>
          <w:trHeight w:val="262"/>
          <w:jc w:val="center"/>
        </w:trPr>
        <w:tc>
          <w:tcPr>
            <w:tcW w:w="2500" w:type="pct"/>
            <w:noWrap/>
            <w:hideMark/>
          </w:tcPr>
          <w:p w14:paraId="3197BC4A" w14:textId="3AB9D8C9" w:rsidR="00C3627C" w:rsidRPr="00FD2319" w:rsidRDefault="009132A9">
            <w:pPr>
              <w:jc w:val="both"/>
              <w:rPr>
                <w:rFonts w:cs="Calibri"/>
                <w:color w:val="000000"/>
                <w:lang w:val="en-ZA" w:eastAsia="en-ZA"/>
              </w:rPr>
            </w:pPr>
            <w:r>
              <w:rPr>
                <w:rFonts w:cs="Calibri"/>
                <w:color w:val="000000"/>
                <w:lang w:val="en-ZA" w:eastAsia="en-ZA"/>
              </w:rPr>
              <w:t xml:space="preserve">Design </w:t>
            </w:r>
            <w:r w:rsidR="00C3627C" w:rsidRPr="00FD2319">
              <w:rPr>
                <w:rFonts w:cs="Calibri"/>
                <w:color w:val="000000"/>
                <w:lang w:val="en-ZA" w:eastAsia="en-ZA"/>
              </w:rPr>
              <w:t>Capacity DC</w:t>
            </w:r>
            <w:r w:rsidR="00FC3438">
              <w:rPr>
                <w:rFonts w:cs="Calibri"/>
                <w:color w:val="000000"/>
                <w:lang w:val="en-ZA" w:eastAsia="en-ZA"/>
              </w:rPr>
              <w:t xml:space="preserve">/AC </w:t>
            </w:r>
            <w:r w:rsidR="00FC3438" w:rsidRPr="00FD2319">
              <w:rPr>
                <w:rFonts w:cs="Calibri"/>
                <w:color w:val="000000"/>
                <w:lang w:val="en-ZA" w:eastAsia="en-ZA"/>
              </w:rPr>
              <w:t>(kW</w:t>
            </w:r>
            <w:r w:rsidR="00FC3438">
              <w:rPr>
                <w:rFonts w:cs="Calibri"/>
                <w:color w:val="000000"/>
                <w:lang w:val="en-ZA" w:eastAsia="en-ZA"/>
              </w:rPr>
              <w:t>)</w:t>
            </w:r>
          </w:p>
        </w:tc>
        <w:tc>
          <w:tcPr>
            <w:tcW w:w="2500" w:type="pct"/>
            <w:noWrap/>
            <w:hideMark/>
          </w:tcPr>
          <w:p w14:paraId="251F3B00" w14:textId="1587FEF9" w:rsidR="00C3627C" w:rsidRPr="00FD2319" w:rsidRDefault="00FB76C9">
            <w:pPr>
              <w:jc w:val="both"/>
              <w:rPr>
                <w:rFonts w:cs="Calibri"/>
                <w:color w:val="000000"/>
                <w:lang w:val="en-ZA" w:eastAsia="en-ZA"/>
              </w:rPr>
            </w:pPr>
            <w:r w:rsidRPr="00FB76C9">
              <w:rPr>
                <w:rFonts w:cs="Calibri"/>
                <w:color w:val="000000"/>
                <w:lang w:val="en-ZA" w:eastAsia="en-ZA"/>
              </w:rPr>
              <w:t>697.1 / 65</w:t>
            </w:r>
            <w:r w:rsidR="00171C44">
              <w:rPr>
                <w:rFonts w:cs="Calibri"/>
                <w:color w:val="000000"/>
                <w:lang w:val="en-ZA" w:eastAsia="en-ZA"/>
              </w:rPr>
              <w:t>0</w:t>
            </w:r>
          </w:p>
        </w:tc>
      </w:tr>
      <w:tr w:rsidR="00A65542" w:rsidRPr="00FD2319" w14:paraId="3A7F4D0A" w14:textId="77777777">
        <w:trPr>
          <w:trHeight w:val="262"/>
          <w:jc w:val="center"/>
        </w:trPr>
        <w:tc>
          <w:tcPr>
            <w:tcW w:w="2500" w:type="pct"/>
            <w:noWrap/>
          </w:tcPr>
          <w:p w14:paraId="154A6AFC" w14:textId="14332568" w:rsidR="00A65542" w:rsidRPr="00FD2319" w:rsidRDefault="009132A9">
            <w:pPr>
              <w:jc w:val="both"/>
              <w:rPr>
                <w:rFonts w:cs="Calibri"/>
                <w:color w:val="000000"/>
                <w:lang w:val="en-ZA" w:eastAsia="en-ZA"/>
              </w:rPr>
            </w:pPr>
            <w:r>
              <w:rPr>
                <w:rFonts w:cs="Calibri"/>
                <w:color w:val="000000"/>
                <w:lang w:val="en-ZA" w:eastAsia="en-ZA"/>
              </w:rPr>
              <w:t xml:space="preserve">Achieved </w:t>
            </w:r>
            <w:r w:rsidRPr="00FD2319">
              <w:rPr>
                <w:rFonts w:cs="Calibri"/>
                <w:color w:val="000000"/>
                <w:lang w:val="en-ZA" w:eastAsia="en-ZA"/>
              </w:rPr>
              <w:t>Capacity DC</w:t>
            </w:r>
            <w:r>
              <w:rPr>
                <w:rFonts w:cs="Calibri"/>
                <w:color w:val="000000"/>
                <w:lang w:val="en-ZA" w:eastAsia="en-ZA"/>
              </w:rPr>
              <w:t xml:space="preserve">/AC </w:t>
            </w:r>
            <w:r w:rsidRPr="00FD2319">
              <w:rPr>
                <w:rFonts w:cs="Calibri"/>
                <w:color w:val="000000"/>
                <w:lang w:val="en-ZA" w:eastAsia="en-ZA"/>
              </w:rPr>
              <w:t>(kW</w:t>
            </w:r>
            <w:r>
              <w:rPr>
                <w:rFonts w:cs="Calibri"/>
                <w:color w:val="000000"/>
                <w:lang w:val="en-ZA" w:eastAsia="en-ZA"/>
              </w:rPr>
              <w:t>)</w:t>
            </w:r>
          </w:p>
        </w:tc>
        <w:tc>
          <w:tcPr>
            <w:tcW w:w="2500" w:type="pct"/>
            <w:noWrap/>
          </w:tcPr>
          <w:p w14:paraId="62F70B74" w14:textId="31418910" w:rsidR="00A65542" w:rsidRPr="00FD2319" w:rsidRDefault="00FB76C9">
            <w:pPr>
              <w:jc w:val="both"/>
              <w:rPr>
                <w:rFonts w:cs="Calibri"/>
                <w:color w:val="000000"/>
                <w:lang w:val="en-ZA" w:eastAsia="en-ZA"/>
              </w:rPr>
            </w:pPr>
            <w:r w:rsidRPr="00FB76C9">
              <w:rPr>
                <w:rFonts w:cs="Calibri"/>
                <w:color w:val="000000"/>
                <w:lang w:val="en-ZA" w:eastAsia="en-ZA"/>
              </w:rPr>
              <w:t>689.6 / 650</w:t>
            </w:r>
          </w:p>
        </w:tc>
      </w:tr>
      <w:tr w:rsidR="00C3627C" w:rsidRPr="00FD2319" w14:paraId="336FF73F" w14:textId="77777777">
        <w:trPr>
          <w:trHeight w:val="262"/>
          <w:jc w:val="center"/>
        </w:trPr>
        <w:tc>
          <w:tcPr>
            <w:tcW w:w="2500" w:type="pct"/>
            <w:noWrap/>
            <w:hideMark/>
          </w:tcPr>
          <w:p w14:paraId="0DE34BA5" w14:textId="77777777" w:rsidR="00C3627C" w:rsidRPr="00FD2319" w:rsidRDefault="00C3627C">
            <w:pPr>
              <w:jc w:val="both"/>
              <w:rPr>
                <w:rFonts w:cs="Calibri"/>
                <w:color w:val="000000"/>
                <w:lang w:val="en-ZA" w:eastAsia="en-ZA"/>
              </w:rPr>
            </w:pPr>
            <w:r>
              <w:rPr>
                <w:rFonts w:cs="Calibri"/>
                <w:color w:val="000000"/>
                <w:lang w:val="en-ZA" w:eastAsia="en-ZA"/>
              </w:rPr>
              <w:t>Technology</w:t>
            </w:r>
            <w:commentRangeStart w:id="5957"/>
            <w:commentRangeEnd w:id="5957"/>
            <w:r>
              <w:rPr>
                <w:rStyle w:val="CommentReference"/>
                <w:rFonts w:ascii="Verdana" w:hAnsi="Verdana"/>
              </w:rPr>
              <w:commentReference w:id="5957"/>
            </w:r>
          </w:p>
        </w:tc>
        <w:tc>
          <w:tcPr>
            <w:tcW w:w="2500" w:type="pct"/>
            <w:noWrap/>
            <w:hideMark/>
          </w:tcPr>
          <w:p w14:paraId="63D9BE8C" w14:textId="77777777" w:rsidR="00C3627C" w:rsidRPr="00FD2319" w:rsidRDefault="00C3627C">
            <w:pPr>
              <w:jc w:val="both"/>
              <w:rPr>
                <w:rFonts w:cs="Calibri"/>
                <w:color w:val="000000"/>
                <w:lang w:val="en-ZA" w:eastAsia="en-ZA"/>
              </w:rPr>
            </w:pPr>
            <w:r w:rsidRPr="00FD2319">
              <w:rPr>
                <w:rFonts w:cs="Calibri"/>
                <w:color w:val="000000"/>
                <w:lang w:val="en-ZA" w:eastAsia="en-ZA"/>
              </w:rPr>
              <w:t>Solar</w:t>
            </w:r>
          </w:p>
        </w:tc>
      </w:tr>
      <w:tr w:rsidR="00C3627C" w:rsidRPr="00FD2319" w14:paraId="4854B65A" w14:textId="77777777">
        <w:trPr>
          <w:trHeight w:val="262"/>
          <w:jc w:val="center"/>
        </w:trPr>
        <w:tc>
          <w:tcPr>
            <w:tcW w:w="2500" w:type="pct"/>
            <w:noWrap/>
            <w:hideMark/>
          </w:tcPr>
          <w:p w14:paraId="696D056C" w14:textId="77777777" w:rsidR="00C3627C" w:rsidRPr="00FD2319" w:rsidRDefault="00C3627C">
            <w:pPr>
              <w:jc w:val="both"/>
              <w:rPr>
                <w:rFonts w:cs="Calibri"/>
                <w:color w:val="000000"/>
                <w:lang w:val="en-ZA" w:eastAsia="en-ZA"/>
              </w:rPr>
            </w:pPr>
            <w:r w:rsidRPr="00FD2319">
              <w:rPr>
                <w:rFonts w:cs="Calibri"/>
                <w:color w:val="000000"/>
                <w:lang w:val="en-ZA" w:eastAsia="en-ZA"/>
              </w:rPr>
              <w:t>Project Company:</w:t>
            </w:r>
          </w:p>
        </w:tc>
        <w:tc>
          <w:tcPr>
            <w:tcW w:w="2500" w:type="pct"/>
            <w:noWrap/>
            <w:hideMark/>
          </w:tcPr>
          <w:p w14:paraId="167602C3" w14:textId="77777777" w:rsidR="00C3627C" w:rsidRPr="00FD2319" w:rsidRDefault="00C3627C">
            <w:pPr>
              <w:jc w:val="both"/>
              <w:rPr>
                <w:rFonts w:cs="Calibri"/>
                <w:color w:val="000000"/>
                <w:lang w:val="en-ZA" w:eastAsia="en-ZA"/>
              </w:rPr>
            </w:pPr>
            <w:proofErr w:type="spellStart"/>
            <w:r w:rsidRPr="00FD2319">
              <w:rPr>
                <w:rFonts w:cs="Calibri"/>
                <w:color w:val="000000"/>
                <w:lang w:val="en-ZA" w:eastAsia="en-ZA"/>
              </w:rPr>
              <w:t>Moshesh</w:t>
            </w:r>
            <w:proofErr w:type="spellEnd"/>
            <w:r w:rsidRPr="00FD2319">
              <w:rPr>
                <w:rFonts w:cs="Calibri"/>
                <w:color w:val="000000"/>
                <w:lang w:val="en-ZA" w:eastAsia="en-ZA"/>
              </w:rPr>
              <w:t xml:space="preserve"> Solar PV 1 (Pty) Ltd</w:t>
            </w:r>
          </w:p>
        </w:tc>
      </w:tr>
      <w:tr w:rsidR="00C3627C" w:rsidRPr="00FD2319" w14:paraId="0451CEA7" w14:textId="77777777">
        <w:trPr>
          <w:trHeight w:val="262"/>
          <w:jc w:val="center"/>
        </w:trPr>
        <w:tc>
          <w:tcPr>
            <w:tcW w:w="2500" w:type="pct"/>
            <w:noWrap/>
            <w:hideMark/>
          </w:tcPr>
          <w:p w14:paraId="74E4676B" w14:textId="77777777" w:rsidR="00C3627C" w:rsidRPr="00FD2319" w:rsidRDefault="00C3627C">
            <w:pPr>
              <w:jc w:val="both"/>
              <w:rPr>
                <w:rFonts w:cs="Calibri"/>
                <w:color w:val="000000"/>
                <w:lang w:val="en-ZA" w:eastAsia="en-ZA"/>
              </w:rPr>
            </w:pPr>
            <w:r w:rsidRPr="00FD2319">
              <w:rPr>
                <w:rFonts w:cs="Calibri"/>
                <w:color w:val="000000"/>
                <w:lang w:val="en-ZA" w:eastAsia="en-ZA"/>
              </w:rPr>
              <w:t>Address:</w:t>
            </w:r>
          </w:p>
        </w:tc>
        <w:tc>
          <w:tcPr>
            <w:tcW w:w="2500" w:type="pct"/>
            <w:noWrap/>
            <w:hideMark/>
          </w:tcPr>
          <w:p w14:paraId="79607412" w14:textId="77777777" w:rsidR="00C3627C" w:rsidRPr="00FD2319" w:rsidRDefault="00C3627C">
            <w:pPr>
              <w:jc w:val="both"/>
              <w:rPr>
                <w:rFonts w:cs="Calibri"/>
                <w:color w:val="000000"/>
                <w:lang w:val="en-ZA" w:eastAsia="en-ZA"/>
              </w:rPr>
            </w:pPr>
            <w:proofErr w:type="spellStart"/>
            <w:r w:rsidRPr="00FD2319">
              <w:rPr>
                <w:rFonts w:cs="Calibri"/>
                <w:color w:val="000000"/>
                <w:lang w:val="en-ZA" w:eastAsia="en-ZA"/>
              </w:rPr>
              <w:t>Vergelegen</w:t>
            </w:r>
            <w:proofErr w:type="spellEnd"/>
            <w:r w:rsidRPr="00FD2319">
              <w:rPr>
                <w:rFonts w:cs="Calibri"/>
                <w:color w:val="000000"/>
                <w:lang w:val="en-ZA" w:eastAsia="en-ZA"/>
              </w:rPr>
              <w:t>, Main Road Somerset West South Africa</w:t>
            </w:r>
          </w:p>
        </w:tc>
      </w:tr>
      <w:tr w:rsidR="00C3627C" w:rsidRPr="00FD2319" w14:paraId="4C39714D" w14:textId="77777777">
        <w:trPr>
          <w:trHeight w:val="262"/>
          <w:jc w:val="center"/>
        </w:trPr>
        <w:tc>
          <w:tcPr>
            <w:tcW w:w="2500" w:type="pct"/>
            <w:noWrap/>
          </w:tcPr>
          <w:p w14:paraId="517196BD" w14:textId="77777777" w:rsidR="00C3627C" w:rsidRPr="00FD2319" w:rsidRDefault="00C3627C">
            <w:pPr>
              <w:jc w:val="both"/>
              <w:rPr>
                <w:rFonts w:cs="Calibri"/>
                <w:color w:val="000000"/>
                <w:lang w:val="en-ZA" w:eastAsia="en-ZA"/>
              </w:rPr>
            </w:pPr>
            <w:r>
              <w:rPr>
                <w:rFonts w:cs="Calibri"/>
                <w:color w:val="000000"/>
                <w:lang w:val="en-ZA" w:eastAsia="en-ZA"/>
              </w:rPr>
              <w:t xml:space="preserve">Commercial Operation Date </w:t>
            </w:r>
          </w:p>
        </w:tc>
        <w:tc>
          <w:tcPr>
            <w:tcW w:w="2500" w:type="pct"/>
            <w:noWrap/>
          </w:tcPr>
          <w:p w14:paraId="0DB0A1BC" w14:textId="4168D358" w:rsidR="00C3627C" w:rsidRPr="00FD2319" w:rsidRDefault="00C3627C">
            <w:pPr>
              <w:jc w:val="both"/>
              <w:rPr>
                <w:rFonts w:cs="Calibri"/>
                <w:color w:val="000000"/>
                <w:lang w:val="en-ZA" w:eastAsia="en-ZA"/>
              </w:rPr>
            </w:pPr>
            <w:r w:rsidRPr="00F64F0A">
              <w:rPr>
                <w:rFonts w:cs="Calibri"/>
                <w:color w:val="000000"/>
                <w:lang w:val="en-ZA" w:eastAsia="en-ZA"/>
              </w:rPr>
              <w:t xml:space="preserve">28 Oct </w:t>
            </w:r>
            <w:r w:rsidR="00CE5D65">
              <w:rPr>
                <w:rFonts w:cs="Calibri"/>
                <w:color w:val="000000"/>
                <w:lang w:val="en-ZA" w:eastAsia="en-ZA"/>
              </w:rPr>
              <w:t>2022</w:t>
            </w:r>
          </w:p>
        </w:tc>
      </w:tr>
    </w:tbl>
    <w:p w14:paraId="52BC862A" w14:textId="3F5299CD" w:rsidR="00C3627C" w:rsidRPr="00FD2319" w:rsidRDefault="00C3627C" w:rsidP="00C3627C">
      <w:pPr>
        <w:pStyle w:val="Caption"/>
        <w:rPr>
          <w:lang w:val="en-ZA" w:eastAsia="en-US"/>
        </w:rPr>
      </w:pPr>
      <w:bookmarkStart w:id="5958" w:name="_Toc114662524"/>
      <w:bookmarkStart w:id="5959" w:name="_Toc115101854"/>
      <w:r w:rsidRPr="00FD2319">
        <w:t xml:space="preserve">Table </w:t>
      </w:r>
      <w:r w:rsidR="00000000">
        <w:fldChar w:fldCharType="begin"/>
      </w:r>
      <w:r w:rsidR="00000000">
        <w:instrText xml:space="preserve"> STYLEREF 1 \s </w:instrText>
      </w:r>
      <w:r w:rsidR="00000000">
        <w:fldChar w:fldCharType="separate"/>
      </w:r>
      <w:r w:rsidR="00B61424">
        <w:rPr>
          <w:noProof/>
        </w:rPr>
        <w:t>8</w:t>
      </w:r>
      <w:r w:rsidR="00000000">
        <w:rPr>
          <w:noProof/>
        </w:rPr>
        <w:fldChar w:fldCharType="end"/>
      </w:r>
      <w:r w:rsidR="00B61424">
        <w:noBreakHyphen/>
      </w:r>
      <w:r w:rsidR="00000000">
        <w:fldChar w:fldCharType="begin"/>
      </w:r>
      <w:r w:rsidR="00000000">
        <w:instrText xml:space="preserve"> SEQ Table \* ARABIC \s 1 </w:instrText>
      </w:r>
      <w:r w:rsidR="00000000">
        <w:fldChar w:fldCharType="separate"/>
      </w:r>
      <w:r w:rsidR="00B61424">
        <w:rPr>
          <w:noProof/>
        </w:rPr>
        <w:t>1</w:t>
      </w:r>
      <w:r w:rsidR="00000000">
        <w:rPr>
          <w:noProof/>
        </w:rPr>
        <w:fldChar w:fldCharType="end"/>
      </w:r>
      <w:r w:rsidRPr="00FD2319">
        <w:t xml:space="preserve">: </w:t>
      </w:r>
      <w:proofErr w:type="spellStart"/>
      <w:r w:rsidRPr="00FD2319">
        <w:t>Vergelegen</w:t>
      </w:r>
      <w:proofErr w:type="spellEnd"/>
      <w:r w:rsidRPr="00FD2319">
        <w:t xml:space="preserve"> Project </w:t>
      </w:r>
      <w:commentRangeStart w:id="5960"/>
      <w:r w:rsidRPr="00FD2319">
        <w:t>Overview</w:t>
      </w:r>
      <w:bookmarkEnd w:id="5958"/>
      <w:commentRangeEnd w:id="5960"/>
      <w:r>
        <w:rPr>
          <w:rStyle w:val="CommentReference"/>
          <w:rFonts w:ascii="Verdana" w:hAnsi="Verdana"/>
          <w:i w:val="0"/>
          <w:iCs w:val="0"/>
          <w:color w:val="auto"/>
        </w:rPr>
        <w:commentReference w:id="5960"/>
      </w:r>
      <w:bookmarkEnd w:id="5959"/>
    </w:p>
    <w:p w14:paraId="2573E861" w14:textId="4AE31ECC" w:rsidR="00D36FF1" w:rsidRDefault="00D36FF1">
      <w:pPr>
        <w:rPr>
          <w:ins w:id="5961" w:author="Mutali Nepfumbada" w:date="2022-09-28T23:26:00Z"/>
        </w:rPr>
      </w:pPr>
      <w:ins w:id="5962" w:author="Mutali Nepfumbada" w:date="2022-09-28T23:26:00Z">
        <w:r>
          <w:br w:type="page"/>
        </w:r>
      </w:ins>
    </w:p>
    <w:p w14:paraId="06214211" w14:textId="77777777" w:rsidR="00C3627C" w:rsidRPr="00953BC7" w:rsidRDefault="00C3627C" w:rsidP="00C3627C"/>
    <w:p w14:paraId="6AA69306" w14:textId="2907718C" w:rsidR="00C3627C" w:rsidDel="00D36FF1" w:rsidRDefault="00C3627C" w:rsidP="00C3627C">
      <w:pPr>
        <w:pStyle w:val="Heading2"/>
        <w:rPr>
          <w:del w:id="5963" w:author="Mutali Nepfumbada" w:date="2022-09-28T23:25:00Z"/>
        </w:rPr>
      </w:pPr>
      <w:del w:id="5964" w:author="Mutali Nepfumbada" w:date="2022-09-28T23:25:00Z">
        <w:r w:rsidRPr="00953BC7" w:rsidDel="00D36FF1">
          <w:delText xml:space="preserve"> </w:delText>
        </w:r>
        <w:bookmarkStart w:id="5965" w:name="_Toc115101818"/>
        <w:r w:rsidDel="00D36FF1">
          <w:delText>Vergelegen</w:delText>
        </w:r>
        <w:r w:rsidRPr="00953BC7" w:rsidDel="00D36FF1">
          <w:delText xml:space="preserve"> Production </w:delText>
        </w:r>
        <w:r w:rsidDel="00D36FF1">
          <w:delText>Vs Forecast</w:delText>
        </w:r>
        <w:bookmarkEnd w:id="5965"/>
        <w:r w:rsidRPr="00953BC7" w:rsidDel="00D36FF1">
          <w:delText xml:space="preserve"> </w:delText>
        </w:r>
      </w:del>
    </w:p>
    <w:p w14:paraId="13633974" w14:textId="1D9BD556" w:rsidR="00C3627C" w:rsidRPr="00666BF5" w:rsidDel="00D36FF1" w:rsidRDefault="00C3627C" w:rsidP="00C3627C">
      <w:pPr>
        <w:rPr>
          <w:del w:id="5966" w:author="Mutali Nepfumbada" w:date="2022-09-28T23:25:00Z"/>
        </w:rPr>
      </w:pPr>
    </w:p>
    <w:p w14:paraId="6FE1A1E6" w14:textId="3041D178" w:rsidR="00C3627C" w:rsidDel="00D36FF1" w:rsidRDefault="00C3627C" w:rsidP="00CA2D85">
      <w:pPr>
        <w:jc w:val="both"/>
        <w:rPr>
          <w:del w:id="5967" w:author="Mutali Nepfumbada" w:date="2022-09-28T23:25:00Z"/>
        </w:rPr>
      </w:pPr>
      <w:del w:id="5968" w:author="Mutali Nepfumbada" w:date="2022-09-28T23:25:00Z">
        <w:r w:rsidRPr="00666BF5" w:rsidDel="00D36FF1">
          <w:delText>The following table describes the production of the Vergelegen Mediclinic site</w:delText>
        </w:r>
      </w:del>
      <w:ins w:id="5969" w:author="Adam Terry" w:date="2022-09-23T17:56:00Z">
        <w:del w:id="5970" w:author="Mutali Nepfumbada" w:date="2022-09-28T23:25:00Z">
          <w:r w:rsidDel="00D36FF1">
            <w:delText>project</w:delText>
          </w:r>
        </w:del>
      </w:ins>
      <w:del w:id="5971" w:author="Mutali Nepfumbada" w:date="2022-09-28T23:25:00Z">
        <w:r w:rsidRPr="00666BF5" w:rsidDel="00D36FF1">
          <w:delText xml:space="preserve">. Production was measured from COD to August </w:delText>
        </w:r>
        <w:r w:rsidR="006B0498" w:rsidDel="00D36FF1">
          <w:delText>2022</w:delText>
        </w:r>
        <w:r w:rsidRPr="00666BF5" w:rsidDel="00D36FF1">
          <w:delText xml:space="preserve"> and compared to the P50 forecast.</w:delText>
        </w:r>
        <w:r w:rsidR="009033AB" w:rsidDel="00D36FF1">
          <w:delText xml:space="preserve"> </w:delText>
        </w:r>
        <w:r w:rsidR="00CA2D85" w:rsidRPr="00CA2D85" w:rsidDel="00D36FF1">
          <w:delText>Harmattan points out that October 2022 was not a full month, so production is low. Harmattan adjusted the forecast for the 3 days of operation. The resulting variance shows that the plant was above forecast</w:delText>
        </w:r>
        <w:r w:rsidR="00CA2D85" w:rsidDel="00D36FF1">
          <w:delText>s.</w:delText>
        </w:r>
      </w:del>
    </w:p>
    <w:p w14:paraId="7B2480CB" w14:textId="680DC893" w:rsidR="00CA2D85" w:rsidDel="00D36FF1" w:rsidRDefault="00CA2D85" w:rsidP="00CA2D85">
      <w:pPr>
        <w:jc w:val="both"/>
        <w:rPr>
          <w:del w:id="5972" w:author="Mutali Nepfumbada" w:date="2022-09-28T23:25:00Z"/>
        </w:rPr>
      </w:pPr>
    </w:p>
    <w:tbl>
      <w:tblPr>
        <w:tblStyle w:val="TableGridLight"/>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49"/>
      </w:tblGrid>
      <w:tr w:rsidR="00C3627C" w:rsidRPr="00953BC7" w:rsidDel="00D36FF1" w14:paraId="231D2026" w14:textId="299E1D42">
        <w:trPr>
          <w:trHeight w:val="1174"/>
          <w:del w:id="5973" w:author="Mutali Nepfumbada" w:date="2022-09-28T23:25:00Z"/>
        </w:trPr>
        <w:tc>
          <w:tcPr>
            <w:tcW w:w="5000" w:type="pct"/>
            <w:vAlign w:val="center"/>
          </w:tcPr>
          <w:tbl>
            <w:tblPr>
              <w:tblStyle w:val="TableGridLight"/>
              <w:tblW w:w="0" w:type="auto"/>
              <w:jc w:val="center"/>
              <w:tblLook w:val="04A0" w:firstRow="1" w:lastRow="0" w:firstColumn="1" w:lastColumn="0" w:noHBand="0" w:noVBand="1"/>
            </w:tblPr>
            <w:tblGrid>
              <w:gridCol w:w="1302"/>
              <w:gridCol w:w="1646"/>
              <w:gridCol w:w="1530"/>
              <w:gridCol w:w="1542"/>
              <w:gridCol w:w="1519"/>
              <w:gridCol w:w="1784"/>
            </w:tblGrid>
            <w:tr w:rsidR="00C3627C" w:rsidRPr="00DC29B7" w:rsidDel="00D36FF1" w14:paraId="0145B762" w14:textId="00EE3E03">
              <w:trPr>
                <w:trHeight w:val="86"/>
                <w:jc w:val="center"/>
                <w:del w:id="5974" w:author="Mutali Nepfumbada" w:date="2022-09-28T23:25:00Z"/>
              </w:trPr>
              <w:tc>
                <w:tcPr>
                  <w:tcW w:w="1302" w:type="dxa"/>
                  <w:shd w:val="clear" w:color="auto" w:fill="5F0505"/>
                  <w:noWrap/>
                </w:tcPr>
                <w:p w14:paraId="3E0CF894" w14:textId="3F8D1410" w:rsidR="00C3627C" w:rsidRPr="00FA3295" w:rsidDel="00D36FF1" w:rsidRDefault="00C3627C">
                  <w:pPr>
                    <w:jc w:val="center"/>
                    <w:rPr>
                      <w:del w:id="5975" w:author="Mutali Nepfumbada" w:date="2022-09-28T23:25:00Z"/>
                      <w:b/>
                      <w:bCs/>
                    </w:rPr>
                  </w:pPr>
                  <w:del w:id="5976" w:author="Mutali Nepfumbada" w:date="2022-09-28T23:25:00Z">
                    <w:r w:rsidDel="00D36FF1">
                      <w:rPr>
                        <w:b/>
                        <w:bCs/>
                      </w:rPr>
                      <w:delText>Month</w:delText>
                    </w:r>
                  </w:del>
                </w:p>
              </w:tc>
              <w:tc>
                <w:tcPr>
                  <w:tcW w:w="4718" w:type="dxa"/>
                  <w:gridSpan w:val="3"/>
                  <w:shd w:val="clear" w:color="auto" w:fill="5F0505"/>
                </w:tcPr>
                <w:p w14:paraId="12A921B5" w14:textId="29B29073" w:rsidR="00C3627C" w:rsidRPr="00FA3295" w:rsidDel="00D36FF1" w:rsidRDefault="00C3627C">
                  <w:pPr>
                    <w:jc w:val="center"/>
                    <w:rPr>
                      <w:del w:id="5977" w:author="Mutali Nepfumbada" w:date="2022-09-28T23:25:00Z"/>
                      <w:b/>
                      <w:bCs/>
                    </w:rPr>
                  </w:pPr>
                  <w:del w:id="5978" w:author="Mutali Nepfumbada" w:date="2022-09-28T23:25:00Z">
                    <w:r w:rsidRPr="004444EE" w:rsidDel="00D36FF1">
                      <w:rPr>
                        <w:b/>
                        <w:bCs/>
                      </w:rPr>
                      <w:delText>Production (kWh)</w:delText>
                    </w:r>
                  </w:del>
                </w:p>
              </w:tc>
              <w:tc>
                <w:tcPr>
                  <w:tcW w:w="1519" w:type="dxa"/>
                  <w:vMerge w:val="restart"/>
                  <w:shd w:val="clear" w:color="auto" w:fill="5F0505"/>
                </w:tcPr>
                <w:p w14:paraId="7D7ECB5B" w14:textId="7542AC34" w:rsidR="00C3627C" w:rsidRPr="00FA3295" w:rsidDel="00D36FF1" w:rsidRDefault="00C3627C">
                  <w:pPr>
                    <w:jc w:val="center"/>
                    <w:rPr>
                      <w:del w:id="5979" w:author="Mutali Nepfumbada" w:date="2022-09-28T23:25:00Z"/>
                      <w:b/>
                      <w:bCs/>
                    </w:rPr>
                  </w:pPr>
                  <w:ins w:id="5980" w:author="Adam Terry" w:date="2022-09-23T18:11:00Z">
                    <w:del w:id="5981" w:author="Mutali Nepfumbada" w:date="2022-09-24T04:52:00Z">
                      <w:r w:rsidDel="00CE74EC">
                        <w:rPr>
                          <w:b/>
                          <w:bCs/>
                        </w:rPr>
                        <w:delText>Del</w:delText>
                      </w:r>
                    </w:del>
                  </w:ins>
                  <w:ins w:id="5982" w:author="Adam Terry" w:date="2022-09-23T18:12:00Z">
                    <w:del w:id="5983" w:author="Mutali Nepfumbada" w:date="2022-09-24T04:52:00Z">
                      <w:r w:rsidDel="00CE74EC">
                        <w:rPr>
                          <w:b/>
                          <w:bCs/>
                        </w:rPr>
                        <w:delText>ta</w:delText>
                      </w:r>
                    </w:del>
                    <w:del w:id="5984" w:author="Mutali Nepfumbada" w:date="2022-09-28T23:25:00Z">
                      <w:r w:rsidDel="00D36FF1">
                        <w:rPr>
                          <w:b/>
                          <w:bCs/>
                        </w:rPr>
                        <w:delText>vs</w:delText>
                      </w:r>
                    </w:del>
                  </w:ins>
                  <w:commentRangeStart w:id="5985"/>
                  <w:del w:id="5986" w:author="Mutali Nepfumbada" w:date="2022-09-28T23:25:00Z">
                    <w:r w:rsidRPr="00962DBE" w:rsidDel="00D36FF1">
                      <w:rPr>
                        <w:b/>
                        <w:bCs/>
                      </w:rPr>
                      <w:delText>Δ</w:delText>
                    </w:r>
                  </w:del>
                  <w:ins w:id="5987" w:author="Adam Terry" w:date="2022-09-23T18:03:00Z">
                    <w:del w:id="5988" w:author="Mutali Nepfumbada" w:date="2022-09-28T23:25:00Z">
                      <w:r w:rsidDel="00D36FF1">
                        <w:rPr>
                          <w:b/>
                          <w:bCs/>
                        </w:rPr>
                        <w:delText xml:space="preserve"> Original Forecast</w:delText>
                      </w:r>
                    </w:del>
                  </w:ins>
                  <w:del w:id="5989" w:author="Mutali Nepfumbada" w:date="2022-09-28T23:25:00Z">
                    <w:r w:rsidRPr="00962DBE" w:rsidDel="00D36FF1">
                      <w:rPr>
                        <w:b/>
                        <w:bCs/>
                        <w:lang w:val="en-US"/>
                      </w:rPr>
                      <w:delText xml:space="preserve"> (%)</w:delText>
                    </w:r>
                    <w:commentRangeEnd w:id="5985"/>
                    <w:r w:rsidRPr="00962DBE" w:rsidDel="00D36FF1">
                      <w:rPr>
                        <w:rStyle w:val="CommentReference"/>
                        <w:rFonts w:ascii="Verdana" w:hAnsi="Verdana"/>
                        <w:b/>
                        <w:bCs/>
                        <w:rPrChange w:id="5990" w:author="Mutali Nepfumbada" w:date="2022-09-21T09:05:00Z">
                          <w:rPr>
                            <w:rStyle w:val="CommentReference"/>
                            <w:rFonts w:ascii="Verdana" w:hAnsi="Verdana"/>
                          </w:rPr>
                        </w:rPrChange>
                      </w:rPr>
                      <w:commentReference w:id="5985"/>
                    </w:r>
                  </w:del>
                </w:p>
              </w:tc>
              <w:tc>
                <w:tcPr>
                  <w:tcW w:w="1784" w:type="dxa"/>
                  <w:vMerge w:val="restart"/>
                  <w:shd w:val="clear" w:color="auto" w:fill="5F0505"/>
                </w:tcPr>
                <w:p w14:paraId="044C6184" w14:textId="26BECDE9" w:rsidR="00C3627C" w:rsidRPr="00FA3295" w:rsidDel="00D36FF1" w:rsidRDefault="00C3627C">
                  <w:pPr>
                    <w:jc w:val="center"/>
                    <w:rPr>
                      <w:del w:id="5992" w:author="Mutali Nepfumbada" w:date="2022-09-28T23:25:00Z"/>
                      <w:b/>
                      <w:bCs/>
                    </w:rPr>
                  </w:pPr>
                  <w:del w:id="5993" w:author="Mutali Nepfumbada" w:date="2022-09-28T23:25:00Z">
                    <w:r w:rsidRPr="0025667A" w:rsidDel="00D36FF1">
                      <w:rPr>
                        <w:b/>
                        <w:bCs/>
                      </w:rPr>
                      <w:delText>Actual vs Weather Adjusted Forecast (%)</w:delText>
                    </w:r>
                  </w:del>
                </w:p>
              </w:tc>
            </w:tr>
            <w:tr w:rsidR="00C3627C" w:rsidRPr="00DC29B7" w:rsidDel="00D36FF1" w14:paraId="28DA62E9" w14:textId="0F6F04C5">
              <w:trPr>
                <w:trHeight w:val="86"/>
                <w:jc w:val="center"/>
                <w:del w:id="5994" w:author="Mutali Nepfumbada" w:date="2022-09-28T23:25:00Z"/>
              </w:trPr>
              <w:tc>
                <w:tcPr>
                  <w:tcW w:w="1302" w:type="dxa"/>
                  <w:shd w:val="clear" w:color="auto" w:fill="5F0505"/>
                  <w:noWrap/>
                </w:tcPr>
                <w:p w14:paraId="6A98E771" w14:textId="4ECDAED0" w:rsidR="00C3627C" w:rsidRPr="00977093" w:rsidDel="00D36FF1" w:rsidRDefault="00C3627C">
                  <w:pPr>
                    <w:rPr>
                      <w:del w:id="5995" w:author="Mutali Nepfumbada" w:date="2022-09-28T23:25:00Z"/>
                      <w:b/>
                      <w:lang w:val="en-US"/>
                    </w:rPr>
                  </w:pPr>
                </w:p>
              </w:tc>
              <w:tc>
                <w:tcPr>
                  <w:tcW w:w="1646" w:type="dxa"/>
                  <w:shd w:val="clear" w:color="auto" w:fill="5F0505"/>
                  <w:noWrap/>
                </w:tcPr>
                <w:p w14:paraId="06F3C6C7" w14:textId="0F278BE9" w:rsidR="00C3627C" w:rsidRPr="00FA3295" w:rsidDel="00D36FF1" w:rsidRDefault="00C3627C">
                  <w:pPr>
                    <w:jc w:val="center"/>
                    <w:rPr>
                      <w:del w:id="5996" w:author="Mutali Nepfumbada" w:date="2022-09-28T23:25:00Z"/>
                      <w:b/>
                      <w:bCs/>
                      <w:lang w:val="en-US"/>
                    </w:rPr>
                  </w:pPr>
                  <w:ins w:id="5997" w:author="Adam Terry" w:date="2022-09-23T18:04:00Z">
                    <w:del w:id="5998" w:author="Mutali Nepfumbada" w:date="2022-09-28T23:25:00Z">
                      <w:r w:rsidDel="00D36FF1">
                        <w:rPr>
                          <w:b/>
                          <w:bCs/>
                          <w:lang w:val="en-US"/>
                        </w:rPr>
                        <w:delText>Original Forecast</w:delText>
                      </w:r>
                    </w:del>
                  </w:ins>
                </w:p>
              </w:tc>
              <w:tc>
                <w:tcPr>
                  <w:tcW w:w="1530" w:type="dxa"/>
                  <w:shd w:val="clear" w:color="auto" w:fill="5F0505"/>
                  <w:noWrap/>
                </w:tcPr>
                <w:p w14:paraId="511D6E60" w14:textId="1008AE3E" w:rsidR="00C3627C" w:rsidRPr="00FA3295" w:rsidDel="00D36FF1" w:rsidRDefault="00C3627C">
                  <w:pPr>
                    <w:jc w:val="center"/>
                    <w:rPr>
                      <w:del w:id="5999" w:author="Mutali Nepfumbada" w:date="2022-09-28T23:25:00Z"/>
                      <w:b/>
                      <w:bCs/>
                      <w:lang w:val="en-US"/>
                    </w:rPr>
                  </w:pPr>
                  <w:commentRangeStart w:id="6000"/>
                  <w:ins w:id="6001" w:author="Adam Terry" w:date="2022-09-23T18:03:00Z">
                    <w:del w:id="6002" w:author="Mutali Nepfumbada" w:date="2022-09-28T23:25:00Z">
                      <w:r w:rsidRPr="00962DBE" w:rsidDel="00D36FF1">
                        <w:rPr>
                          <w:b/>
                          <w:bCs/>
                        </w:rPr>
                        <w:delText>W</w:delText>
                      </w:r>
                      <w:commentRangeEnd w:id="6000"/>
                      <w:r w:rsidDel="00D36FF1">
                        <w:rPr>
                          <w:rStyle w:val="CommentReference"/>
                          <w:rFonts w:ascii="Verdana" w:hAnsi="Verdana"/>
                        </w:rPr>
                        <w:commentReference w:id="6000"/>
                      </w:r>
                    </w:del>
                  </w:ins>
                  <w:ins w:id="6003" w:author="Adam Terry" w:date="2022-09-23T18:04:00Z">
                    <w:del w:id="6004" w:author="Mutali Nepfumbada" w:date="2022-09-28T23:25:00Z">
                      <w:r w:rsidDel="00D36FF1">
                        <w:rPr>
                          <w:b/>
                          <w:bCs/>
                        </w:rPr>
                        <w:delText>eather Adjusted Forecast</w:delText>
                      </w:r>
                    </w:del>
                  </w:ins>
                </w:p>
              </w:tc>
              <w:tc>
                <w:tcPr>
                  <w:tcW w:w="1542" w:type="dxa"/>
                  <w:shd w:val="clear" w:color="auto" w:fill="5F0505"/>
                  <w:noWrap/>
                </w:tcPr>
                <w:p w14:paraId="7120278C" w14:textId="45D3A0C8" w:rsidR="00C3627C" w:rsidRPr="00FA3295" w:rsidDel="00D36FF1" w:rsidRDefault="00C3627C">
                  <w:pPr>
                    <w:jc w:val="center"/>
                    <w:rPr>
                      <w:del w:id="6005" w:author="Mutali Nepfumbada" w:date="2022-09-28T23:25:00Z"/>
                      <w:b/>
                      <w:bCs/>
                      <w:lang w:val="en-US"/>
                    </w:rPr>
                  </w:pPr>
                  <w:commentRangeStart w:id="6006"/>
                  <w:del w:id="6007" w:author="Mutali Nepfumbada" w:date="2022-09-28T23:25:00Z">
                    <w:r w:rsidRPr="00962DBE" w:rsidDel="00D36FF1">
                      <w:rPr>
                        <w:b/>
                        <w:bCs/>
                        <w:lang w:val="en-US"/>
                      </w:rPr>
                      <w:delText>A</w:delText>
                    </w:r>
                    <w:commentRangeEnd w:id="6006"/>
                    <w:r w:rsidDel="00D36FF1">
                      <w:rPr>
                        <w:rStyle w:val="CommentReference"/>
                        <w:rFonts w:ascii="Verdana" w:hAnsi="Verdana"/>
                      </w:rPr>
                      <w:commentReference w:id="6006"/>
                    </w:r>
                  </w:del>
                  <w:ins w:id="6008" w:author="Adam Terry" w:date="2022-09-23T18:04:00Z">
                    <w:del w:id="6009" w:author="Mutali Nepfumbada" w:date="2022-09-28T23:25:00Z">
                      <w:r w:rsidDel="00D36FF1">
                        <w:rPr>
                          <w:b/>
                          <w:bCs/>
                          <w:lang w:val="en-US"/>
                        </w:rPr>
                        <w:delText>ctual Production</w:delText>
                      </w:r>
                    </w:del>
                  </w:ins>
                </w:p>
              </w:tc>
              <w:tc>
                <w:tcPr>
                  <w:tcW w:w="1519" w:type="dxa"/>
                  <w:vMerge/>
                  <w:shd w:val="clear" w:color="auto" w:fill="5F0505"/>
                </w:tcPr>
                <w:p w14:paraId="799A1B6B" w14:textId="62CBE29C" w:rsidR="00C3627C" w:rsidRPr="00FA3295" w:rsidDel="00D36FF1" w:rsidRDefault="00C3627C">
                  <w:pPr>
                    <w:jc w:val="center"/>
                    <w:rPr>
                      <w:del w:id="6010" w:author="Mutali Nepfumbada" w:date="2022-09-28T23:25:00Z"/>
                      <w:b/>
                      <w:bCs/>
                    </w:rPr>
                  </w:pPr>
                </w:p>
              </w:tc>
              <w:tc>
                <w:tcPr>
                  <w:tcW w:w="1784" w:type="dxa"/>
                  <w:vMerge/>
                  <w:shd w:val="clear" w:color="auto" w:fill="5F0505"/>
                </w:tcPr>
                <w:p w14:paraId="281AD7ED" w14:textId="42C15F3A" w:rsidR="00C3627C" w:rsidRPr="00FA3295" w:rsidDel="00D36FF1" w:rsidRDefault="00C3627C">
                  <w:pPr>
                    <w:jc w:val="center"/>
                    <w:rPr>
                      <w:del w:id="6011" w:author="Mutali Nepfumbada" w:date="2022-09-28T23:25:00Z"/>
                      <w:b/>
                      <w:bCs/>
                    </w:rPr>
                  </w:pPr>
                </w:p>
              </w:tc>
            </w:tr>
            <w:tr w:rsidR="00C3627C" w:rsidRPr="00DC29B7" w:rsidDel="00D36FF1" w14:paraId="17EA6B47" w14:textId="46E40004">
              <w:trPr>
                <w:trHeight w:val="224"/>
                <w:jc w:val="center"/>
                <w:del w:id="6012" w:author="Mutali Nepfumbada" w:date="2022-09-28T23:25:00Z"/>
              </w:trPr>
              <w:tc>
                <w:tcPr>
                  <w:tcW w:w="1302" w:type="dxa"/>
                  <w:noWrap/>
                </w:tcPr>
                <w:p w14:paraId="7518FCAC" w14:textId="51940727" w:rsidR="00C3627C" w:rsidRPr="00DC29B7" w:rsidDel="00D36FF1" w:rsidRDefault="00C3627C">
                  <w:pPr>
                    <w:jc w:val="both"/>
                    <w:rPr>
                      <w:del w:id="6013" w:author="Mutali Nepfumbada" w:date="2022-09-28T23:25:00Z"/>
                      <w:bCs/>
                      <w:lang w:val="en-US"/>
                    </w:rPr>
                  </w:pPr>
                  <w:del w:id="6014" w:author="Mutali Nepfumbada" w:date="2022-09-28T23:25:00Z">
                    <w:r w:rsidRPr="00DC29B7" w:rsidDel="00D36FF1">
                      <w:rPr>
                        <w:bCs/>
                        <w:lang w:val="en-US"/>
                      </w:rPr>
                      <w:delText>Oct 21</w:delText>
                    </w:r>
                  </w:del>
                </w:p>
              </w:tc>
              <w:tc>
                <w:tcPr>
                  <w:tcW w:w="1646" w:type="dxa"/>
                  <w:noWrap/>
                </w:tcPr>
                <w:p w14:paraId="5AA2444D" w14:textId="4990C5E7" w:rsidR="00C3627C" w:rsidRPr="00DC29B7" w:rsidDel="00D36FF1" w:rsidRDefault="006B0498">
                  <w:pPr>
                    <w:jc w:val="center"/>
                    <w:rPr>
                      <w:del w:id="6015" w:author="Mutali Nepfumbada" w:date="2022-09-28T23:25:00Z"/>
                      <w:bCs/>
                      <w:lang w:val="en-US"/>
                    </w:rPr>
                  </w:pPr>
                  <w:del w:id="6016" w:author="Mutali Nepfumbada" w:date="2022-09-28T23:25:00Z">
                    <w:r w:rsidDel="00D36FF1">
                      <w:rPr>
                        <w:bCs/>
                        <w:lang w:val="en-US"/>
                      </w:rPr>
                      <w:delText>10,346</w:delText>
                    </w:r>
                  </w:del>
                </w:p>
              </w:tc>
              <w:tc>
                <w:tcPr>
                  <w:tcW w:w="1530" w:type="dxa"/>
                  <w:noWrap/>
                </w:tcPr>
                <w:p w14:paraId="1E231484" w14:textId="635ECFE6" w:rsidR="00C3627C" w:rsidRPr="00DC29B7" w:rsidDel="00D36FF1" w:rsidRDefault="006B0498">
                  <w:pPr>
                    <w:jc w:val="center"/>
                    <w:rPr>
                      <w:del w:id="6017" w:author="Mutali Nepfumbada" w:date="2022-09-28T23:25:00Z"/>
                      <w:bCs/>
                      <w:lang w:val="en-US"/>
                    </w:rPr>
                  </w:pPr>
                  <w:del w:id="6018" w:author="Mutali Nepfumbada" w:date="2022-09-28T23:25:00Z">
                    <w:r w:rsidDel="00D36FF1">
                      <w:rPr>
                        <w:bCs/>
                        <w:lang w:val="en-US"/>
                      </w:rPr>
                      <w:delText>10,346</w:delText>
                    </w:r>
                    <w:r w:rsidR="00C3627C" w:rsidDel="00D36FF1">
                      <w:rPr>
                        <w:bCs/>
                        <w:lang w:val="en-US"/>
                      </w:rPr>
                      <w:delText>.03</w:delText>
                    </w:r>
                  </w:del>
                </w:p>
              </w:tc>
              <w:tc>
                <w:tcPr>
                  <w:tcW w:w="1542" w:type="dxa"/>
                  <w:noWrap/>
                </w:tcPr>
                <w:p w14:paraId="42D6DDED" w14:textId="799E0571" w:rsidR="00C3627C" w:rsidRPr="00DC29B7" w:rsidDel="00D36FF1" w:rsidRDefault="006B0498">
                  <w:pPr>
                    <w:jc w:val="center"/>
                    <w:rPr>
                      <w:del w:id="6019" w:author="Mutali Nepfumbada" w:date="2022-09-28T23:25:00Z"/>
                      <w:bCs/>
                      <w:lang w:val="en-US"/>
                    </w:rPr>
                  </w:pPr>
                  <w:del w:id="6020" w:author="Mutali Nepfumbada" w:date="2022-09-28T23:25:00Z">
                    <w:r w:rsidDel="00D36FF1">
                      <w:rPr>
                        <w:bCs/>
                        <w:lang w:val="en-US"/>
                      </w:rPr>
                      <w:delText>15,876</w:delText>
                    </w:r>
                  </w:del>
                </w:p>
              </w:tc>
              <w:tc>
                <w:tcPr>
                  <w:tcW w:w="1519" w:type="dxa"/>
                </w:tcPr>
                <w:p w14:paraId="480C9BFF" w14:textId="481C5065" w:rsidR="00C3627C" w:rsidRPr="003C62E6" w:rsidDel="00D36FF1" w:rsidRDefault="00C3627C">
                  <w:pPr>
                    <w:jc w:val="center"/>
                    <w:rPr>
                      <w:del w:id="6021" w:author="Mutali Nepfumbada" w:date="2022-09-28T23:25:00Z"/>
                      <w:bCs/>
                      <w:color w:val="00B050"/>
                      <w:lang w:val="en-US"/>
                    </w:rPr>
                  </w:pPr>
                  <w:del w:id="6022" w:author="Mutali Nepfumbada" w:date="2022-09-28T23:25:00Z">
                    <w:r w:rsidRPr="003C62E6" w:rsidDel="00D36FF1">
                      <w:rPr>
                        <w:bCs/>
                        <w:color w:val="00B050"/>
                        <w:lang w:val="en-US"/>
                      </w:rPr>
                      <w:delText>53.45</w:delText>
                    </w:r>
                  </w:del>
                </w:p>
              </w:tc>
              <w:tc>
                <w:tcPr>
                  <w:tcW w:w="1784" w:type="dxa"/>
                </w:tcPr>
                <w:p w14:paraId="26C969BE" w14:textId="5129AD23" w:rsidR="00C3627C" w:rsidRPr="00A60462" w:rsidDel="00D36FF1" w:rsidRDefault="00C3627C">
                  <w:pPr>
                    <w:jc w:val="center"/>
                    <w:rPr>
                      <w:del w:id="6023" w:author="Mutali Nepfumbada" w:date="2022-09-28T23:25:00Z"/>
                      <w:bCs/>
                      <w:color w:val="FF0000"/>
                      <w:lang w:val="en-US"/>
                    </w:rPr>
                  </w:pPr>
                  <w:del w:id="6024" w:author="Mutali Nepfumbada" w:date="2022-09-28T23:25:00Z">
                    <w:r w:rsidRPr="00A60462" w:rsidDel="00D36FF1">
                      <w:rPr>
                        <w:bCs/>
                        <w:color w:val="00B050"/>
                        <w:lang w:val="en-US"/>
                      </w:rPr>
                      <w:delText>53.45</w:delText>
                    </w:r>
                  </w:del>
                </w:p>
              </w:tc>
            </w:tr>
            <w:tr w:rsidR="00C3627C" w:rsidRPr="00DC29B7" w:rsidDel="00D36FF1" w14:paraId="751F22F6" w14:textId="77E4DB73">
              <w:trPr>
                <w:trHeight w:val="224"/>
                <w:jc w:val="center"/>
                <w:del w:id="6025" w:author="Mutali Nepfumbada" w:date="2022-09-28T23:25:00Z"/>
              </w:trPr>
              <w:tc>
                <w:tcPr>
                  <w:tcW w:w="1302" w:type="dxa"/>
                  <w:noWrap/>
                </w:tcPr>
                <w:p w14:paraId="09E4BC1E" w14:textId="6BE2AC7A" w:rsidR="00C3627C" w:rsidRPr="00DC29B7" w:rsidDel="00D36FF1" w:rsidRDefault="00C3627C">
                  <w:pPr>
                    <w:jc w:val="both"/>
                    <w:rPr>
                      <w:del w:id="6026" w:author="Mutali Nepfumbada" w:date="2022-09-28T23:25:00Z"/>
                      <w:bCs/>
                      <w:lang w:val="en-US"/>
                    </w:rPr>
                  </w:pPr>
                  <w:del w:id="6027" w:author="Mutali Nepfumbada" w:date="2022-09-28T23:25:00Z">
                    <w:r w:rsidRPr="00DC29B7" w:rsidDel="00D36FF1">
                      <w:rPr>
                        <w:bCs/>
                        <w:lang w:val="en-US"/>
                      </w:rPr>
                      <w:delText>Nov 21</w:delText>
                    </w:r>
                  </w:del>
                </w:p>
              </w:tc>
              <w:tc>
                <w:tcPr>
                  <w:tcW w:w="1646" w:type="dxa"/>
                  <w:noWrap/>
                </w:tcPr>
                <w:p w14:paraId="27116F17" w14:textId="773AF304" w:rsidR="00C3627C" w:rsidRPr="00DC29B7" w:rsidDel="00D36FF1" w:rsidRDefault="006B0498">
                  <w:pPr>
                    <w:jc w:val="center"/>
                    <w:rPr>
                      <w:del w:id="6028" w:author="Mutali Nepfumbada" w:date="2022-09-28T23:25:00Z"/>
                      <w:bCs/>
                      <w:lang w:val="en-US"/>
                    </w:rPr>
                  </w:pPr>
                  <w:del w:id="6029" w:author="Mutali Nepfumbada" w:date="2022-09-28T23:25:00Z">
                    <w:r w:rsidDel="00D36FF1">
                      <w:rPr>
                        <w:bCs/>
                        <w:lang w:val="en-US"/>
                      </w:rPr>
                      <w:delText>124,191</w:delText>
                    </w:r>
                  </w:del>
                </w:p>
              </w:tc>
              <w:tc>
                <w:tcPr>
                  <w:tcW w:w="1530" w:type="dxa"/>
                  <w:noWrap/>
                </w:tcPr>
                <w:p w14:paraId="62DF94ED" w14:textId="2247F004" w:rsidR="00C3627C" w:rsidRPr="00DC29B7" w:rsidDel="00D36FF1" w:rsidRDefault="006B0498">
                  <w:pPr>
                    <w:jc w:val="center"/>
                    <w:rPr>
                      <w:del w:id="6030" w:author="Mutali Nepfumbada" w:date="2022-09-28T23:25:00Z"/>
                      <w:bCs/>
                      <w:lang w:val="en-US"/>
                    </w:rPr>
                  </w:pPr>
                  <w:del w:id="6031" w:author="Mutali Nepfumbada" w:date="2022-09-28T23:25:00Z">
                    <w:r w:rsidDel="00D36FF1">
                      <w:rPr>
                        <w:bCs/>
                        <w:lang w:val="en-US"/>
                      </w:rPr>
                      <w:delText>124,200</w:delText>
                    </w:r>
                    <w:r w:rsidR="00C3627C" w:rsidDel="00D36FF1">
                      <w:rPr>
                        <w:bCs/>
                        <w:lang w:val="en-US"/>
                      </w:rPr>
                      <w:delText>.0</w:delText>
                    </w:r>
                  </w:del>
                </w:p>
              </w:tc>
              <w:tc>
                <w:tcPr>
                  <w:tcW w:w="1542" w:type="dxa"/>
                  <w:noWrap/>
                </w:tcPr>
                <w:p w14:paraId="3661448E" w14:textId="7F65C337" w:rsidR="00C3627C" w:rsidRPr="00DC29B7" w:rsidDel="00D36FF1" w:rsidRDefault="006B0498">
                  <w:pPr>
                    <w:jc w:val="center"/>
                    <w:rPr>
                      <w:del w:id="6032" w:author="Mutali Nepfumbada" w:date="2022-09-28T23:25:00Z"/>
                      <w:bCs/>
                      <w:lang w:val="en-US"/>
                    </w:rPr>
                  </w:pPr>
                  <w:del w:id="6033" w:author="Mutali Nepfumbada" w:date="2022-09-28T23:25:00Z">
                    <w:r w:rsidDel="00D36FF1">
                      <w:rPr>
                        <w:bCs/>
                        <w:lang w:val="en-US"/>
                      </w:rPr>
                      <w:delText>114,667</w:delText>
                    </w:r>
                  </w:del>
                </w:p>
              </w:tc>
              <w:tc>
                <w:tcPr>
                  <w:tcW w:w="1519" w:type="dxa"/>
                </w:tcPr>
                <w:p w14:paraId="4C8FCA1C" w14:textId="3D528407" w:rsidR="00C3627C" w:rsidRPr="003C62E6" w:rsidDel="00D36FF1" w:rsidRDefault="00C3627C">
                  <w:pPr>
                    <w:jc w:val="center"/>
                    <w:rPr>
                      <w:del w:id="6034" w:author="Mutali Nepfumbada" w:date="2022-09-28T23:25:00Z"/>
                      <w:bCs/>
                      <w:color w:val="C00000"/>
                      <w:lang w:val="en-US"/>
                    </w:rPr>
                  </w:pPr>
                  <w:del w:id="6035" w:author="Mutali Nepfumbada" w:date="2022-09-28T23:25:00Z">
                    <w:r w:rsidRPr="003C62E6" w:rsidDel="00D36FF1">
                      <w:rPr>
                        <w:bCs/>
                        <w:color w:val="C00000"/>
                        <w:lang w:val="en-US"/>
                      </w:rPr>
                      <w:delText>-7.67</w:delText>
                    </w:r>
                  </w:del>
                </w:p>
              </w:tc>
              <w:tc>
                <w:tcPr>
                  <w:tcW w:w="1784" w:type="dxa"/>
                </w:tcPr>
                <w:p w14:paraId="43497BCC" w14:textId="0E6C9D8D" w:rsidR="00C3627C" w:rsidRPr="00A60462" w:rsidDel="00D36FF1" w:rsidRDefault="00C3627C">
                  <w:pPr>
                    <w:jc w:val="center"/>
                    <w:rPr>
                      <w:del w:id="6036" w:author="Mutali Nepfumbada" w:date="2022-09-28T23:25:00Z"/>
                      <w:bCs/>
                      <w:color w:val="FF0000"/>
                      <w:lang w:val="en-US"/>
                    </w:rPr>
                  </w:pPr>
                  <w:del w:id="6037" w:author="Mutali Nepfumbada" w:date="2022-09-28T23:25:00Z">
                    <w:r w:rsidRPr="00A60462" w:rsidDel="00D36FF1">
                      <w:rPr>
                        <w:bCs/>
                        <w:color w:val="FF0000"/>
                        <w:lang w:val="en-US"/>
                      </w:rPr>
                      <w:delText>-7.68</w:delText>
                    </w:r>
                  </w:del>
                </w:p>
              </w:tc>
            </w:tr>
            <w:tr w:rsidR="00C3627C" w:rsidRPr="00DC29B7" w:rsidDel="00D36FF1" w14:paraId="1B41EA18" w14:textId="3E092534">
              <w:trPr>
                <w:trHeight w:val="224"/>
                <w:jc w:val="center"/>
                <w:del w:id="6038" w:author="Mutali Nepfumbada" w:date="2022-09-28T23:25:00Z"/>
              </w:trPr>
              <w:tc>
                <w:tcPr>
                  <w:tcW w:w="1302" w:type="dxa"/>
                  <w:noWrap/>
                </w:tcPr>
                <w:p w14:paraId="468D401C" w14:textId="6B805CB2" w:rsidR="00C3627C" w:rsidRPr="00DC29B7" w:rsidDel="00D36FF1" w:rsidRDefault="00C3627C">
                  <w:pPr>
                    <w:jc w:val="both"/>
                    <w:rPr>
                      <w:del w:id="6039" w:author="Mutali Nepfumbada" w:date="2022-09-28T23:25:00Z"/>
                      <w:bCs/>
                      <w:lang w:val="en-US"/>
                    </w:rPr>
                  </w:pPr>
                  <w:del w:id="6040" w:author="Mutali Nepfumbada" w:date="2022-09-28T23:25:00Z">
                    <w:r w:rsidRPr="00DC29B7" w:rsidDel="00D36FF1">
                      <w:rPr>
                        <w:bCs/>
                        <w:lang w:val="en-US"/>
                      </w:rPr>
                      <w:delText>Dec 21</w:delText>
                    </w:r>
                  </w:del>
                </w:p>
              </w:tc>
              <w:tc>
                <w:tcPr>
                  <w:tcW w:w="1646" w:type="dxa"/>
                  <w:noWrap/>
                </w:tcPr>
                <w:p w14:paraId="33E15F0B" w14:textId="286715EB" w:rsidR="00C3627C" w:rsidRPr="00DC29B7" w:rsidDel="00D36FF1" w:rsidRDefault="006B0498">
                  <w:pPr>
                    <w:jc w:val="center"/>
                    <w:rPr>
                      <w:del w:id="6041" w:author="Mutali Nepfumbada" w:date="2022-09-28T23:25:00Z"/>
                      <w:bCs/>
                      <w:lang w:val="en-US"/>
                    </w:rPr>
                  </w:pPr>
                  <w:del w:id="6042" w:author="Mutali Nepfumbada" w:date="2022-09-28T23:25:00Z">
                    <w:r w:rsidDel="00D36FF1">
                      <w:rPr>
                        <w:bCs/>
                        <w:lang w:val="en-US"/>
                      </w:rPr>
                      <w:delText>135,649</w:delText>
                    </w:r>
                  </w:del>
                </w:p>
              </w:tc>
              <w:tc>
                <w:tcPr>
                  <w:tcW w:w="1530" w:type="dxa"/>
                  <w:noWrap/>
                </w:tcPr>
                <w:p w14:paraId="6807FFE9" w14:textId="0F62F6CE" w:rsidR="00C3627C" w:rsidRPr="00DC29B7" w:rsidDel="00D36FF1" w:rsidRDefault="006B0498">
                  <w:pPr>
                    <w:jc w:val="center"/>
                    <w:rPr>
                      <w:del w:id="6043" w:author="Mutali Nepfumbada" w:date="2022-09-28T23:25:00Z"/>
                      <w:bCs/>
                      <w:lang w:val="en-US"/>
                    </w:rPr>
                  </w:pPr>
                  <w:del w:id="6044" w:author="Mutali Nepfumbada" w:date="2022-09-28T23:25:00Z">
                    <w:r w:rsidDel="00D36FF1">
                      <w:rPr>
                        <w:bCs/>
                        <w:lang w:val="en-US"/>
                      </w:rPr>
                      <w:delText>135,600</w:delText>
                    </w:r>
                    <w:r w:rsidR="00C3627C" w:rsidDel="00D36FF1">
                      <w:rPr>
                        <w:bCs/>
                        <w:lang w:val="en-US"/>
                      </w:rPr>
                      <w:delText>.0</w:delText>
                    </w:r>
                  </w:del>
                </w:p>
              </w:tc>
              <w:tc>
                <w:tcPr>
                  <w:tcW w:w="1542" w:type="dxa"/>
                  <w:noWrap/>
                </w:tcPr>
                <w:p w14:paraId="15F18276" w14:textId="217C6CA2" w:rsidR="00C3627C" w:rsidRPr="00DC29B7" w:rsidDel="00D36FF1" w:rsidRDefault="006B0498">
                  <w:pPr>
                    <w:jc w:val="center"/>
                    <w:rPr>
                      <w:del w:id="6045" w:author="Mutali Nepfumbada" w:date="2022-09-28T23:25:00Z"/>
                      <w:bCs/>
                      <w:lang w:val="en-US"/>
                    </w:rPr>
                  </w:pPr>
                  <w:del w:id="6046" w:author="Mutali Nepfumbada" w:date="2022-09-28T23:25:00Z">
                    <w:r w:rsidDel="00D36FF1">
                      <w:rPr>
                        <w:bCs/>
                        <w:lang w:val="en-US"/>
                      </w:rPr>
                      <w:delText>126,250</w:delText>
                    </w:r>
                  </w:del>
                </w:p>
              </w:tc>
              <w:tc>
                <w:tcPr>
                  <w:tcW w:w="1519" w:type="dxa"/>
                </w:tcPr>
                <w:p w14:paraId="6D26A329" w14:textId="2EC6498D" w:rsidR="00C3627C" w:rsidRPr="003C62E6" w:rsidDel="00D36FF1" w:rsidRDefault="00C3627C">
                  <w:pPr>
                    <w:jc w:val="center"/>
                    <w:rPr>
                      <w:del w:id="6047" w:author="Mutali Nepfumbada" w:date="2022-09-28T23:25:00Z"/>
                      <w:bCs/>
                      <w:color w:val="C00000"/>
                      <w:lang w:val="en-US"/>
                    </w:rPr>
                  </w:pPr>
                  <w:del w:id="6048" w:author="Mutali Nepfumbada" w:date="2022-09-28T23:25:00Z">
                    <w:r w:rsidRPr="003C62E6" w:rsidDel="00D36FF1">
                      <w:rPr>
                        <w:bCs/>
                        <w:color w:val="C00000"/>
                        <w:lang w:val="en-US"/>
                      </w:rPr>
                      <w:delText>-6.93</w:delText>
                    </w:r>
                  </w:del>
                </w:p>
              </w:tc>
              <w:tc>
                <w:tcPr>
                  <w:tcW w:w="1784" w:type="dxa"/>
                </w:tcPr>
                <w:p w14:paraId="7E4E41DE" w14:textId="19E695AF" w:rsidR="00C3627C" w:rsidRPr="00A60462" w:rsidDel="00D36FF1" w:rsidRDefault="00C3627C">
                  <w:pPr>
                    <w:jc w:val="center"/>
                    <w:rPr>
                      <w:del w:id="6049" w:author="Mutali Nepfumbada" w:date="2022-09-28T23:25:00Z"/>
                      <w:bCs/>
                      <w:color w:val="FF0000"/>
                      <w:lang w:val="en-US"/>
                    </w:rPr>
                  </w:pPr>
                  <w:del w:id="6050" w:author="Mutali Nepfumbada" w:date="2022-09-28T23:25:00Z">
                    <w:r w:rsidRPr="00A60462" w:rsidDel="00D36FF1">
                      <w:rPr>
                        <w:bCs/>
                        <w:color w:val="FF0000"/>
                        <w:lang w:val="en-US"/>
                      </w:rPr>
                      <w:delText>-6.9</w:delText>
                    </w:r>
                    <w:r w:rsidR="00F92444" w:rsidDel="00D36FF1">
                      <w:rPr>
                        <w:bCs/>
                        <w:color w:val="FF0000"/>
                        <w:lang w:val="en-US"/>
                      </w:rPr>
                      <w:delText>0</w:delText>
                    </w:r>
                  </w:del>
                </w:p>
              </w:tc>
            </w:tr>
            <w:tr w:rsidR="00C3627C" w:rsidRPr="00DC29B7" w:rsidDel="00D36FF1" w14:paraId="7DDB07FB" w14:textId="50475DFD">
              <w:trPr>
                <w:trHeight w:val="224"/>
                <w:jc w:val="center"/>
                <w:del w:id="6051" w:author="Mutali Nepfumbada" w:date="2022-09-28T23:25:00Z"/>
              </w:trPr>
              <w:tc>
                <w:tcPr>
                  <w:tcW w:w="1302" w:type="dxa"/>
                  <w:noWrap/>
                </w:tcPr>
                <w:p w14:paraId="4ABE6BB7" w14:textId="1200FE4D" w:rsidR="00C3627C" w:rsidRPr="00DC29B7" w:rsidDel="00D36FF1" w:rsidRDefault="00C3627C">
                  <w:pPr>
                    <w:jc w:val="both"/>
                    <w:rPr>
                      <w:del w:id="6052" w:author="Mutali Nepfumbada" w:date="2022-09-28T23:25:00Z"/>
                      <w:bCs/>
                      <w:lang w:val="en-US"/>
                    </w:rPr>
                  </w:pPr>
                  <w:del w:id="6053" w:author="Mutali Nepfumbada" w:date="2022-09-28T23:25:00Z">
                    <w:r w:rsidRPr="00DC29B7" w:rsidDel="00D36FF1">
                      <w:rPr>
                        <w:bCs/>
                        <w:lang w:val="en-US"/>
                      </w:rPr>
                      <w:delText>Jan 22</w:delText>
                    </w:r>
                  </w:del>
                </w:p>
              </w:tc>
              <w:tc>
                <w:tcPr>
                  <w:tcW w:w="1646" w:type="dxa"/>
                  <w:noWrap/>
                </w:tcPr>
                <w:p w14:paraId="063732E3" w14:textId="6AA9B712" w:rsidR="00C3627C" w:rsidRPr="00DC29B7" w:rsidDel="00D36FF1" w:rsidRDefault="006B0498">
                  <w:pPr>
                    <w:jc w:val="center"/>
                    <w:rPr>
                      <w:del w:id="6054" w:author="Mutali Nepfumbada" w:date="2022-09-28T23:25:00Z"/>
                      <w:bCs/>
                      <w:lang w:val="en-US"/>
                    </w:rPr>
                  </w:pPr>
                  <w:del w:id="6055" w:author="Mutali Nepfumbada" w:date="2022-09-28T23:25:00Z">
                    <w:r w:rsidDel="00D36FF1">
                      <w:rPr>
                        <w:bCs/>
                        <w:lang w:val="en-US"/>
                      </w:rPr>
                      <w:delText>134,331</w:delText>
                    </w:r>
                  </w:del>
                </w:p>
              </w:tc>
              <w:tc>
                <w:tcPr>
                  <w:tcW w:w="1530" w:type="dxa"/>
                  <w:noWrap/>
                </w:tcPr>
                <w:p w14:paraId="0EA7D50E" w14:textId="7EB1BF72" w:rsidR="00C3627C" w:rsidRPr="00DC29B7" w:rsidDel="00D36FF1" w:rsidRDefault="006B0498">
                  <w:pPr>
                    <w:jc w:val="center"/>
                    <w:rPr>
                      <w:del w:id="6056" w:author="Mutali Nepfumbada" w:date="2022-09-28T23:25:00Z"/>
                      <w:bCs/>
                      <w:lang w:val="en-US"/>
                    </w:rPr>
                  </w:pPr>
                  <w:del w:id="6057" w:author="Mutali Nepfumbada" w:date="2022-09-28T23:25:00Z">
                    <w:r w:rsidDel="00D36FF1">
                      <w:rPr>
                        <w:bCs/>
                        <w:lang w:val="en-US"/>
                      </w:rPr>
                      <w:delText>134,300</w:delText>
                    </w:r>
                    <w:r w:rsidR="00C3627C" w:rsidDel="00D36FF1">
                      <w:rPr>
                        <w:bCs/>
                        <w:lang w:val="en-US"/>
                      </w:rPr>
                      <w:delText>.0</w:delText>
                    </w:r>
                  </w:del>
                </w:p>
              </w:tc>
              <w:tc>
                <w:tcPr>
                  <w:tcW w:w="1542" w:type="dxa"/>
                  <w:noWrap/>
                </w:tcPr>
                <w:p w14:paraId="57A54277" w14:textId="20A83863" w:rsidR="00C3627C" w:rsidRPr="00DC29B7" w:rsidDel="00D36FF1" w:rsidRDefault="006B0498">
                  <w:pPr>
                    <w:jc w:val="center"/>
                    <w:rPr>
                      <w:del w:id="6058" w:author="Mutali Nepfumbada" w:date="2022-09-28T23:25:00Z"/>
                      <w:bCs/>
                      <w:lang w:val="en-US"/>
                    </w:rPr>
                  </w:pPr>
                  <w:del w:id="6059" w:author="Mutali Nepfumbada" w:date="2022-09-28T23:25:00Z">
                    <w:r w:rsidDel="00D36FF1">
                      <w:rPr>
                        <w:bCs/>
                        <w:lang w:val="en-US"/>
                      </w:rPr>
                      <w:delText>127,625</w:delText>
                    </w:r>
                  </w:del>
                </w:p>
              </w:tc>
              <w:tc>
                <w:tcPr>
                  <w:tcW w:w="1519" w:type="dxa"/>
                </w:tcPr>
                <w:p w14:paraId="79F3BAE6" w14:textId="29B508A5" w:rsidR="00C3627C" w:rsidRPr="003C62E6" w:rsidDel="00D36FF1" w:rsidRDefault="00C3627C">
                  <w:pPr>
                    <w:jc w:val="center"/>
                    <w:rPr>
                      <w:del w:id="6060" w:author="Mutali Nepfumbada" w:date="2022-09-28T23:25:00Z"/>
                      <w:bCs/>
                      <w:color w:val="C00000"/>
                      <w:lang w:val="en-US"/>
                    </w:rPr>
                  </w:pPr>
                  <w:del w:id="6061" w:author="Mutali Nepfumbada" w:date="2022-09-28T23:25:00Z">
                    <w:r w:rsidRPr="003C62E6" w:rsidDel="00D36FF1">
                      <w:rPr>
                        <w:bCs/>
                        <w:color w:val="C00000"/>
                        <w:lang w:val="en-US"/>
                      </w:rPr>
                      <w:delText>-4.99</w:delText>
                    </w:r>
                  </w:del>
                </w:p>
              </w:tc>
              <w:tc>
                <w:tcPr>
                  <w:tcW w:w="1784" w:type="dxa"/>
                </w:tcPr>
                <w:p w14:paraId="16560A6F" w14:textId="66B1DBBA" w:rsidR="00C3627C" w:rsidRPr="00A60462" w:rsidDel="00D36FF1" w:rsidRDefault="00C3627C">
                  <w:pPr>
                    <w:jc w:val="center"/>
                    <w:rPr>
                      <w:del w:id="6062" w:author="Mutali Nepfumbada" w:date="2022-09-28T23:25:00Z"/>
                      <w:bCs/>
                      <w:color w:val="FF0000"/>
                      <w:lang w:val="en-US"/>
                    </w:rPr>
                  </w:pPr>
                  <w:del w:id="6063" w:author="Mutali Nepfumbada" w:date="2022-09-28T23:25:00Z">
                    <w:r w:rsidRPr="00A60462" w:rsidDel="00D36FF1">
                      <w:rPr>
                        <w:bCs/>
                        <w:color w:val="FF0000"/>
                        <w:lang w:val="en-US"/>
                      </w:rPr>
                      <w:delText>-4.97</w:delText>
                    </w:r>
                  </w:del>
                </w:p>
              </w:tc>
            </w:tr>
            <w:tr w:rsidR="00C3627C" w:rsidRPr="00DC29B7" w:rsidDel="00D36FF1" w14:paraId="4F2B9B51" w14:textId="57402B5E">
              <w:trPr>
                <w:trHeight w:val="224"/>
                <w:jc w:val="center"/>
                <w:del w:id="6064" w:author="Mutali Nepfumbada" w:date="2022-09-28T23:25:00Z"/>
              </w:trPr>
              <w:tc>
                <w:tcPr>
                  <w:tcW w:w="1302" w:type="dxa"/>
                  <w:noWrap/>
                </w:tcPr>
                <w:p w14:paraId="56CE2936" w14:textId="20D00CD4" w:rsidR="00C3627C" w:rsidRPr="00DC29B7" w:rsidDel="00D36FF1" w:rsidRDefault="00C3627C">
                  <w:pPr>
                    <w:jc w:val="both"/>
                    <w:rPr>
                      <w:del w:id="6065" w:author="Mutali Nepfumbada" w:date="2022-09-28T23:25:00Z"/>
                      <w:bCs/>
                      <w:lang w:val="en-US"/>
                    </w:rPr>
                  </w:pPr>
                  <w:del w:id="6066" w:author="Mutali Nepfumbada" w:date="2022-09-28T23:25:00Z">
                    <w:r w:rsidRPr="00DC29B7" w:rsidDel="00D36FF1">
                      <w:rPr>
                        <w:bCs/>
                        <w:lang w:val="en-US"/>
                      </w:rPr>
                      <w:delText>Feb 22</w:delText>
                    </w:r>
                  </w:del>
                </w:p>
              </w:tc>
              <w:tc>
                <w:tcPr>
                  <w:tcW w:w="1646" w:type="dxa"/>
                  <w:noWrap/>
                </w:tcPr>
                <w:p w14:paraId="3E0FCE5D" w14:textId="673AF5B0" w:rsidR="00C3627C" w:rsidRPr="00DC29B7" w:rsidDel="00D36FF1" w:rsidRDefault="006B0498">
                  <w:pPr>
                    <w:jc w:val="center"/>
                    <w:rPr>
                      <w:del w:id="6067" w:author="Mutali Nepfumbada" w:date="2022-09-28T23:25:00Z"/>
                      <w:bCs/>
                      <w:lang w:val="en-US"/>
                    </w:rPr>
                  </w:pPr>
                  <w:del w:id="6068" w:author="Mutali Nepfumbada" w:date="2022-09-28T23:25:00Z">
                    <w:r w:rsidDel="00D36FF1">
                      <w:rPr>
                        <w:bCs/>
                        <w:lang w:val="en-US"/>
                      </w:rPr>
                      <w:delText>108,571</w:delText>
                    </w:r>
                  </w:del>
                </w:p>
              </w:tc>
              <w:tc>
                <w:tcPr>
                  <w:tcW w:w="1530" w:type="dxa"/>
                  <w:noWrap/>
                </w:tcPr>
                <w:p w14:paraId="7F6CA624" w14:textId="66440EDF" w:rsidR="00C3627C" w:rsidRPr="00DC29B7" w:rsidDel="00D36FF1" w:rsidRDefault="006B0498">
                  <w:pPr>
                    <w:jc w:val="center"/>
                    <w:rPr>
                      <w:del w:id="6069" w:author="Mutali Nepfumbada" w:date="2022-09-28T23:25:00Z"/>
                      <w:bCs/>
                      <w:lang w:val="en-US"/>
                    </w:rPr>
                  </w:pPr>
                  <w:del w:id="6070" w:author="Mutali Nepfumbada" w:date="2022-09-28T23:25:00Z">
                    <w:r w:rsidDel="00D36FF1">
                      <w:rPr>
                        <w:bCs/>
                        <w:lang w:val="en-US"/>
                      </w:rPr>
                      <w:delText>108,600</w:delText>
                    </w:r>
                    <w:r w:rsidR="00C3627C" w:rsidDel="00D36FF1">
                      <w:rPr>
                        <w:bCs/>
                        <w:lang w:val="en-US"/>
                      </w:rPr>
                      <w:delText>.0</w:delText>
                    </w:r>
                  </w:del>
                </w:p>
              </w:tc>
              <w:tc>
                <w:tcPr>
                  <w:tcW w:w="1542" w:type="dxa"/>
                  <w:noWrap/>
                </w:tcPr>
                <w:p w14:paraId="062EA38D" w14:textId="577410DD" w:rsidR="00C3627C" w:rsidRPr="00DC29B7" w:rsidDel="00D36FF1" w:rsidRDefault="006B0498">
                  <w:pPr>
                    <w:jc w:val="center"/>
                    <w:rPr>
                      <w:del w:id="6071" w:author="Mutali Nepfumbada" w:date="2022-09-28T23:25:00Z"/>
                      <w:bCs/>
                      <w:lang w:val="en-US"/>
                    </w:rPr>
                  </w:pPr>
                  <w:del w:id="6072" w:author="Mutali Nepfumbada" w:date="2022-09-28T23:25:00Z">
                    <w:r w:rsidDel="00D36FF1">
                      <w:rPr>
                        <w:bCs/>
                        <w:lang w:val="en-US"/>
                      </w:rPr>
                      <w:delText>96,946</w:delText>
                    </w:r>
                  </w:del>
                </w:p>
              </w:tc>
              <w:tc>
                <w:tcPr>
                  <w:tcW w:w="1519" w:type="dxa"/>
                </w:tcPr>
                <w:p w14:paraId="4644FE10" w14:textId="17E700E7" w:rsidR="00C3627C" w:rsidRPr="003C62E6" w:rsidDel="00D36FF1" w:rsidRDefault="00C3627C">
                  <w:pPr>
                    <w:jc w:val="center"/>
                    <w:rPr>
                      <w:del w:id="6073" w:author="Mutali Nepfumbada" w:date="2022-09-28T23:25:00Z"/>
                      <w:bCs/>
                      <w:color w:val="C00000"/>
                      <w:lang w:val="en-US"/>
                    </w:rPr>
                  </w:pPr>
                  <w:del w:id="6074" w:author="Mutali Nepfumbada" w:date="2022-09-28T23:25:00Z">
                    <w:r w:rsidRPr="003C62E6" w:rsidDel="00D36FF1">
                      <w:rPr>
                        <w:bCs/>
                        <w:color w:val="C00000"/>
                        <w:lang w:val="en-US"/>
                      </w:rPr>
                      <w:delText>-10.71</w:delText>
                    </w:r>
                  </w:del>
                </w:p>
              </w:tc>
              <w:tc>
                <w:tcPr>
                  <w:tcW w:w="1784" w:type="dxa"/>
                </w:tcPr>
                <w:p w14:paraId="5FD37B3C" w14:textId="529FCB1E" w:rsidR="00C3627C" w:rsidRPr="00A60462" w:rsidDel="00D36FF1" w:rsidRDefault="00C3627C">
                  <w:pPr>
                    <w:jc w:val="center"/>
                    <w:rPr>
                      <w:del w:id="6075" w:author="Mutali Nepfumbada" w:date="2022-09-28T23:25:00Z"/>
                      <w:bCs/>
                      <w:color w:val="FF0000"/>
                      <w:lang w:val="en-US"/>
                    </w:rPr>
                  </w:pPr>
                  <w:del w:id="6076" w:author="Mutali Nepfumbada" w:date="2022-09-28T23:25:00Z">
                    <w:r w:rsidRPr="00A60462" w:rsidDel="00D36FF1">
                      <w:rPr>
                        <w:bCs/>
                        <w:color w:val="FF0000"/>
                        <w:lang w:val="en-US"/>
                      </w:rPr>
                      <w:delText>-10.73</w:delText>
                    </w:r>
                  </w:del>
                </w:p>
              </w:tc>
            </w:tr>
            <w:tr w:rsidR="00C3627C" w:rsidRPr="00DC29B7" w:rsidDel="00D36FF1" w14:paraId="2074F48E" w14:textId="2BE1D7B4">
              <w:trPr>
                <w:trHeight w:val="224"/>
                <w:jc w:val="center"/>
                <w:del w:id="6077" w:author="Mutali Nepfumbada" w:date="2022-09-28T23:25:00Z"/>
              </w:trPr>
              <w:tc>
                <w:tcPr>
                  <w:tcW w:w="1302" w:type="dxa"/>
                  <w:noWrap/>
                </w:tcPr>
                <w:p w14:paraId="56F24931" w14:textId="6BC1189F" w:rsidR="00C3627C" w:rsidRPr="00DC29B7" w:rsidDel="00D36FF1" w:rsidRDefault="00C3627C">
                  <w:pPr>
                    <w:jc w:val="both"/>
                    <w:rPr>
                      <w:del w:id="6078" w:author="Mutali Nepfumbada" w:date="2022-09-28T23:25:00Z"/>
                      <w:bCs/>
                      <w:lang w:val="en-US"/>
                    </w:rPr>
                  </w:pPr>
                  <w:del w:id="6079" w:author="Mutali Nepfumbada" w:date="2022-09-28T23:25:00Z">
                    <w:r w:rsidRPr="00DC29B7" w:rsidDel="00D36FF1">
                      <w:rPr>
                        <w:bCs/>
                        <w:lang w:val="en-US"/>
                      </w:rPr>
                      <w:delText>Mar 22</w:delText>
                    </w:r>
                  </w:del>
                </w:p>
              </w:tc>
              <w:tc>
                <w:tcPr>
                  <w:tcW w:w="1646" w:type="dxa"/>
                  <w:noWrap/>
                </w:tcPr>
                <w:p w14:paraId="27EEC3AE" w14:textId="7BF125D2" w:rsidR="00C3627C" w:rsidRPr="00DC29B7" w:rsidDel="00D36FF1" w:rsidRDefault="006B0498">
                  <w:pPr>
                    <w:jc w:val="center"/>
                    <w:rPr>
                      <w:del w:id="6080" w:author="Mutali Nepfumbada" w:date="2022-09-28T23:25:00Z"/>
                      <w:bCs/>
                      <w:lang w:val="en-US"/>
                    </w:rPr>
                  </w:pPr>
                  <w:del w:id="6081" w:author="Mutali Nepfumbada" w:date="2022-09-28T23:25:00Z">
                    <w:r w:rsidDel="00D36FF1">
                      <w:rPr>
                        <w:bCs/>
                        <w:lang w:val="en-US"/>
                      </w:rPr>
                      <w:delText>100,729</w:delText>
                    </w:r>
                  </w:del>
                </w:p>
              </w:tc>
              <w:tc>
                <w:tcPr>
                  <w:tcW w:w="1530" w:type="dxa"/>
                  <w:noWrap/>
                </w:tcPr>
                <w:p w14:paraId="0DD5ACC0" w14:textId="45AECCFC" w:rsidR="00C3627C" w:rsidRPr="00DC29B7" w:rsidDel="00D36FF1" w:rsidRDefault="006B0498">
                  <w:pPr>
                    <w:jc w:val="center"/>
                    <w:rPr>
                      <w:del w:id="6082" w:author="Mutali Nepfumbada" w:date="2022-09-28T23:25:00Z"/>
                      <w:bCs/>
                      <w:lang w:val="en-US"/>
                    </w:rPr>
                  </w:pPr>
                  <w:del w:id="6083" w:author="Mutali Nepfumbada" w:date="2022-09-28T23:25:00Z">
                    <w:r w:rsidDel="00D36FF1">
                      <w:rPr>
                        <w:bCs/>
                        <w:lang w:val="en-US"/>
                      </w:rPr>
                      <w:delText>100,729</w:delText>
                    </w:r>
                    <w:r w:rsidR="00C3627C" w:rsidDel="00D36FF1">
                      <w:rPr>
                        <w:bCs/>
                        <w:lang w:val="en-US"/>
                      </w:rPr>
                      <w:delText>.0</w:delText>
                    </w:r>
                  </w:del>
                </w:p>
              </w:tc>
              <w:tc>
                <w:tcPr>
                  <w:tcW w:w="1542" w:type="dxa"/>
                  <w:noWrap/>
                </w:tcPr>
                <w:p w14:paraId="5951009D" w14:textId="76FFF8A0" w:rsidR="00C3627C" w:rsidRPr="00DC29B7" w:rsidDel="00D36FF1" w:rsidRDefault="006B0498">
                  <w:pPr>
                    <w:jc w:val="center"/>
                    <w:rPr>
                      <w:del w:id="6084" w:author="Mutali Nepfumbada" w:date="2022-09-28T23:25:00Z"/>
                      <w:bCs/>
                      <w:lang w:val="en-US"/>
                    </w:rPr>
                  </w:pPr>
                  <w:del w:id="6085" w:author="Mutali Nepfumbada" w:date="2022-09-28T23:25:00Z">
                    <w:r w:rsidDel="00D36FF1">
                      <w:rPr>
                        <w:bCs/>
                        <w:lang w:val="en-US"/>
                      </w:rPr>
                      <w:delText>94,648</w:delText>
                    </w:r>
                  </w:del>
                </w:p>
              </w:tc>
              <w:tc>
                <w:tcPr>
                  <w:tcW w:w="1519" w:type="dxa"/>
                </w:tcPr>
                <w:p w14:paraId="13917016" w14:textId="63BEE8D1" w:rsidR="00C3627C" w:rsidRPr="003C62E6" w:rsidDel="00D36FF1" w:rsidRDefault="00C3627C">
                  <w:pPr>
                    <w:jc w:val="center"/>
                    <w:rPr>
                      <w:del w:id="6086" w:author="Mutali Nepfumbada" w:date="2022-09-28T23:25:00Z"/>
                      <w:bCs/>
                      <w:color w:val="C00000"/>
                      <w:lang w:val="en-US"/>
                    </w:rPr>
                  </w:pPr>
                  <w:del w:id="6087" w:author="Mutali Nepfumbada" w:date="2022-09-28T23:25:00Z">
                    <w:r w:rsidRPr="003C62E6" w:rsidDel="00D36FF1">
                      <w:rPr>
                        <w:bCs/>
                        <w:color w:val="C00000"/>
                        <w:lang w:val="en-US"/>
                      </w:rPr>
                      <w:delText>-6.04</w:delText>
                    </w:r>
                  </w:del>
                </w:p>
              </w:tc>
              <w:tc>
                <w:tcPr>
                  <w:tcW w:w="1784" w:type="dxa"/>
                </w:tcPr>
                <w:p w14:paraId="4D85C8CB" w14:textId="674A63C1" w:rsidR="00C3627C" w:rsidRPr="00A60462" w:rsidDel="00D36FF1" w:rsidRDefault="00C3627C">
                  <w:pPr>
                    <w:jc w:val="center"/>
                    <w:rPr>
                      <w:del w:id="6088" w:author="Mutali Nepfumbada" w:date="2022-09-28T23:25:00Z"/>
                      <w:bCs/>
                      <w:color w:val="FF0000"/>
                      <w:lang w:val="en-US"/>
                    </w:rPr>
                  </w:pPr>
                  <w:del w:id="6089" w:author="Mutali Nepfumbada" w:date="2022-09-28T23:25:00Z">
                    <w:r w:rsidRPr="00A60462" w:rsidDel="00D36FF1">
                      <w:rPr>
                        <w:bCs/>
                        <w:color w:val="FF0000"/>
                        <w:lang w:val="en-US"/>
                      </w:rPr>
                      <w:delText>-6.04</w:delText>
                    </w:r>
                  </w:del>
                </w:p>
              </w:tc>
            </w:tr>
            <w:tr w:rsidR="00C3627C" w:rsidRPr="00DC29B7" w:rsidDel="00D36FF1" w14:paraId="2E8AC68F" w14:textId="3BE8357D">
              <w:trPr>
                <w:trHeight w:val="224"/>
                <w:jc w:val="center"/>
                <w:del w:id="6090" w:author="Mutali Nepfumbada" w:date="2022-09-28T23:25:00Z"/>
              </w:trPr>
              <w:tc>
                <w:tcPr>
                  <w:tcW w:w="1302" w:type="dxa"/>
                  <w:noWrap/>
                </w:tcPr>
                <w:p w14:paraId="41D6B923" w14:textId="78CFB76A" w:rsidR="00C3627C" w:rsidRPr="00DC29B7" w:rsidDel="00D36FF1" w:rsidRDefault="00C3627C">
                  <w:pPr>
                    <w:jc w:val="both"/>
                    <w:rPr>
                      <w:del w:id="6091" w:author="Mutali Nepfumbada" w:date="2022-09-28T23:25:00Z"/>
                      <w:bCs/>
                      <w:lang w:val="en-US"/>
                    </w:rPr>
                  </w:pPr>
                  <w:del w:id="6092" w:author="Mutali Nepfumbada" w:date="2022-09-28T23:25:00Z">
                    <w:r w:rsidRPr="00DC29B7" w:rsidDel="00D36FF1">
                      <w:rPr>
                        <w:bCs/>
                        <w:lang w:val="en-US"/>
                      </w:rPr>
                      <w:delText>Apr 22</w:delText>
                    </w:r>
                  </w:del>
                </w:p>
              </w:tc>
              <w:tc>
                <w:tcPr>
                  <w:tcW w:w="1646" w:type="dxa"/>
                  <w:noWrap/>
                </w:tcPr>
                <w:p w14:paraId="65894D7A" w14:textId="7D7214B4" w:rsidR="00C3627C" w:rsidRPr="00DC29B7" w:rsidDel="00D36FF1" w:rsidRDefault="006B0498">
                  <w:pPr>
                    <w:jc w:val="center"/>
                    <w:rPr>
                      <w:del w:id="6093" w:author="Mutali Nepfumbada" w:date="2022-09-28T23:25:00Z"/>
                      <w:bCs/>
                      <w:lang w:val="en-US"/>
                    </w:rPr>
                  </w:pPr>
                  <w:del w:id="6094" w:author="Mutali Nepfumbada" w:date="2022-09-28T23:25:00Z">
                    <w:r w:rsidDel="00D36FF1">
                      <w:rPr>
                        <w:bCs/>
                        <w:lang w:val="en-US"/>
                      </w:rPr>
                      <w:delText>70,911</w:delText>
                    </w:r>
                  </w:del>
                </w:p>
              </w:tc>
              <w:tc>
                <w:tcPr>
                  <w:tcW w:w="1530" w:type="dxa"/>
                  <w:noWrap/>
                </w:tcPr>
                <w:p w14:paraId="5F6E3263" w14:textId="5AEC6F2C" w:rsidR="00C3627C" w:rsidRPr="00DC29B7" w:rsidDel="00D36FF1" w:rsidRDefault="006B0498">
                  <w:pPr>
                    <w:jc w:val="center"/>
                    <w:rPr>
                      <w:del w:id="6095" w:author="Mutali Nepfumbada" w:date="2022-09-28T23:25:00Z"/>
                      <w:bCs/>
                      <w:lang w:val="en-US"/>
                    </w:rPr>
                  </w:pPr>
                  <w:del w:id="6096" w:author="Mutali Nepfumbada" w:date="2022-09-28T23:25:00Z">
                    <w:r w:rsidDel="00D36FF1">
                      <w:rPr>
                        <w:bCs/>
                        <w:lang w:val="en-US"/>
                      </w:rPr>
                      <w:delText>74,300</w:delText>
                    </w:r>
                    <w:r w:rsidR="00C3627C" w:rsidDel="00D36FF1">
                      <w:rPr>
                        <w:bCs/>
                        <w:lang w:val="en-US"/>
                      </w:rPr>
                      <w:delText>.0</w:delText>
                    </w:r>
                  </w:del>
                </w:p>
              </w:tc>
              <w:tc>
                <w:tcPr>
                  <w:tcW w:w="1542" w:type="dxa"/>
                  <w:noWrap/>
                </w:tcPr>
                <w:p w14:paraId="218FDD7A" w14:textId="16EEE072" w:rsidR="00C3627C" w:rsidRPr="00DC29B7" w:rsidDel="00D36FF1" w:rsidRDefault="006B0498">
                  <w:pPr>
                    <w:jc w:val="center"/>
                    <w:rPr>
                      <w:del w:id="6097" w:author="Mutali Nepfumbada" w:date="2022-09-28T23:25:00Z"/>
                      <w:bCs/>
                      <w:lang w:val="en-US"/>
                    </w:rPr>
                  </w:pPr>
                  <w:del w:id="6098" w:author="Mutali Nepfumbada" w:date="2022-09-28T23:25:00Z">
                    <w:r w:rsidDel="00D36FF1">
                      <w:rPr>
                        <w:bCs/>
                        <w:lang w:val="en-US"/>
                      </w:rPr>
                      <w:delText>70,139</w:delText>
                    </w:r>
                  </w:del>
                </w:p>
              </w:tc>
              <w:tc>
                <w:tcPr>
                  <w:tcW w:w="1519" w:type="dxa"/>
                </w:tcPr>
                <w:p w14:paraId="27305F2C" w14:textId="620551CD" w:rsidR="00C3627C" w:rsidRPr="003C62E6" w:rsidDel="00D36FF1" w:rsidRDefault="00C3627C">
                  <w:pPr>
                    <w:jc w:val="center"/>
                    <w:rPr>
                      <w:del w:id="6099" w:author="Mutali Nepfumbada" w:date="2022-09-28T23:25:00Z"/>
                      <w:bCs/>
                      <w:color w:val="C00000"/>
                      <w:lang w:val="en-US"/>
                    </w:rPr>
                  </w:pPr>
                  <w:del w:id="6100" w:author="Mutali Nepfumbada" w:date="2022-09-28T23:25:00Z">
                    <w:r w:rsidRPr="003C62E6" w:rsidDel="00D36FF1">
                      <w:rPr>
                        <w:bCs/>
                        <w:color w:val="C00000"/>
                        <w:lang w:val="en-US"/>
                      </w:rPr>
                      <w:delText>-1.09</w:delText>
                    </w:r>
                  </w:del>
                </w:p>
              </w:tc>
              <w:tc>
                <w:tcPr>
                  <w:tcW w:w="1784" w:type="dxa"/>
                </w:tcPr>
                <w:p w14:paraId="05BFEA43" w14:textId="489FF78A" w:rsidR="00C3627C" w:rsidRPr="00A60462" w:rsidDel="00D36FF1" w:rsidRDefault="00C3627C">
                  <w:pPr>
                    <w:jc w:val="center"/>
                    <w:rPr>
                      <w:del w:id="6101" w:author="Mutali Nepfumbada" w:date="2022-09-28T23:25:00Z"/>
                      <w:bCs/>
                      <w:color w:val="FF0000"/>
                      <w:lang w:val="en-US"/>
                    </w:rPr>
                  </w:pPr>
                  <w:del w:id="6102" w:author="Mutali Nepfumbada" w:date="2022-09-28T23:25:00Z">
                    <w:r w:rsidRPr="00A60462" w:rsidDel="00D36FF1">
                      <w:rPr>
                        <w:bCs/>
                        <w:color w:val="FF0000"/>
                        <w:lang w:val="en-US"/>
                      </w:rPr>
                      <w:delText>-5.6</w:delText>
                    </w:r>
                  </w:del>
                </w:p>
              </w:tc>
            </w:tr>
            <w:tr w:rsidR="00C3627C" w:rsidRPr="00DC29B7" w:rsidDel="00D36FF1" w14:paraId="418633A1" w14:textId="39B0D589">
              <w:trPr>
                <w:trHeight w:val="224"/>
                <w:jc w:val="center"/>
                <w:del w:id="6103" w:author="Mutali Nepfumbada" w:date="2022-09-28T23:25:00Z"/>
              </w:trPr>
              <w:tc>
                <w:tcPr>
                  <w:tcW w:w="1302" w:type="dxa"/>
                  <w:noWrap/>
                </w:tcPr>
                <w:p w14:paraId="1CF03AF6" w14:textId="259F4F46" w:rsidR="00C3627C" w:rsidRPr="00DC29B7" w:rsidDel="00D36FF1" w:rsidRDefault="00C3627C">
                  <w:pPr>
                    <w:jc w:val="both"/>
                    <w:rPr>
                      <w:del w:id="6104" w:author="Mutali Nepfumbada" w:date="2022-09-28T23:25:00Z"/>
                      <w:bCs/>
                      <w:lang w:val="en-US"/>
                    </w:rPr>
                  </w:pPr>
                  <w:del w:id="6105" w:author="Mutali Nepfumbada" w:date="2022-09-28T23:25:00Z">
                    <w:r w:rsidRPr="00DC29B7" w:rsidDel="00D36FF1">
                      <w:rPr>
                        <w:bCs/>
                        <w:lang w:val="en-US"/>
                      </w:rPr>
                      <w:delText>May 22</w:delText>
                    </w:r>
                  </w:del>
                </w:p>
              </w:tc>
              <w:tc>
                <w:tcPr>
                  <w:tcW w:w="1646" w:type="dxa"/>
                  <w:noWrap/>
                </w:tcPr>
                <w:p w14:paraId="4712AF22" w14:textId="7F09AB95" w:rsidR="00C3627C" w:rsidRPr="00DC29B7" w:rsidDel="00D36FF1" w:rsidRDefault="006B0498">
                  <w:pPr>
                    <w:jc w:val="center"/>
                    <w:rPr>
                      <w:del w:id="6106" w:author="Mutali Nepfumbada" w:date="2022-09-28T23:25:00Z"/>
                      <w:bCs/>
                      <w:lang w:val="en-US"/>
                    </w:rPr>
                  </w:pPr>
                  <w:del w:id="6107" w:author="Mutali Nepfumbada" w:date="2022-09-28T23:25:00Z">
                    <w:r w:rsidDel="00D36FF1">
                      <w:rPr>
                        <w:bCs/>
                        <w:lang w:val="en-US"/>
                      </w:rPr>
                      <w:delText>51,576</w:delText>
                    </w:r>
                  </w:del>
                </w:p>
              </w:tc>
              <w:tc>
                <w:tcPr>
                  <w:tcW w:w="1530" w:type="dxa"/>
                  <w:noWrap/>
                </w:tcPr>
                <w:p w14:paraId="32D574EF" w14:textId="168CA42E" w:rsidR="00C3627C" w:rsidRPr="00DC29B7" w:rsidDel="00D36FF1" w:rsidRDefault="006B0498">
                  <w:pPr>
                    <w:jc w:val="center"/>
                    <w:rPr>
                      <w:del w:id="6108" w:author="Mutali Nepfumbada" w:date="2022-09-28T23:25:00Z"/>
                      <w:bCs/>
                      <w:lang w:val="en-US"/>
                    </w:rPr>
                  </w:pPr>
                  <w:del w:id="6109" w:author="Mutali Nepfumbada" w:date="2022-09-28T23:25:00Z">
                    <w:r w:rsidDel="00D36FF1">
                      <w:rPr>
                        <w:bCs/>
                        <w:lang w:val="en-US"/>
                      </w:rPr>
                      <w:delText>51,700</w:delText>
                    </w:r>
                    <w:r w:rsidR="00C3627C" w:rsidDel="00D36FF1">
                      <w:rPr>
                        <w:bCs/>
                        <w:lang w:val="en-US"/>
                      </w:rPr>
                      <w:delText>.0</w:delText>
                    </w:r>
                  </w:del>
                </w:p>
              </w:tc>
              <w:tc>
                <w:tcPr>
                  <w:tcW w:w="1542" w:type="dxa"/>
                  <w:noWrap/>
                </w:tcPr>
                <w:p w14:paraId="41F3B689" w14:textId="3F03C1F4" w:rsidR="00C3627C" w:rsidRPr="00DC29B7" w:rsidDel="00D36FF1" w:rsidRDefault="006B0498">
                  <w:pPr>
                    <w:jc w:val="center"/>
                    <w:rPr>
                      <w:del w:id="6110" w:author="Mutali Nepfumbada" w:date="2022-09-28T23:25:00Z"/>
                      <w:bCs/>
                      <w:lang w:val="en-US"/>
                    </w:rPr>
                  </w:pPr>
                  <w:del w:id="6111" w:author="Mutali Nepfumbada" w:date="2022-09-28T23:25:00Z">
                    <w:r w:rsidDel="00D36FF1">
                      <w:rPr>
                        <w:bCs/>
                        <w:lang w:val="en-US"/>
                      </w:rPr>
                      <w:delText>52,488</w:delText>
                    </w:r>
                  </w:del>
                </w:p>
              </w:tc>
              <w:tc>
                <w:tcPr>
                  <w:tcW w:w="1519" w:type="dxa"/>
                </w:tcPr>
                <w:p w14:paraId="3DAE8B13" w14:textId="1243B414" w:rsidR="00C3627C" w:rsidRPr="003C62E6" w:rsidDel="00D36FF1" w:rsidRDefault="00C3627C">
                  <w:pPr>
                    <w:jc w:val="center"/>
                    <w:rPr>
                      <w:del w:id="6112" w:author="Mutali Nepfumbada" w:date="2022-09-28T23:25:00Z"/>
                      <w:bCs/>
                      <w:color w:val="C00000"/>
                      <w:lang w:val="en-US"/>
                    </w:rPr>
                  </w:pPr>
                  <w:del w:id="6113" w:author="Mutali Nepfumbada" w:date="2022-09-28T23:25:00Z">
                    <w:r w:rsidRPr="003C62E6" w:rsidDel="00D36FF1">
                      <w:rPr>
                        <w:bCs/>
                        <w:color w:val="00B050"/>
                        <w:lang w:val="en-US"/>
                      </w:rPr>
                      <w:delText>1.77</w:delText>
                    </w:r>
                  </w:del>
                </w:p>
              </w:tc>
              <w:tc>
                <w:tcPr>
                  <w:tcW w:w="1784" w:type="dxa"/>
                </w:tcPr>
                <w:p w14:paraId="6C1A218E" w14:textId="67155D80" w:rsidR="00C3627C" w:rsidRPr="00A60462" w:rsidDel="00D36FF1" w:rsidRDefault="00C3627C">
                  <w:pPr>
                    <w:jc w:val="center"/>
                    <w:rPr>
                      <w:del w:id="6114" w:author="Mutali Nepfumbada" w:date="2022-09-28T23:25:00Z"/>
                      <w:bCs/>
                      <w:color w:val="FF0000"/>
                      <w:lang w:val="en-US"/>
                    </w:rPr>
                  </w:pPr>
                  <w:del w:id="6115" w:author="Mutali Nepfumbada" w:date="2022-09-28T23:25:00Z">
                    <w:r w:rsidRPr="003C62E6" w:rsidDel="00D36FF1">
                      <w:rPr>
                        <w:bCs/>
                        <w:color w:val="00B050"/>
                        <w:lang w:val="en-US"/>
                      </w:rPr>
                      <w:delText>1.52</w:delText>
                    </w:r>
                  </w:del>
                </w:p>
              </w:tc>
            </w:tr>
            <w:tr w:rsidR="00C3627C" w:rsidRPr="00DC29B7" w:rsidDel="00D36FF1" w14:paraId="3951F90C" w14:textId="23D39935">
              <w:trPr>
                <w:trHeight w:val="224"/>
                <w:jc w:val="center"/>
                <w:del w:id="6116" w:author="Mutali Nepfumbada" w:date="2022-09-28T23:25:00Z"/>
              </w:trPr>
              <w:tc>
                <w:tcPr>
                  <w:tcW w:w="1302" w:type="dxa"/>
                  <w:noWrap/>
                </w:tcPr>
                <w:p w14:paraId="547788D2" w14:textId="2E864F10" w:rsidR="00C3627C" w:rsidRPr="00DC29B7" w:rsidDel="00D36FF1" w:rsidRDefault="00C3627C">
                  <w:pPr>
                    <w:jc w:val="both"/>
                    <w:rPr>
                      <w:del w:id="6117" w:author="Mutali Nepfumbada" w:date="2022-09-28T23:25:00Z"/>
                      <w:bCs/>
                      <w:lang w:val="en-US"/>
                    </w:rPr>
                  </w:pPr>
                  <w:del w:id="6118" w:author="Mutali Nepfumbada" w:date="2022-09-28T23:25:00Z">
                    <w:r w:rsidRPr="00DC29B7" w:rsidDel="00D36FF1">
                      <w:rPr>
                        <w:bCs/>
                        <w:lang w:val="en-US"/>
                      </w:rPr>
                      <w:delText>Jun 22</w:delText>
                    </w:r>
                  </w:del>
                </w:p>
              </w:tc>
              <w:tc>
                <w:tcPr>
                  <w:tcW w:w="1646" w:type="dxa"/>
                  <w:noWrap/>
                </w:tcPr>
                <w:p w14:paraId="08C8B842" w14:textId="4F785463" w:rsidR="00C3627C" w:rsidRPr="00DC29B7" w:rsidDel="00D36FF1" w:rsidRDefault="006B0498">
                  <w:pPr>
                    <w:jc w:val="center"/>
                    <w:rPr>
                      <w:del w:id="6119" w:author="Mutali Nepfumbada" w:date="2022-09-28T23:25:00Z"/>
                      <w:bCs/>
                      <w:lang w:val="en-US"/>
                    </w:rPr>
                  </w:pPr>
                  <w:del w:id="6120" w:author="Mutali Nepfumbada" w:date="2022-09-28T23:25:00Z">
                    <w:r w:rsidDel="00D36FF1">
                      <w:rPr>
                        <w:bCs/>
                        <w:lang w:val="en-US"/>
                      </w:rPr>
                      <w:delText>41,982</w:delText>
                    </w:r>
                  </w:del>
                </w:p>
              </w:tc>
              <w:tc>
                <w:tcPr>
                  <w:tcW w:w="1530" w:type="dxa"/>
                  <w:noWrap/>
                </w:tcPr>
                <w:p w14:paraId="175178E5" w14:textId="1A3F7021" w:rsidR="00C3627C" w:rsidRPr="00DC29B7" w:rsidDel="00D36FF1" w:rsidRDefault="006B0498">
                  <w:pPr>
                    <w:jc w:val="center"/>
                    <w:rPr>
                      <w:del w:id="6121" w:author="Mutali Nepfumbada" w:date="2022-09-28T23:25:00Z"/>
                      <w:bCs/>
                      <w:lang w:val="en-US"/>
                    </w:rPr>
                  </w:pPr>
                  <w:del w:id="6122" w:author="Mutali Nepfumbada" w:date="2022-09-28T23:25:00Z">
                    <w:r w:rsidDel="00D36FF1">
                      <w:rPr>
                        <w:bCs/>
                        <w:lang w:val="en-US"/>
                      </w:rPr>
                      <w:delText>43,200</w:delText>
                    </w:r>
                    <w:r w:rsidR="00C3627C" w:rsidDel="00D36FF1">
                      <w:rPr>
                        <w:bCs/>
                        <w:lang w:val="en-US"/>
                      </w:rPr>
                      <w:delText>.0</w:delText>
                    </w:r>
                  </w:del>
                </w:p>
              </w:tc>
              <w:tc>
                <w:tcPr>
                  <w:tcW w:w="1542" w:type="dxa"/>
                  <w:noWrap/>
                </w:tcPr>
                <w:p w14:paraId="2B97B685" w14:textId="1375A606" w:rsidR="00C3627C" w:rsidRPr="00DC29B7" w:rsidDel="00D36FF1" w:rsidRDefault="006B0498">
                  <w:pPr>
                    <w:jc w:val="center"/>
                    <w:rPr>
                      <w:del w:id="6123" w:author="Mutali Nepfumbada" w:date="2022-09-28T23:25:00Z"/>
                      <w:bCs/>
                      <w:lang w:val="en-US"/>
                    </w:rPr>
                  </w:pPr>
                  <w:del w:id="6124" w:author="Mutali Nepfumbada" w:date="2022-09-28T23:25:00Z">
                    <w:r w:rsidDel="00D36FF1">
                      <w:rPr>
                        <w:bCs/>
                        <w:lang w:val="en-US"/>
                      </w:rPr>
                      <w:delText>39,238</w:delText>
                    </w:r>
                  </w:del>
                </w:p>
              </w:tc>
              <w:tc>
                <w:tcPr>
                  <w:tcW w:w="1519" w:type="dxa"/>
                </w:tcPr>
                <w:p w14:paraId="7641D12C" w14:textId="6FD3F40C" w:rsidR="00C3627C" w:rsidRPr="003C62E6" w:rsidDel="00D36FF1" w:rsidRDefault="00C3627C">
                  <w:pPr>
                    <w:jc w:val="center"/>
                    <w:rPr>
                      <w:del w:id="6125" w:author="Mutali Nepfumbada" w:date="2022-09-28T23:25:00Z"/>
                      <w:bCs/>
                      <w:color w:val="C00000"/>
                      <w:lang w:val="en-US"/>
                    </w:rPr>
                  </w:pPr>
                  <w:del w:id="6126" w:author="Mutali Nepfumbada" w:date="2022-09-28T23:25:00Z">
                    <w:r w:rsidRPr="003C62E6" w:rsidDel="00D36FF1">
                      <w:rPr>
                        <w:bCs/>
                        <w:color w:val="C00000"/>
                        <w:lang w:val="en-US"/>
                      </w:rPr>
                      <w:delText>-6.54</w:delText>
                    </w:r>
                  </w:del>
                </w:p>
              </w:tc>
              <w:tc>
                <w:tcPr>
                  <w:tcW w:w="1784" w:type="dxa"/>
                </w:tcPr>
                <w:p w14:paraId="5602826A" w14:textId="73F1F1BB" w:rsidR="00C3627C" w:rsidRPr="00A60462" w:rsidDel="00D36FF1" w:rsidRDefault="00C3627C">
                  <w:pPr>
                    <w:jc w:val="center"/>
                    <w:rPr>
                      <w:del w:id="6127" w:author="Mutali Nepfumbada" w:date="2022-09-28T23:25:00Z"/>
                      <w:bCs/>
                      <w:color w:val="FF0000"/>
                      <w:lang w:val="en-US"/>
                    </w:rPr>
                  </w:pPr>
                  <w:del w:id="6128" w:author="Mutali Nepfumbada" w:date="2022-09-28T23:25:00Z">
                    <w:r w:rsidRPr="00A60462" w:rsidDel="00D36FF1">
                      <w:rPr>
                        <w:bCs/>
                        <w:color w:val="FF0000"/>
                        <w:lang w:val="en-US"/>
                      </w:rPr>
                      <w:delText>-9.17</w:delText>
                    </w:r>
                  </w:del>
                </w:p>
              </w:tc>
            </w:tr>
            <w:tr w:rsidR="00C3627C" w:rsidRPr="00DC29B7" w:rsidDel="00D36FF1" w14:paraId="54632AF0" w14:textId="4BBD4201">
              <w:trPr>
                <w:trHeight w:val="224"/>
                <w:jc w:val="center"/>
                <w:del w:id="6129" w:author="Mutali Nepfumbada" w:date="2022-09-28T23:25:00Z"/>
              </w:trPr>
              <w:tc>
                <w:tcPr>
                  <w:tcW w:w="1302" w:type="dxa"/>
                  <w:noWrap/>
                </w:tcPr>
                <w:p w14:paraId="18CC015A" w14:textId="04F86B80" w:rsidR="00C3627C" w:rsidRPr="00DC29B7" w:rsidDel="00D36FF1" w:rsidRDefault="00C3627C">
                  <w:pPr>
                    <w:jc w:val="both"/>
                    <w:rPr>
                      <w:del w:id="6130" w:author="Mutali Nepfumbada" w:date="2022-09-28T23:25:00Z"/>
                      <w:bCs/>
                      <w:lang w:val="en-US"/>
                    </w:rPr>
                  </w:pPr>
                  <w:del w:id="6131" w:author="Mutali Nepfumbada" w:date="2022-09-28T23:25:00Z">
                    <w:r w:rsidRPr="00DC29B7" w:rsidDel="00D36FF1">
                      <w:rPr>
                        <w:bCs/>
                        <w:lang w:val="en-US"/>
                      </w:rPr>
                      <w:delText>Jul 22</w:delText>
                    </w:r>
                  </w:del>
                </w:p>
              </w:tc>
              <w:tc>
                <w:tcPr>
                  <w:tcW w:w="1646" w:type="dxa"/>
                  <w:noWrap/>
                </w:tcPr>
                <w:p w14:paraId="655C91D1" w14:textId="5706A829" w:rsidR="00C3627C" w:rsidRPr="00DC29B7" w:rsidDel="00D36FF1" w:rsidRDefault="006B0498">
                  <w:pPr>
                    <w:jc w:val="center"/>
                    <w:rPr>
                      <w:del w:id="6132" w:author="Mutali Nepfumbada" w:date="2022-09-28T23:25:00Z"/>
                      <w:bCs/>
                      <w:lang w:val="en-US"/>
                    </w:rPr>
                  </w:pPr>
                  <w:del w:id="6133" w:author="Mutali Nepfumbada" w:date="2022-09-28T23:25:00Z">
                    <w:r w:rsidDel="00D36FF1">
                      <w:rPr>
                        <w:bCs/>
                        <w:lang w:val="en-US"/>
                      </w:rPr>
                      <w:delText>47,500</w:delText>
                    </w:r>
                  </w:del>
                </w:p>
              </w:tc>
              <w:tc>
                <w:tcPr>
                  <w:tcW w:w="1530" w:type="dxa"/>
                  <w:noWrap/>
                </w:tcPr>
                <w:p w14:paraId="2B52DAA4" w14:textId="0128C30D" w:rsidR="00C3627C" w:rsidRPr="00DC29B7" w:rsidDel="00D36FF1" w:rsidRDefault="006B0498">
                  <w:pPr>
                    <w:jc w:val="center"/>
                    <w:rPr>
                      <w:del w:id="6134" w:author="Mutali Nepfumbada" w:date="2022-09-28T23:25:00Z"/>
                      <w:bCs/>
                      <w:lang w:val="en-US"/>
                    </w:rPr>
                  </w:pPr>
                  <w:del w:id="6135" w:author="Mutali Nepfumbada" w:date="2022-09-28T23:25:00Z">
                    <w:r w:rsidDel="00D36FF1">
                      <w:rPr>
                        <w:bCs/>
                        <w:lang w:val="en-US"/>
                      </w:rPr>
                      <w:delText>45,400</w:delText>
                    </w:r>
                    <w:r w:rsidR="00C3627C" w:rsidDel="00D36FF1">
                      <w:rPr>
                        <w:bCs/>
                        <w:lang w:val="en-US"/>
                      </w:rPr>
                      <w:delText>.0</w:delText>
                    </w:r>
                  </w:del>
                </w:p>
              </w:tc>
              <w:tc>
                <w:tcPr>
                  <w:tcW w:w="1542" w:type="dxa"/>
                  <w:noWrap/>
                </w:tcPr>
                <w:p w14:paraId="249A85A5" w14:textId="1C16A747" w:rsidR="00C3627C" w:rsidRPr="00DC29B7" w:rsidDel="00D36FF1" w:rsidRDefault="006B0498">
                  <w:pPr>
                    <w:jc w:val="center"/>
                    <w:rPr>
                      <w:del w:id="6136" w:author="Mutali Nepfumbada" w:date="2022-09-28T23:25:00Z"/>
                      <w:bCs/>
                      <w:lang w:val="en-US"/>
                    </w:rPr>
                  </w:pPr>
                  <w:del w:id="6137" w:author="Mutali Nepfumbada" w:date="2022-09-28T23:25:00Z">
                    <w:r w:rsidDel="00D36FF1">
                      <w:rPr>
                        <w:bCs/>
                        <w:lang w:val="en-US"/>
                      </w:rPr>
                      <w:delText>42,440</w:delText>
                    </w:r>
                  </w:del>
                </w:p>
              </w:tc>
              <w:tc>
                <w:tcPr>
                  <w:tcW w:w="1519" w:type="dxa"/>
                </w:tcPr>
                <w:p w14:paraId="5705CA08" w14:textId="4BF2B742" w:rsidR="00C3627C" w:rsidRPr="003C62E6" w:rsidDel="00D36FF1" w:rsidRDefault="00C3627C">
                  <w:pPr>
                    <w:jc w:val="center"/>
                    <w:rPr>
                      <w:del w:id="6138" w:author="Mutali Nepfumbada" w:date="2022-09-28T23:25:00Z"/>
                      <w:bCs/>
                      <w:color w:val="C00000"/>
                      <w:lang w:val="en-US"/>
                    </w:rPr>
                  </w:pPr>
                  <w:del w:id="6139" w:author="Mutali Nepfumbada" w:date="2022-09-28T23:25:00Z">
                    <w:r w:rsidRPr="003C62E6" w:rsidDel="00D36FF1">
                      <w:rPr>
                        <w:bCs/>
                        <w:color w:val="C00000"/>
                        <w:lang w:val="en-US"/>
                      </w:rPr>
                      <w:delText>-10.65</w:delText>
                    </w:r>
                  </w:del>
                </w:p>
              </w:tc>
              <w:tc>
                <w:tcPr>
                  <w:tcW w:w="1784" w:type="dxa"/>
                </w:tcPr>
                <w:p w14:paraId="14246C80" w14:textId="2C36C200" w:rsidR="00C3627C" w:rsidRPr="00A60462" w:rsidDel="00D36FF1" w:rsidRDefault="00C3627C">
                  <w:pPr>
                    <w:jc w:val="center"/>
                    <w:rPr>
                      <w:del w:id="6140" w:author="Mutali Nepfumbada" w:date="2022-09-28T23:25:00Z"/>
                      <w:bCs/>
                      <w:color w:val="FF0000"/>
                      <w:lang w:val="en-US"/>
                    </w:rPr>
                  </w:pPr>
                  <w:del w:id="6141" w:author="Mutali Nepfumbada" w:date="2022-09-28T23:25:00Z">
                    <w:r w:rsidRPr="00A60462" w:rsidDel="00D36FF1">
                      <w:rPr>
                        <w:bCs/>
                        <w:color w:val="FF0000"/>
                        <w:lang w:val="en-US"/>
                      </w:rPr>
                      <w:delText>-6.52</w:delText>
                    </w:r>
                  </w:del>
                </w:p>
              </w:tc>
            </w:tr>
            <w:tr w:rsidR="00C3627C" w:rsidRPr="00DC29B7" w:rsidDel="00D36FF1" w14:paraId="2A2B535A" w14:textId="78E3EF62">
              <w:trPr>
                <w:trHeight w:val="224"/>
                <w:jc w:val="center"/>
                <w:del w:id="6142" w:author="Mutali Nepfumbada" w:date="2022-09-28T23:25:00Z"/>
              </w:trPr>
              <w:tc>
                <w:tcPr>
                  <w:tcW w:w="1302" w:type="dxa"/>
                  <w:noWrap/>
                </w:tcPr>
                <w:p w14:paraId="7B731B1E" w14:textId="4F53A9B4" w:rsidR="00C3627C" w:rsidRPr="00DC29B7" w:rsidDel="00D36FF1" w:rsidRDefault="00C3627C">
                  <w:pPr>
                    <w:jc w:val="both"/>
                    <w:rPr>
                      <w:del w:id="6143" w:author="Mutali Nepfumbada" w:date="2022-09-28T23:25:00Z"/>
                      <w:bCs/>
                      <w:lang w:val="en-US"/>
                    </w:rPr>
                  </w:pPr>
                  <w:del w:id="6144" w:author="Mutali Nepfumbada" w:date="2022-09-28T23:25:00Z">
                    <w:r w:rsidRPr="00DC29B7" w:rsidDel="00D36FF1">
                      <w:rPr>
                        <w:bCs/>
                        <w:lang w:val="en-US"/>
                      </w:rPr>
                      <w:delText>Aug 22</w:delText>
                    </w:r>
                  </w:del>
                </w:p>
              </w:tc>
              <w:tc>
                <w:tcPr>
                  <w:tcW w:w="1646" w:type="dxa"/>
                  <w:noWrap/>
                </w:tcPr>
                <w:p w14:paraId="09E43740" w14:textId="07790868" w:rsidR="00C3627C" w:rsidRPr="00DC29B7" w:rsidDel="00D36FF1" w:rsidRDefault="006B0498">
                  <w:pPr>
                    <w:jc w:val="center"/>
                    <w:rPr>
                      <w:del w:id="6145" w:author="Mutali Nepfumbada" w:date="2022-09-28T23:25:00Z"/>
                      <w:bCs/>
                      <w:lang w:val="en-US"/>
                    </w:rPr>
                  </w:pPr>
                  <w:del w:id="6146" w:author="Mutali Nepfumbada" w:date="2022-09-28T23:25:00Z">
                    <w:r w:rsidDel="00D36FF1">
                      <w:rPr>
                        <w:bCs/>
                        <w:lang w:val="en-US"/>
                      </w:rPr>
                      <w:delText>61,453</w:delText>
                    </w:r>
                  </w:del>
                </w:p>
              </w:tc>
              <w:tc>
                <w:tcPr>
                  <w:tcW w:w="1530" w:type="dxa"/>
                  <w:noWrap/>
                </w:tcPr>
                <w:p w14:paraId="132854B7" w14:textId="0F44A359" w:rsidR="00C3627C" w:rsidRPr="00DC29B7" w:rsidDel="00D36FF1" w:rsidRDefault="006B0498">
                  <w:pPr>
                    <w:jc w:val="center"/>
                    <w:rPr>
                      <w:del w:id="6147" w:author="Mutali Nepfumbada" w:date="2022-09-28T23:25:00Z"/>
                      <w:bCs/>
                      <w:lang w:val="en-US"/>
                    </w:rPr>
                  </w:pPr>
                  <w:del w:id="6148" w:author="Mutali Nepfumbada" w:date="2022-09-28T23:25:00Z">
                    <w:r w:rsidDel="00D36FF1">
                      <w:rPr>
                        <w:bCs/>
                        <w:lang w:val="en-US"/>
                      </w:rPr>
                      <w:delText>56,800</w:delText>
                    </w:r>
                    <w:r w:rsidR="00C3627C" w:rsidDel="00D36FF1">
                      <w:rPr>
                        <w:bCs/>
                        <w:lang w:val="en-US"/>
                      </w:rPr>
                      <w:delText>.0</w:delText>
                    </w:r>
                  </w:del>
                </w:p>
              </w:tc>
              <w:tc>
                <w:tcPr>
                  <w:tcW w:w="1542" w:type="dxa"/>
                  <w:noWrap/>
                </w:tcPr>
                <w:p w14:paraId="0D46A861" w14:textId="177CD383" w:rsidR="00C3627C" w:rsidRPr="00DC29B7" w:rsidDel="00D36FF1" w:rsidRDefault="006B0498">
                  <w:pPr>
                    <w:jc w:val="center"/>
                    <w:rPr>
                      <w:del w:id="6149" w:author="Mutali Nepfumbada" w:date="2022-09-28T23:25:00Z"/>
                      <w:bCs/>
                      <w:lang w:val="en-US"/>
                    </w:rPr>
                  </w:pPr>
                  <w:del w:id="6150" w:author="Mutali Nepfumbada" w:date="2022-09-28T23:25:00Z">
                    <w:r w:rsidDel="00D36FF1">
                      <w:rPr>
                        <w:bCs/>
                        <w:lang w:val="en-US"/>
                      </w:rPr>
                      <w:delText>60,653</w:delText>
                    </w:r>
                  </w:del>
                </w:p>
              </w:tc>
              <w:tc>
                <w:tcPr>
                  <w:tcW w:w="1519" w:type="dxa"/>
                </w:tcPr>
                <w:p w14:paraId="6AB6580B" w14:textId="447D604A" w:rsidR="00C3627C" w:rsidRPr="003C62E6" w:rsidDel="00D36FF1" w:rsidRDefault="00C3627C">
                  <w:pPr>
                    <w:jc w:val="center"/>
                    <w:rPr>
                      <w:del w:id="6151" w:author="Mutali Nepfumbada" w:date="2022-09-28T23:25:00Z"/>
                      <w:bCs/>
                      <w:color w:val="C00000"/>
                      <w:lang w:val="en-US"/>
                    </w:rPr>
                  </w:pPr>
                  <w:del w:id="6152" w:author="Mutali Nepfumbada" w:date="2022-09-28T23:25:00Z">
                    <w:r w:rsidRPr="003C62E6" w:rsidDel="00D36FF1">
                      <w:rPr>
                        <w:bCs/>
                        <w:color w:val="C00000"/>
                        <w:lang w:val="en-US"/>
                      </w:rPr>
                      <w:delText>-1.3</w:delText>
                    </w:r>
                    <w:r w:rsidR="00F92444" w:rsidDel="00D36FF1">
                      <w:rPr>
                        <w:bCs/>
                        <w:color w:val="C00000"/>
                        <w:lang w:val="en-US"/>
                      </w:rPr>
                      <w:delText>0</w:delText>
                    </w:r>
                  </w:del>
                </w:p>
              </w:tc>
              <w:tc>
                <w:tcPr>
                  <w:tcW w:w="1784" w:type="dxa"/>
                </w:tcPr>
                <w:p w14:paraId="705C90C9" w14:textId="74EB1079" w:rsidR="00C3627C" w:rsidRPr="00A60462" w:rsidDel="00D36FF1" w:rsidRDefault="00C3627C">
                  <w:pPr>
                    <w:jc w:val="center"/>
                    <w:rPr>
                      <w:del w:id="6153" w:author="Mutali Nepfumbada" w:date="2022-09-28T23:25:00Z"/>
                      <w:bCs/>
                      <w:color w:val="FF0000"/>
                      <w:lang w:val="en-US"/>
                    </w:rPr>
                  </w:pPr>
                  <w:del w:id="6154" w:author="Mutali Nepfumbada" w:date="2022-09-28T23:25:00Z">
                    <w:r w:rsidRPr="003C62E6" w:rsidDel="00D36FF1">
                      <w:rPr>
                        <w:bCs/>
                        <w:color w:val="00B050"/>
                        <w:lang w:val="en-US"/>
                      </w:rPr>
                      <w:delText>6.78</w:delText>
                    </w:r>
                  </w:del>
                </w:p>
              </w:tc>
            </w:tr>
            <w:tr w:rsidR="00C3627C" w:rsidRPr="00DC29B7" w:rsidDel="00D36FF1" w14:paraId="5267BB16" w14:textId="490C9D9D">
              <w:trPr>
                <w:trHeight w:val="224"/>
                <w:jc w:val="center"/>
                <w:del w:id="6155" w:author="Mutali Nepfumbada" w:date="2022-09-28T23:25:00Z"/>
              </w:trPr>
              <w:tc>
                <w:tcPr>
                  <w:tcW w:w="1302" w:type="dxa"/>
                  <w:noWrap/>
                </w:tcPr>
                <w:p w14:paraId="787898D9" w14:textId="140565EE" w:rsidR="00C3627C" w:rsidRPr="00971DE0" w:rsidDel="00D36FF1" w:rsidRDefault="00C3627C">
                  <w:pPr>
                    <w:jc w:val="both"/>
                    <w:rPr>
                      <w:del w:id="6156" w:author="Mutali Nepfumbada" w:date="2022-09-28T23:25:00Z"/>
                      <w:b/>
                      <w:lang w:val="en-US"/>
                    </w:rPr>
                  </w:pPr>
                  <w:del w:id="6157" w:author="Mutali Nepfumbada" w:date="2022-09-28T23:25:00Z">
                    <w:r w:rsidRPr="00971DE0" w:rsidDel="00D36FF1">
                      <w:rPr>
                        <w:b/>
                        <w:lang w:val="en-US"/>
                      </w:rPr>
                      <w:delText>Total</w:delText>
                    </w:r>
                  </w:del>
                </w:p>
              </w:tc>
              <w:tc>
                <w:tcPr>
                  <w:tcW w:w="1646" w:type="dxa"/>
                  <w:noWrap/>
                </w:tcPr>
                <w:p w14:paraId="458CBF22" w14:textId="3A1B6AD1" w:rsidR="00C3627C" w:rsidRPr="00971DE0" w:rsidDel="00D36FF1" w:rsidRDefault="006B0498">
                  <w:pPr>
                    <w:jc w:val="center"/>
                    <w:rPr>
                      <w:del w:id="6158" w:author="Mutali Nepfumbada" w:date="2022-09-28T23:25:00Z"/>
                      <w:b/>
                      <w:lang w:val="en-US"/>
                    </w:rPr>
                  </w:pPr>
                  <w:del w:id="6159" w:author="Mutali Nepfumbada" w:date="2022-09-28T23:25:00Z">
                    <w:r w:rsidDel="00D36FF1">
                      <w:rPr>
                        <w:b/>
                        <w:lang w:val="en-US"/>
                      </w:rPr>
                      <w:delText>887,239</w:delText>
                    </w:r>
                  </w:del>
                </w:p>
              </w:tc>
              <w:tc>
                <w:tcPr>
                  <w:tcW w:w="1530" w:type="dxa"/>
                  <w:noWrap/>
                </w:tcPr>
                <w:p w14:paraId="438D5065" w14:textId="779195B7" w:rsidR="00C3627C" w:rsidRPr="00971DE0" w:rsidDel="00D36FF1" w:rsidRDefault="006B0498">
                  <w:pPr>
                    <w:jc w:val="center"/>
                    <w:rPr>
                      <w:del w:id="6160" w:author="Mutali Nepfumbada" w:date="2022-09-28T23:25:00Z"/>
                      <w:b/>
                      <w:lang w:val="en-US"/>
                    </w:rPr>
                  </w:pPr>
                  <w:del w:id="6161" w:author="Mutali Nepfumbada" w:date="2022-09-28T23:25:00Z">
                    <w:r w:rsidDel="00D36FF1">
                      <w:rPr>
                        <w:b/>
                        <w:lang w:val="en-US"/>
                      </w:rPr>
                      <w:delText>885,175</w:delText>
                    </w:r>
                  </w:del>
                </w:p>
              </w:tc>
              <w:tc>
                <w:tcPr>
                  <w:tcW w:w="1542" w:type="dxa"/>
                  <w:noWrap/>
                </w:tcPr>
                <w:p w14:paraId="1F5212C0" w14:textId="7CC08BD6" w:rsidR="00C3627C" w:rsidRPr="00971DE0" w:rsidDel="00D36FF1" w:rsidRDefault="006B0498">
                  <w:pPr>
                    <w:jc w:val="center"/>
                    <w:rPr>
                      <w:del w:id="6162" w:author="Mutali Nepfumbada" w:date="2022-09-28T23:25:00Z"/>
                      <w:b/>
                      <w:lang w:val="en-US"/>
                    </w:rPr>
                  </w:pPr>
                  <w:del w:id="6163" w:author="Mutali Nepfumbada" w:date="2022-09-28T23:25:00Z">
                    <w:r w:rsidDel="00D36FF1">
                      <w:rPr>
                        <w:b/>
                        <w:lang w:val="en-US"/>
                      </w:rPr>
                      <w:delText>840,970</w:delText>
                    </w:r>
                  </w:del>
                </w:p>
              </w:tc>
              <w:tc>
                <w:tcPr>
                  <w:tcW w:w="1519" w:type="dxa"/>
                </w:tcPr>
                <w:p w14:paraId="2AA62458" w14:textId="7A8BFE1A" w:rsidR="00C3627C" w:rsidRPr="003C62E6" w:rsidDel="00D36FF1" w:rsidRDefault="00C3627C">
                  <w:pPr>
                    <w:jc w:val="center"/>
                    <w:rPr>
                      <w:del w:id="6164" w:author="Mutali Nepfumbada" w:date="2022-09-28T23:25:00Z"/>
                      <w:b/>
                      <w:color w:val="C00000"/>
                      <w:lang w:val="en-US"/>
                    </w:rPr>
                  </w:pPr>
                  <w:del w:id="6165" w:author="Mutali Nepfumbada" w:date="2022-09-28T23:25:00Z">
                    <w:r w:rsidRPr="003C62E6" w:rsidDel="00D36FF1">
                      <w:rPr>
                        <w:b/>
                        <w:color w:val="C00000"/>
                        <w:lang w:val="en-US"/>
                      </w:rPr>
                      <w:delText>-5.22</w:delText>
                    </w:r>
                  </w:del>
                </w:p>
              </w:tc>
              <w:tc>
                <w:tcPr>
                  <w:tcW w:w="1784" w:type="dxa"/>
                </w:tcPr>
                <w:p w14:paraId="42CD2095" w14:textId="06CB8727" w:rsidR="00C3627C" w:rsidRPr="00A60462" w:rsidDel="00D36FF1" w:rsidRDefault="00C3627C">
                  <w:pPr>
                    <w:jc w:val="center"/>
                    <w:rPr>
                      <w:del w:id="6166" w:author="Mutali Nepfumbada" w:date="2022-09-28T23:25:00Z"/>
                      <w:b/>
                      <w:color w:val="FF0000"/>
                      <w:lang w:val="en-US"/>
                    </w:rPr>
                  </w:pPr>
                  <w:del w:id="6167" w:author="Mutali Nepfumbada" w:date="2022-09-28T23:25:00Z">
                    <w:r w:rsidRPr="00A60462" w:rsidDel="00D36FF1">
                      <w:rPr>
                        <w:b/>
                        <w:color w:val="FF0000"/>
                        <w:lang w:val="en-US"/>
                      </w:rPr>
                      <w:delText>-4.99</w:delText>
                    </w:r>
                  </w:del>
                </w:p>
              </w:tc>
            </w:tr>
          </w:tbl>
          <w:p w14:paraId="7081155A" w14:textId="04075D97" w:rsidR="00C3627C" w:rsidRPr="00953BC7" w:rsidDel="00D36FF1" w:rsidRDefault="00C3627C">
            <w:pPr>
              <w:jc w:val="center"/>
              <w:rPr>
                <w:del w:id="6168" w:author="Mutali Nepfumbada" w:date="2022-09-28T23:25:00Z"/>
                <w:b/>
                <w:lang w:eastAsia="en-US"/>
              </w:rPr>
            </w:pPr>
          </w:p>
        </w:tc>
      </w:tr>
      <w:tr w:rsidR="00C3627C" w:rsidRPr="00953BC7" w:rsidDel="00D36FF1" w14:paraId="02E45112" w14:textId="2E400A0D">
        <w:trPr>
          <w:trHeight w:val="141"/>
          <w:del w:id="6169" w:author="Mutali Nepfumbada" w:date="2022-09-28T23:25:00Z"/>
        </w:trPr>
        <w:tc>
          <w:tcPr>
            <w:tcW w:w="5000" w:type="pct"/>
            <w:vAlign w:val="center"/>
          </w:tcPr>
          <w:p w14:paraId="2F670E6C" w14:textId="550D6C46" w:rsidR="00C3627C" w:rsidDel="00D36FF1" w:rsidRDefault="00C3627C">
            <w:pPr>
              <w:pStyle w:val="Caption"/>
              <w:rPr>
                <w:del w:id="6170" w:author="Mutali Nepfumbada" w:date="2022-09-28T23:25:00Z"/>
              </w:rPr>
            </w:pPr>
            <w:bookmarkStart w:id="6171" w:name="_Toc113817679"/>
            <w:bookmarkStart w:id="6172" w:name="_Toc115101855"/>
            <w:del w:id="6173" w:author="Mutali Nepfumbada" w:date="2022-09-28T23:25:00Z">
              <w:r w:rsidRPr="00953BC7" w:rsidDel="00D36FF1">
                <w:delText xml:space="preserve">Table </w:delText>
              </w:r>
              <w:r w:rsidR="00000000" w:rsidDel="00D36FF1">
                <w:fldChar w:fldCharType="begin"/>
              </w:r>
              <w:r w:rsidR="00000000" w:rsidDel="00D36FF1">
                <w:delInstrText xml:space="preserve"> STYLEREF 1 \s </w:delInstrText>
              </w:r>
              <w:r w:rsidR="00000000" w:rsidDel="00D36FF1">
                <w:fldChar w:fldCharType="separate"/>
              </w:r>
              <w:r w:rsidR="00B61424" w:rsidDel="00D36FF1">
                <w:rPr>
                  <w:noProof/>
                </w:rPr>
                <w:delText>8</w:delText>
              </w:r>
              <w:r w:rsidR="00000000" w:rsidDel="00D36FF1">
                <w:rPr>
                  <w:noProof/>
                </w:rPr>
                <w:fldChar w:fldCharType="end"/>
              </w:r>
              <w:r w:rsidR="00B61424" w:rsidDel="00D36FF1">
                <w:noBreakHyphen/>
              </w:r>
              <w:r w:rsidR="00000000" w:rsidDel="00D36FF1">
                <w:fldChar w:fldCharType="begin"/>
              </w:r>
              <w:r w:rsidR="00000000" w:rsidDel="00D36FF1">
                <w:delInstrText xml:space="preserve"> SEQ Table \* ARABIC \s 1 </w:delInstrText>
              </w:r>
              <w:r w:rsidR="00000000" w:rsidDel="00D36FF1">
                <w:fldChar w:fldCharType="separate"/>
              </w:r>
              <w:r w:rsidR="00B61424" w:rsidDel="00D36FF1">
                <w:rPr>
                  <w:noProof/>
                </w:rPr>
                <w:delText>2</w:delText>
              </w:r>
              <w:r w:rsidR="00000000" w:rsidDel="00D36FF1">
                <w:rPr>
                  <w:noProof/>
                </w:rPr>
                <w:fldChar w:fldCharType="end"/>
              </w:r>
              <w:r w:rsidRPr="00953BC7" w:rsidDel="00D36FF1">
                <w:delText xml:space="preserve">: </w:delText>
              </w:r>
              <w:r w:rsidDel="00D36FF1">
                <w:delText>Vergelegen</w:delText>
              </w:r>
              <w:r w:rsidRPr="00953BC7" w:rsidDel="00D36FF1">
                <w:delText xml:space="preserve"> Production </w:delText>
              </w:r>
              <w:r w:rsidDel="00D36FF1">
                <w:delText>and Forecast</w:delText>
              </w:r>
              <w:bookmarkEnd w:id="6171"/>
              <w:bookmarkEnd w:id="6172"/>
            </w:del>
          </w:p>
          <w:p w14:paraId="1FA11D0D" w14:textId="7EFF9690" w:rsidR="00C3627C" w:rsidRPr="00310E6B" w:rsidDel="00D36FF1" w:rsidRDefault="00C3627C">
            <w:pPr>
              <w:rPr>
                <w:del w:id="6174" w:author="Mutali Nepfumbada" w:date="2022-09-28T23:25:00Z"/>
              </w:rPr>
            </w:pPr>
          </w:p>
        </w:tc>
      </w:tr>
      <w:tr w:rsidR="00C3627C" w:rsidRPr="00953BC7" w:rsidDel="00D36FF1" w14:paraId="4748B23D" w14:textId="499A19AF">
        <w:trPr>
          <w:trHeight w:val="738"/>
          <w:del w:id="6175" w:author="Mutali Nepfumbada" w:date="2022-09-28T23:25:00Z"/>
        </w:trPr>
        <w:tc>
          <w:tcPr>
            <w:tcW w:w="5000" w:type="pct"/>
            <w:vAlign w:val="center"/>
          </w:tcPr>
          <w:p w14:paraId="0C06CEBF" w14:textId="25269A62" w:rsidR="00C3627C" w:rsidRPr="00953BC7" w:rsidDel="00D36FF1" w:rsidRDefault="00C3627C">
            <w:pPr>
              <w:jc w:val="center"/>
              <w:rPr>
                <w:del w:id="6176" w:author="Mutali Nepfumbada" w:date="2022-09-28T23:25:00Z"/>
                <w:lang w:val="en-US"/>
              </w:rPr>
            </w:pPr>
            <w:del w:id="6177" w:author="Mutali Nepfumbada" w:date="2022-09-28T23:25:00Z">
              <w:r w:rsidDel="00D36FF1">
                <w:rPr>
                  <w:noProof/>
                </w:rPr>
                <w:drawing>
                  <wp:inline distT="0" distB="0" distL="0" distR="0" wp14:anchorId="4CEE1DD3" wp14:editId="65FAF6D9">
                    <wp:extent cx="5760000" cy="3155703"/>
                    <wp:effectExtent l="0" t="0" r="0" b="0"/>
                    <wp:docPr id="1025" name="Picture 1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clinic Vergelegen Production.jpg"/>
                            <pic:cNvPicPr/>
                          </pic:nvPicPr>
                          <pic:blipFill>
                            <a:blip r:embed="rId48"/>
                            <a:stretch>
                              <a:fillRect/>
                            </a:stretch>
                          </pic:blipFill>
                          <pic:spPr>
                            <a:xfrm>
                              <a:off x="0" y="0"/>
                              <a:ext cx="5760000" cy="3155703"/>
                            </a:xfrm>
                            <a:prstGeom prst="rect">
                              <a:avLst/>
                            </a:prstGeom>
                          </pic:spPr>
                        </pic:pic>
                      </a:graphicData>
                    </a:graphic>
                  </wp:inline>
                </w:drawing>
              </w:r>
            </w:del>
          </w:p>
          <w:p w14:paraId="7C36397F" w14:textId="05C09ED6" w:rsidR="00C3627C" w:rsidRPr="00953BC7" w:rsidDel="00D36FF1" w:rsidRDefault="00C3627C">
            <w:pPr>
              <w:pStyle w:val="Caption"/>
              <w:rPr>
                <w:del w:id="6178" w:author="Mutali Nepfumbada" w:date="2022-09-28T23:25:00Z"/>
                <w:lang w:eastAsia="en-US"/>
              </w:rPr>
            </w:pPr>
            <w:bookmarkStart w:id="6179" w:name="_Toc113817654"/>
            <w:bookmarkStart w:id="6180" w:name="_Toc115101883"/>
            <w:del w:id="6181" w:author="Mutali Nepfumbada" w:date="2022-09-28T23:25:00Z">
              <w:r w:rsidDel="00D36FF1">
                <w:delText xml:space="preserve">Figure </w:delText>
              </w:r>
              <w:r w:rsidR="00000000" w:rsidDel="00D36FF1">
                <w:fldChar w:fldCharType="begin"/>
              </w:r>
              <w:r w:rsidR="00000000" w:rsidDel="00D36FF1">
                <w:delInstrText xml:space="preserve"> STYLEREF 1 \s </w:delInstrText>
              </w:r>
              <w:r w:rsidR="00000000" w:rsidDel="00D36FF1">
                <w:fldChar w:fldCharType="separate"/>
              </w:r>
              <w:r w:rsidR="009259F6" w:rsidDel="00D36FF1">
                <w:rPr>
                  <w:noProof/>
                </w:rPr>
                <w:delText>8</w:delText>
              </w:r>
              <w:r w:rsidR="00000000" w:rsidDel="00D36FF1">
                <w:rPr>
                  <w:noProof/>
                </w:rPr>
                <w:fldChar w:fldCharType="end"/>
              </w:r>
              <w:r w:rsidDel="00D36FF1">
                <w:noBreakHyphen/>
              </w:r>
              <w:r w:rsidR="00000000" w:rsidDel="00D36FF1">
                <w:fldChar w:fldCharType="begin"/>
              </w:r>
              <w:r w:rsidR="00000000" w:rsidDel="00D36FF1">
                <w:delInstrText xml:space="preserve"> SEQ Figure \* ARABIC \s 1 </w:delInstrText>
              </w:r>
              <w:r w:rsidR="00000000" w:rsidDel="00D36FF1">
                <w:fldChar w:fldCharType="separate"/>
              </w:r>
              <w:r w:rsidR="009259F6" w:rsidDel="00D36FF1">
                <w:rPr>
                  <w:noProof/>
                </w:rPr>
                <w:delText>1</w:delText>
              </w:r>
              <w:r w:rsidR="00000000" w:rsidDel="00D36FF1">
                <w:rPr>
                  <w:noProof/>
                </w:rPr>
                <w:fldChar w:fldCharType="end"/>
              </w:r>
              <w:r w:rsidDel="00D36FF1">
                <w:delText>: Vergelegen</w:delText>
              </w:r>
              <w:r w:rsidRPr="00953BC7" w:rsidDel="00D36FF1">
                <w:rPr>
                  <w:lang w:eastAsia="en-US"/>
                </w:rPr>
                <w:delText xml:space="preserve"> Production </w:delText>
              </w:r>
              <w:r w:rsidDel="00D36FF1">
                <w:rPr>
                  <w:lang w:eastAsia="en-US"/>
                </w:rPr>
                <w:delText>Vs Forecast</w:delText>
              </w:r>
              <w:bookmarkEnd w:id="6179"/>
              <w:bookmarkEnd w:id="6180"/>
            </w:del>
          </w:p>
        </w:tc>
      </w:tr>
    </w:tbl>
    <w:p w14:paraId="4AEABB7B" w14:textId="37D83347" w:rsidR="00C3627C" w:rsidDel="00D36FF1" w:rsidRDefault="00C3627C" w:rsidP="00C3627C">
      <w:pPr>
        <w:rPr>
          <w:del w:id="6182" w:author="Mutali Nepfumbada" w:date="2022-09-28T23:25:00Z"/>
          <w:rFonts w:cs="Arial"/>
          <w:color w:val="000000"/>
          <w:shd w:val="clear" w:color="auto" w:fill="FFFFFF"/>
        </w:rPr>
      </w:pPr>
    </w:p>
    <w:p w14:paraId="2A27380C" w14:textId="118B2A8B" w:rsidR="00C3627C" w:rsidDel="00D36FF1" w:rsidRDefault="00C3627C" w:rsidP="006F556E">
      <w:pPr>
        <w:jc w:val="both"/>
        <w:rPr>
          <w:ins w:id="6183" w:author="Adam Terry" w:date="2022-09-23T18:16:00Z"/>
          <w:del w:id="6184" w:author="Mutali Nepfumbada" w:date="2022-09-28T23:25:00Z"/>
          <w:rFonts w:cs="Arial"/>
          <w:color w:val="000000"/>
          <w:shd w:val="clear" w:color="auto" w:fill="FFFFFF"/>
        </w:rPr>
      </w:pPr>
      <w:del w:id="6185" w:author="Mutali Nepfumbada" w:date="2022-09-28T23:25:00Z">
        <w:r w:rsidRPr="00666BF5" w:rsidDel="00D36FF1">
          <w:rPr>
            <w:rFonts w:cs="Arial"/>
            <w:color w:val="000000"/>
            <w:shd w:val="clear" w:color="auto" w:fill="FFFFFF"/>
          </w:rPr>
          <w:delText xml:space="preserve">Total production since COD is </w:delText>
        </w:r>
        <w:commentRangeStart w:id="6186"/>
        <w:r w:rsidRPr="00666BF5" w:rsidDel="00D36FF1">
          <w:rPr>
            <w:rFonts w:cs="Arial"/>
            <w:color w:val="000000"/>
            <w:shd w:val="clear" w:color="auto" w:fill="FFFFFF"/>
          </w:rPr>
          <w:delText>840</w:delText>
        </w:r>
        <w:r w:rsidDel="00D36FF1">
          <w:rPr>
            <w:rFonts w:cs="Arial"/>
            <w:color w:val="000000"/>
            <w:shd w:val="clear" w:color="auto" w:fill="FFFFFF"/>
          </w:rPr>
          <w:delText>,</w:delText>
        </w:r>
        <w:r w:rsidRPr="00666BF5" w:rsidDel="00D36FF1">
          <w:rPr>
            <w:rFonts w:cs="Arial"/>
            <w:color w:val="000000"/>
            <w:shd w:val="clear" w:color="auto" w:fill="FFFFFF"/>
          </w:rPr>
          <w:delText xml:space="preserve">969 </w:delText>
        </w:r>
        <w:commentRangeEnd w:id="6186"/>
        <w:r w:rsidDel="00D36FF1">
          <w:rPr>
            <w:rStyle w:val="CommentReference"/>
            <w:rFonts w:ascii="Verdana" w:hAnsi="Verdana"/>
          </w:rPr>
          <w:commentReference w:id="6186"/>
        </w:r>
        <w:r w:rsidDel="00D36FF1">
          <w:rPr>
            <w:rFonts w:cs="Arial"/>
            <w:color w:val="000000"/>
            <w:shd w:val="clear" w:color="auto" w:fill="FFFFFF"/>
          </w:rPr>
          <w:delText>k</w:delText>
        </w:r>
        <w:r w:rsidRPr="00666BF5" w:rsidDel="00D36FF1">
          <w:rPr>
            <w:rFonts w:cs="Arial"/>
            <w:color w:val="000000"/>
            <w:shd w:val="clear" w:color="auto" w:fill="FFFFFF"/>
          </w:rPr>
          <w:delText xml:space="preserve">Wh with a variance of </w:delText>
        </w:r>
        <w:commentRangeStart w:id="6187"/>
        <w:r w:rsidRPr="00666BF5" w:rsidDel="00D36FF1">
          <w:rPr>
            <w:rFonts w:cs="Arial"/>
            <w:color w:val="000000"/>
            <w:shd w:val="clear" w:color="auto" w:fill="FFFFFF"/>
          </w:rPr>
          <w:delText>5.22</w:delText>
        </w:r>
      </w:del>
      <w:ins w:id="6188" w:author="Adam Terry" w:date="2022-09-23T18:10:00Z">
        <w:del w:id="6189" w:author="Mutali Nepfumbada" w:date="2022-09-28T23:25:00Z">
          <w:r w:rsidDel="00D36FF1">
            <w:rPr>
              <w:rFonts w:cs="Arial"/>
              <w:color w:val="000000"/>
              <w:shd w:val="clear" w:color="auto" w:fill="FFFFFF"/>
            </w:rPr>
            <w:delText xml:space="preserve"> </w:delText>
          </w:r>
        </w:del>
      </w:ins>
      <w:del w:id="6190" w:author="Mutali Nepfumbada" w:date="2022-09-28T23:25:00Z">
        <w:r w:rsidRPr="00666BF5" w:rsidDel="00D36FF1">
          <w:rPr>
            <w:rFonts w:cs="Arial"/>
            <w:color w:val="000000"/>
            <w:shd w:val="clear" w:color="auto" w:fill="FFFFFF"/>
          </w:rPr>
          <w:delText xml:space="preserve">% </w:delText>
        </w:r>
        <w:commentRangeEnd w:id="6187"/>
        <w:r w:rsidDel="00D36FF1">
          <w:rPr>
            <w:rStyle w:val="CommentReference"/>
            <w:rFonts w:ascii="Verdana" w:hAnsi="Verdana"/>
          </w:rPr>
          <w:commentReference w:id="6187"/>
        </w:r>
        <w:r w:rsidRPr="00666BF5" w:rsidDel="00D36FF1">
          <w:rPr>
            <w:rFonts w:cs="Arial"/>
            <w:color w:val="000000"/>
            <w:shd w:val="clear" w:color="auto" w:fill="FFFFFF"/>
          </w:rPr>
          <w:delText xml:space="preserve">below predicted </w:delText>
        </w:r>
      </w:del>
      <w:ins w:id="6191" w:author="Adam Terry" w:date="2022-09-23T18:10:00Z">
        <w:del w:id="6192" w:author="Mutali Nepfumbada" w:date="2022-09-28T23:25:00Z">
          <w:r w:rsidDel="00D36FF1">
            <w:rPr>
              <w:rFonts w:cs="Arial"/>
              <w:color w:val="000000"/>
              <w:shd w:val="clear" w:color="auto" w:fill="FFFFFF"/>
            </w:rPr>
            <w:delText>the original forecast</w:delText>
          </w:r>
        </w:del>
      </w:ins>
      <w:del w:id="6193" w:author="Mutali Nepfumbada" w:date="2022-09-28T23:25:00Z">
        <w:r w:rsidRPr="00666BF5" w:rsidDel="00D36FF1">
          <w:rPr>
            <w:rFonts w:cs="Arial"/>
            <w:color w:val="000000"/>
            <w:shd w:val="clear" w:color="auto" w:fill="FFFFFF"/>
          </w:rPr>
          <w:delText xml:space="preserve">production and </w:delText>
        </w:r>
      </w:del>
      <w:ins w:id="6194" w:author="Adam Terry" w:date="2022-09-23T18:10:00Z">
        <w:del w:id="6195" w:author="Mutali Nepfumbada" w:date="2022-09-28T23:25:00Z">
          <w:r w:rsidDel="00D36FF1">
            <w:rPr>
              <w:rFonts w:cs="Arial"/>
              <w:color w:val="000000"/>
              <w:shd w:val="clear" w:color="auto" w:fill="FFFFFF"/>
            </w:rPr>
            <w:delText>4.99</w:delText>
          </w:r>
        </w:del>
      </w:ins>
      <w:del w:id="6196" w:author="Mutali Nepfumbada" w:date="2022-09-28T23:25:00Z">
        <w:r w:rsidR="00CE5D65" w:rsidDel="00D36FF1">
          <w:rPr>
            <w:rFonts w:cs="Arial"/>
            <w:color w:val="000000"/>
            <w:shd w:val="clear" w:color="auto" w:fill="FFFFFF"/>
          </w:rPr>
          <w:delText xml:space="preserve"> </w:delText>
        </w:r>
      </w:del>
      <w:ins w:id="6197" w:author="Adam Terry" w:date="2022-09-23T18:10:00Z">
        <w:del w:id="6198" w:author="Mutali Nepfumbada" w:date="2022-09-28T23:25:00Z">
          <w:r w:rsidDel="00D36FF1">
            <w:rPr>
              <w:rFonts w:cs="Arial"/>
              <w:color w:val="000000"/>
              <w:shd w:val="clear" w:color="auto" w:fill="FFFFFF"/>
            </w:rPr>
            <w:delText xml:space="preserve">% below </w:delText>
          </w:r>
        </w:del>
      </w:ins>
      <w:del w:id="6199" w:author="Mutali Nepfumbada" w:date="2022-09-28T23:25:00Z">
        <w:r w:rsidRPr="00666BF5" w:rsidDel="00D36FF1">
          <w:rPr>
            <w:rFonts w:cs="Arial"/>
            <w:color w:val="000000"/>
            <w:shd w:val="clear" w:color="auto" w:fill="FFFFFF"/>
          </w:rPr>
          <w:delText xml:space="preserve">the </w:delText>
        </w:r>
        <w:commentRangeStart w:id="6200"/>
        <w:r w:rsidRPr="00666BF5" w:rsidDel="00D36FF1">
          <w:rPr>
            <w:rFonts w:cs="Arial"/>
            <w:color w:val="000000"/>
            <w:shd w:val="clear" w:color="auto" w:fill="FFFFFF"/>
          </w:rPr>
          <w:delText xml:space="preserve">weather adjusted forecast </w:delText>
        </w:r>
        <w:commentRangeEnd w:id="6200"/>
        <w:r w:rsidDel="00D36FF1">
          <w:rPr>
            <w:rStyle w:val="CommentReference"/>
            <w:rFonts w:ascii="Verdana" w:hAnsi="Verdana"/>
          </w:rPr>
          <w:commentReference w:id="6200"/>
        </w:r>
        <w:r w:rsidRPr="00666BF5" w:rsidDel="00D36FF1">
          <w:rPr>
            <w:rFonts w:cs="Arial"/>
            <w:color w:val="000000"/>
            <w:shd w:val="clear" w:color="auto" w:fill="FFFFFF"/>
          </w:rPr>
          <w:delText>shows a variance of 4.99% below prediction.</w:delText>
        </w:r>
      </w:del>
      <w:ins w:id="6201" w:author="Adam Terry" w:date="2022-09-23T18:10:00Z">
        <w:del w:id="6202" w:author="Mutali Nepfumbada" w:date="2022-09-28T23:25:00Z">
          <w:r w:rsidDel="00D36FF1">
            <w:rPr>
              <w:rStyle w:val="CommentReference"/>
              <w:rFonts w:ascii="Verdana" w:hAnsi="Verdana"/>
            </w:rPr>
            <w:delText>.</w:delText>
          </w:r>
        </w:del>
      </w:ins>
      <w:del w:id="6203" w:author="Mutali Nepfumbada" w:date="2022-09-28T23:25:00Z">
        <w:r w:rsidRPr="00666BF5" w:rsidDel="00D36FF1">
          <w:rPr>
            <w:rFonts w:cs="Arial"/>
            <w:color w:val="000000"/>
            <w:shd w:val="clear" w:color="auto" w:fill="FFFFFF"/>
          </w:rPr>
          <w:delText xml:space="preserve"> </w:delText>
        </w:r>
      </w:del>
    </w:p>
    <w:p w14:paraId="3D9E0072" w14:textId="22EBC04F" w:rsidR="00C3627C" w:rsidDel="00D36FF1" w:rsidRDefault="00C3627C" w:rsidP="006F556E">
      <w:pPr>
        <w:jc w:val="both"/>
        <w:rPr>
          <w:del w:id="6204" w:author="Mutali Nepfumbada" w:date="2022-09-28T23:25:00Z"/>
          <w:rFonts w:cs="Arial"/>
          <w:color w:val="000000"/>
          <w:shd w:val="clear" w:color="auto" w:fill="FFFFFF"/>
        </w:rPr>
      </w:pPr>
    </w:p>
    <w:p w14:paraId="00E41EC0" w14:textId="515E9A7B" w:rsidR="00B9384E" w:rsidDel="00D36FF1" w:rsidRDefault="00DB5BF8" w:rsidP="006F556E">
      <w:pPr>
        <w:jc w:val="both"/>
        <w:rPr>
          <w:del w:id="6205" w:author="Mutali Nepfumbada" w:date="2022-09-28T23:25:00Z"/>
        </w:rPr>
      </w:pPr>
      <w:del w:id="6206" w:author="Mutali Nepfumbada" w:date="2022-09-28T23:25:00Z">
        <w:r w:rsidDel="00D36FF1">
          <w:delText>The weather-adjusted generation is less than the P50 forecast, which means that the power plant could not exceed the P50 generation.</w:delText>
        </w:r>
      </w:del>
    </w:p>
    <w:p w14:paraId="1F9D6E69" w14:textId="35594B4F" w:rsidR="00B9384E" w:rsidDel="00D36FF1" w:rsidRDefault="00B9384E" w:rsidP="006F556E">
      <w:pPr>
        <w:jc w:val="both"/>
        <w:rPr>
          <w:del w:id="6207" w:author="Mutali Nepfumbada" w:date="2022-09-28T23:25:00Z"/>
        </w:rPr>
      </w:pPr>
    </w:p>
    <w:p w14:paraId="550C0088" w14:textId="5EAF1597" w:rsidR="00DB5BF8" w:rsidDel="00D36FF1" w:rsidRDefault="00DB5BF8" w:rsidP="006F556E">
      <w:pPr>
        <w:jc w:val="both"/>
        <w:rPr>
          <w:del w:id="6208" w:author="Mutali Nepfumbada" w:date="2022-09-28T23:25:00Z"/>
        </w:rPr>
      </w:pPr>
      <w:del w:id="6209" w:author="Mutali Nepfumbada" w:date="2022-09-28T23:25:00Z">
        <w:r w:rsidDel="00D36FF1">
          <w:delText xml:space="preserve">As the irradiation is low due to cloudy weather conditions since COD. The impact of load shedding is minimal. We have also considered the impact of inverters operating above guaranteed temperature range, as described below. </w:delText>
        </w:r>
      </w:del>
    </w:p>
    <w:p w14:paraId="4E8D365C" w14:textId="7DDC3DA2" w:rsidR="00B9384E" w:rsidDel="00D36FF1" w:rsidRDefault="00B9384E" w:rsidP="006F556E">
      <w:pPr>
        <w:jc w:val="both"/>
        <w:rPr>
          <w:del w:id="6210" w:author="Mutali Nepfumbada" w:date="2022-09-28T23:25:00Z"/>
        </w:rPr>
      </w:pPr>
    </w:p>
    <w:p w14:paraId="7E9417BF" w14:textId="064782BD" w:rsidR="00DB5BF8" w:rsidDel="00D36FF1" w:rsidRDefault="00DB5BF8" w:rsidP="006F556E">
      <w:pPr>
        <w:jc w:val="both"/>
        <w:rPr>
          <w:ins w:id="6211" w:author="Adam Terry" w:date="2022-09-23T18:16:00Z"/>
          <w:del w:id="6212" w:author="Mutali Nepfumbada" w:date="2022-09-28T23:25:00Z"/>
          <w:rFonts w:cs="Arial"/>
          <w:color w:val="000000"/>
          <w:shd w:val="clear" w:color="auto" w:fill="FFFFFF"/>
        </w:rPr>
      </w:pPr>
      <w:del w:id="6213" w:author="Mutali Nepfumbada" w:date="2022-09-28T23:25:00Z">
        <w:r w:rsidDel="00D36FF1">
          <w:delText xml:space="preserve">The following figure describes the inverter temperature at Vergelegen. The thermal image was taken on </w:delText>
        </w:r>
        <w:r w:rsidR="00B9384E" w:rsidDel="00D36FF1">
          <w:delText>30 March</w:delText>
        </w:r>
        <w:r w:rsidDel="00D36FF1">
          <w:delText xml:space="preserve"> </w:delText>
        </w:r>
        <w:r w:rsidR="00B9384E" w:rsidDel="00D36FF1">
          <w:delText>2022,</w:delText>
        </w:r>
        <w:r w:rsidDel="00D36FF1">
          <w:delText xml:space="preserve"> and shows that the inverter is operating at 50 ˚C, which is close to the maximum operating temperature of 60 ˚C. The high operating temperature of the inverter has implications for production. Harmattan notes that the inverter has not exceeded the maximum temperature of 60 ˚</w:delText>
        </w:r>
        <w:r w:rsidR="00B9384E" w:rsidDel="00D36FF1">
          <w:delText>C but</w:delText>
        </w:r>
        <w:r w:rsidDel="00D36FF1">
          <w:delText xml:space="preserve"> points out that this could change during the summer months.</w:delText>
        </w:r>
      </w:del>
    </w:p>
    <w:p w14:paraId="7780566B" w14:textId="006F3520" w:rsidR="00C3627C" w:rsidDel="00D36FF1" w:rsidRDefault="00C3627C">
      <w:pPr>
        <w:rPr>
          <w:del w:id="6214" w:author="Mutali Nepfumbada" w:date="2022-09-28T23:25:00Z"/>
          <w:rFonts w:cs="Arial"/>
          <w:color w:val="000000"/>
          <w:shd w:val="clear" w:color="auto" w:fill="FFFFFF"/>
        </w:rPr>
        <w:pPrChange w:id="6215" w:author="Thulani Ndaba" w:date="2022-09-20T16:53:00Z">
          <w:pPr>
            <w:pStyle w:val="Caption"/>
            <w:jc w:val="both"/>
          </w:pPr>
        </w:pPrChange>
      </w:pPr>
    </w:p>
    <w:p w14:paraId="1180505E" w14:textId="5CD84998" w:rsidR="00C3627C" w:rsidDel="00D36FF1" w:rsidRDefault="00C3627C" w:rsidP="00C3627C">
      <w:pPr>
        <w:pStyle w:val="Caption"/>
        <w:rPr>
          <w:del w:id="6216" w:author="Mutali Nepfumbada" w:date="2022-09-28T23:25:00Z"/>
          <w:lang w:eastAsia="en-US"/>
        </w:rPr>
      </w:pPr>
      <w:bookmarkStart w:id="6217" w:name="_Toc114662467"/>
      <w:bookmarkStart w:id="6218" w:name="_Toc115101884"/>
      <w:del w:id="6219" w:author="Mutali Nepfumbada" w:date="2022-09-28T23:25:00Z">
        <w:r w:rsidDel="00D36FF1">
          <w:rPr>
            <w:noProof/>
          </w:rPr>
          <w:drawing>
            <wp:anchor distT="0" distB="0" distL="114300" distR="114300" simplePos="0" relativeHeight="251658240" behindDoc="0" locked="0" layoutInCell="1" allowOverlap="1" wp14:anchorId="2B48EEFD" wp14:editId="28053CAC">
              <wp:simplePos x="0" y="0"/>
              <wp:positionH relativeFrom="column">
                <wp:posOffset>3810</wp:posOffset>
              </wp:positionH>
              <wp:positionV relativeFrom="paragraph">
                <wp:posOffset>1270</wp:posOffset>
              </wp:positionV>
              <wp:extent cx="6063615" cy="2200910"/>
              <wp:effectExtent l="0" t="0" r="0" b="8890"/>
              <wp:wrapTopAndBottom/>
              <wp:docPr id="1026" name="Picture 15"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 name="Picture 15" descr="A picture containing text, electronics&#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6063615" cy="2200910"/>
                      </a:xfrm>
                      <a:prstGeom prst="rect">
                        <a:avLst/>
                      </a:prstGeom>
                    </pic:spPr>
                  </pic:pic>
                </a:graphicData>
              </a:graphic>
            </wp:anchor>
          </w:drawing>
        </w:r>
        <w:r w:rsidDel="00D36FF1">
          <w:delText xml:space="preserve">Figure </w:delText>
        </w:r>
      </w:del>
      <w:del w:id="6220" w:author="Mutali Nepfumbada" w:date="2022-09-21T08:58:00Z">
        <w:r w:rsidDel="00E64544">
          <w:fldChar w:fldCharType="begin"/>
        </w:r>
        <w:r w:rsidDel="00E64544">
          <w:delInstrText xml:space="preserve"> STYLEREF 1 \s </w:delInstrText>
        </w:r>
        <w:r w:rsidDel="00E64544">
          <w:fldChar w:fldCharType="separate"/>
        </w:r>
        <w:r w:rsidDel="00E64544">
          <w:rPr>
            <w:noProof/>
          </w:rPr>
          <w:delText>4</w:delText>
        </w:r>
        <w:r w:rsidDel="00E64544">
          <w:rPr>
            <w:noProof/>
          </w:rPr>
          <w:fldChar w:fldCharType="end"/>
        </w:r>
        <w:r w:rsidDel="00E64544">
          <w:noBreakHyphen/>
        </w:r>
        <w:r w:rsidDel="00E64544">
          <w:fldChar w:fldCharType="begin"/>
        </w:r>
        <w:r w:rsidDel="00E64544">
          <w:delInstrText xml:space="preserve"> SEQ Figure \* ARABIC \s 1 </w:delInstrText>
        </w:r>
        <w:r w:rsidDel="00E64544">
          <w:fldChar w:fldCharType="separate"/>
        </w:r>
        <w:r w:rsidDel="00E64544">
          <w:rPr>
            <w:noProof/>
          </w:rPr>
          <w:delText>2</w:delText>
        </w:r>
        <w:r w:rsidDel="00E64544">
          <w:rPr>
            <w:noProof/>
          </w:rPr>
          <w:fldChar w:fldCharType="end"/>
        </w:r>
      </w:del>
      <w:del w:id="6221" w:author="Mutali Nepfumbada" w:date="2022-09-28T23:25:00Z">
        <w:r w:rsidDel="00D36FF1">
          <w:delText>: Vergelegen</w:delText>
        </w:r>
        <w:r w:rsidRPr="00953BC7" w:rsidDel="00D36FF1">
          <w:rPr>
            <w:lang w:eastAsia="en-US"/>
          </w:rPr>
          <w:delText xml:space="preserve"> Production </w:delText>
        </w:r>
        <w:r w:rsidDel="00D36FF1">
          <w:rPr>
            <w:lang w:eastAsia="en-US"/>
          </w:rPr>
          <w:delText>Vs Forecast</w:delText>
        </w:r>
        <w:bookmarkEnd w:id="6217"/>
        <w:bookmarkEnd w:id="6218"/>
      </w:del>
    </w:p>
    <w:p w14:paraId="28818567" w14:textId="281383C2" w:rsidR="00B92053" w:rsidDel="00D36FF1" w:rsidRDefault="00C3627C" w:rsidP="00C3627C">
      <w:pPr>
        <w:pStyle w:val="Caption"/>
        <w:spacing w:after="0"/>
        <w:jc w:val="both"/>
        <w:rPr>
          <w:del w:id="6222" w:author="Mutali Nepfumbada" w:date="2022-09-28T23:25:00Z"/>
          <w:i w:val="0"/>
          <w:iCs w:val="0"/>
          <w:color w:val="auto"/>
          <w:sz w:val="20"/>
          <w:szCs w:val="20"/>
          <w:lang w:eastAsia="en-US"/>
        </w:rPr>
      </w:pPr>
      <w:del w:id="6223" w:author="Mutali Nepfumbada" w:date="2022-09-28T23:25:00Z">
        <w:r w:rsidRPr="009D6A31" w:rsidDel="00D36FF1">
          <w:rPr>
            <w:i w:val="0"/>
            <w:iCs w:val="0"/>
            <w:color w:val="auto"/>
            <w:sz w:val="20"/>
            <w:szCs w:val="20"/>
            <w:lang w:eastAsia="en-US"/>
          </w:rPr>
          <w:delText xml:space="preserve">Harmattan notes that the </w:delText>
        </w:r>
        <w:r w:rsidDel="00D36FF1">
          <w:rPr>
            <w:i w:val="0"/>
            <w:iCs w:val="0"/>
            <w:color w:val="auto"/>
            <w:sz w:val="20"/>
            <w:szCs w:val="20"/>
            <w:lang w:eastAsia="en-US"/>
          </w:rPr>
          <w:delText>Operator</w:delText>
        </w:r>
        <w:r w:rsidRPr="009D6A31" w:rsidDel="00D36FF1">
          <w:rPr>
            <w:i w:val="0"/>
            <w:iCs w:val="0"/>
            <w:color w:val="auto"/>
            <w:sz w:val="20"/>
            <w:szCs w:val="20"/>
            <w:lang w:eastAsia="en-US"/>
          </w:rPr>
          <w:delText xml:space="preserve"> (Aces) has proposed that Mediclinic provide additional ventilation to the room where the inverter</w:delText>
        </w:r>
        <w:commentRangeStart w:id="6224"/>
        <w:r w:rsidRPr="009D6A31" w:rsidDel="00D36FF1">
          <w:rPr>
            <w:i w:val="0"/>
            <w:iCs w:val="0"/>
            <w:color w:val="auto"/>
            <w:sz w:val="20"/>
            <w:szCs w:val="20"/>
            <w:lang w:eastAsia="en-US"/>
          </w:rPr>
          <w:delText xml:space="preserve"> </w:delText>
        </w:r>
      </w:del>
      <w:del w:id="6225" w:author="Mutali Nepfumbada" w:date="2022-09-21T08:24:00Z">
        <w:r w:rsidRPr="009D6A31" w:rsidDel="006118A1">
          <w:rPr>
            <w:i w:val="0"/>
            <w:iCs w:val="0"/>
            <w:color w:val="auto"/>
            <w:sz w:val="20"/>
            <w:szCs w:val="20"/>
            <w:lang w:eastAsia="en-US"/>
          </w:rPr>
          <w:delText>is</w:delText>
        </w:r>
      </w:del>
      <w:del w:id="6226" w:author="Mutali Nepfumbada" w:date="2022-09-28T23:25:00Z">
        <w:r w:rsidRPr="009D6A31" w:rsidDel="00D36FF1">
          <w:rPr>
            <w:i w:val="0"/>
            <w:iCs w:val="0"/>
            <w:color w:val="auto"/>
            <w:sz w:val="20"/>
            <w:szCs w:val="20"/>
            <w:lang w:eastAsia="en-US"/>
          </w:rPr>
          <w:delText xml:space="preserve"> </w:delText>
        </w:r>
        <w:commentRangeEnd w:id="6224"/>
        <w:r w:rsidDel="00D36FF1">
          <w:rPr>
            <w:rStyle w:val="CommentReference"/>
            <w:rFonts w:ascii="Verdana" w:hAnsi="Verdana"/>
            <w:i w:val="0"/>
            <w:iCs w:val="0"/>
            <w:color w:val="auto"/>
          </w:rPr>
          <w:commentReference w:id="6224"/>
        </w:r>
        <w:r w:rsidRPr="009D6A31" w:rsidDel="00D36FF1">
          <w:rPr>
            <w:i w:val="0"/>
            <w:iCs w:val="0"/>
            <w:color w:val="auto"/>
            <w:sz w:val="20"/>
            <w:szCs w:val="20"/>
            <w:lang w:eastAsia="en-US"/>
          </w:rPr>
          <w:delText>located</w:delText>
        </w:r>
      </w:del>
      <w:ins w:id="6227" w:author="Thulani Ndaba" w:date="2022-09-20T16:34:00Z">
        <w:del w:id="6228" w:author="Mutali Nepfumbada" w:date="2022-09-28T23:25:00Z">
          <w:r w:rsidDel="00D36FF1">
            <w:rPr>
              <w:i w:val="0"/>
              <w:iCs w:val="0"/>
              <w:color w:val="auto"/>
              <w:sz w:val="20"/>
              <w:szCs w:val="20"/>
              <w:lang w:eastAsia="en-US"/>
            </w:rPr>
            <w:delText xml:space="preserve">. </w:delText>
          </w:r>
        </w:del>
      </w:ins>
      <w:del w:id="6229" w:author="Mutali Nepfumbada" w:date="2022-09-28T23:25:00Z">
        <w:r w:rsidRPr="009D6A31" w:rsidDel="00D36FF1">
          <w:rPr>
            <w:i w:val="0"/>
            <w:iCs w:val="0"/>
            <w:color w:val="auto"/>
            <w:sz w:val="20"/>
            <w:szCs w:val="20"/>
            <w:lang w:eastAsia="en-US"/>
          </w:rPr>
          <w:delText xml:space="preserve">, but </w:delText>
        </w:r>
      </w:del>
      <w:ins w:id="6230" w:author="Thulani Ndaba" w:date="2022-09-20T16:34:00Z">
        <w:del w:id="6231" w:author="Mutali Nepfumbada" w:date="2022-09-28T23:25:00Z">
          <w:r w:rsidDel="00D36FF1">
            <w:rPr>
              <w:i w:val="0"/>
              <w:iCs w:val="0"/>
              <w:color w:val="auto"/>
              <w:sz w:val="20"/>
              <w:szCs w:val="20"/>
              <w:lang w:eastAsia="en-US"/>
            </w:rPr>
            <w:delText>T</w:delText>
          </w:r>
        </w:del>
      </w:ins>
      <w:del w:id="6232" w:author="Mutali Nepfumbada" w:date="2022-09-28T23:25:00Z">
        <w:r w:rsidRPr="009D6A31" w:rsidDel="00D36FF1">
          <w:rPr>
            <w:i w:val="0"/>
            <w:iCs w:val="0"/>
            <w:color w:val="auto"/>
            <w:sz w:val="20"/>
            <w:szCs w:val="20"/>
            <w:lang w:eastAsia="en-US"/>
          </w:rPr>
          <w:delText>this has not been done because the winter season</w:delText>
        </w:r>
      </w:del>
      <w:ins w:id="6233" w:author="Thulani Ndaba" w:date="2022-09-20T16:35:00Z">
        <w:del w:id="6234" w:author="Mutali Nepfumbada" w:date="2022-09-28T23:25:00Z">
          <w:r w:rsidRPr="009D6A31" w:rsidDel="00D36FF1">
            <w:rPr>
              <w:i w:val="0"/>
              <w:iCs w:val="0"/>
              <w:color w:val="auto"/>
              <w:sz w:val="20"/>
              <w:szCs w:val="20"/>
              <w:lang w:eastAsia="en-US"/>
            </w:rPr>
            <w:delText xml:space="preserve"> </w:delText>
          </w:r>
          <w:r w:rsidDel="00D36FF1">
            <w:rPr>
              <w:i w:val="0"/>
              <w:iCs w:val="0"/>
              <w:color w:val="auto"/>
              <w:sz w:val="20"/>
              <w:szCs w:val="20"/>
              <w:lang w:eastAsia="en-US"/>
            </w:rPr>
            <w:delText>has</w:delText>
          </w:r>
        </w:del>
      </w:ins>
      <w:del w:id="6235" w:author="Mutali Nepfumbada" w:date="2022-09-28T23:25:00Z">
        <w:r w:rsidRPr="009D6A31" w:rsidDel="00D36FF1">
          <w:rPr>
            <w:i w:val="0"/>
            <w:iCs w:val="0"/>
            <w:color w:val="auto"/>
            <w:sz w:val="20"/>
            <w:szCs w:val="20"/>
            <w:lang w:eastAsia="en-US"/>
          </w:rPr>
          <w:delText xml:space="preserve"> allow</w:delText>
        </w:r>
      </w:del>
      <w:ins w:id="6236" w:author="Thulani Ndaba" w:date="2022-09-20T16:35:00Z">
        <w:del w:id="6237" w:author="Mutali Nepfumbada" w:date="2022-09-28T23:25:00Z">
          <w:r w:rsidDel="00D36FF1">
            <w:rPr>
              <w:i w:val="0"/>
              <w:iCs w:val="0"/>
              <w:color w:val="auto"/>
              <w:sz w:val="20"/>
              <w:szCs w:val="20"/>
              <w:lang w:eastAsia="en-US"/>
            </w:rPr>
            <w:delText>ed</w:delText>
          </w:r>
        </w:del>
      </w:ins>
      <w:del w:id="6238" w:author="Mutali Nepfumbada" w:date="2022-09-28T23:25:00Z">
        <w:r w:rsidRPr="009D6A31" w:rsidDel="00D36FF1">
          <w:rPr>
            <w:i w:val="0"/>
            <w:iCs w:val="0"/>
            <w:color w:val="auto"/>
            <w:sz w:val="20"/>
            <w:szCs w:val="20"/>
            <w:lang w:eastAsia="en-US"/>
          </w:rPr>
          <w:delText xml:space="preserve">s for additional cooling of the inverter. </w:delText>
        </w:r>
      </w:del>
    </w:p>
    <w:p w14:paraId="4C91C49E" w14:textId="0FB26BA4" w:rsidR="00B92053" w:rsidDel="00D36FF1" w:rsidRDefault="00B92053" w:rsidP="00C3627C">
      <w:pPr>
        <w:pStyle w:val="Caption"/>
        <w:spacing w:after="0"/>
        <w:jc w:val="both"/>
        <w:rPr>
          <w:del w:id="6239" w:author="Mutali Nepfumbada" w:date="2022-09-28T23:25:00Z"/>
          <w:i w:val="0"/>
          <w:iCs w:val="0"/>
          <w:color w:val="auto"/>
          <w:sz w:val="20"/>
          <w:szCs w:val="20"/>
          <w:lang w:eastAsia="en-US"/>
        </w:rPr>
      </w:pPr>
    </w:p>
    <w:p w14:paraId="651BBA01" w14:textId="2B718EE4" w:rsidR="00C3627C" w:rsidDel="00D36FF1" w:rsidRDefault="00C3627C" w:rsidP="00C3627C">
      <w:pPr>
        <w:pStyle w:val="Caption"/>
        <w:spacing w:after="0"/>
        <w:jc w:val="both"/>
        <w:rPr>
          <w:ins w:id="6240" w:author="Thulani Ndaba" w:date="2022-09-20T16:55:00Z"/>
          <w:del w:id="6241" w:author="Mutali Nepfumbada" w:date="2022-09-28T23:25:00Z"/>
          <w:i w:val="0"/>
          <w:color w:val="auto"/>
          <w:sz w:val="20"/>
          <w:szCs w:val="20"/>
          <w:lang w:eastAsia="en-US"/>
        </w:rPr>
      </w:pPr>
      <w:del w:id="6242" w:author="Mutali Nepfumbada" w:date="2022-09-28T23:25:00Z">
        <w:r w:rsidRPr="009D6A31" w:rsidDel="00D36FF1">
          <w:rPr>
            <w:i w:val="0"/>
            <w:iCs w:val="0"/>
            <w:color w:val="auto"/>
            <w:sz w:val="20"/>
            <w:szCs w:val="20"/>
            <w:lang w:eastAsia="en-US"/>
          </w:rPr>
          <w:delText xml:space="preserve">Harmattan recommends that the </w:delText>
        </w:r>
        <w:r w:rsidDel="00D36FF1">
          <w:rPr>
            <w:i w:val="0"/>
            <w:iCs w:val="0"/>
            <w:color w:val="auto"/>
            <w:sz w:val="20"/>
            <w:szCs w:val="20"/>
            <w:lang w:eastAsia="en-US"/>
          </w:rPr>
          <w:delText>Operator</w:delText>
        </w:r>
        <w:r w:rsidRPr="009D6A31" w:rsidDel="00D36FF1">
          <w:rPr>
            <w:i w:val="0"/>
            <w:iCs w:val="0"/>
            <w:color w:val="auto"/>
            <w:sz w:val="20"/>
            <w:szCs w:val="20"/>
            <w:lang w:eastAsia="en-US"/>
          </w:rPr>
          <w:delText xml:space="preserve"> provide </w:delText>
        </w:r>
        <w:commentRangeStart w:id="6243"/>
        <w:r w:rsidRPr="009D6A31" w:rsidDel="00D36FF1">
          <w:rPr>
            <w:i w:val="0"/>
            <w:iCs w:val="0"/>
            <w:color w:val="auto"/>
            <w:sz w:val="20"/>
            <w:szCs w:val="20"/>
            <w:lang w:eastAsia="en-US"/>
          </w:rPr>
          <w:delText>Mediclinic with a specification for the required cooling of the equipment and conduct further thermal testing at the other sites</w:delText>
        </w:r>
        <w:commentRangeEnd w:id="6243"/>
        <w:r w:rsidDel="00D36FF1">
          <w:rPr>
            <w:rStyle w:val="CommentReference"/>
            <w:rFonts w:ascii="Verdana" w:hAnsi="Verdana"/>
            <w:i w:val="0"/>
            <w:iCs w:val="0"/>
            <w:color w:val="auto"/>
          </w:rPr>
          <w:commentReference w:id="6243"/>
        </w:r>
        <w:r w:rsidRPr="009D6A31" w:rsidDel="00D36FF1">
          <w:rPr>
            <w:i w:val="0"/>
            <w:iCs w:val="0"/>
            <w:color w:val="auto"/>
            <w:sz w:val="20"/>
            <w:szCs w:val="20"/>
            <w:lang w:eastAsia="en-US"/>
          </w:rPr>
          <w:delText>.</w:delText>
        </w:r>
      </w:del>
    </w:p>
    <w:p w14:paraId="73BBB32B" w14:textId="3E837C52" w:rsidR="00C3627C" w:rsidRPr="00D042D6" w:rsidDel="00D36FF1" w:rsidRDefault="00C3627C">
      <w:pPr>
        <w:rPr>
          <w:del w:id="6244" w:author="Mutali Nepfumbada" w:date="2022-09-28T23:25:00Z"/>
          <w:lang w:eastAsia="en-US"/>
        </w:rPr>
        <w:pPrChange w:id="6245" w:author="Thulani Ndaba" w:date="2022-09-20T16:55:00Z">
          <w:pPr>
            <w:pStyle w:val="Caption"/>
            <w:jc w:val="both"/>
          </w:pPr>
        </w:pPrChange>
      </w:pPr>
    </w:p>
    <w:p w14:paraId="02D56DAA" w14:textId="77777777" w:rsidR="00C3627C" w:rsidRDefault="00C3627C" w:rsidP="00C3627C">
      <w:pPr>
        <w:pStyle w:val="Heading2"/>
      </w:pPr>
      <w:bookmarkStart w:id="6246" w:name="_Hlk112619422"/>
      <w:bookmarkStart w:id="6247" w:name="_Toc115101819"/>
      <w:proofErr w:type="spellStart"/>
      <w:r>
        <w:t>Vergelegen</w:t>
      </w:r>
      <w:bookmarkEnd w:id="6246"/>
      <w:proofErr w:type="spellEnd"/>
      <w:r w:rsidRPr="00953BC7">
        <w:t xml:space="preserve"> Irradiation </w:t>
      </w:r>
      <w:r>
        <w:t>Vs Forecast</w:t>
      </w:r>
      <w:bookmarkEnd w:id="6247"/>
      <w:r w:rsidRPr="00953BC7">
        <w:t xml:space="preserve"> </w:t>
      </w:r>
    </w:p>
    <w:p w14:paraId="50DCBBBE" w14:textId="77777777" w:rsidR="00C3627C" w:rsidRPr="009D6A31" w:rsidRDefault="00C3627C" w:rsidP="00C3627C"/>
    <w:p w14:paraId="3F1B4F94" w14:textId="4380BBA6" w:rsidR="00C3627C" w:rsidRDefault="00C3627C" w:rsidP="00C3627C">
      <w:pPr>
        <w:rPr>
          <w:ins w:id="6248" w:author="Mutali Nepfumbada" w:date="2022-09-28T23:27:00Z"/>
          <w:lang w:eastAsia="en-US"/>
        </w:rPr>
      </w:pPr>
      <w:bookmarkStart w:id="6249" w:name="_Hlk113931721"/>
      <w:r w:rsidRPr="00D15394">
        <w:rPr>
          <w:lang w:eastAsia="en-US"/>
        </w:rPr>
        <w:t>The following table and graph describe the irradiance of the site compared to the Helioscope P50 prediction. Harmattan notes that the irradiance measurement is satellite-based. The site has been measuring irradiance since April to the present, and no irradiance data is available prior to that time.</w:t>
      </w:r>
    </w:p>
    <w:tbl>
      <w:tblPr>
        <w:tblStyle w:val="TableGridLight"/>
        <w:tblW w:w="5000" w:type="pct"/>
        <w:jc w:val="center"/>
        <w:tblLook w:val="04A0" w:firstRow="1" w:lastRow="0" w:firstColumn="1" w:lastColumn="0" w:noHBand="0" w:noVBand="1"/>
      </w:tblPr>
      <w:tblGrid>
        <w:gridCol w:w="2385"/>
        <w:gridCol w:w="2421"/>
        <w:gridCol w:w="2369"/>
        <w:gridCol w:w="2364"/>
      </w:tblGrid>
      <w:tr w:rsidR="00D36FF1" w14:paraId="40BC5D0C" w14:textId="77777777" w:rsidTr="00201D25">
        <w:trPr>
          <w:trHeight w:val="258"/>
          <w:jc w:val="center"/>
          <w:ins w:id="6250" w:author="Mutali Nepfumbada" w:date="2022-09-28T23:27:00Z"/>
        </w:trPr>
        <w:tc>
          <w:tcPr>
            <w:tcW w:w="5000" w:type="pct"/>
            <w:gridSpan w:val="4"/>
            <w:shd w:val="clear" w:color="auto" w:fill="5F0500"/>
          </w:tcPr>
          <w:p w14:paraId="23BDBB04" w14:textId="77777777" w:rsidR="00D36FF1" w:rsidRPr="00AB5C8F" w:rsidRDefault="00D36FF1" w:rsidP="00201D25">
            <w:pPr>
              <w:jc w:val="center"/>
              <w:rPr>
                <w:ins w:id="6251" w:author="Mutali Nepfumbada" w:date="2022-09-28T23:27:00Z"/>
                <w:b/>
                <w:bCs/>
              </w:rPr>
            </w:pPr>
            <w:ins w:id="6252" w:author="Mutali Nepfumbada" w:date="2022-09-28T23:27:00Z">
              <w:r w:rsidRPr="00AB5C8F">
                <w:rPr>
                  <w:b/>
                  <w:bCs/>
                </w:rPr>
                <w:t xml:space="preserve">Irradiation </w:t>
              </w:r>
              <w:r>
                <w:rPr>
                  <w:b/>
                  <w:bCs/>
                </w:rPr>
                <w:t>(</w:t>
              </w:r>
              <w:r w:rsidRPr="00AB5C8F">
                <w:rPr>
                  <w:b/>
                  <w:bCs/>
                </w:rPr>
                <w:t>kWh/m</w:t>
              </w:r>
              <w:r w:rsidRPr="00F47F2E">
                <w:rPr>
                  <w:b/>
                  <w:bCs/>
                  <w:vertAlign w:val="superscript"/>
                </w:rPr>
                <w:t>2</w:t>
              </w:r>
              <w:r>
                <w:rPr>
                  <w:b/>
                  <w:bCs/>
                </w:rPr>
                <w:t>)</w:t>
              </w:r>
            </w:ins>
          </w:p>
        </w:tc>
      </w:tr>
      <w:tr w:rsidR="00D36FF1" w14:paraId="31F5BCFD" w14:textId="77777777" w:rsidTr="00201D25">
        <w:trPr>
          <w:trHeight w:val="258"/>
          <w:jc w:val="center"/>
          <w:ins w:id="6253" w:author="Mutali Nepfumbada" w:date="2022-09-28T23:27:00Z"/>
        </w:trPr>
        <w:tc>
          <w:tcPr>
            <w:tcW w:w="1250" w:type="pct"/>
            <w:shd w:val="clear" w:color="auto" w:fill="5F0500"/>
          </w:tcPr>
          <w:p w14:paraId="154A71F9" w14:textId="77777777" w:rsidR="00D36FF1" w:rsidRPr="00147D5D" w:rsidRDefault="00D36FF1" w:rsidP="00201D25">
            <w:pPr>
              <w:rPr>
                <w:ins w:id="6254" w:author="Mutali Nepfumbada" w:date="2022-09-28T23:27:00Z"/>
                <w:b/>
                <w:bCs/>
                <w:lang w:eastAsia="en-US"/>
              </w:rPr>
            </w:pPr>
            <w:ins w:id="6255" w:author="Mutali Nepfumbada" w:date="2022-09-28T23:27:00Z">
              <w:r>
                <w:rPr>
                  <w:b/>
                  <w:bCs/>
                  <w:lang w:eastAsia="en-US"/>
                </w:rPr>
                <w:t>Month</w:t>
              </w:r>
            </w:ins>
          </w:p>
        </w:tc>
        <w:tc>
          <w:tcPr>
            <w:tcW w:w="1269" w:type="pct"/>
            <w:shd w:val="clear" w:color="auto" w:fill="5F0500"/>
          </w:tcPr>
          <w:p w14:paraId="6403246A" w14:textId="77777777" w:rsidR="00D36FF1" w:rsidRPr="0025667A" w:rsidRDefault="00D36FF1" w:rsidP="00201D25">
            <w:pPr>
              <w:jc w:val="center"/>
              <w:rPr>
                <w:ins w:id="6256" w:author="Mutali Nepfumbada" w:date="2022-09-28T23:27:00Z"/>
                <w:b/>
                <w:bCs/>
                <w:lang w:val="en-US"/>
              </w:rPr>
            </w:pPr>
            <w:ins w:id="6257" w:author="Mutali Nepfumbada" w:date="2022-09-28T23:27:00Z">
              <w:r w:rsidRPr="0025667A">
                <w:rPr>
                  <w:b/>
                  <w:bCs/>
                </w:rPr>
                <w:t xml:space="preserve">Actual </w:t>
              </w:r>
            </w:ins>
          </w:p>
        </w:tc>
        <w:tc>
          <w:tcPr>
            <w:tcW w:w="1242" w:type="pct"/>
            <w:shd w:val="clear" w:color="auto" w:fill="5F0500"/>
          </w:tcPr>
          <w:p w14:paraId="6798D0DF" w14:textId="77777777" w:rsidR="00D36FF1" w:rsidRPr="0025667A" w:rsidRDefault="00D36FF1" w:rsidP="00201D25">
            <w:pPr>
              <w:jc w:val="center"/>
              <w:rPr>
                <w:ins w:id="6258" w:author="Mutali Nepfumbada" w:date="2022-09-28T23:27:00Z"/>
                <w:b/>
                <w:bCs/>
                <w:lang w:eastAsia="en-US"/>
              </w:rPr>
            </w:pPr>
            <w:ins w:id="6259" w:author="Mutali Nepfumbada" w:date="2022-09-28T23:27:00Z">
              <w:r w:rsidRPr="0025667A">
                <w:rPr>
                  <w:b/>
                  <w:bCs/>
                </w:rPr>
                <w:t>Forecast</w:t>
              </w:r>
            </w:ins>
          </w:p>
        </w:tc>
        <w:tc>
          <w:tcPr>
            <w:tcW w:w="1239" w:type="pct"/>
            <w:shd w:val="clear" w:color="auto" w:fill="5F0500"/>
          </w:tcPr>
          <w:p w14:paraId="6C91D719" w14:textId="77777777" w:rsidR="00D36FF1" w:rsidRPr="0025667A" w:rsidRDefault="00D36FF1" w:rsidP="00201D25">
            <w:pPr>
              <w:jc w:val="center"/>
              <w:rPr>
                <w:ins w:id="6260" w:author="Mutali Nepfumbada" w:date="2022-09-28T23:27:00Z"/>
                <w:b/>
                <w:bCs/>
                <w:lang w:eastAsia="en-US"/>
              </w:rPr>
            </w:pPr>
            <w:ins w:id="6261" w:author="Mutali Nepfumbada" w:date="2022-09-28T23:27:00Z">
              <w:r w:rsidRPr="0025667A">
                <w:rPr>
                  <w:b/>
                  <w:bCs/>
                </w:rPr>
                <w:t>Delta (%)</w:t>
              </w:r>
            </w:ins>
          </w:p>
        </w:tc>
      </w:tr>
      <w:tr w:rsidR="00D36FF1" w14:paraId="6DF019F0" w14:textId="77777777" w:rsidTr="00201D25">
        <w:trPr>
          <w:trHeight w:val="131"/>
          <w:jc w:val="center"/>
          <w:ins w:id="6262" w:author="Mutali Nepfumbada" w:date="2022-09-28T23:27:00Z"/>
        </w:trPr>
        <w:tc>
          <w:tcPr>
            <w:tcW w:w="5000" w:type="pct"/>
            <w:gridSpan w:val="4"/>
          </w:tcPr>
          <w:p w14:paraId="3B6006C2" w14:textId="77777777" w:rsidR="00D36FF1" w:rsidRDefault="00D36FF1" w:rsidP="00201D25">
            <w:pPr>
              <w:jc w:val="center"/>
              <w:rPr>
                <w:ins w:id="6263" w:author="Mutali Nepfumbada" w:date="2022-09-28T23:27:00Z"/>
                <w:lang w:eastAsia="en-US"/>
              </w:rPr>
            </w:pPr>
            <w:ins w:id="6264" w:author="Mutali Nepfumbada" w:date="2022-09-28T23:27:00Z">
              <w:r w:rsidRPr="00DC29B7">
                <w:rPr>
                  <w:bCs/>
                  <w:lang w:val="en-US"/>
                </w:rPr>
                <w:t xml:space="preserve">{%tr for item in </w:t>
              </w:r>
              <w:proofErr w:type="spellStart"/>
              <w:r w:rsidRPr="00DF6ABC">
                <w:rPr>
                  <w:bCs/>
                  <w:lang w:val="en-US"/>
                </w:rPr>
                <w:t>VER</w:t>
              </w:r>
              <w:r>
                <w:rPr>
                  <w:bCs/>
                  <w:lang w:val="en-US"/>
                </w:rPr>
                <w:t>I</w:t>
              </w:r>
              <w:r w:rsidRPr="00DF6ABC">
                <w:rPr>
                  <w:bCs/>
                  <w:lang w:val="en-US"/>
                </w:rPr>
                <w:t>table_contents</w:t>
              </w:r>
              <w:proofErr w:type="spellEnd"/>
              <w:r w:rsidRPr="00DC29B7">
                <w:rPr>
                  <w:bCs/>
                  <w:lang w:val="en-US"/>
                </w:rPr>
                <w:t>%}</w:t>
              </w:r>
            </w:ins>
          </w:p>
        </w:tc>
      </w:tr>
      <w:tr w:rsidR="00D36FF1" w14:paraId="0552CFBE" w14:textId="77777777" w:rsidTr="00201D25">
        <w:trPr>
          <w:trHeight w:val="126"/>
          <w:jc w:val="center"/>
          <w:ins w:id="6265" w:author="Mutali Nepfumbada" w:date="2022-09-28T23:27:00Z"/>
        </w:trPr>
        <w:tc>
          <w:tcPr>
            <w:tcW w:w="1250" w:type="pct"/>
          </w:tcPr>
          <w:p w14:paraId="2F2007BF" w14:textId="77777777" w:rsidR="00D36FF1" w:rsidRDefault="00D36FF1" w:rsidP="00201D25">
            <w:pPr>
              <w:rPr>
                <w:ins w:id="6266" w:author="Mutali Nepfumbada" w:date="2022-09-28T23:27:00Z"/>
                <w:lang w:eastAsia="en-US"/>
              </w:rPr>
            </w:pPr>
            <w:ins w:id="6267" w:author="Mutali Nepfumbada" w:date="2022-09-28T23:27:00Z">
              <w:r w:rsidRPr="00DC29B7">
                <w:rPr>
                  <w:bCs/>
                  <w:lang w:val="en-US"/>
                </w:rPr>
                <w:t>{{</w:t>
              </w:r>
              <w:proofErr w:type="spellStart"/>
              <w:proofErr w:type="gramStart"/>
              <w:r w:rsidRPr="00DC29B7">
                <w:rPr>
                  <w:bCs/>
                  <w:lang w:val="en-US"/>
                </w:rPr>
                <w:t>item.</w:t>
              </w:r>
              <w:r>
                <w:rPr>
                  <w:bCs/>
                  <w:lang w:val="en-US"/>
                </w:rPr>
                <w:t>Date</w:t>
              </w:r>
              <w:proofErr w:type="spellEnd"/>
              <w:proofErr w:type="gramEnd"/>
              <w:r w:rsidRPr="00DC29B7">
                <w:rPr>
                  <w:bCs/>
                  <w:lang w:val="en-US"/>
                </w:rPr>
                <w:t>}}</w:t>
              </w:r>
            </w:ins>
          </w:p>
        </w:tc>
        <w:tc>
          <w:tcPr>
            <w:tcW w:w="1269" w:type="pct"/>
          </w:tcPr>
          <w:p w14:paraId="7AD5F217" w14:textId="77777777" w:rsidR="00D36FF1" w:rsidRDefault="00D36FF1" w:rsidP="00201D25">
            <w:pPr>
              <w:jc w:val="center"/>
              <w:rPr>
                <w:ins w:id="6268" w:author="Mutali Nepfumbada" w:date="2022-09-28T23:27:00Z"/>
                <w:lang w:eastAsia="en-US"/>
              </w:rPr>
            </w:pPr>
            <w:proofErr w:type="gramStart"/>
            <w:ins w:id="6269" w:author="Mutali Nepfumbada" w:date="2022-09-28T23:27:00Z">
              <w:r w:rsidRPr="00DC29B7">
                <w:rPr>
                  <w:bCs/>
                  <w:lang w:val="en-US"/>
                </w:rPr>
                <w:t>{{ item</w:t>
              </w:r>
              <w:proofErr w:type="gramEnd"/>
              <w:r>
                <w:rPr>
                  <w:bCs/>
                  <w:lang w:val="en-US"/>
                </w:rPr>
                <w:t>. VERIA</w:t>
              </w:r>
              <w:r w:rsidRPr="00DC29B7">
                <w:rPr>
                  <w:bCs/>
                  <w:lang w:val="en-US"/>
                </w:rPr>
                <w:t>}}</w:t>
              </w:r>
            </w:ins>
          </w:p>
        </w:tc>
        <w:tc>
          <w:tcPr>
            <w:tcW w:w="1242" w:type="pct"/>
          </w:tcPr>
          <w:p w14:paraId="7CB55609" w14:textId="77777777" w:rsidR="00D36FF1" w:rsidRDefault="00D36FF1" w:rsidP="00201D25">
            <w:pPr>
              <w:jc w:val="center"/>
              <w:rPr>
                <w:ins w:id="6270" w:author="Mutali Nepfumbada" w:date="2022-09-28T23:27:00Z"/>
                <w:lang w:eastAsia="en-US"/>
              </w:rPr>
            </w:pPr>
            <w:proofErr w:type="gramStart"/>
            <w:ins w:id="6271" w:author="Mutali Nepfumbada" w:date="2022-09-28T23:27:00Z">
              <w:r w:rsidRPr="00DC29B7">
                <w:rPr>
                  <w:bCs/>
                  <w:lang w:val="en-US"/>
                </w:rPr>
                <w:t>{{ item</w:t>
              </w:r>
              <w:proofErr w:type="gramEnd"/>
              <w:r>
                <w:rPr>
                  <w:bCs/>
                  <w:lang w:val="en-US"/>
                </w:rPr>
                <w:t>. VERIF}}</w:t>
              </w:r>
            </w:ins>
          </w:p>
        </w:tc>
        <w:tc>
          <w:tcPr>
            <w:tcW w:w="1239" w:type="pct"/>
          </w:tcPr>
          <w:p w14:paraId="53B296DF" w14:textId="77777777" w:rsidR="00D36FF1" w:rsidRDefault="00D36FF1" w:rsidP="00201D25">
            <w:pPr>
              <w:jc w:val="center"/>
              <w:rPr>
                <w:ins w:id="6272" w:author="Mutali Nepfumbada" w:date="2022-09-28T23:27:00Z"/>
                <w:lang w:eastAsia="en-US"/>
              </w:rPr>
            </w:pPr>
            <w:ins w:id="6273" w:author="Mutali Nepfumbada" w:date="2022-09-28T23:27:00Z">
              <w:r w:rsidRPr="00DC29B7">
                <w:rPr>
                  <w:bCs/>
                  <w:lang w:val="en-US"/>
                </w:rPr>
                <w:t>{{item</w:t>
              </w:r>
              <w:r>
                <w:rPr>
                  <w:bCs/>
                  <w:lang w:val="en-US"/>
                </w:rPr>
                <w:t>. VERIV}}</w:t>
              </w:r>
            </w:ins>
          </w:p>
        </w:tc>
      </w:tr>
      <w:tr w:rsidR="00D36FF1" w14:paraId="579FA13B" w14:textId="77777777" w:rsidTr="00201D25">
        <w:trPr>
          <w:trHeight w:val="131"/>
          <w:jc w:val="center"/>
          <w:ins w:id="6274" w:author="Mutali Nepfumbada" w:date="2022-09-28T23:27:00Z"/>
        </w:trPr>
        <w:tc>
          <w:tcPr>
            <w:tcW w:w="5000" w:type="pct"/>
            <w:gridSpan w:val="4"/>
          </w:tcPr>
          <w:p w14:paraId="54F8609F" w14:textId="77777777" w:rsidR="00D36FF1" w:rsidRDefault="00D36FF1" w:rsidP="00201D25">
            <w:pPr>
              <w:jc w:val="center"/>
              <w:rPr>
                <w:ins w:id="6275" w:author="Mutali Nepfumbada" w:date="2022-09-28T23:27:00Z"/>
                <w:lang w:eastAsia="en-US"/>
              </w:rPr>
            </w:pPr>
            <w:ins w:id="6276" w:author="Mutali Nepfumbada" w:date="2022-09-28T23:27:00Z">
              <w:r w:rsidRPr="00DC29B7">
                <w:rPr>
                  <w:bCs/>
                  <w:lang w:val="en-US"/>
                </w:rPr>
                <w:t xml:space="preserve">{%tr </w:t>
              </w:r>
              <w:proofErr w:type="spellStart"/>
              <w:r w:rsidRPr="00DC29B7">
                <w:rPr>
                  <w:bCs/>
                  <w:lang w:val="en-US"/>
                </w:rPr>
                <w:t>endfor</w:t>
              </w:r>
              <w:proofErr w:type="spellEnd"/>
              <w:r w:rsidRPr="00DC29B7">
                <w:rPr>
                  <w:bCs/>
                  <w:lang w:val="en-US"/>
                </w:rPr>
                <w:t xml:space="preserve"> %}</w:t>
              </w:r>
            </w:ins>
          </w:p>
        </w:tc>
      </w:tr>
    </w:tbl>
    <w:p w14:paraId="56DB6C2C" w14:textId="1D39BB83" w:rsidR="00D36FF1" w:rsidRDefault="00D36FF1" w:rsidP="00D36FF1">
      <w:pPr>
        <w:pStyle w:val="Caption"/>
        <w:rPr>
          <w:ins w:id="6277" w:author="Mutali Nepfumbada" w:date="2022-09-28T23:28:00Z"/>
        </w:rPr>
      </w:pPr>
      <w:ins w:id="6278" w:author="Mutali Nepfumbada" w:date="2022-09-28T23:26:00Z">
        <w:r w:rsidRPr="00953BC7">
          <w:t xml:space="preserve">Table </w:t>
        </w:r>
        <w:r>
          <w:fldChar w:fldCharType="begin"/>
        </w:r>
        <w:r>
          <w:instrText xml:space="preserve"> STYLEREF 1 \s </w:instrText>
        </w:r>
        <w:r>
          <w:fldChar w:fldCharType="separate"/>
        </w:r>
        <w:r>
          <w:rPr>
            <w:noProof/>
          </w:rPr>
          <w:t>8</w:t>
        </w:r>
        <w:r>
          <w:rPr>
            <w:noProof/>
          </w:rPr>
          <w:fldChar w:fldCharType="end"/>
        </w:r>
        <w:r>
          <w:noBreakHyphen/>
        </w:r>
        <w:r>
          <w:fldChar w:fldCharType="begin"/>
        </w:r>
        <w:r>
          <w:instrText xml:space="preserve"> SEQ Table \* ARABIC \s 1 </w:instrText>
        </w:r>
        <w:r>
          <w:fldChar w:fldCharType="separate"/>
        </w:r>
        <w:r>
          <w:rPr>
            <w:noProof/>
          </w:rPr>
          <w:t>3</w:t>
        </w:r>
        <w:r>
          <w:rPr>
            <w:noProof/>
          </w:rPr>
          <w:fldChar w:fldCharType="end"/>
        </w:r>
        <w:r w:rsidRPr="00953BC7">
          <w:t xml:space="preserve">: </w:t>
        </w:r>
        <w:proofErr w:type="spellStart"/>
        <w:r>
          <w:t>Vergelegen</w:t>
        </w:r>
        <w:proofErr w:type="spellEnd"/>
        <w:r w:rsidRPr="00953BC7">
          <w:t xml:space="preserve"> irradiation </w:t>
        </w:r>
        <w:r>
          <w:t>and Forecast</w:t>
        </w:r>
      </w:ins>
    </w:p>
    <w:p w14:paraId="4ADB4B42" w14:textId="344BFE11" w:rsidR="00D36FF1" w:rsidRPr="00D36FF1" w:rsidRDefault="00D36FF1" w:rsidP="00D36FF1">
      <w:pPr>
        <w:jc w:val="center"/>
        <w:rPr>
          <w:ins w:id="6279" w:author="Mutali Nepfumbada" w:date="2022-09-28T23:26:00Z"/>
          <w:rPrChange w:id="6280" w:author="Mutali Nepfumbada" w:date="2022-09-28T23:28:00Z">
            <w:rPr>
              <w:ins w:id="6281" w:author="Mutali Nepfumbada" w:date="2022-09-28T23:26:00Z"/>
              <w:lang w:eastAsia="en-US"/>
            </w:rPr>
          </w:rPrChange>
        </w:rPr>
        <w:pPrChange w:id="6282" w:author="Mutali Nepfumbada" w:date="2022-09-28T23:28:00Z">
          <w:pPr/>
        </w:pPrChange>
      </w:pPr>
      <w:ins w:id="6283" w:author="Mutali Nepfumbada" w:date="2022-09-28T23:28:00Z">
        <w:r w:rsidRPr="009A25A7">
          <w:rPr>
            <w:lang w:eastAsia="en-US"/>
          </w:rPr>
          <w:t>{{</w:t>
        </w:r>
        <w:proofErr w:type="spellStart"/>
        <w:r>
          <w:rPr>
            <w:lang w:eastAsia="en-US"/>
          </w:rPr>
          <w:t>VERIImage</w:t>
        </w:r>
        <w:proofErr w:type="spellEnd"/>
        <w:r w:rsidRPr="009A25A7">
          <w:rPr>
            <w:lang w:eastAsia="en-US"/>
          </w:rPr>
          <w:t>}}</w:t>
        </w:r>
      </w:ins>
    </w:p>
    <w:p w14:paraId="5BBF3A66" w14:textId="04339971" w:rsidR="00D36FF1" w:rsidRDefault="00D36FF1" w:rsidP="00D36FF1">
      <w:pPr>
        <w:pStyle w:val="Caption"/>
        <w:rPr>
          <w:lang w:eastAsia="en-US"/>
        </w:rPr>
        <w:pPrChange w:id="6284" w:author="Mutali Nepfumbada" w:date="2022-09-28T23:27:00Z">
          <w:pPr/>
        </w:pPrChange>
      </w:pPr>
      <w:ins w:id="6285" w:author="Mutali Nepfumbada" w:date="2022-09-28T23:27:00Z">
        <w:r w:rsidRPr="00953BC7">
          <w:t xml:space="preserve">Figure </w:t>
        </w:r>
        <w:r>
          <w:fldChar w:fldCharType="begin"/>
        </w:r>
        <w:r>
          <w:instrText xml:space="preserve"> STYLEREF 1 \s </w:instrText>
        </w:r>
        <w:r>
          <w:fldChar w:fldCharType="separate"/>
        </w:r>
        <w:r>
          <w:rPr>
            <w:noProof/>
          </w:rPr>
          <w:t>8</w:t>
        </w:r>
        <w:r>
          <w:rPr>
            <w:noProof/>
          </w:rPr>
          <w:fldChar w:fldCharType="end"/>
        </w:r>
        <w:r>
          <w:noBreakHyphen/>
        </w:r>
        <w:r>
          <w:fldChar w:fldCharType="begin"/>
        </w:r>
        <w:r>
          <w:instrText xml:space="preserve"> SEQ Figure \* ARABIC \s 1 </w:instrText>
        </w:r>
        <w:r>
          <w:fldChar w:fldCharType="separate"/>
        </w:r>
        <w:r>
          <w:rPr>
            <w:noProof/>
          </w:rPr>
          <w:t>3</w:t>
        </w:r>
        <w:r>
          <w:rPr>
            <w:noProof/>
          </w:rPr>
          <w:fldChar w:fldCharType="end"/>
        </w:r>
        <w:r>
          <w:t>:</w:t>
        </w:r>
        <w:r w:rsidRPr="00953BC7">
          <w:t xml:space="preserve"> </w:t>
        </w:r>
        <w:proofErr w:type="spellStart"/>
        <w:r>
          <w:t>Vergelegen</w:t>
        </w:r>
        <w:proofErr w:type="spellEnd"/>
        <w:r w:rsidRPr="00953BC7">
          <w:t xml:space="preserve"> Irradiation </w:t>
        </w:r>
        <w:r>
          <w:t>Vs Forecast</w:t>
        </w:r>
      </w:ins>
    </w:p>
    <w:p w14:paraId="15C8AC4C" w14:textId="31DB2E91" w:rsidR="00C3627C" w:rsidDel="00D36FF1" w:rsidRDefault="00C3627C" w:rsidP="00D36FF1">
      <w:pPr>
        <w:pStyle w:val="Caption"/>
        <w:rPr>
          <w:del w:id="6286" w:author="Mutali Nepfumbada" w:date="2022-09-28T23:28:00Z"/>
          <w:lang w:eastAsia="en-US"/>
        </w:rPr>
        <w:pPrChange w:id="6287" w:author="Mutali Nepfumbada" w:date="2022-09-28T23:27:00Z">
          <w:pPr/>
        </w:pPrChange>
      </w:pPr>
    </w:p>
    <w:tbl>
      <w:tblPr>
        <w:tblStyle w:val="TableGridLight"/>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58"/>
        <w:gridCol w:w="5791"/>
      </w:tblGrid>
      <w:tr w:rsidR="00C3627C" w:rsidRPr="00953BC7" w:rsidDel="00D36FF1" w14:paraId="21C723BF" w14:textId="63D590DE">
        <w:trPr>
          <w:trHeight w:val="1581"/>
          <w:del w:id="6288" w:author="Mutali Nepfumbada" w:date="2022-09-28T23:28:00Z"/>
        </w:trPr>
        <w:tc>
          <w:tcPr>
            <w:tcW w:w="2500" w:type="pct"/>
            <w:vAlign w:val="center"/>
          </w:tcPr>
          <w:tbl>
            <w:tblPr>
              <w:tblStyle w:val="TableGridLight"/>
              <w:tblW w:w="3577" w:type="dxa"/>
              <w:jc w:val="center"/>
              <w:tblLook w:val="04A0" w:firstRow="1" w:lastRow="0" w:firstColumn="1" w:lastColumn="0" w:noHBand="0" w:noVBand="1"/>
            </w:tblPr>
            <w:tblGrid>
              <w:gridCol w:w="803"/>
              <w:gridCol w:w="718"/>
              <w:gridCol w:w="900"/>
              <w:gridCol w:w="1156"/>
            </w:tblGrid>
            <w:tr w:rsidR="00C3627C" w:rsidDel="00D36FF1" w14:paraId="1C4F7E75" w14:textId="0C7CD2B1" w:rsidTr="004149F0">
              <w:trPr>
                <w:trHeight w:val="258"/>
                <w:jc w:val="center"/>
                <w:del w:id="6289" w:author="Mutali Nepfumbada" w:date="2022-09-28T23:28:00Z"/>
              </w:trPr>
              <w:tc>
                <w:tcPr>
                  <w:tcW w:w="5000" w:type="pct"/>
                  <w:gridSpan w:val="4"/>
                  <w:shd w:val="clear" w:color="auto" w:fill="5F0500"/>
                </w:tcPr>
                <w:p w14:paraId="4E8696AE" w14:textId="321FE40F" w:rsidR="00C3627C" w:rsidRPr="00AB5C8F" w:rsidDel="00D36FF1" w:rsidRDefault="00C3627C">
                  <w:pPr>
                    <w:jc w:val="center"/>
                    <w:rPr>
                      <w:del w:id="6290" w:author="Mutali Nepfumbada" w:date="2022-09-28T23:28:00Z"/>
                      <w:b/>
                      <w:bCs/>
                    </w:rPr>
                  </w:pPr>
                  <w:del w:id="6291" w:author="Mutali Nepfumbada" w:date="2022-09-28T23:28:00Z">
                    <w:r w:rsidRPr="00AB5C8F" w:rsidDel="00D36FF1">
                      <w:rPr>
                        <w:b/>
                        <w:bCs/>
                      </w:rPr>
                      <w:delText xml:space="preserve">Irradiation </w:delText>
                    </w:r>
                    <w:r w:rsidDel="00D36FF1">
                      <w:rPr>
                        <w:b/>
                        <w:bCs/>
                      </w:rPr>
                      <w:delText>(</w:delText>
                    </w:r>
                    <w:r w:rsidRPr="00AB5C8F" w:rsidDel="00D36FF1">
                      <w:rPr>
                        <w:b/>
                        <w:bCs/>
                      </w:rPr>
                      <w:delText>kWh/m</w:delText>
                    </w:r>
                    <w:r w:rsidRPr="00F47F2E" w:rsidDel="00D36FF1">
                      <w:rPr>
                        <w:b/>
                        <w:bCs/>
                        <w:vertAlign w:val="superscript"/>
                      </w:rPr>
                      <w:delText>2</w:delText>
                    </w:r>
                    <w:r w:rsidDel="00D36FF1">
                      <w:rPr>
                        <w:b/>
                        <w:bCs/>
                      </w:rPr>
                      <w:delText>)</w:delText>
                    </w:r>
                  </w:del>
                </w:p>
              </w:tc>
            </w:tr>
            <w:tr w:rsidR="00C3627C" w:rsidDel="00D36FF1" w14:paraId="34CB4CCF" w14:textId="2649D7F2" w:rsidTr="00B024E9">
              <w:trPr>
                <w:trHeight w:val="258"/>
                <w:jc w:val="center"/>
                <w:del w:id="6292" w:author="Mutali Nepfumbada" w:date="2022-09-28T23:28:00Z"/>
              </w:trPr>
              <w:tc>
                <w:tcPr>
                  <w:tcW w:w="1255" w:type="pct"/>
                  <w:shd w:val="clear" w:color="auto" w:fill="5F0500"/>
                </w:tcPr>
                <w:p w14:paraId="30B321E6" w14:textId="6FABA6CA" w:rsidR="00C3627C" w:rsidRPr="00147D5D" w:rsidDel="00D36FF1" w:rsidRDefault="00C3627C">
                  <w:pPr>
                    <w:rPr>
                      <w:del w:id="6293" w:author="Mutali Nepfumbada" w:date="2022-09-28T23:28:00Z"/>
                      <w:b/>
                      <w:bCs/>
                      <w:lang w:eastAsia="en-US"/>
                    </w:rPr>
                  </w:pPr>
                  <w:del w:id="6294" w:author="Mutali Nepfumbada" w:date="2022-09-28T23:28:00Z">
                    <w:r w:rsidDel="00D36FF1">
                      <w:rPr>
                        <w:b/>
                        <w:bCs/>
                        <w:lang w:eastAsia="en-US"/>
                      </w:rPr>
                      <w:delText>Month</w:delText>
                    </w:r>
                  </w:del>
                </w:p>
              </w:tc>
              <w:tc>
                <w:tcPr>
                  <w:tcW w:w="738" w:type="pct"/>
                  <w:shd w:val="clear" w:color="auto" w:fill="5F0500"/>
                </w:tcPr>
                <w:p w14:paraId="632854C3" w14:textId="23002632" w:rsidR="00C3627C" w:rsidRPr="0025667A" w:rsidDel="00D36FF1" w:rsidRDefault="00C3627C">
                  <w:pPr>
                    <w:jc w:val="center"/>
                    <w:rPr>
                      <w:del w:id="6295" w:author="Mutali Nepfumbada" w:date="2022-09-28T23:28:00Z"/>
                      <w:b/>
                      <w:bCs/>
                      <w:lang w:val="en-US"/>
                    </w:rPr>
                  </w:pPr>
                  <w:del w:id="6296" w:author="Mutali Nepfumbada" w:date="2022-09-28T23:28:00Z">
                    <w:r w:rsidRPr="0025667A" w:rsidDel="00D36FF1">
                      <w:rPr>
                        <w:b/>
                        <w:bCs/>
                      </w:rPr>
                      <w:delText xml:space="preserve">Actual </w:delText>
                    </w:r>
                  </w:del>
                </w:p>
              </w:tc>
              <w:tc>
                <w:tcPr>
                  <w:tcW w:w="1258" w:type="pct"/>
                  <w:shd w:val="clear" w:color="auto" w:fill="5F0500"/>
                </w:tcPr>
                <w:p w14:paraId="1D489F5F" w14:textId="64C44787" w:rsidR="00C3627C" w:rsidRPr="0025667A" w:rsidDel="00D36FF1" w:rsidRDefault="00C3627C">
                  <w:pPr>
                    <w:jc w:val="center"/>
                    <w:rPr>
                      <w:del w:id="6297" w:author="Mutali Nepfumbada" w:date="2022-09-28T23:28:00Z"/>
                      <w:b/>
                      <w:bCs/>
                      <w:lang w:eastAsia="en-US"/>
                    </w:rPr>
                  </w:pPr>
                  <w:del w:id="6298" w:author="Mutali Nepfumbada" w:date="2022-09-28T23:28:00Z">
                    <w:r w:rsidRPr="0025667A" w:rsidDel="00D36FF1">
                      <w:rPr>
                        <w:b/>
                        <w:bCs/>
                      </w:rPr>
                      <w:delText>Forecast</w:delText>
                    </w:r>
                  </w:del>
                </w:p>
              </w:tc>
              <w:tc>
                <w:tcPr>
                  <w:tcW w:w="1749" w:type="pct"/>
                  <w:shd w:val="clear" w:color="auto" w:fill="5F0500"/>
                </w:tcPr>
                <w:p w14:paraId="0616D3E3" w14:textId="635A9D1A" w:rsidR="00C3627C" w:rsidRPr="0025667A" w:rsidDel="00D36FF1" w:rsidRDefault="00C3627C">
                  <w:pPr>
                    <w:jc w:val="center"/>
                    <w:rPr>
                      <w:del w:id="6299" w:author="Mutali Nepfumbada" w:date="2022-09-28T23:28:00Z"/>
                      <w:b/>
                      <w:bCs/>
                      <w:lang w:eastAsia="en-US"/>
                    </w:rPr>
                  </w:pPr>
                  <w:del w:id="6300" w:author="Mutali Nepfumbada" w:date="2022-09-28T23:28:00Z">
                    <w:r w:rsidRPr="0025667A" w:rsidDel="00D36FF1">
                      <w:rPr>
                        <w:b/>
                        <w:bCs/>
                      </w:rPr>
                      <w:delText>Delta (%)</w:delText>
                    </w:r>
                  </w:del>
                </w:p>
              </w:tc>
            </w:tr>
            <w:tr w:rsidR="004149F0" w:rsidDel="00D36FF1" w14:paraId="143AB628" w14:textId="2B0914E9" w:rsidTr="00B024E9">
              <w:trPr>
                <w:trHeight w:val="126"/>
                <w:jc w:val="center"/>
                <w:del w:id="6301" w:author="Mutali Nepfumbada" w:date="2022-09-28T23:28:00Z"/>
              </w:trPr>
              <w:tc>
                <w:tcPr>
                  <w:tcW w:w="1255" w:type="pct"/>
                </w:tcPr>
                <w:p w14:paraId="2ED18D50" w14:textId="41942657" w:rsidR="004149F0" w:rsidDel="00D36FF1" w:rsidRDefault="004149F0" w:rsidP="004149F0">
                  <w:pPr>
                    <w:rPr>
                      <w:del w:id="6302" w:author="Mutali Nepfumbada" w:date="2022-09-28T23:28:00Z"/>
                      <w:lang w:eastAsia="en-US"/>
                    </w:rPr>
                  </w:pPr>
                  <w:del w:id="6303" w:author="Mutali Nepfumbada" w:date="2022-09-28T23:28:00Z">
                    <w:r w:rsidRPr="00DC29B7" w:rsidDel="00D36FF1">
                      <w:rPr>
                        <w:bCs/>
                        <w:lang w:val="en-US"/>
                      </w:rPr>
                      <w:delText>Oct 21</w:delText>
                    </w:r>
                  </w:del>
                </w:p>
              </w:tc>
              <w:tc>
                <w:tcPr>
                  <w:tcW w:w="738" w:type="pct"/>
                </w:tcPr>
                <w:p w14:paraId="38271107" w14:textId="011BC529" w:rsidR="004149F0" w:rsidDel="00D36FF1" w:rsidRDefault="004149F0" w:rsidP="004149F0">
                  <w:pPr>
                    <w:jc w:val="center"/>
                    <w:rPr>
                      <w:del w:id="6304" w:author="Mutali Nepfumbada" w:date="2022-09-28T23:28:00Z"/>
                      <w:lang w:eastAsia="en-US"/>
                    </w:rPr>
                  </w:pPr>
                  <w:del w:id="6305" w:author="Mutali Nepfumbada" w:date="2022-09-28T23:28:00Z">
                    <w:r w:rsidRPr="00F74E56" w:rsidDel="00D36FF1">
                      <w:delText>-</w:delText>
                    </w:r>
                  </w:del>
                </w:p>
              </w:tc>
              <w:tc>
                <w:tcPr>
                  <w:tcW w:w="1258" w:type="pct"/>
                </w:tcPr>
                <w:p w14:paraId="4DC500A6" w14:textId="183F27CF" w:rsidR="004149F0" w:rsidDel="00D36FF1" w:rsidRDefault="004149F0" w:rsidP="004149F0">
                  <w:pPr>
                    <w:jc w:val="center"/>
                    <w:rPr>
                      <w:del w:id="6306" w:author="Mutali Nepfumbada" w:date="2022-09-28T23:28:00Z"/>
                      <w:lang w:eastAsia="en-US"/>
                    </w:rPr>
                  </w:pPr>
                  <w:del w:id="6307" w:author="Mutali Nepfumbada" w:date="2022-09-28T23:28:00Z">
                    <w:r w:rsidRPr="00F74E56" w:rsidDel="00D36FF1">
                      <w:delText>-</w:delText>
                    </w:r>
                  </w:del>
                </w:p>
              </w:tc>
              <w:tc>
                <w:tcPr>
                  <w:tcW w:w="1749" w:type="pct"/>
                </w:tcPr>
                <w:p w14:paraId="19B6C89C" w14:textId="38C65073" w:rsidR="004149F0" w:rsidDel="00D36FF1" w:rsidRDefault="004149F0" w:rsidP="004149F0">
                  <w:pPr>
                    <w:jc w:val="center"/>
                    <w:rPr>
                      <w:del w:id="6308" w:author="Mutali Nepfumbada" w:date="2022-09-28T23:28:00Z"/>
                      <w:lang w:eastAsia="en-US"/>
                    </w:rPr>
                  </w:pPr>
                  <w:del w:id="6309" w:author="Mutali Nepfumbada" w:date="2022-09-28T23:28:00Z">
                    <w:r w:rsidRPr="00F74E56" w:rsidDel="00D36FF1">
                      <w:delText>-</w:delText>
                    </w:r>
                  </w:del>
                </w:p>
              </w:tc>
            </w:tr>
            <w:tr w:rsidR="004149F0" w:rsidDel="00D36FF1" w14:paraId="5AEDC0B8" w14:textId="2E2A6788" w:rsidTr="00B024E9">
              <w:trPr>
                <w:trHeight w:val="126"/>
                <w:jc w:val="center"/>
                <w:del w:id="6310" w:author="Mutali Nepfumbada" w:date="2022-09-28T23:28:00Z"/>
              </w:trPr>
              <w:tc>
                <w:tcPr>
                  <w:tcW w:w="1255" w:type="pct"/>
                </w:tcPr>
                <w:p w14:paraId="5CA05CD7" w14:textId="78547E4F" w:rsidR="004149F0" w:rsidDel="00D36FF1" w:rsidRDefault="004149F0" w:rsidP="004149F0">
                  <w:pPr>
                    <w:rPr>
                      <w:del w:id="6311" w:author="Mutali Nepfumbada" w:date="2022-09-28T23:28:00Z"/>
                      <w:lang w:eastAsia="en-US"/>
                    </w:rPr>
                  </w:pPr>
                  <w:del w:id="6312" w:author="Mutali Nepfumbada" w:date="2022-09-28T23:28:00Z">
                    <w:r w:rsidRPr="00DC29B7" w:rsidDel="00D36FF1">
                      <w:rPr>
                        <w:bCs/>
                        <w:lang w:val="en-US"/>
                      </w:rPr>
                      <w:delText>Nov 21</w:delText>
                    </w:r>
                  </w:del>
                </w:p>
              </w:tc>
              <w:tc>
                <w:tcPr>
                  <w:tcW w:w="738" w:type="pct"/>
                </w:tcPr>
                <w:p w14:paraId="0F168F68" w14:textId="7D92FB7A" w:rsidR="004149F0" w:rsidDel="00D36FF1" w:rsidRDefault="004149F0" w:rsidP="004149F0">
                  <w:pPr>
                    <w:jc w:val="center"/>
                    <w:rPr>
                      <w:del w:id="6313" w:author="Mutali Nepfumbada" w:date="2022-09-28T23:28:00Z"/>
                      <w:lang w:eastAsia="en-US"/>
                    </w:rPr>
                  </w:pPr>
                  <w:del w:id="6314" w:author="Mutali Nepfumbada" w:date="2022-09-28T23:28:00Z">
                    <w:r w:rsidRPr="00F74E56" w:rsidDel="00D36FF1">
                      <w:delText>-</w:delText>
                    </w:r>
                  </w:del>
                </w:p>
              </w:tc>
              <w:tc>
                <w:tcPr>
                  <w:tcW w:w="1258" w:type="pct"/>
                </w:tcPr>
                <w:p w14:paraId="6F884073" w14:textId="78911C1E" w:rsidR="004149F0" w:rsidDel="00D36FF1" w:rsidRDefault="004149F0" w:rsidP="004149F0">
                  <w:pPr>
                    <w:jc w:val="center"/>
                    <w:rPr>
                      <w:del w:id="6315" w:author="Mutali Nepfumbada" w:date="2022-09-28T23:28:00Z"/>
                      <w:lang w:eastAsia="en-US"/>
                    </w:rPr>
                  </w:pPr>
                  <w:del w:id="6316" w:author="Mutali Nepfumbada" w:date="2022-09-28T23:28:00Z">
                    <w:r w:rsidRPr="00F74E56" w:rsidDel="00D36FF1">
                      <w:delText>-</w:delText>
                    </w:r>
                  </w:del>
                </w:p>
              </w:tc>
              <w:tc>
                <w:tcPr>
                  <w:tcW w:w="1749" w:type="pct"/>
                </w:tcPr>
                <w:p w14:paraId="591D7A68" w14:textId="3A2B6765" w:rsidR="004149F0" w:rsidDel="00D36FF1" w:rsidRDefault="004149F0" w:rsidP="004149F0">
                  <w:pPr>
                    <w:jc w:val="center"/>
                    <w:rPr>
                      <w:del w:id="6317" w:author="Mutali Nepfumbada" w:date="2022-09-28T23:28:00Z"/>
                      <w:lang w:eastAsia="en-US"/>
                    </w:rPr>
                  </w:pPr>
                  <w:del w:id="6318" w:author="Mutali Nepfumbada" w:date="2022-09-28T23:28:00Z">
                    <w:r w:rsidRPr="00F74E56" w:rsidDel="00D36FF1">
                      <w:delText>-</w:delText>
                    </w:r>
                  </w:del>
                </w:p>
              </w:tc>
            </w:tr>
            <w:tr w:rsidR="004149F0" w:rsidDel="00D36FF1" w14:paraId="28364038" w14:textId="4723A215" w:rsidTr="00B024E9">
              <w:trPr>
                <w:trHeight w:val="126"/>
                <w:jc w:val="center"/>
                <w:del w:id="6319" w:author="Mutali Nepfumbada" w:date="2022-09-28T23:28:00Z"/>
              </w:trPr>
              <w:tc>
                <w:tcPr>
                  <w:tcW w:w="1255" w:type="pct"/>
                </w:tcPr>
                <w:p w14:paraId="6E0743FC" w14:textId="4A073EA8" w:rsidR="004149F0" w:rsidDel="00D36FF1" w:rsidRDefault="004149F0" w:rsidP="004149F0">
                  <w:pPr>
                    <w:rPr>
                      <w:del w:id="6320" w:author="Mutali Nepfumbada" w:date="2022-09-28T23:28:00Z"/>
                      <w:lang w:eastAsia="en-US"/>
                    </w:rPr>
                  </w:pPr>
                  <w:del w:id="6321" w:author="Mutali Nepfumbada" w:date="2022-09-28T23:28:00Z">
                    <w:r w:rsidRPr="00DC29B7" w:rsidDel="00D36FF1">
                      <w:rPr>
                        <w:bCs/>
                        <w:lang w:val="en-US"/>
                      </w:rPr>
                      <w:delText>Dec 21</w:delText>
                    </w:r>
                  </w:del>
                </w:p>
              </w:tc>
              <w:tc>
                <w:tcPr>
                  <w:tcW w:w="738" w:type="pct"/>
                </w:tcPr>
                <w:p w14:paraId="27C7FF07" w14:textId="559A8CBA" w:rsidR="004149F0" w:rsidDel="00D36FF1" w:rsidRDefault="004149F0" w:rsidP="004149F0">
                  <w:pPr>
                    <w:jc w:val="center"/>
                    <w:rPr>
                      <w:del w:id="6322" w:author="Mutali Nepfumbada" w:date="2022-09-28T23:28:00Z"/>
                      <w:lang w:eastAsia="en-US"/>
                    </w:rPr>
                  </w:pPr>
                  <w:del w:id="6323" w:author="Mutali Nepfumbada" w:date="2022-09-28T23:28:00Z">
                    <w:r w:rsidRPr="00F74E56" w:rsidDel="00D36FF1">
                      <w:delText>-</w:delText>
                    </w:r>
                  </w:del>
                </w:p>
              </w:tc>
              <w:tc>
                <w:tcPr>
                  <w:tcW w:w="1258" w:type="pct"/>
                </w:tcPr>
                <w:p w14:paraId="3E8F7959" w14:textId="4BBDA487" w:rsidR="004149F0" w:rsidDel="00D36FF1" w:rsidRDefault="004149F0" w:rsidP="004149F0">
                  <w:pPr>
                    <w:jc w:val="center"/>
                    <w:rPr>
                      <w:del w:id="6324" w:author="Mutali Nepfumbada" w:date="2022-09-28T23:28:00Z"/>
                      <w:lang w:eastAsia="en-US"/>
                    </w:rPr>
                  </w:pPr>
                  <w:del w:id="6325" w:author="Mutali Nepfumbada" w:date="2022-09-28T23:28:00Z">
                    <w:r w:rsidRPr="00F74E56" w:rsidDel="00D36FF1">
                      <w:delText>-</w:delText>
                    </w:r>
                  </w:del>
                </w:p>
              </w:tc>
              <w:tc>
                <w:tcPr>
                  <w:tcW w:w="1749" w:type="pct"/>
                </w:tcPr>
                <w:p w14:paraId="212F21F4" w14:textId="3458A0F5" w:rsidR="004149F0" w:rsidDel="00D36FF1" w:rsidRDefault="004149F0" w:rsidP="004149F0">
                  <w:pPr>
                    <w:jc w:val="center"/>
                    <w:rPr>
                      <w:del w:id="6326" w:author="Mutali Nepfumbada" w:date="2022-09-28T23:28:00Z"/>
                      <w:lang w:eastAsia="en-US"/>
                    </w:rPr>
                  </w:pPr>
                  <w:del w:id="6327" w:author="Mutali Nepfumbada" w:date="2022-09-28T23:28:00Z">
                    <w:r w:rsidRPr="00F74E56" w:rsidDel="00D36FF1">
                      <w:delText>-</w:delText>
                    </w:r>
                  </w:del>
                </w:p>
              </w:tc>
            </w:tr>
            <w:tr w:rsidR="004149F0" w:rsidDel="00D36FF1" w14:paraId="6B0122F9" w14:textId="63F1433A" w:rsidTr="00B024E9">
              <w:trPr>
                <w:trHeight w:val="126"/>
                <w:jc w:val="center"/>
                <w:del w:id="6328" w:author="Mutali Nepfumbada" w:date="2022-09-28T23:28:00Z"/>
              </w:trPr>
              <w:tc>
                <w:tcPr>
                  <w:tcW w:w="1255" w:type="pct"/>
                </w:tcPr>
                <w:p w14:paraId="444A6F1F" w14:textId="57626201" w:rsidR="004149F0" w:rsidDel="00D36FF1" w:rsidRDefault="004149F0" w:rsidP="004149F0">
                  <w:pPr>
                    <w:rPr>
                      <w:del w:id="6329" w:author="Mutali Nepfumbada" w:date="2022-09-28T23:28:00Z"/>
                      <w:lang w:eastAsia="en-US"/>
                    </w:rPr>
                  </w:pPr>
                  <w:del w:id="6330" w:author="Mutali Nepfumbada" w:date="2022-09-28T23:28:00Z">
                    <w:r w:rsidRPr="00DC29B7" w:rsidDel="00D36FF1">
                      <w:rPr>
                        <w:bCs/>
                        <w:lang w:val="en-US"/>
                      </w:rPr>
                      <w:delText>Jan 22</w:delText>
                    </w:r>
                  </w:del>
                </w:p>
              </w:tc>
              <w:tc>
                <w:tcPr>
                  <w:tcW w:w="738" w:type="pct"/>
                </w:tcPr>
                <w:p w14:paraId="7695DCBD" w14:textId="3DD8DB5A" w:rsidR="004149F0" w:rsidDel="00D36FF1" w:rsidRDefault="004149F0" w:rsidP="004149F0">
                  <w:pPr>
                    <w:jc w:val="center"/>
                    <w:rPr>
                      <w:del w:id="6331" w:author="Mutali Nepfumbada" w:date="2022-09-28T23:28:00Z"/>
                      <w:lang w:eastAsia="en-US"/>
                    </w:rPr>
                  </w:pPr>
                  <w:del w:id="6332" w:author="Mutali Nepfumbada" w:date="2022-09-28T23:28:00Z">
                    <w:r w:rsidRPr="00F74E56" w:rsidDel="00D36FF1">
                      <w:delText>-</w:delText>
                    </w:r>
                  </w:del>
                </w:p>
              </w:tc>
              <w:tc>
                <w:tcPr>
                  <w:tcW w:w="1258" w:type="pct"/>
                </w:tcPr>
                <w:p w14:paraId="6E422EC0" w14:textId="6744AEA7" w:rsidR="004149F0" w:rsidDel="00D36FF1" w:rsidRDefault="004149F0" w:rsidP="004149F0">
                  <w:pPr>
                    <w:jc w:val="center"/>
                    <w:rPr>
                      <w:del w:id="6333" w:author="Mutali Nepfumbada" w:date="2022-09-28T23:28:00Z"/>
                      <w:lang w:eastAsia="en-US"/>
                    </w:rPr>
                  </w:pPr>
                  <w:del w:id="6334" w:author="Mutali Nepfumbada" w:date="2022-09-28T23:28:00Z">
                    <w:r w:rsidRPr="00F74E56" w:rsidDel="00D36FF1">
                      <w:delText>-</w:delText>
                    </w:r>
                  </w:del>
                </w:p>
              </w:tc>
              <w:tc>
                <w:tcPr>
                  <w:tcW w:w="1749" w:type="pct"/>
                </w:tcPr>
                <w:p w14:paraId="7C0871C2" w14:textId="32E70681" w:rsidR="004149F0" w:rsidDel="00D36FF1" w:rsidRDefault="004149F0" w:rsidP="004149F0">
                  <w:pPr>
                    <w:jc w:val="center"/>
                    <w:rPr>
                      <w:del w:id="6335" w:author="Mutali Nepfumbada" w:date="2022-09-28T23:28:00Z"/>
                      <w:lang w:eastAsia="en-US"/>
                    </w:rPr>
                  </w:pPr>
                  <w:del w:id="6336" w:author="Mutali Nepfumbada" w:date="2022-09-28T23:28:00Z">
                    <w:r w:rsidRPr="00F74E56" w:rsidDel="00D36FF1">
                      <w:delText>-</w:delText>
                    </w:r>
                  </w:del>
                </w:p>
              </w:tc>
            </w:tr>
            <w:tr w:rsidR="004149F0" w:rsidDel="00D36FF1" w14:paraId="726EB88B" w14:textId="40D3E6ED" w:rsidTr="00B024E9">
              <w:trPr>
                <w:trHeight w:val="126"/>
                <w:jc w:val="center"/>
                <w:del w:id="6337" w:author="Mutali Nepfumbada" w:date="2022-09-28T23:28:00Z"/>
              </w:trPr>
              <w:tc>
                <w:tcPr>
                  <w:tcW w:w="1255" w:type="pct"/>
                </w:tcPr>
                <w:p w14:paraId="25A7A245" w14:textId="388E9761" w:rsidR="004149F0" w:rsidDel="00D36FF1" w:rsidRDefault="004149F0" w:rsidP="004149F0">
                  <w:pPr>
                    <w:rPr>
                      <w:del w:id="6338" w:author="Mutali Nepfumbada" w:date="2022-09-28T23:28:00Z"/>
                      <w:lang w:eastAsia="en-US"/>
                    </w:rPr>
                  </w:pPr>
                  <w:del w:id="6339" w:author="Mutali Nepfumbada" w:date="2022-09-28T23:28:00Z">
                    <w:r w:rsidRPr="00DC29B7" w:rsidDel="00D36FF1">
                      <w:rPr>
                        <w:bCs/>
                        <w:lang w:val="en-US"/>
                      </w:rPr>
                      <w:delText>Feb 22</w:delText>
                    </w:r>
                  </w:del>
                </w:p>
              </w:tc>
              <w:tc>
                <w:tcPr>
                  <w:tcW w:w="738" w:type="pct"/>
                </w:tcPr>
                <w:p w14:paraId="2B08F5A1" w14:textId="578F6031" w:rsidR="004149F0" w:rsidDel="00D36FF1" w:rsidRDefault="004149F0" w:rsidP="004149F0">
                  <w:pPr>
                    <w:jc w:val="center"/>
                    <w:rPr>
                      <w:del w:id="6340" w:author="Mutali Nepfumbada" w:date="2022-09-28T23:28:00Z"/>
                      <w:lang w:eastAsia="en-US"/>
                    </w:rPr>
                  </w:pPr>
                  <w:del w:id="6341" w:author="Mutali Nepfumbada" w:date="2022-09-28T23:28:00Z">
                    <w:r w:rsidRPr="00F74E56" w:rsidDel="00D36FF1">
                      <w:delText>-</w:delText>
                    </w:r>
                  </w:del>
                </w:p>
              </w:tc>
              <w:tc>
                <w:tcPr>
                  <w:tcW w:w="1258" w:type="pct"/>
                </w:tcPr>
                <w:p w14:paraId="11C3DCAF" w14:textId="2BAC214F" w:rsidR="004149F0" w:rsidDel="00D36FF1" w:rsidRDefault="004149F0" w:rsidP="004149F0">
                  <w:pPr>
                    <w:jc w:val="center"/>
                    <w:rPr>
                      <w:del w:id="6342" w:author="Mutali Nepfumbada" w:date="2022-09-28T23:28:00Z"/>
                      <w:lang w:eastAsia="en-US"/>
                    </w:rPr>
                  </w:pPr>
                  <w:del w:id="6343" w:author="Mutali Nepfumbada" w:date="2022-09-28T23:28:00Z">
                    <w:r w:rsidRPr="00F74E56" w:rsidDel="00D36FF1">
                      <w:delText>-</w:delText>
                    </w:r>
                  </w:del>
                </w:p>
              </w:tc>
              <w:tc>
                <w:tcPr>
                  <w:tcW w:w="1749" w:type="pct"/>
                </w:tcPr>
                <w:p w14:paraId="21F5EC15" w14:textId="1A40BE5E" w:rsidR="004149F0" w:rsidDel="00D36FF1" w:rsidRDefault="004149F0" w:rsidP="004149F0">
                  <w:pPr>
                    <w:jc w:val="center"/>
                    <w:rPr>
                      <w:del w:id="6344" w:author="Mutali Nepfumbada" w:date="2022-09-28T23:28:00Z"/>
                      <w:lang w:eastAsia="en-US"/>
                    </w:rPr>
                  </w:pPr>
                  <w:del w:id="6345" w:author="Mutali Nepfumbada" w:date="2022-09-28T23:28:00Z">
                    <w:r w:rsidRPr="00F74E56" w:rsidDel="00D36FF1">
                      <w:delText>-</w:delText>
                    </w:r>
                  </w:del>
                </w:p>
              </w:tc>
            </w:tr>
            <w:tr w:rsidR="004149F0" w:rsidDel="00D36FF1" w14:paraId="7ED3C1F2" w14:textId="6CB9FD86" w:rsidTr="00B024E9">
              <w:trPr>
                <w:trHeight w:val="126"/>
                <w:jc w:val="center"/>
                <w:del w:id="6346" w:author="Mutali Nepfumbada" w:date="2022-09-28T23:28:00Z"/>
              </w:trPr>
              <w:tc>
                <w:tcPr>
                  <w:tcW w:w="1255" w:type="pct"/>
                </w:tcPr>
                <w:p w14:paraId="1CAAA150" w14:textId="1C56557F" w:rsidR="004149F0" w:rsidDel="00D36FF1" w:rsidRDefault="004149F0" w:rsidP="004149F0">
                  <w:pPr>
                    <w:rPr>
                      <w:del w:id="6347" w:author="Mutali Nepfumbada" w:date="2022-09-28T23:28:00Z"/>
                      <w:lang w:eastAsia="en-US"/>
                    </w:rPr>
                  </w:pPr>
                  <w:del w:id="6348" w:author="Mutali Nepfumbada" w:date="2022-09-28T23:28:00Z">
                    <w:r w:rsidRPr="00DC29B7" w:rsidDel="00D36FF1">
                      <w:rPr>
                        <w:bCs/>
                        <w:lang w:val="en-US"/>
                      </w:rPr>
                      <w:delText>Mar 22</w:delText>
                    </w:r>
                  </w:del>
                </w:p>
              </w:tc>
              <w:tc>
                <w:tcPr>
                  <w:tcW w:w="738" w:type="pct"/>
                </w:tcPr>
                <w:p w14:paraId="58FB346E" w14:textId="172FD415" w:rsidR="004149F0" w:rsidDel="00D36FF1" w:rsidRDefault="004149F0" w:rsidP="004149F0">
                  <w:pPr>
                    <w:jc w:val="center"/>
                    <w:rPr>
                      <w:del w:id="6349" w:author="Mutali Nepfumbada" w:date="2022-09-28T23:28:00Z"/>
                      <w:lang w:eastAsia="en-US"/>
                    </w:rPr>
                  </w:pPr>
                  <w:del w:id="6350" w:author="Mutali Nepfumbada" w:date="2022-09-28T23:28:00Z">
                    <w:r w:rsidRPr="00F74E56" w:rsidDel="00D36FF1">
                      <w:delText>-</w:delText>
                    </w:r>
                  </w:del>
                </w:p>
              </w:tc>
              <w:tc>
                <w:tcPr>
                  <w:tcW w:w="1258" w:type="pct"/>
                </w:tcPr>
                <w:p w14:paraId="38174CE8" w14:textId="7D89BEE7" w:rsidR="004149F0" w:rsidDel="00D36FF1" w:rsidRDefault="004149F0" w:rsidP="004149F0">
                  <w:pPr>
                    <w:jc w:val="center"/>
                    <w:rPr>
                      <w:del w:id="6351" w:author="Mutali Nepfumbada" w:date="2022-09-28T23:28:00Z"/>
                      <w:lang w:eastAsia="en-US"/>
                    </w:rPr>
                  </w:pPr>
                  <w:del w:id="6352" w:author="Mutali Nepfumbada" w:date="2022-09-28T23:28:00Z">
                    <w:r w:rsidRPr="00F74E56" w:rsidDel="00D36FF1">
                      <w:delText>-</w:delText>
                    </w:r>
                  </w:del>
                </w:p>
              </w:tc>
              <w:tc>
                <w:tcPr>
                  <w:tcW w:w="1749" w:type="pct"/>
                </w:tcPr>
                <w:p w14:paraId="70EE3E2A" w14:textId="11EA8341" w:rsidR="004149F0" w:rsidDel="00D36FF1" w:rsidRDefault="004149F0" w:rsidP="004149F0">
                  <w:pPr>
                    <w:jc w:val="center"/>
                    <w:rPr>
                      <w:del w:id="6353" w:author="Mutali Nepfumbada" w:date="2022-09-28T23:28:00Z"/>
                      <w:lang w:eastAsia="en-US"/>
                    </w:rPr>
                  </w:pPr>
                  <w:del w:id="6354" w:author="Mutali Nepfumbada" w:date="2022-09-28T23:28:00Z">
                    <w:r w:rsidRPr="00F74E56" w:rsidDel="00D36FF1">
                      <w:delText>-</w:delText>
                    </w:r>
                  </w:del>
                </w:p>
              </w:tc>
            </w:tr>
            <w:tr w:rsidR="00C3627C" w:rsidDel="00D36FF1" w14:paraId="2217BDD2" w14:textId="4DFEFDCC" w:rsidTr="00B024E9">
              <w:trPr>
                <w:trHeight w:val="126"/>
                <w:jc w:val="center"/>
                <w:del w:id="6355" w:author="Mutali Nepfumbada" w:date="2022-09-28T23:28:00Z"/>
              </w:trPr>
              <w:tc>
                <w:tcPr>
                  <w:tcW w:w="1255" w:type="pct"/>
                </w:tcPr>
                <w:p w14:paraId="1CC46850" w14:textId="4B3E8F6C" w:rsidR="00C3627C" w:rsidDel="00D36FF1" w:rsidRDefault="00C3627C">
                  <w:pPr>
                    <w:rPr>
                      <w:del w:id="6356" w:author="Mutali Nepfumbada" w:date="2022-09-28T23:28:00Z"/>
                      <w:lang w:eastAsia="en-US"/>
                    </w:rPr>
                  </w:pPr>
                  <w:del w:id="6357" w:author="Mutali Nepfumbada" w:date="2022-09-28T23:28:00Z">
                    <w:r w:rsidRPr="00DC29B7" w:rsidDel="00D36FF1">
                      <w:rPr>
                        <w:bCs/>
                        <w:lang w:val="en-US"/>
                      </w:rPr>
                      <w:delText>Apr 22</w:delText>
                    </w:r>
                  </w:del>
                </w:p>
              </w:tc>
              <w:tc>
                <w:tcPr>
                  <w:tcW w:w="738" w:type="pct"/>
                </w:tcPr>
                <w:p w14:paraId="35E2813B" w14:textId="3B85F557" w:rsidR="00C3627C" w:rsidDel="00D36FF1" w:rsidRDefault="00C3627C">
                  <w:pPr>
                    <w:jc w:val="center"/>
                    <w:rPr>
                      <w:del w:id="6358" w:author="Mutali Nepfumbada" w:date="2022-09-28T23:28:00Z"/>
                      <w:lang w:eastAsia="en-US"/>
                    </w:rPr>
                  </w:pPr>
                  <w:del w:id="6359" w:author="Mutali Nepfumbada" w:date="2022-09-28T23:28:00Z">
                    <w:r w:rsidRPr="00DC29B7" w:rsidDel="00D36FF1">
                      <w:rPr>
                        <w:bCs/>
                        <w:lang w:val="en-US"/>
                      </w:rPr>
                      <w:delText>122</w:delText>
                    </w:r>
                  </w:del>
                </w:p>
              </w:tc>
              <w:tc>
                <w:tcPr>
                  <w:tcW w:w="1258" w:type="pct"/>
                </w:tcPr>
                <w:p w14:paraId="4D8488CD" w14:textId="34B68415" w:rsidR="00C3627C" w:rsidDel="00D36FF1" w:rsidRDefault="00C3627C">
                  <w:pPr>
                    <w:jc w:val="center"/>
                    <w:rPr>
                      <w:del w:id="6360" w:author="Mutali Nepfumbada" w:date="2022-09-28T23:28:00Z"/>
                      <w:lang w:eastAsia="en-US"/>
                    </w:rPr>
                  </w:pPr>
                  <w:del w:id="6361" w:author="Mutali Nepfumbada" w:date="2022-09-28T23:28:00Z">
                    <w:r w:rsidRPr="00DC29B7" w:rsidDel="00D36FF1">
                      <w:rPr>
                        <w:bCs/>
                        <w:lang w:val="en-US"/>
                      </w:rPr>
                      <w:delText>127</w:delText>
                    </w:r>
                  </w:del>
                </w:p>
              </w:tc>
              <w:tc>
                <w:tcPr>
                  <w:tcW w:w="1749" w:type="pct"/>
                </w:tcPr>
                <w:p w14:paraId="70810E8A" w14:textId="6EC6718C" w:rsidR="00C3627C" w:rsidDel="00D36FF1" w:rsidRDefault="00C3627C">
                  <w:pPr>
                    <w:jc w:val="center"/>
                    <w:rPr>
                      <w:del w:id="6362" w:author="Mutali Nepfumbada" w:date="2022-09-28T23:28:00Z"/>
                      <w:lang w:eastAsia="en-US"/>
                    </w:rPr>
                  </w:pPr>
                  <w:del w:id="6363" w:author="Mutali Nepfumbada" w:date="2022-09-28T23:28:00Z">
                    <w:r w:rsidRPr="00F92444" w:rsidDel="00D36FF1">
                      <w:rPr>
                        <w:bCs/>
                        <w:color w:val="FF0000"/>
                        <w:lang w:val="en-US"/>
                      </w:rPr>
                      <w:delText>-4.25</w:delText>
                    </w:r>
                  </w:del>
                </w:p>
              </w:tc>
            </w:tr>
            <w:tr w:rsidR="00C3627C" w:rsidDel="00D36FF1" w14:paraId="0F3F23C4" w14:textId="28847328" w:rsidTr="00B024E9">
              <w:trPr>
                <w:trHeight w:val="126"/>
                <w:jc w:val="center"/>
                <w:del w:id="6364" w:author="Mutali Nepfumbada" w:date="2022-09-28T23:28:00Z"/>
              </w:trPr>
              <w:tc>
                <w:tcPr>
                  <w:tcW w:w="1255" w:type="pct"/>
                </w:tcPr>
                <w:p w14:paraId="03D9D42B" w14:textId="2C4CC629" w:rsidR="00C3627C" w:rsidDel="00D36FF1" w:rsidRDefault="00C3627C">
                  <w:pPr>
                    <w:rPr>
                      <w:del w:id="6365" w:author="Mutali Nepfumbada" w:date="2022-09-28T23:28:00Z"/>
                      <w:lang w:eastAsia="en-US"/>
                    </w:rPr>
                  </w:pPr>
                  <w:del w:id="6366" w:author="Mutali Nepfumbada" w:date="2022-09-28T23:28:00Z">
                    <w:r w:rsidRPr="00DC29B7" w:rsidDel="00D36FF1">
                      <w:rPr>
                        <w:bCs/>
                        <w:lang w:val="en-US"/>
                      </w:rPr>
                      <w:delText>May 22</w:delText>
                    </w:r>
                  </w:del>
                </w:p>
              </w:tc>
              <w:tc>
                <w:tcPr>
                  <w:tcW w:w="738" w:type="pct"/>
                </w:tcPr>
                <w:p w14:paraId="56AD35E9" w14:textId="6E4DB29C" w:rsidR="00C3627C" w:rsidDel="00D36FF1" w:rsidRDefault="00C3627C">
                  <w:pPr>
                    <w:jc w:val="center"/>
                    <w:rPr>
                      <w:del w:id="6367" w:author="Mutali Nepfumbada" w:date="2022-09-28T23:28:00Z"/>
                      <w:lang w:eastAsia="en-US"/>
                    </w:rPr>
                  </w:pPr>
                  <w:del w:id="6368" w:author="Mutali Nepfumbada" w:date="2022-09-28T23:28:00Z">
                    <w:r w:rsidRPr="00DC29B7" w:rsidDel="00D36FF1">
                      <w:rPr>
                        <w:bCs/>
                        <w:lang w:val="en-US"/>
                      </w:rPr>
                      <w:delText>92</w:delText>
                    </w:r>
                  </w:del>
                </w:p>
              </w:tc>
              <w:tc>
                <w:tcPr>
                  <w:tcW w:w="1258" w:type="pct"/>
                </w:tcPr>
                <w:p w14:paraId="4DF9FFA3" w14:textId="2349828A" w:rsidR="00C3627C" w:rsidDel="00D36FF1" w:rsidRDefault="00C3627C">
                  <w:pPr>
                    <w:jc w:val="center"/>
                    <w:rPr>
                      <w:del w:id="6369" w:author="Mutali Nepfumbada" w:date="2022-09-28T23:28:00Z"/>
                      <w:lang w:eastAsia="en-US"/>
                    </w:rPr>
                  </w:pPr>
                  <w:del w:id="6370" w:author="Mutali Nepfumbada" w:date="2022-09-28T23:28:00Z">
                    <w:r w:rsidRPr="00DC29B7" w:rsidDel="00D36FF1">
                      <w:rPr>
                        <w:bCs/>
                        <w:lang w:val="en-US"/>
                      </w:rPr>
                      <w:delText>91</w:delText>
                    </w:r>
                  </w:del>
                </w:p>
              </w:tc>
              <w:tc>
                <w:tcPr>
                  <w:tcW w:w="1749" w:type="pct"/>
                </w:tcPr>
                <w:p w14:paraId="0AD101CF" w14:textId="627B1FEB" w:rsidR="00C3627C" w:rsidRPr="00F92444" w:rsidDel="00D36FF1" w:rsidRDefault="00C3627C">
                  <w:pPr>
                    <w:jc w:val="center"/>
                    <w:rPr>
                      <w:del w:id="6371" w:author="Mutali Nepfumbada" w:date="2022-09-28T23:28:00Z"/>
                      <w:color w:val="00B050"/>
                      <w:lang w:eastAsia="en-US"/>
                    </w:rPr>
                  </w:pPr>
                  <w:del w:id="6372" w:author="Mutali Nepfumbada" w:date="2022-09-28T23:28:00Z">
                    <w:r w:rsidRPr="00F92444" w:rsidDel="00D36FF1">
                      <w:rPr>
                        <w:bCs/>
                        <w:color w:val="00B050"/>
                        <w:lang w:val="en-US"/>
                      </w:rPr>
                      <w:delText>1.51</w:delText>
                    </w:r>
                  </w:del>
                </w:p>
              </w:tc>
            </w:tr>
            <w:tr w:rsidR="00C3627C" w:rsidDel="00D36FF1" w14:paraId="225D3494" w14:textId="254FE3B3" w:rsidTr="00B024E9">
              <w:trPr>
                <w:trHeight w:val="126"/>
                <w:jc w:val="center"/>
                <w:del w:id="6373" w:author="Mutali Nepfumbada" w:date="2022-09-28T23:28:00Z"/>
              </w:trPr>
              <w:tc>
                <w:tcPr>
                  <w:tcW w:w="1255" w:type="pct"/>
                </w:tcPr>
                <w:p w14:paraId="044BC736" w14:textId="21C95E1E" w:rsidR="00C3627C" w:rsidDel="00D36FF1" w:rsidRDefault="00C3627C">
                  <w:pPr>
                    <w:rPr>
                      <w:del w:id="6374" w:author="Mutali Nepfumbada" w:date="2022-09-28T23:28:00Z"/>
                      <w:lang w:eastAsia="en-US"/>
                    </w:rPr>
                  </w:pPr>
                  <w:del w:id="6375" w:author="Mutali Nepfumbada" w:date="2022-09-28T23:28:00Z">
                    <w:r w:rsidRPr="00DC29B7" w:rsidDel="00D36FF1">
                      <w:rPr>
                        <w:bCs/>
                        <w:lang w:val="en-US"/>
                      </w:rPr>
                      <w:delText>Jun 22</w:delText>
                    </w:r>
                  </w:del>
                </w:p>
              </w:tc>
              <w:tc>
                <w:tcPr>
                  <w:tcW w:w="738" w:type="pct"/>
                </w:tcPr>
                <w:p w14:paraId="6A260E26" w14:textId="557FFBEB" w:rsidR="00C3627C" w:rsidDel="00D36FF1" w:rsidRDefault="00C3627C">
                  <w:pPr>
                    <w:jc w:val="center"/>
                    <w:rPr>
                      <w:del w:id="6376" w:author="Mutali Nepfumbada" w:date="2022-09-28T23:28:00Z"/>
                      <w:lang w:eastAsia="en-US"/>
                    </w:rPr>
                  </w:pPr>
                  <w:del w:id="6377" w:author="Mutali Nepfumbada" w:date="2022-09-28T23:28:00Z">
                    <w:r w:rsidRPr="00DC29B7" w:rsidDel="00D36FF1">
                      <w:rPr>
                        <w:bCs/>
                        <w:lang w:val="en-US"/>
                      </w:rPr>
                      <w:delText>82</w:delText>
                    </w:r>
                  </w:del>
                </w:p>
              </w:tc>
              <w:tc>
                <w:tcPr>
                  <w:tcW w:w="1258" w:type="pct"/>
                </w:tcPr>
                <w:p w14:paraId="50F9B619" w14:textId="044BC1B8" w:rsidR="00C3627C" w:rsidDel="00D36FF1" w:rsidRDefault="00C3627C">
                  <w:pPr>
                    <w:jc w:val="center"/>
                    <w:rPr>
                      <w:del w:id="6378" w:author="Mutali Nepfumbada" w:date="2022-09-28T23:28:00Z"/>
                      <w:lang w:eastAsia="en-US"/>
                    </w:rPr>
                  </w:pPr>
                  <w:del w:id="6379" w:author="Mutali Nepfumbada" w:date="2022-09-28T23:28:00Z">
                    <w:r w:rsidRPr="00DC29B7" w:rsidDel="00D36FF1">
                      <w:rPr>
                        <w:bCs/>
                        <w:lang w:val="en-US"/>
                      </w:rPr>
                      <w:delText>73</w:delText>
                    </w:r>
                  </w:del>
                </w:p>
              </w:tc>
              <w:tc>
                <w:tcPr>
                  <w:tcW w:w="1749" w:type="pct"/>
                </w:tcPr>
                <w:p w14:paraId="16CBC54F" w14:textId="3FC28AB4" w:rsidR="00C3627C" w:rsidRPr="00F92444" w:rsidDel="00D36FF1" w:rsidRDefault="00C3627C">
                  <w:pPr>
                    <w:jc w:val="center"/>
                    <w:rPr>
                      <w:del w:id="6380" w:author="Mutali Nepfumbada" w:date="2022-09-28T23:28:00Z"/>
                      <w:color w:val="00B050"/>
                      <w:lang w:eastAsia="en-US"/>
                    </w:rPr>
                  </w:pPr>
                  <w:del w:id="6381" w:author="Mutali Nepfumbada" w:date="2022-09-28T23:28:00Z">
                    <w:r w:rsidRPr="00F92444" w:rsidDel="00D36FF1">
                      <w:rPr>
                        <w:bCs/>
                        <w:color w:val="00B050"/>
                        <w:lang w:val="en-US"/>
                      </w:rPr>
                      <w:delText>11.81</w:delText>
                    </w:r>
                  </w:del>
                </w:p>
              </w:tc>
            </w:tr>
            <w:tr w:rsidR="00C3627C" w:rsidDel="00D36FF1" w14:paraId="5283C2F3" w14:textId="7740240E" w:rsidTr="00B024E9">
              <w:trPr>
                <w:trHeight w:val="126"/>
                <w:jc w:val="center"/>
                <w:del w:id="6382" w:author="Mutali Nepfumbada" w:date="2022-09-28T23:28:00Z"/>
              </w:trPr>
              <w:tc>
                <w:tcPr>
                  <w:tcW w:w="1255" w:type="pct"/>
                </w:tcPr>
                <w:p w14:paraId="6CB6D32D" w14:textId="7B50DCC8" w:rsidR="00C3627C" w:rsidDel="00D36FF1" w:rsidRDefault="00C3627C">
                  <w:pPr>
                    <w:rPr>
                      <w:del w:id="6383" w:author="Mutali Nepfumbada" w:date="2022-09-28T23:28:00Z"/>
                      <w:lang w:eastAsia="en-US"/>
                    </w:rPr>
                  </w:pPr>
                  <w:del w:id="6384" w:author="Mutali Nepfumbada" w:date="2022-09-28T23:28:00Z">
                    <w:r w:rsidRPr="00DC29B7" w:rsidDel="00D36FF1">
                      <w:rPr>
                        <w:bCs/>
                        <w:lang w:val="en-US"/>
                      </w:rPr>
                      <w:delText>Jul 22</w:delText>
                    </w:r>
                  </w:del>
                </w:p>
              </w:tc>
              <w:tc>
                <w:tcPr>
                  <w:tcW w:w="738" w:type="pct"/>
                </w:tcPr>
                <w:p w14:paraId="3CD05524" w14:textId="002164AD" w:rsidR="00C3627C" w:rsidDel="00D36FF1" w:rsidRDefault="00C3627C">
                  <w:pPr>
                    <w:jc w:val="center"/>
                    <w:rPr>
                      <w:del w:id="6385" w:author="Mutali Nepfumbada" w:date="2022-09-28T23:28:00Z"/>
                      <w:lang w:eastAsia="en-US"/>
                    </w:rPr>
                  </w:pPr>
                  <w:del w:id="6386" w:author="Mutali Nepfumbada" w:date="2022-09-28T23:28:00Z">
                    <w:r w:rsidRPr="00DC29B7" w:rsidDel="00D36FF1">
                      <w:rPr>
                        <w:bCs/>
                        <w:lang w:val="en-US"/>
                      </w:rPr>
                      <w:delText>83</w:delText>
                    </w:r>
                  </w:del>
                </w:p>
              </w:tc>
              <w:tc>
                <w:tcPr>
                  <w:tcW w:w="1258" w:type="pct"/>
                </w:tcPr>
                <w:p w14:paraId="1F5F2038" w14:textId="0F1E1AA7" w:rsidR="00C3627C" w:rsidDel="00D36FF1" w:rsidRDefault="00C3627C">
                  <w:pPr>
                    <w:jc w:val="center"/>
                    <w:rPr>
                      <w:del w:id="6387" w:author="Mutali Nepfumbada" w:date="2022-09-28T23:28:00Z"/>
                      <w:lang w:eastAsia="en-US"/>
                    </w:rPr>
                  </w:pPr>
                  <w:del w:id="6388" w:author="Mutali Nepfumbada" w:date="2022-09-28T23:28:00Z">
                    <w:r w:rsidRPr="00DC29B7" w:rsidDel="00D36FF1">
                      <w:rPr>
                        <w:bCs/>
                        <w:lang w:val="en-US"/>
                      </w:rPr>
                      <w:delText>83</w:delText>
                    </w:r>
                  </w:del>
                </w:p>
              </w:tc>
              <w:tc>
                <w:tcPr>
                  <w:tcW w:w="1749" w:type="pct"/>
                </w:tcPr>
                <w:p w14:paraId="1F63CB87" w14:textId="0D404FC0" w:rsidR="00C3627C" w:rsidDel="00D36FF1" w:rsidRDefault="00C3627C">
                  <w:pPr>
                    <w:jc w:val="center"/>
                    <w:rPr>
                      <w:del w:id="6389" w:author="Mutali Nepfumbada" w:date="2022-09-28T23:28:00Z"/>
                      <w:lang w:eastAsia="en-US"/>
                    </w:rPr>
                  </w:pPr>
                  <w:del w:id="6390" w:author="Mutali Nepfumbada" w:date="2022-09-28T23:28:00Z">
                    <w:r w:rsidRPr="00F92444" w:rsidDel="00D36FF1">
                      <w:rPr>
                        <w:bCs/>
                        <w:color w:val="FF0000"/>
                        <w:lang w:val="en-US"/>
                      </w:rPr>
                      <w:delText>-0.1</w:delText>
                    </w:r>
                  </w:del>
                </w:p>
              </w:tc>
            </w:tr>
            <w:tr w:rsidR="00C3627C" w:rsidDel="00D36FF1" w14:paraId="0C560461" w14:textId="038F0A76" w:rsidTr="00B024E9">
              <w:trPr>
                <w:trHeight w:val="126"/>
                <w:jc w:val="center"/>
                <w:del w:id="6391" w:author="Mutali Nepfumbada" w:date="2022-09-28T23:28:00Z"/>
              </w:trPr>
              <w:tc>
                <w:tcPr>
                  <w:tcW w:w="1255" w:type="pct"/>
                </w:tcPr>
                <w:p w14:paraId="23DAB401" w14:textId="05290269" w:rsidR="00C3627C" w:rsidDel="00D36FF1" w:rsidRDefault="00C3627C">
                  <w:pPr>
                    <w:rPr>
                      <w:del w:id="6392" w:author="Mutali Nepfumbada" w:date="2022-09-28T23:28:00Z"/>
                      <w:lang w:eastAsia="en-US"/>
                    </w:rPr>
                  </w:pPr>
                  <w:del w:id="6393" w:author="Mutali Nepfumbada" w:date="2022-09-28T23:28:00Z">
                    <w:r w:rsidRPr="00DC29B7" w:rsidDel="00D36FF1">
                      <w:rPr>
                        <w:bCs/>
                        <w:lang w:val="en-US"/>
                      </w:rPr>
                      <w:delText>Aug 22</w:delText>
                    </w:r>
                  </w:del>
                </w:p>
              </w:tc>
              <w:tc>
                <w:tcPr>
                  <w:tcW w:w="738" w:type="pct"/>
                </w:tcPr>
                <w:p w14:paraId="18384808" w14:textId="7D915696" w:rsidR="00C3627C" w:rsidDel="00D36FF1" w:rsidRDefault="00C3627C">
                  <w:pPr>
                    <w:jc w:val="center"/>
                    <w:rPr>
                      <w:del w:id="6394" w:author="Mutali Nepfumbada" w:date="2022-09-28T23:28:00Z"/>
                      <w:lang w:eastAsia="en-US"/>
                    </w:rPr>
                  </w:pPr>
                  <w:del w:id="6395" w:author="Mutali Nepfumbada" w:date="2022-09-28T23:28:00Z">
                    <w:r w:rsidRPr="00DC29B7" w:rsidDel="00D36FF1">
                      <w:rPr>
                        <w:bCs/>
                        <w:lang w:val="en-US"/>
                      </w:rPr>
                      <w:delText>109</w:delText>
                    </w:r>
                  </w:del>
                </w:p>
              </w:tc>
              <w:tc>
                <w:tcPr>
                  <w:tcW w:w="1258" w:type="pct"/>
                </w:tcPr>
                <w:p w14:paraId="42302130" w14:textId="493FD0B8" w:rsidR="00C3627C" w:rsidDel="00D36FF1" w:rsidRDefault="00C3627C">
                  <w:pPr>
                    <w:jc w:val="center"/>
                    <w:rPr>
                      <w:del w:id="6396" w:author="Mutali Nepfumbada" w:date="2022-09-28T23:28:00Z"/>
                      <w:lang w:eastAsia="en-US"/>
                    </w:rPr>
                  </w:pPr>
                  <w:del w:id="6397" w:author="Mutali Nepfumbada" w:date="2022-09-28T23:28:00Z">
                    <w:r w:rsidRPr="00DC29B7" w:rsidDel="00D36FF1">
                      <w:rPr>
                        <w:bCs/>
                        <w:lang w:val="en-US"/>
                      </w:rPr>
                      <w:delText>107</w:delText>
                    </w:r>
                  </w:del>
                </w:p>
              </w:tc>
              <w:tc>
                <w:tcPr>
                  <w:tcW w:w="1749" w:type="pct"/>
                </w:tcPr>
                <w:p w14:paraId="4B7616D0" w14:textId="4B1519E4" w:rsidR="00C3627C" w:rsidDel="00D36FF1" w:rsidRDefault="00C3627C">
                  <w:pPr>
                    <w:jc w:val="center"/>
                    <w:rPr>
                      <w:del w:id="6398" w:author="Mutali Nepfumbada" w:date="2022-09-28T23:28:00Z"/>
                      <w:lang w:eastAsia="en-US"/>
                    </w:rPr>
                  </w:pPr>
                  <w:del w:id="6399" w:author="Mutali Nepfumbada" w:date="2022-09-28T23:28:00Z">
                    <w:r w:rsidRPr="00F92444" w:rsidDel="00D36FF1">
                      <w:rPr>
                        <w:bCs/>
                        <w:color w:val="00B050"/>
                        <w:lang w:val="en-US"/>
                      </w:rPr>
                      <w:delText>1.93</w:delText>
                    </w:r>
                  </w:del>
                </w:p>
              </w:tc>
            </w:tr>
          </w:tbl>
          <w:p w14:paraId="71C9881E" w14:textId="2191010C" w:rsidR="00C3627C" w:rsidRPr="00953BC7" w:rsidDel="00D36FF1" w:rsidRDefault="00C3627C">
            <w:pPr>
              <w:rPr>
                <w:del w:id="6400" w:author="Mutali Nepfumbada" w:date="2022-09-28T23:28:00Z"/>
                <w:lang w:eastAsia="en-US"/>
              </w:rPr>
            </w:pPr>
          </w:p>
        </w:tc>
        <w:tc>
          <w:tcPr>
            <w:tcW w:w="2500" w:type="pct"/>
            <w:vAlign w:val="center"/>
          </w:tcPr>
          <w:p w14:paraId="5B77E633" w14:textId="26C161E7" w:rsidR="00C3627C" w:rsidRPr="00953BC7" w:rsidDel="00D36FF1" w:rsidRDefault="00C3627C">
            <w:pPr>
              <w:jc w:val="center"/>
              <w:rPr>
                <w:del w:id="6401" w:author="Mutali Nepfumbada" w:date="2022-09-28T23:28:00Z"/>
                <w:lang w:eastAsia="en-US"/>
              </w:rPr>
            </w:pPr>
            <w:del w:id="6402" w:author="Mutali Nepfumbada" w:date="2022-09-28T23:28:00Z">
              <w:r w:rsidDel="00D36FF1">
                <w:rPr>
                  <w:noProof/>
                </w:rPr>
                <w:drawing>
                  <wp:inline distT="0" distB="0" distL="0" distR="0" wp14:anchorId="67DCE2CF" wp14:editId="1FF60255">
                    <wp:extent cx="3600000" cy="1931298"/>
                    <wp:effectExtent l="0" t="0" r="0" b="0"/>
                    <wp:docPr id="1027" name="Picture 1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clinic Vergelegen Irradiation.jpg"/>
                            <pic:cNvPicPr/>
                          </pic:nvPicPr>
                          <pic:blipFill>
                            <a:blip r:embed="rId50"/>
                            <a:stretch>
                              <a:fillRect/>
                            </a:stretch>
                          </pic:blipFill>
                          <pic:spPr>
                            <a:xfrm>
                              <a:off x="0" y="0"/>
                              <a:ext cx="3600000" cy="1931298"/>
                            </a:xfrm>
                            <a:prstGeom prst="rect">
                              <a:avLst/>
                            </a:prstGeom>
                          </pic:spPr>
                        </pic:pic>
                      </a:graphicData>
                    </a:graphic>
                  </wp:inline>
                </w:drawing>
              </w:r>
            </w:del>
          </w:p>
        </w:tc>
      </w:tr>
      <w:tr w:rsidR="00C3627C" w:rsidRPr="00953BC7" w:rsidDel="00D36FF1" w14:paraId="1F35A8C7" w14:textId="48CEDCE2">
        <w:trPr>
          <w:trHeight w:val="118"/>
          <w:del w:id="6403" w:author="Mutali Nepfumbada" w:date="2022-09-28T23:28:00Z"/>
        </w:trPr>
        <w:tc>
          <w:tcPr>
            <w:tcW w:w="2500" w:type="pct"/>
            <w:vAlign w:val="center"/>
          </w:tcPr>
          <w:p w14:paraId="6FB31B78" w14:textId="26FC44C9" w:rsidR="00C3627C" w:rsidRPr="00953BC7" w:rsidDel="00D36FF1" w:rsidRDefault="00C3627C">
            <w:pPr>
              <w:pStyle w:val="Caption"/>
              <w:rPr>
                <w:del w:id="6404" w:author="Mutali Nepfumbada" w:date="2022-09-28T23:28:00Z"/>
              </w:rPr>
            </w:pPr>
            <w:bookmarkStart w:id="6405" w:name="_Toc113817680"/>
            <w:bookmarkStart w:id="6406" w:name="_Toc115101856"/>
            <w:del w:id="6407" w:author="Mutali Nepfumbada" w:date="2022-09-28T23:28:00Z">
              <w:r w:rsidRPr="00953BC7" w:rsidDel="00D36FF1">
                <w:delText xml:space="preserve">Table </w:delText>
              </w:r>
              <w:r w:rsidR="00000000" w:rsidDel="00D36FF1">
                <w:fldChar w:fldCharType="begin"/>
              </w:r>
              <w:r w:rsidR="00000000" w:rsidDel="00D36FF1">
                <w:delInstrText xml:space="preserve"> STYLEREF 1 \s </w:delInstrText>
              </w:r>
              <w:r w:rsidR="00000000" w:rsidDel="00D36FF1">
                <w:fldChar w:fldCharType="separate"/>
              </w:r>
              <w:r w:rsidR="00B61424" w:rsidDel="00D36FF1">
                <w:rPr>
                  <w:noProof/>
                </w:rPr>
                <w:delText>8</w:delText>
              </w:r>
              <w:r w:rsidR="00000000" w:rsidDel="00D36FF1">
                <w:rPr>
                  <w:noProof/>
                </w:rPr>
                <w:fldChar w:fldCharType="end"/>
              </w:r>
              <w:r w:rsidR="00B61424" w:rsidDel="00D36FF1">
                <w:noBreakHyphen/>
              </w:r>
              <w:r w:rsidR="00000000" w:rsidDel="00D36FF1">
                <w:fldChar w:fldCharType="begin"/>
              </w:r>
              <w:r w:rsidR="00000000" w:rsidDel="00D36FF1">
                <w:delInstrText xml:space="preserve"> SEQ Table \* ARABIC \s 1 </w:delInstrText>
              </w:r>
              <w:r w:rsidR="00000000" w:rsidDel="00D36FF1">
                <w:fldChar w:fldCharType="separate"/>
              </w:r>
              <w:r w:rsidR="00B61424" w:rsidDel="00D36FF1">
                <w:rPr>
                  <w:noProof/>
                </w:rPr>
                <w:delText>3</w:delText>
              </w:r>
              <w:r w:rsidR="00000000" w:rsidDel="00D36FF1">
                <w:rPr>
                  <w:noProof/>
                </w:rPr>
                <w:fldChar w:fldCharType="end"/>
              </w:r>
              <w:r w:rsidRPr="00953BC7" w:rsidDel="00D36FF1">
                <w:delText xml:space="preserve">: </w:delText>
              </w:r>
              <w:r w:rsidDel="00D36FF1">
                <w:delText>Vergelegen</w:delText>
              </w:r>
              <w:r w:rsidRPr="00953BC7" w:rsidDel="00D36FF1">
                <w:delText xml:space="preserve"> irradiation </w:delText>
              </w:r>
              <w:r w:rsidDel="00D36FF1">
                <w:delText>and Forecast</w:delText>
              </w:r>
              <w:bookmarkEnd w:id="6405"/>
              <w:bookmarkEnd w:id="6406"/>
            </w:del>
          </w:p>
        </w:tc>
        <w:tc>
          <w:tcPr>
            <w:tcW w:w="2500" w:type="pct"/>
            <w:vAlign w:val="center"/>
          </w:tcPr>
          <w:p w14:paraId="4531B691" w14:textId="3ABC64C2" w:rsidR="00C3627C" w:rsidRPr="00953BC7" w:rsidDel="00D36FF1" w:rsidRDefault="00C3627C">
            <w:pPr>
              <w:pStyle w:val="Caption"/>
              <w:rPr>
                <w:del w:id="6408" w:author="Mutali Nepfumbada" w:date="2022-09-28T23:28:00Z"/>
                <w:lang w:eastAsia="en-US"/>
              </w:rPr>
            </w:pPr>
            <w:bookmarkStart w:id="6409" w:name="_Toc113817655"/>
            <w:bookmarkStart w:id="6410" w:name="_Toc115101885"/>
            <w:del w:id="6411" w:author="Mutali Nepfumbada" w:date="2022-09-28T23:28:00Z">
              <w:r w:rsidRPr="00953BC7" w:rsidDel="00D36FF1">
                <w:delText xml:space="preserve">Figure </w:delText>
              </w:r>
              <w:r w:rsidR="00000000" w:rsidDel="00D36FF1">
                <w:fldChar w:fldCharType="begin"/>
              </w:r>
              <w:r w:rsidR="00000000" w:rsidDel="00D36FF1">
                <w:delInstrText xml:space="preserve"> STYLEREF 1 \s </w:delInstrText>
              </w:r>
              <w:r w:rsidR="00000000" w:rsidDel="00D36FF1">
                <w:fldChar w:fldCharType="separate"/>
              </w:r>
              <w:r w:rsidR="009259F6" w:rsidDel="00D36FF1">
                <w:rPr>
                  <w:noProof/>
                </w:rPr>
                <w:delText>8</w:delText>
              </w:r>
              <w:r w:rsidR="00000000" w:rsidDel="00D36FF1">
                <w:rPr>
                  <w:noProof/>
                </w:rPr>
                <w:fldChar w:fldCharType="end"/>
              </w:r>
              <w:r w:rsidDel="00D36FF1">
                <w:noBreakHyphen/>
              </w:r>
              <w:r w:rsidR="00000000" w:rsidDel="00D36FF1">
                <w:fldChar w:fldCharType="begin"/>
              </w:r>
              <w:r w:rsidR="00000000" w:rsidDel="00D36FF1">
                <w:delInstrText xml:space="preserve"> SEQ Figure \* ARABIC \s 1 </w:delInstrText>
              </w:r>
              <w:r w:rsidR="00000000" w:rsidDel="00D36FF1">
                <w:fldChar w:fldCharType="separate"/>
              </w:r>
              <w:r w:rsidR="009259F6" w:rsidDel="00D36FF1">
                <w:rPr>
                  <w:noProof/>
                </w:rPr>
                <w:delText>3</w:delText>
              </w:r>
              <w:r w:rsidR="00000000" w:rsidDel="00D36FF1">
                <w:rPr>
                  <w:noProof/>
                </w:rPr>
                <w:fldChar w:fldCharType="end"/>
              </w:r>
              <w:r w:rsidDel="00D36FF1">
                <w:delText>:</w:delText>
              </w:r>
              <w:r w:rsidRPr="00953BC7" w:rsidDel="00D36FF1">
                <w:delText xml:space="preserve"> </w:delText>
              </w:r>
              <w:r w:rsidDel="00D36FF1">
                <w:delText>Vergelegen</w:delText>
              </w:r>
              <w:r w:rsidRPr="00953BC7" w:rsidDel="00D36FF1">
                <w:delText xml:space="preserve"> Irradiation </w:delText>
              </w:r>
              <w:r w:rsidDel="00D36FF1">
                <w:delText>Vs Forecast</w:delText>
              </w:r>
              <w:bookmarkEnd w:id="6409"/>
              <w:bookmarkEnd w:id="6410"/>
            </w:del>
          </w:p>
        </w:tc>
      </w:tr>
      <w:bookmarkEnd w:id="6249"/>
    </w:tbl>
    <w:p w14:paraId="6898946F" w14:textId="77777777" w:rsidR="00C3627C" w:rsidRDefault="00C3627C" w:rsidP="00C3627C"/>
    <w:p w14:paraId="408364BB" w14:textId="77777777" w:rsidR="00C3627C" w:rsidRDefault="00C3627C" w:rsidP="00C3627C">
      <w:r w:rsidRPr="00D15394">
        <w:t xml:space="preserve">From the above table and figure, solar radiation was above forecast in May, June, and August, while it was below forecast in April and July. In the absence of data from previous months, Harmattan cannot confirm whether solar </w:t>
      </w:r>
      <w:r>
        <w:t>ir</w:t>
      </w:r>
      <w:r w:rsidRPr="00D15394">
        <w:t>radiation has been good or bad since COD.</w:t>
      </w:r>
    </w:p>
    <w:p w14:paraId="0BBC1DD2" w14:textId="77777777" w:rsidR="00C3627C" w:rsidRDefault="00C3627C" w:rsidP="00C3627C">
      <w:pPr>
        <w:rPr>
          <w:del w:id="6412" w:author="Thulani Ndaba" w:date="2022-09-20T16:56:00Z"/>
          <w:lang w:eastAsia="en-US"/>
        </w:rPr>
      </w:pPr>
      <w:del w:id="6413" w:author="Thulani Ndaba" w:date="2022-09-20T16:56:00Z">
        <w:r>
          <w:rPr>
            <w:lang w:eastAsia="en-US"/>
          </w:rPr>
          <w:br w:type="page"/>
        </w:r>
      </w:del>
    </w:p>
    <w:p w14:paraId="4AD0CA7E" w14:textId="77777777" w:rsidR="00C3627C" w:rsidRPr="00470A0A" w:rsidRDefault="00C3627C" w:rsidP="00C3627C">
      <w:pPr>
        <w:rPr>
          <w:lang w:eastAsia="en-US"/>
        </w:rPr>
      </w:pPr>
    </w:p>
    <w:p w14:paraId="46F52F5F" w14:textId="77777777" w:rsidR="00C3627C" w:rsidRDefault="00C3627C" w:rsidP="00C3627C">
      <w:pPr>
        <w:pStyle w:val="Heading2"/>
      </w:pPr>
      <w:bookmarkStart w:id="6414" w:name="_Toc115101820"/>
      <w:proofErr w:type="spellStart"/>
      <w:r>
        <w:t>Vergelegen</w:t>
      </w:r>
      <w:proofErr w:type="spellEnd"/>
      <w:r w:rsidRPr="00953BC7">
        <w:t xml:space="preserve"> Availability </w:t>
      </w:r>
      <w:r>
        <w:t>Vs Forecast</w:t>
      </w:r>
      <w:bookmarkEnd w:id="6414"/>
    </w:p>
    <w:p w14:paraId="4727230F" w14:textId="77777777" w:rsidR="00C3627C" w:rsidRPr="00C949E2" w:rsidRDefault="00C3627C" w:rsidP="00C3627C"/>
    <w:p w14:paraId="4378BE3B" w14:textId="1017CF5E" w:rsidR="00C3627C" w:rsidRDefault="00C3627C" w:rsidP="00C3627C">
      <w:pPr>
        <w:rPr>
          <w:ins w:id="6415" w:author="Mutali Nepfumbada" w:date="2022-09-28T23:29:00Z"/>
          <w:lang w:eastAsia="en-US"/>
        </w:rPr>
      </w:pPr>
      <w:r w:rsidRPr="00C949E2">
        <w:rPr>
          <w:lang w:eastAsia="en-US"/>
        </w:rPr>
        <w:t xml:space="preserve">The following table and chart describe the availability of the plant </w:t>
      </w:r>
      <w:r w:rsidRPr="00C07DB6">
        <w:rPr>
          <w:color w:val="000000" w:themeColor="text1"/>
          <w:lang w:eastAsia="en-US"/>
        </w:rPr>
        <w:t xml:space="preserve">since COD, comparing </w:t>
      </w:r>
      <w:r w:rsidRPr="00C949E2">
        <w:rPr>
          <w:lang w:eastAsia="en-US"/>
        </w:rPr>
        <w:t>the availability of the plant with the guaranteed minimum availability of 95</w:t>
      </w:r>
      <w:r w:rsidR="00CE5D65">
        <w:rPr>
          <w:lang w:eastAsia="en-US"/>
        </w:rPr>
        <w:t xml:space="preserve"> </w:t>
      </w:r>
      <w:r w:rsidRPr="00C949E2">
        <w:rPr>
          <w:lang w:eastAsia="en-US"/>
        </w:rPr>
        <w:t>%.</w:t>
      </w:r>
    </w:p>
    <w:p w14:paraId="7C7AFB92" w14:textId="77777777" w:rsidR="005E47CD" w:rsidRDefault="005E47CD" w:rsidP="00C3627C">
      <w:pPr>
        <w:rPr>
          <w:ins w:id="6416" w:author="Mutali Nepfumbada" w:date="2022-09-28T23:26:00Z"/>
          <w:lang w:eastAsia="en-US"/>
        </w:rPr>
      </w:pPr>
    </w:p>
    <w:tbl>
      <w:tblPr>
        <w:tblStyle w:val="TableGridLight"/>
        <w:tblW w:w="5000" w:type="pct"/>
        <w:tblLook w:val="04A0" w:firstRow="1" w:lastRow="0" w:firstColumn="1" w:lastColumn="0" w:noHBand="0" w:noVBand="1"/>
      </w:tblPr>
      <w:tblGrid>
        <w:gridCol w:w="2429"/>
        <w:gridCol w:w="2415"/>
        <w:gridCol w:w="2312"/>
        <w:gridCol w:w="2383"/>
      </w:tblGrid>
      <w:tr w:rsidR="005E47CD" w14:paraId="28731592" w14:textId="77777777" w:rsidTr="00201D25">
        <w:trPr>
          <w:trHeight w:val="238"/>
          <w:ins w:id="6417" w:author="Mutali Nepfumbada" w:date="2022-09-28T23:29:00Z"/>
        </w:trPr>
        <w:tc>
          <w:tcPr>
            <w:tcW w:w="5000" w:type="pct"/>
            <w:gridSpan w:val="4"/>
            <w:shd w:val="clear" w:color="auto" w:fill="5F0500"/>
          </w:tcPr>
          <w:p w14:paraId="45C16CAD" w14:textId="77777777" w:rsidR="005E47CD" w:rsidRPr="00147D5D" w:rsidRDefault="005E47CD" w:rsidP="00201D25">
            <w:pPr>
              <w:jc w:val="center"/>
              <w:rPr>
                <w:ins w:id="6418" w:author="Mutali Nepfumbada" w:date="2022-09-28T23:29:00Z"/>
                <w:b/>
                <w:bCs/>
              </w:rPr>
            </w:pPr>
            <w:ins w:id="6419" w:author="Mutali Nepfumbada" w:date="2022-09-28T23:29:00Z">
              <w:r w:rsidRPr="00147D5D">
                <w:rPr>
                  <w:b/>
                  <w:bCs/>
                </w:rPr>
                <w:t xml:space="preserve">Availability </w:t>
              </w:r>
              <w:r>
                <w:rPr>
                  <w:b/>
                  <w:bCs/>
                </w:rPr>
                <w:t>(</w:t>
              </w:r>
              <w:r w:rsidRPr="00147D5D">
                <w:rPr>
                  <w:b/>
                  <w:bCs/>
                </w:rPr>
                <w:t>%</w:t>
              </w:r>
              <w:r>
                <w:rPr>
                  <w:b/>
                  <w:bCs/>
                </w:rPr>
                <w:t>)</w:t>
              </w:r>
            </w:ins>
          </w:p>
        </w:tc>
      </w:tr>
      <w:tr w:rsidR="005E47CD" w14:paraId="0E188E5E" w14:textId="77777777" w:rsidTr="00201D25">
        <w:trPr>
          <w:trHeight w:val="238"/>
          <w:ins w:id="6420" w:author="Mutali Nepfumbada" w:date="2022-09-28T23:29:00Z"/>
        </w:trPr>
        <w:tc>
          <w:tcPr>
            <w:tcW w:w="1273" w:type="pct"/>
            <w:shd w:val="clear" w:color="auto" w:fill="5F0500"/>
          </w:tcPr>
          <w:p w14:paraId="620F4B04" w14:textId="77777777" w:rsidR="005E47CD" w:rsidRPr="00147D5D" w:rsidRDefault="005E47CD" w:rsidP="00201D25">
            <w:pPr>
              <w:rPr>
                <w:ins w:id="6421" w:author="Mutali Nepfumbada" w:date="2022-09-28T23:29:00Z"/>
                <w:b/>
                <w:bCs/>
                <w:lang w:eastAsia="en-US"/>
              </w:rPr>
            </w:pPr>
            <w:ins w:id="6422" w:author="Mutali Nepfumbada" w:date="2022-09-28T23:29:00Z">
              <w:r>
                <w:rPr>
                  <w:b/>
                  <w:bCs/>
                  <w:lang w:eastAsia="en-US"/>
                </w:rPr>
                <w:t>Month</w:t>
              </w:r>
            </w:ins>
          </w:p>
        </w:tc>
        <w:tc>
          <w:tcPr>
            <w:tcW w:w="1266" w:type="pct"/>
            <w:shd w:val="clear" w:color="auto" w:fill="5F0500"/>
          </w:tcPr>
          <w:p w14:paraId="7FBDD581" w14:textId="77777777" w:rsidR="005E47CD" w:rsidRPr="00977093" w:rsidRDefault="005E47CD" w:rsidP="00201D25">
            <w:pPr>
              <w:jc w:val="center"/>
              <w:rPr>
                <w:ins w:id="6423" w:author="Mutali Nepfumbada" w:date="2022-09-28T23:29:00Z"/>
                <w:b/>
                <w:bCs/>
                <w:lang w:val="en-US"/>
              </w:rPr>
            </w:pPr>
            <w:ins w:id="6424" w:author="Mutali Nepfumbada" w:date="2022-09-28T23:29:00Z">
              <w:r w:rsidRPr="00977093">
                <w:rPr>
                  <w:b/>
                  <w:bCs/>
                </w:rPr>
                <w:t xml:space="preserve">Actual </w:t>
              </w:r>
            </w:ins>
          </w:p>
        </w:tc>
        <w:tc>
          <w:tcPr>
            <w:tcW w:w="1212" w:type="pct"/>
            <w:shd w:val="clear" w:color="auto" w:fill="5F0500"/>
          </w:tcPr>
          <w:p w14:paraId="30B4BC23" w14:textId="77777777" w:rsidR="005E47CD" w:rsidRPr="00977093" w:rsidRDefault="005E47CD" w:rsidP="00201D25">
            <w:pPr>
              <w:jc w:val="center"/>
              <w:rPr>
                <w:ins w:id="6425" w:author="Mutali Nepfumbada" w:date="2022-09-28T23:29:00Z"/>
                <w:b/>
                <w:bCs/>
                <w:lang w:eastAsia="en-US"/>
              </w:rPr>
            </w:pPr>
            <w:ins w:id="6426" w:author="Mutali Nepfumbada" w:date="2022-09-28T23:29:00Z">
              <w:r w:rsidRPr="00977093">
                <w:rPr>
                  <w:b/>
                  <w:bCs/>
                </w:rPr>
                <w:t>Forecast</w:t>
              </w:r>
            </w:ins>
          </w:p>
        </w:tc>
        <w:tc>
          <w:tcPr>
            <w:tcW w:w="1249" w:type="pct"/>
            <w:shd w:val="clear" w:color="auto" w:fill="5F0500"/>
          </w:tcPr>
          <w:p w14:paraId="20A25160" w14:textId="77777777" w:rsidR="005E47CD" w:rsidRPr="00977093" w:rsidRDefault="005E47CD" w:rsidP="00201D25">
            <w:pPr>
              <w:jc w:val="center"/>
              <w:rPr>
                <w:ins w:id="6427" w:author="Mutali Nepfumbada" w:date="2022-09-28T23:29:00Z"/>
                <w:b/>
                <w:bCs/>
                <w:lang w:eastAsia="en-US"/>
              </w:rPr>
            </w:pPr>
            <w:ins w:id="6428" w:author="Mutali Nepfumbada" w:date="2022-09-28T23:29:00Z">
              <w:r w:rsidRPr="00977093">
                <w:rPr>
                  <w:b/>
                  <w:bCs/>
                </w:rPr>
                <w:t>Delta (%)</w:t>
              </w:r>
            </w:ins>
          </w:p>
        </w:tc>
      </w:tr>
      <w:tr w:rsidR="005E47CD" w14:paraId="14A1EE78" w14:textId="77777777" w:rsidTr="00201D25">
        <w:trPr>
          <w:trHeight w:val="121"/>
          <w:ins w:id="6429" w:author="Mutali Nepfumbada" w:date="2022-09-28T23:29:00Z"/>
        </w:trPr>
        <w:tc>
          <w:tcPr>
            <w:tcW w:w="5000" w:type="pct"/>
            <w:gridSpan w:val="4"/>
          </w:tcPr>
          <w:p w14:paraId="5F1A725B" w14:textId="77777777" w:rsidR="005E47CD" w:rsidRDefault="005E47CD" w:rsidP="00201D25">
            <w:pPr>
              <w:jc w:val="center"/>
              <w:rPr>
                <w:ins w:id="6430" w:author="Mutali Nepfumbada" w:date="2022-09-28T23:29:00Z"/>
                <w:lang w:eastAsia="en-US"/>
              </w:rPr>
            </w:pPr>
            <w:ins w:id="6431" w:author="Mutali Nepfumbada" w:date="2022-09-28T23:29:00Z">
              <w:r w:rsidRPr="00DC29B7">
                <w:rPr>
                  <w:bCs/>
                  <w:lang w:val="en-US"/>
                </w:rPr>
                <w:t xml:space="preserve">{%tr for item in </w:t>
              </w:r>
              <w:proofErr w:type="spellStart"/>
              <w:r w:rsidRPr="00DF6ABC">
                <w:rPr>
                  <w:bCs/>
                  <w:lang w:val="en-US"/>
                </w:rPr>
                <w:t>VER</w:t>
              </w:r>
              <w:r>
                <w:rPr>
                  <w:bCs/>
                  <w:lang w:val="en-US"/>
                </w:rPr>
                <w:t>A</w:t>
              </w:r>
              <w:r w:rsidRPr="00DF6ABC">
                <w:rPr>
                  <w:bCs/>
                  <w:lang w:val="en-US"/>
                </w:rPr>
                <w:t>table_contents</w:t>
              </w:r>
              <w:proofErr w:type="spellEnd"/>
              <w:r w:rsidRPr="00DC29B7">
                <w:rPr>
                  <w:bCs/>
                  <w:lang w:val="en-US"/>
                </w:rPr>
                <w:t>%}</w:t>
              </w:r>
            </w:ins>
          </w:p>
        </w:tc>
      </w:tr>
      <w:tr w:rsidR="005E47CD" w14:paraId="437C057C" w14:textId="77777777" w:rsidTr="00201D25">
        <w:trPr>
          <w:trHeight w:val="116"/>
          <w:ins w:id="6432" w:author="Mutali Nepfumbada" w:date="2022-09-28T23:29:00Z"/>
        </w:trPr>
        <w:tc>
          <w:tcPr>
            <w:tcW w:w="1273" w:type="pct"/>
          </w:tcPr>
          <w:p w14:paraId="23462A2B" w14:textId="77777777" w:rsidR="005E47CD" w:rsidRDefault="005E47CD" w:rsidP="00201D25">
            <w:pPr>
              <w:rPr>
                <w:ins w:id="6433" w:author="Mutali Nepfumbada" w:date="2022-09-28T23:29:00Z"/>
                <w:lang w:eastAsia="en-US"/>
              </w:rPr>
            </w:pPr>
            <w:ins w:id="6434" w:author="Mutali Nepfumbada" w:date="2022-09-28T23:29:00Z">
              <w:r w:rsidRPr="00DC29B7">
                <w:rPr>
                  <w:bCs/>
                  <w:lang w:val="en-US"/>
                </w:rPr>
                <w:t>{{</w:t>
              </w:r>
              <w:proofErr w:type="spellStart"/>
              <w:proofErr w:type="gramStart"/>
              <w:r w:rsidRPr="00DC29B7">
                <w:rPr>
                  <w:bCs/>
                  <w:lang w:val="en-US"/>
                </w:rPr>
                <w:t>item.</w:t>
              </w:r>
              <w:r>
                <w:rPr>
                  <w:bCs/>
                  <w:lang w:val="en-US"/>
                </w:rPr>
                <w:t>Date</w:t>
              </w:r>
              <w:proofErr w:type="spellEnd"/>
              <w:proofErr w:type="gramEnd"/>
              <w:r w:rsidRPr="00DC29B7">
                <w:rPr>
                  <w:bCs/>
                  <w:lang w:val="en-US"/>
                </w:rPr>
                <w:t>}}</w:t>
              </w:r>
            </w:ins>
          </w:p>
        </w:tc>
        <w:tc>
          <w:tcPr>
            <w:tcW w:w="1266" w:type="pct"/>
          </w:tcPr>
          <w:p w14:paraId="55CC6C6A" w14:textId="77777777" w:rsidR="005E47CD" w:rsidRDefault="005E47CD" w:rsidP="00201D25">
            <w:pPr>
              <w:jc w:val="center"/>
              <w:rPr>
                <w:ins w:id="6435" w:author="Mutali Nepfumbada" w:date="2022-09-28T23:29:00Z"/>
                <w:lang w:eastAsia="en-US"/>
              </w:rPr>
            </w:pPr>
            <w:proofErr w:type="gramStart"/>
            <w:ins w:id="6436" w:author="Mutali Nepfumbada" w:date="2022-09-28T23:29:00Z">
              <w:r w:rsidRPr="00DC29B7">
                <w:rPr>
                  <w:bCs/>
                  <w:lang w:val="en-US"/>
                </w:rPr>
                <w:t>{{ item</w:t>
              </w:r>
              <w:proofErr w:type="gramEnd"/>
              <w:r>
                <w:rPr>
                  <w:bCs/>
                  <w:lang w:val="en-US"/>
                </w:rPr>
                <w:t>. VERAA</w:t>
              </w:r>
              <w:r w:rsidRPr="00DC29B7">
                <w:rPr>
                  <w:bCs/>
                  <w:lang w:val="en-US"/>
                </w:rPr>
                <w:t>}}</w:t>
              </w:r>
            </w:ins>
          </w:p>
        </w:tc>
        <w:tc>
          <w:tcPr>
            <w:tcW w:w="1212" w:type="pct"/>
          </w:tcPr>
          <w:p w14:paraId="1E681293" w14:textId="77777777" w:rsidR="005E47CD" w:rsidRDefault="005E47CD" w:rsidP="00201D25">
            <w:pPr>
              <w:jc w:val="center"/>
              <w:rPr>
                <w:ins w:id="6437" w:author="Mutali Nepfumbada" w:date="2022-09-28T23:29:00Z"/>
                <w:lang w:eastAsia="en-US"/>
              </w:rPr>
            </w:pPr>
            <w:proofErr w:type="gramStart"/>
            <w:ins w:id="6438" w:author="Mutali Nepfumbada" w:date="2022-09-28T23:29:00Z">
              <w:r w:rsidRPr="00DC29B7">
                <w:rPr>
                  <w:bCs/>
                  <w:lang w:val="en-US"/>
                </w:rPr>
                <w:t>{{ item</w:t>
              </w:r>
              <w:proofErr w:type="gramEnd"/>
              <w:r>
                <w:rPr>
                  <w:bCs/>
                  <w:lang w:val="en-US"/>
                </w:rPr>
                <w:t>. VERAF}}</w:t>
              </w:r>
            </w:ins>
          </w:p>
        </w:tc>
        <w:tc>
          <w:tcPr>
            <w:tcW w:w="1249" w:type="pct"/>
          </w:tcPr>
          <w:p w14:paraId="199D52BE" w14:textId="77777777" w:rsidR="005E47CD" w:rsidRDefault="005E47CD" w:rsidP="00201D25">
            <w:pPr>
              <w:jc w:val="center"/>
              <w:rPr>
                <w:ins w:id="6439" w:author="Mutali Nepfumbada" w:date="2022-09-28T23:29:00Z"/>
                <w:lang w:eastAsia="en-US"/>
              </w:rPr>
            </w:pPr>
            <w:ins w:id="6440" w:author="Mutali Nepfumbada" w:date="2022-09-28T23:29:00Z">
              <w:r w:rsidRPr="00DC29B7">
                <w:rPr>
                  <w:bCs/>
                  <w:lang w:val="en-US"/>
                </w:rPr>
                <w:t>{{item</w:t>
              </w:r>
              <w:r>
                <w:rPr>
                  <w:bCs/>
                  <w:lang w:val="en-US"/>
                </w:rPr>
                <w:t>. VERAV}}</w:t>
              </w:r>
            </w:ins>
          </w:p>
        </w:tc>
      </w:tr>
      <w:tr w:rsidR="005E47CD" w14:paraId="67A85181" w14:textId="77777777" w:rsidTr="00201D25">
        <w:trPr>
          <w:trHeight w:val="121"/>
          <w:ins w:id="6441" w:author="Mutali Nepfumbada" w:date="2022-09-28T23:29:00Z"/>
        </w:trPr>
        <w:tc>
          <w:tcPr>
            <w:tcW w:w="5000" w:type="pct"/>
            <w:gridSpan w:val="4"/>
          </w:tcPr>
          <w:p w14:paraId="07EB444F" w14:textId="77777777" w:rsidR="005E47CD" w:rsidRDefault="005E47CD" w:rsidP="00201D25">
            <w:pPr>
              <w:jc w:val="center"/>
              <w:rPr>
                <w:ins w:id="6442" w:author="Mutali Nepfumbada" w:date="2022-09-28T23:29:00Z"/>
                <w:lang w:eastAsia="en-US"/>
              </w:rPr>
            </w:pPr>
            <w:ins w:id="6443" w:author="Mutali Nepfumbada" w:date="2022-09-28T23:29:00Z">
              <w:r w:rsidRPr="00DC29B7">
                <w:rPr>
                  <w:bCs/>
                  <w:lang w:val="en-US"/>
                </w:rPr>
                <w:t xml:space="preserve">{%tr </w:t>
              </w:r>
              <w:proofErr w:type="spellStart"/>
              <w:r w:rsidRPr="00DC29B7">
                <w:rPr>
                  <w:bCs/>
                  <w:lang w:val="en-US"/>
                </w:rPr>
                <w:t>endfor</w:t>
              </w:r>
              <w:proofErr w:type="spellEnd"/>
              <w:r w:rsidRPr="00DC29B7">
                <w:rPr>
                  <w:bCs/>
                  <w:lang w:val="en-US"/>
                </w:rPr>
                <w:t xml:space="preserve"> %}</w:t>
              </w:r>
            </w:ins>
          </w:p>
        </w:tc>
      </w:tr>
    </w:tbl>
    <w:p w14:paraId="7C62DA26" w14:textId="29452E10" w:rsidR="00D36FF1" w:rsidDel="00D36FF1" w:rsidRDefault="00D36FF1" w:rsidP="00C3627C">
      <w:pPr>
        <w:rPr>
          <w:del w:id="6444" w:author="Mutali Nepfumbada" w:date="2022-09-28T23:28:00Z"/>
          <w:lang w:eastAsia="en-US"/>
        </w:rPr>
      </w:pPr>
    </w:p>
    <w:p w14:paraId="6274A0D8" w14:textId="5652B9A4" w:rsidR="00D36FF1" w:rsidRDefault="00D36FF1" w:rsidP="00D36FF1">
      <w:pPr>
        <w:pStyle w:val="Caption"/>
        <w:rPr>
          <w:ins w:id="6445" w:author="Mutali Nepfumbada" w:date="2022-09-28T23:30:00Z"/>
        </w:rPr>
      </w:pPr>
      <w:ins w:id="6446" w:author="Mutali Nepfumbada" w:date="2022-09-28T23:28:00Z">
        <w:r w:rsidRPr="00953BC7">
          <w:t xml:space="preserve">Table </w:t>
        </w:r>
        <w:r>
          <w:fldChar w:fldCharType="begin"/>
        </w:r>
        <w:r>
          <w:instrText xml:space="preserve"> STYLEREF 1 \s </w:instrText>
        </w:r>
        <w:r>
          <w:fldChar w:fldCharType="separate"/>
        </w:r>
        <w:r>
          <w:rPr>
            <w:noProof/>
          </w:rPr>
          <w:t>8</w:t>
        </w:r>
        <w:r>
          <w:rPr>
            <w:noProof/>
          </w:rPr>
          <w:fldChar w:fldCharType="end"/>
        </w:r>
        <w:r>
          <w:noBreakHyphen/>
        </w:r>
        <w:r>
          <w:fldChar w:fldCharType="begin"/>
        </w:r>
        <w:r>
          <w:instrText xml:space="preserve"> SEQ Table \* ARABIC \s 1 </w:instrText>
        </w:r>
        <w:r>
          <w:fldChar w:fldCharType="separate"/>
        </w:r>
        <w:r>
          <w:rPr>
            <w:noProof/>
          </w:rPr>
          <w:t>4</w:t>
        </w:r>
        <w:r>
          <w:rPr>
            <w:noProof/>
          </w:rPr>
          <w:fldChar w:fldCharType="end"/>
        </w:r>
        <w:r w:rsidRPr="00953BC7">
          <w:t xml:space="preserve">: </w:t>
        </w:r>
        <w:proofErr w:type="spellStart"/>
        <w:r>
          <w:t>Vergelegen</w:t>
        </w:r>
        <w:proofErr w:type="spellEnd"/>
        <w:r w:rsidRPr="00953BC7">
          <w:t xml:space="preserve"> Availability and </w:t>
        </w:r>
        <w:r>
          <w:t>Guaranteed</w:t>
        </w:r>
      </w:ins>
    </w:p>
    <w:p w14:paraId="3EA8B7B2" w14:textId="17555AAB" w:rsidR="005E47CD" w:rsidRPr="005E47CD" w:rsidRDefault="005E47CD" w:rsidP="005E47CD">
      <w:pPr>
        <w:jc w:val="center"/>
        <w:rPr>
          <w:ins w:id="6447" w:author="Mutali Nepfumbada" w:date="2022-09-28T23:29:00Z"/>
        </w:rPr>
        <w:pPrChange w:id="6448" w:author="Mutali Nepfumbada" w:date="2022-09-28T23:30:00Z">
          <w:pPr/>
        </w:pPrChange>
      </w:pPr>
      <w:ins w:id="6449" w:author="Mutali Nepfumbada" w:date="2022-09-28T23:30:00Z">
        <w:r w:rsidRPr="009A25A7">
          <w:rPr>
            <w:lang w:eastAsia="en-US"/>
          </w:rPr>
          <w:t>{{</w:t>
        </w:r>
        <w:proofErr w:type="spellStart"/>
        <w:r>
          <w:rPr>
            <w:lang w:eastAsia="en-US"/>
          </w:rPr>
          <w:t>VERAImage</w:t>
        </w:r>
        <w:proofErr w:type="spellEnd"/>
        <w:r w:rsidRPr="009A25A7">
          <w:rPr>
            <w:lang w:eastAsia="en-US"/>
          </w:rPr>
          <w:t>}}</w:t>
        </w:r>
      </w:ins>
    </w:p>
    <w:p w14:paraId="3404FBEC" w14:textId="7C97176B" w:rsidR="00D36FF1" w:rsidRDefault="00D36FF1" w:rsidP="00D36FF1">
      <w:pPr>
        <w:pStyle w:val="Caption"/>
        <w:rPr>
          <w:ins w:id="6450" w:author="Mutali Nepfumbada" w:date="2022-09-28T23:28:00Z"/>
          <w:lang w:eastAsia="en-US"/>
        </w:rPr>
        <w:pPrChange w:id="6451" w:author="Mutali Nepfumbada" w:date="2022-09-28T23:29:00Z">
          <w:pPr/>
        </w:pPrChange>
      </w:pPr>
      <w:ins w:id="6452" w:author="Mutali Nepfumbada" w:date="2022-09-28T23:29:00Z">
        <w:r w:rsidRPr="00953BC7">
          <w:t xml:space="preserve">Figure </w:t>
        </w:r>
        <w:r>
          <w:fldChar w:fldCharType="begin"/>
        </w:r>
        <w:r>
          <w:instrText xml:space="preserve"> STYLEREF 1 \s </w:instrText>
        </w:r>
        <w:r>
          <w:fldChar w:fldCharType="separate"/>
        </w:r>
        <w:r>
          <w:rPr>
            <w:noProof/>
          </w:rPr>
          <w:t>8</w:t>
        </w:r>
        <w:r>
          <w:rPr>
            <w:noProof/>
          </w:rPr>
          <w:fldChar w:fldCharType="end"/>
        </w:r>
        <w:r>
          <w:noBreakHyphen/>
        </w:r>
        <w:r>
          <w:fldChar w:fldCharType="begin"/>
        </w:r>
        <w:r>
          <w:instrText xml:space="preserve"> SEQ Figure \* ARABIC \s 1 </w:instrText>
        </w:r>
        <w:r>
          <w:fldChar w:fldCharType="separate"/>
        </w:r>
        <w:r>
          <w:rPr>
            <w:noProof/>
          </w:rPr>
          <w:t>4</w:t>
        </w:r>
        <w:r>
          <w:rPr>
            <w:noProof/>
          </w:rPr>
          <w:fldChar w:fldCharType="end"/>
        </w:r>
        <w:r w:rsidRPr="00953BC7">
          <w:t>:</w:t>
        </w:r>
        <w:r>
          <w:t xml:space="preserve"> </w:t>
        </w:r>
        <w:proofErr w:type="spellStart"/>
        <w:r>
          <w:t>Vergelegen</w:t>
        </w:r>
        <w:proofErr w:type="spellEnd"/>
        <w:r w:rsidRPr="00953BC7">
          <w:t xml:space="preserve"> Availability </w:t>
        </w:r>
        <w:r>
          <w:t>Vs Forecast</w:t>
        </w:r>
      </w:ins>
    </w:p>
    <w:p w14:paraId="0A26B7BA" w14:textId="101E4861" w:rsidR="00C3627C" w:rsidRPr="00953BC7" w:rsidDel="00D36FF1" w:rsidRDefault="00C3627C" w:rsidP="00C3627C">
      <w:pPr>
        <w:rPr>
          <w:del w:id="6453" w:author="Mutali Nepfumbada" w:date="2022-09-28T23:29:00Z"/>
          <w:lang w:eastAsia="en-US"/>
        </w:rPr>
      </w:pPr>
    </w:p>
    <w:tbl>
      <w:tblPr>
        <w:tblStyle w:val="TableGridLight"/>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58"/>
        <w:gridCol w:w="5791"/>
      </w:tblGrid>
      <w:tr w:rsidR="00C3627C" w:rsidRPr="00953BC7" w:rsidDel="00D36FF1" w14:paraId="6D3E1A1F" w14:textId="2166F55C">
        <w:trPr>
          <w:trHeight w:val="1561"/>
          <w:del w:id="6454" w:author="Mutali Nepfumbada" w:date="2022-09-28T23:29:00Z"/>
        </w:trPr>
        <w:tc>
          <w:tcPr>
            <w:tcW w:w="2500" w:type="pct"/>
            <w:vAlign w:val="center"/>
          </w:tcPr>
          <w:tbl>
            <w:tblPr>
              <w:tblStyle w:val="TableGridLight"/>
              <w:tblW w:w="3577" w:type="dxa"/>
              <w:tblLook w:val="04A0" w:firstRow="1" w:lastRow="0" w:firstColumn="1" w:lastColumn="0" w:noHBand="0" w:noVBand="1"/>
            </w:tblPr>
            <w:tblGrid>
              <w:gridCol w:w="852"/>
              <w:gridCol w:w="849"/>
              <w:gridCol w:w="900"/>
              <w:gridCol w:w="976"/>
            </w:tblGrid>
            <w:tr w:rsidR="00C3627C" w:rsidDel="00D36FF1" w14:paraId="14699C2F" w14:textId="3DCC4BF1" w:rsidTr="004149F0">
              <w:trPr>
                <w:trHeight w:val="238"/>
                <w:del w:id="6455" w:author="Mutali Nepfumbada" w:date="2022-09-28T23:29:00Z"/>
              </w:trPr>
              <w:tc>
                <w:tcPr>
                  <w:tcW w:w="5000" w:type="pct"/>
                  <w:gridSpan w:val="4"/>
                  <w:shd w:val="clear" w:color="auto" w:fill="5F0500"/>
                </w:tcPr>
                <w:p w14:paraId="0A630954" w14:textId="3D4C93BB" w:rsidR="00C3627C" w:rsidRPr="00147D5D" w:rsidDel="00D36FF1" w:rsidRDefault="00C3627C">
                  <w:pPr>
                    <w:jc w:val="center"/>
                    <w:rPr>
                      <w:del w:id="6456" w:author="Mutali Nepfumbada" w:date="2022-09-28T23:29:00Z"/>
                      <w:b/>
                      <w:bCs/>
                    </w:rPr>
                  </w:pPr>
                  <w:del w:id="6457" w:author="Mutali Nepfumbada" w:date="2022-09-28T23:29:00Z">
                    <w:r w:rsidRPr="00147D5D" w:rsidDel="00D36FF1">
                      <w:rPr>
                        <w:b/>
                        <w:bCs/>
                      </w:rPr>
                      <w:delText xml:space="preserve">Availability </w:delText>
                    </w:r>
                    <w:r w:rsidDel="00D36FF1">
                      <w:rPr>
                        <w:b/>
                        <w:bCs/>
                      </w:rPr>
                      <w:delText>(</w:delText>
                    </w:r>
                    <w:r w:rsidRPr="00147D5D" w:rsidDel="00D36FF1">
                      <w:rPr>
                        <w:b/>
                        <w:bCs/>
                      </w:rPr>
                      <w:delText>%</w:delText>
                    </w:r>
                    <w:r w:rsidDel="00D36FF1">
                      <w:rPr>
                        <w:b/>
                        <w:bCs/>
                      </w:rPr>
                      <w:delText>)</w:delText>
                    </w:r>
                  </w:del>
                </w:p>
              </w:tc>
            </w:tr>
            <w:tr w:rsidR="00C3627C" w:rsidDel="00D36FF1" w14:paraId="3D09DDB0" w14:textId="60AF63F0" w:rsidTr="004149F0">
              <w:trPr>
                <w:trHeight w:val="238"/>
                <w:del w:id="6458" w:author="Mutali Nepfumbada" w:date="2022-09-28T23:29:00Z"/>
              </w:trPr>
              <w:tc>
                <w:tcPr>
                  <w:tcW w:w="1191" w:type="pct"/>
                  <w:shd w:val="clear" w:color="auto" w:fill="5F0500"/>
                </w:tcPr>
                <w:p w14:paraId="3299612F" w14:textId="102CD6CB" w:rsidR="00C3627C" w:rsidRPr="00147D5D" w:rsidDel="00D36FF1" w:rsidRDefault="00C3627C">
                  <w:pPr>
                    <w:rPr>
                      <w:del w:id="6459" w:author="Mutali Nepfumbada" w:date="2022-09-28T23:29:00Z"/>
                      <w:b/>
                      <w:bCs/>
                      <w:lang w:eastAsia="en-US"/>
                    </w:rPr>
                  </w:pPr>
                  <w:del w:id="6460" w:author="Mutali Nepfumbada" w:date="2022-09-28T23:29:00Z">
                    <w:r w:rsidDel="00D36FF1">
                      <w:rPr>
                        <w:b/>
                        <w:bCs/>
                        <w:lang w:eastAsia="en-US"/>
                      </w:rPr>
                      <w:delText>Month</w:delText>
                    </w:r>
                  </w:del>
                </w:p>
              </w:tc>
              <w:tc>
                <w:tcPr>
                  <w:tcW w:w="1187" w:type="pct"/>
                  <w:shd w:val="clear" w:color="auto" w:fill="5F0500"/>
                </w:tcPr>
                <w:p w14:paraId="4132250F" w14:textId="59ADCCCE" w:rsidR="00C3627C" w:rsidRPr="00977093" w:rsidDel="00D36FF1" w:rsidRDefault="00C3627C">
                  <w:pPr>
                    <w:jc w:val="center"/>
                    <w:rPr>
                      <w:del w:id="6461" w:author="Mutali Nepfumbada" w:date="2022-09-28T23:29:00Z"/>
                      <w:b/>
                      <w:bCs/>
                      <w:lang w:val="en-US"/>
                    </w:rPr>
                  </w:pPr>
                  <w:del w:id="6462" w:author="Mutali Nepfumbada" w:date="2022-09-28T23:29:00Z">
                    <w:r w:rsidRPr="00977093" w:rsidDel="00D36FF1">
                      <w:rPr>
                        <w:b/>
                        <w:bCs/>
                      </w:rPr>
                      <w:delText xml:space="preserve">Actual </w:delText>
                    </w:r>
                  </w:del>
                </w:p>
              </w:tc>
              <w:tc>
                <w:tcPr>
                  <w:tcW w:w="1258" w:type="pct"/>
                  <w:shd w:val="clear" w:color="auto" w:fill="5F0500"/>
                </w:tcPr>
                <w:p w14:paraId="3BC49A40" w14:textId="67BC9C3D" w:rsidR="00C3627C" w:rsidRPr="00977093" w:rsidDel="00D36FF1" w:rsidRDefault="00C3627C">
                  <w:pPr>
                    <w:jc w:val="center"/>
                    <w:rPr>
                      <w:del w:id="6463" w:author="Mutali Nepfumbada" w:date="2022-09-28T23:29:00Z"/>
                      <w:b/>
                      <w:bCs/>
                      <w:lang w:eastAsia="en-US"/>
                    </w:rPr>
                  </w:pPr>
                  <w:del w:id="6464" w:author="Mutali Nepfumbada" w:date="2022-09-28T23:29:00Z">
                    <w:r w:rsidRPr="00977093" w:rsidDel="00D36FF1">
                      <w:rPr>
                        <w:b/>
                        <w:bCs/>
                      </w:rPr>
                      <w:delText>Forecast</w:delText>
                    </w:r>
                  </w:del>
                </w:p>
              </w:tc>
              <w:tc>
                <w:tcPr>
                  <w:tcW w:w="1364" w:type="pct"/>
                  <w:shd w:val="clear" w:color="auto" w:fill="5F0500"/>
                </w:tcPr>
                <w:p w14:paraId="005E4F03" w14:textId="4D2006BD" w:rsidR="00C3627C" w:rsidRPr="00977093" w:rsidDel="00D36FF1" w:rsidRDefault="00C3627C">
                  <w:pPr>
                    <w:jc w:val="center"/>
                    <w:rPr>
                      <w:del w:id="6465" w:author="Mutali Nepfumbada" w:date="2022-09-28T23:29:00Z"/>
                      <w:b/>
                      <w:bCs/>
                      <w:lang w:eastAsia="en-US"/>
                    </w:rPr>
                  </w:pPr>
                  <w:del w:id="6466" w:author="Mutali Nepfumbada" w:date="2022-09-28T23:29:00Z">
                    <w:r w:rsidRPr="00977093" w:rsidDel="00D36FF1">
                      <w:rPr>
                        <w:b/>
                        <w:bCs/>
                      </w:rPr>
                      <w:delText>Delta (%)</w:delText>
                    </w:r>
                  </w:del>
                </w:p>
              </w:tc>
            </w:tr>
            <w:tr w:rsidR="00C3627C" w:rsidDel="00D36FF1" w14:paraId="54731A1B" w14:textId="71D6DF79" w:rsidTr="004149F0">
              <w:trPr>
                <w:trHeight w:val="116"/>
                <w:del w:id="6467" w:author="Mutali Nepfumbada" w:date="2022-09-28T23:29:00Z"/>
              </w:trPr>
              <w:tc>
                <w:tcPr>
                  <w:tcW w:w="1191" w:type="pct"/>
                </w:tcPr>
                <w:p w14:paraId="0F67E5C2" w14:textId="017B399A" w:rsidR="00C3627C" w:rsidDel="00D36FF1" w:rsidRDefault="00C3627C">
                  <w:pPr>
                    <w:rPr>
                      <w:del w:id="6468" w:author="Mutali Nepfumbada" w:date="2022-09-28T23:29:00Z"/>
                      <w:lang w:eastAsia="en-US"/>
                    </w:rPr>
                  </w:pPr>
                  <w:del w:id="6469" w:author="Mutali Nepfumbada" w:date="2022-09-28T23:29:00Z">
                    <w:r w:rsidRPr="00DC29B7" w:rsidDel="00D36FF1">
                      <w:rPr>
                        <w:bCs/>
                        <w:lang w:val="en-US"/>
                      </w:rPr>
                      <w:delText>Oct 21</w:delText>
                    </w:r>
                  </w:del>
                </w:p>
              </w:tc>
              <w:tc>
                <w:tcPr>
                  <w:tcW w:w="1187" w:type="pct"/>
                </w:tcPr>
                <w:p w14:paraId="1FE5F562" w14:textId="7010B1B1" w:rsidR="00C3627C" w:rsidDel="00D36FF1" w:rsidRDefault="00C3627C">
                  <w:pPr>
                    <w:jc w:val="center"/>
                    <w:rPr>
                      <w:del w:id="6470" w:author="Mutali Nepfumbada" w:date="2022-09-28T23:29:00Z"/>
                      <w:lang w:eastAsia="en-US"/>
                    </w:rPr>
                  </w:pPr>
                  <w:del w:id="6471" w:author="Mutali Nepfumbada" w:date="2022-09-28T23:29:00Z">
                    <w:r w:rsidRPr="00DC29B7" w:rsidDel="00D36FF1">
                      <w:rPr>
                        <w:bCs/>
                        <w:lang w:val="en-US"/>
                      </w:rPr>
                      <w:delText>16</w:delText>
                    </w:r>
                  </w:del>
                </w:p>
              </w:tc>
              <w:tc>
                <w:tcPr>
                  <w:tcW w:w="1258" w:type="pct"/>
                </w:tcPr>
                <w:p w14:paraId="54036307" w14:textId="30EEFE3D" w:rsidR="00C3627C" w:rsidDel="00D36FF1" w:rsidRDefault="00C3627C">
                  <w:pPr>
                    <w:jc w:val="center"/>
                    <w:rPr>
                      <w:del w:id="6472" w:author="Mutali Nepfumbada" w:date="2022-09-28T23:29:00Z"/>
                      <w:lang w:eastAsia="en-US"/>
                    </w:rPr>
                  </w:pPr>
                  <w:del w:id="6473" w:author="Mutali Nepfumbada" w:date="2022-09-28T23:29:00Z">
                    <w:r w:rsidRPr="00DC29B7" w:rsidDel="00D36FF1">
                      <w:rPr>
                        <w:bCs/>
                        <w:lang w:val="en-US"/>
                      </w:rPr>
                      <w:delText>95</w:delText>
                    </w:r>
                  </w:del>
                </w:p>
              </w:tc>
              <w:tc>
                <w:tcPr>
                  <w:tcW w:w="1364" w:type="pct"/>
                </w:tcPr>
                <w:p w14:paraId="20FAE6C0" w14:textId="1262C2C6" w:rsidR="00C3627C" w:rsidRPr="00F92444" w:rsidDel="00D36FF1" w:rsidRDefault="00C3627C">
                  <w:pPr>
                    <w:jc w:val="center"/>
                    <w:rPr>
                      <w:del w:id="6474" w:author="Mutali Nepfumbada" w:date="2022-09-28T23:29:00Z"/>
                      <w:color w:val="FF0000"/>
                      <w:lang w:eastAsia="en-US"/>
                    </w:rPr>
                  </w:pPr>
                  <w:del w:id="6475" w:author="Mutali Nepfumbada" w:date="2022-09-28T23:29:00Z">
                    <w:r w:rsidRPr="00F92444" w:rsidDel="00D36FF1">
                      <w:rPr>
                        <w:bCs/>
                        <w:color w:val="FF0000"/>
                        <w:lang w:val="en-US"/>
                      </w:rPr>
                      <w:delText>-83.34</w:delText>
                    </w:r>
                  </w:del>
                </w:p>
              </w:tc>
            </w:tr>
            <w:tr w:rsidR="00C3627C" w:rsidDel="00D36FF1" w14:paraId="17B02526" w14:textId="16FC38B5" w:rsidTr="004149F0">
              <w:trPr>
                <w:trHeight w:val="116"/>
                <w:del w:id="6476" w:author="Mutali Nepfumbada" w:date="2022-09-28T23:29:00Z"/>
              </w:trPr>
              <w:tc>
                <w:tcPr>
                  <w:tcW w:w="1191" w:type="pct"/>
                </w:tcPr>
                <w:p w14:paraId="5AF2B668" w14:textId="76E688BF" w:rsidR="00C3627C" w:rsidDel="00D36FF1" w:rsidRDefault="00C3627C">
                  <w:pPr>
                    <w:rPr>
                      <w:del w:id="6477" w:author="Mutali Nepfumbada" w:date="2022-09-28T23:29:00Z"/>
                      <w:lang w:eastAsia="en-US"/>
                    </w:rPr>
                  </w:pPr>
                  <w:del w:id="6478" w:author="Mutali Nepfumbada" w:date="2022-09-28T23:29:00Z">
                    <w:r w:rsidRPr="00DC29B7" w:rsidDel="00D36FF1">
                      <w:rPr>
                        <w:bCs/>
                        <w:lang w:val="en-US"/>
                      </w:rPr>
                      <w:delText>Nov 21</w:delText>
                    </w:r>
                  </w:del>
                </w:p>
              </w:tc>
              <w:tc>
                <w:tcPr>
                  <w:tcW w:w="1187" w:type="pct"/>
                </w:tcPr>
                <w:p w14:paraId="2C4CA453" w14:textId="2A5F3389" w:rsidR="00C3627C" w:rsidDel="00D36FF1" w:rsidRDefault="00C3627C">
                  <w:pPr>
                    <w:jc w:val="center"/>
                    <w:rPr>
                      <w:del w:id="6479" w:author="Mutali Nepfumbada" w:date="2022-09-28T23:29:00Z"/>
                      <w:lang w:eastAsia="en-US"/>
                    </w:rPr>
                  </w:pPr>
                  <w:del w:id="6480" w:author="Mutali Nepfumbada" w:date="2022-09-28T23:29:00Z">
                    <w:r w:rsidRPr="00DC29B7" w:rsidDel="00D36FF1">
                      <w:rPr>
                        <w:bCs/>
                        <w:lang w:val="en-US"/>
                      </w:rPr>
                      <w:delText>92</w:delText>
                    </w:r>
                  </w:del>
                </w:p>
              </w:tc>
              <w:tc>
                <w:tcPr>
                  <w:tcW w:w="1258" w:type="pct"/>
                </w:tcPr>
                <w:p w14:paraId="1348D740" w14:textId="02393B11" w:rsidR="00C3627C" w:rsidDel="00D36FF1" w:rsidRDefault="00C3627C">
                  <w:pPr>
                    <w:jc w:val="center"/>
                    <w:rPr>
                      <w:del w:id="6481" w:author="Mutali Nepfumbada" w:date="2022-09-28T23:29:00Z"/>
                      <w:lang w:eastAsia="en-US"/>
                    </w:rPr>
                  </w:pPr>
                  <w:del w:id="6482" w:author="Mutali Nepfumbada" w:date="2022-09-28T23:29:00Z">
                    <w:r w:rsidRPr="00DC29B7" w:rsidDel="00D36FF1">
                      <w:rPr>
                        <w:bCs/>
                        <w:lang w:val="en-US"/>
                      </w:rPr>
                      <w:delText>95</w:delText>
                    </w:r>
                  </w:del>
                </w:p>
              </w:tc>
              <w:tc>
                <w:tcPr>
                  <w:tcW w:w="1364" w:type="pct"/>
                </w:tcPr>
                <w:p w14:paraId="6C767695" w14:textId="387C635A" w:rsidR="00C3627C" w:rsidRPr="00F92444" w:rsidDel="00D36FF1" w:rsidRDefault="00C3627C">
                  <w:pPr>
                    <w:jc w:val="center"/>
                    <w:rPr>
                      <w:del w:id="6483" w:author="Mutali Nepfumbada" w:date="2022-09-28T23:29:00Z"/>
                      <w:color w:val="FF0000"/>
                      <w:lang w:eastAsia="en-US"/>
                    </w:rPr>
                  </w:pPr>
                  <w:del w:id="6484" w:author="Mutali Nepfumbada" w:date="2022-09-28T23:29:00Z">
                    <w:r w:rsidRPr="00F92444" w:rsidDel="00D36FF1">
                      <w:rPr>
                        <w:bCs/>
                        <w:color w:val="FF0000"/>
                        <w:lang w:val="en-US"/>
                      </w:rPr>
                      <w:delText>-2.95</w:delText>
                    </w:r>
                  </w:del>
                </w:p>
              </w:tc>
            </w:tr>
            <w:tr w:rsidR="00C3627C" w:rsidDel="00D36FF1" w14:paraId="3B89D188" w14:textId="1089FEA8" w:rsidTr="004149F0">
              <w:trPr>
                <w:trHeight w:val="116"/>
                <w:del w:id="6485" w:author="Mutali Nepfumbada" w:date="2022-09-28T23:29:00Z"/>
              </w:trPr>
              <w:tc>
                <w:tcPr>
                  <w:tcW w:w="1191" w:type="pct"/>
                </w:tcPr>
                <w:p w14:paraId="5B8DCF63" w14:textId="6CEB94D5" w:rsidR="00C3627C" w:rsidDel="00D36FF1" w:rsidRDefault="00C3627C">
                  <w:pPr>
                    <w:rPr>
                      <w:del w:id="6486" w:author="Mutali Nepfumbada" w:date="2022-09-28T23:29:00Z"/>
                      <w:lang w:eastAsia="en-US"/>
                    </w:rPr>
                  </w:pPr>
                  <w:del w:id="6487" w:author="Mutali Nepfumbada" w:date="2022-09-28T23:29:00Z">
                    <w:r w:rsidRPr="00DC29B7" w:rsidDel="00D36FF1">
                      <w:rPr>
                        <w:bCs/>
                        <w:lang w:val="en-US"/>
                      </w:rPr>
                      <w:delText>Dec 21</w:delText>
                    </w:r>
                  </w:del>
                </w:p>
              </w:tc>
              <w:tc>
                <w:tcPr>
                  <w:tcW w:w="1187" w:type="pct"/>
                </w:tcPr>
                <w:p w14:paraId="6A59E5B9" w14:textId="0277DA1E" w:rsidR="00C3627C" w:rsidDel="00D36FF1" w:rsidRDefault="00C3627C">
                  <w:pPr>
                    <w:jc w:val="center"/>
                    <w:rPr>
                      <w:del w:id="6488" w:author="Mutali Nepfumbada" w:date="2022-09-28T23:29:00Z"/>
                      <w:lang w:eastAsia="en-US"/>
                    </w:rPr>
                  </w:pPr>
                  <w:del w:id="6489" w:author="Mutali Nepfumbada" w:date="2022-09-28T23:29:00Z">
                    <w:r w:rsidRPr="00DC29B7" w:rsidDel="00D36FF1">
                      <w:rPr>
                        <w:bCs/>
                        <w:lang w:val="en-US"/>
                      </w:rPr>
                      <w:delText>100</w:delText>
                    </w:r>
                  </w:del>
                </w:p>
              </w:tc>
              <w:tc>
                <w:tcPr>
                  <w:tcW w:w="1258" w:type="pct"/>
                </w:tcPr>
                <w:p w14:paraId="15CEE578" w14:textId="11A71379" w:rsidR="00C3627C" w:rsidDel="00D36FF1" w:rsidRDefault="00C3627C">
                  <w:pPr>
                    <w:jc w:val="center"/>
                    <w:rPr>
                      <w:del w:id="6490" w:author="Mutali Nepfumbada" w:date="2022-09-28T23:29:00Z"/>
                      <w:lang w:eastAsia="en-US"/>
                    </w:rPr>
                  </w:pPr>
                  <w:del w:id="6491" w:author="Mutali Nepfumbada" w:date="2022-09-28T23:29:00Z">
                    <w:r w:rsidRPr="00DC29B7" w:rsidDel="00D36FF1">
                      <w:rPr>
                        <w:bCs/>
                        <w:lang w:val="en-US"/>
                      </w:rPr>
                      <w:delText>95</w:delText>
                    </w:r>
                  </w:del>
                </w:p>
              </w:tc>
              <w:tc>
                <w:tcPr>
                  <w:tcW w:w="1364" w:type="pct"/>
                </w:tcPr>
                <w:p w14:paraId="3D45D85A" w14:textId="6B96BAD2" w:rsidR="00C3627C" w:rsidRPr="00F92444" w:rsidDel="00D36FF1" w:rsidRDefault="00C3627C">
                  <w:pPr>
                    <w:jc w:val="center"/>
                    <w:rPr>
                      <w:del w:id="6492" w:author="Mutali Nepfumbada" w:date="2022-09-28T23:29:00Z"/>
                      <w:color w:val="00B050"/>
                      <w:lang w:eastAsia="en-US"/>
                    </w:rPr>
                  </w:pPr>
                  <w:del w:id="6493" w:author="Mutali Nepfumbada" w:date="2022-09-28T23:29:00Z">
                    <w:r w:rsidRPr="00F92444" w:rsidDel="00D36FF1">
                      <w:rPr>
                        <w:bCs/>
                        <w:color w:val="00B050"/>
                        <w:lang w:val="en-US"/>
                      </w:rPr>
                      <w:delText>5.26</w:delText>
                    </w:r>
                  </w:del>
                </w:p>
              </w:tc>
            </w:tr>
            <w:tr w:rsidR="00C3627C" w:rsidDel="00D36FF1" w14:paraId="29B53A19" w14:textId="60B2615C" w:rsidTr="004149F0">
              <w:trPr>
                <w:trHeight w:val="116"/>
                <w:del w:id="6494" w:author="Mutali Nepfumbada" w:date="2022-09-28T23:29:00Z"/>
              </w:trPr>
              <w:tc>
                <w:tcPr>
                  <w:tcW w:w="1191" w:type="pct"/>
                </w:tcPr>
                <w:p w14:paraId="31382A45" w14:textId="768554F2" w:rsidR="00C3627C" w:rsidDel="00D36FF1" w:rsidRDefault="00C3627C">
                  <w:pPr>
                    <w:rPr>
                      <w:del w:id="6495" w:author="Mutali Nepfumbada" w:date="2022-09-28T23:29:00Z"/>
                      <w:lang w:eastAsia="en-US"/>
                    </w:rPr>
                  </w:pPr>
                  <w:del w:id="6496" w:author="Mutali Nepfumbada" w:date="2022-09-28T23:29:00Z">
                    <w:r w:rsidRPr="00DC29B7" w:rsidDel="00D36FF1">
                      <w:rPr>
                        <w:bCs/>
                        <w:lang w:val="en-US"/>
                      </w:rPr>
                      <w:delText>Jan 22</w:delText>
                    </w:r>
                  </w:del>
                </w:p>
              </w:tc>
              <w:tc>
                <w:tcPr>
                  <w:tcW w:w="1187" w:type="pct"/>
                </w:tcPr>
                <w:p w14:paraId="52BA6711" w14:textId="7606F58A" w:rsidR="00C3627C" w:rsidDel="00D36FF1" w:rsidRDefault="00C3627C">
                  <w:pPr>
                    <w:jc w:val="center"/>
                    <w:rPr>
                      <w:del w:id="6497" w:author="Mutali Nepfumbada" w:date="2022-09-28T23:29:00Z"/>
                      <w:lang w:eastAsia="en-US"/>
                    </w:rPr>
                  </w:pPr>
                  <w:del w:id="6498" w:author="Mutali Nepfumbada" w:date="2022-09-28T23:29:00Z">
                    <w:r w:rsidRPr="00DC29B7" w:rsidDel="00D36FF1">
                      <w:rPr>
                        <w:bCs/>
                        <w:lang w:val="en-US"/>
                      </w:rPr>
                      <w:delText>99</w:delText>
                    </w:r>
                  </w:del>
                </w:p>
              </w:tc>
              <w:tc>
                <w:tcPr>
                  <w:tcW w:w="1258" w:type="pct"/>
                </w:tcPr>
                <w:p w14:paraId="5410D463" w14:textId="0D2B62E4" w:rsidR="00C3627C" w:rsidDel="00D36FF1" w:rsidRDefault="00C3627C">
                  <w:pPr>
                    <w:jc w:val="center"/>
                    <w:rPr>
                      <w:del w:id="6499" w:author="Mutali Nepfumbada" w:date="2022-09-28T23:29:00Z"/>
                      <w:lang w:eastAsia="en-US"/>
                    </w:rPr>
                  </w:pPr>
                  <w:del w:id="6500" w:author="Mutali Nepfumbada" w:date="2022-09-28T23:29:00Z">
                    <w:r w:rsidRPr="00DC29B7" w:rsidDel="00D36FF1">
                      <w:rPr>
                        <w:bCs/>
                        <w:lang w:val="en-US"/>
                      </w:rPr>
                      <w:delText>95</w:delText>
                    </w:r>
                  </w:del>
                </w:p>
              </w:tc>
              <w:tc>
                <w:tcPr>
                  <w:tcW w:w="1364" w:type="pct"/>
                </w:tcPr>
                <w:p w14:paraId="24B0B24F" w14:textId="6F7117FE" w:rsidR="00C3627C" w:rsidRPr="00F92444" w:rsidDel="00D36FF1" w:rsidRDefault="00C3627C">
                  <w:pPr>
                    <w:jc w:val="center"/>
                    <w:rPr>
                      <w:del w:id="6501" w:author="Mutali Nepfumbada" w:date="2022-09-28T23:29:00Z"/>
                      <w:color w:val="00B050"/>
                      <w:lang w:eastAsia="en-US"/>
                    </w:rPr>
                  </w:pPr>
                  <w:del w:id="6502" w:author="Mutali Nepfumbada" w:date="2022-09-28T23:29:00Z">
                    <w:r w:rsidRPr="00F92444" w:rsidDel="00D36FF1">
                      <w:rPr>
                        <w:bCs/>
                        <w:color w:val="00B050"/>
                        <w:lang w:val="en-US"/>
                      </w:rPr>
                      <w:delText>4.03</w:delText>
                    </w:r>
                  </w:del>
                </w:p>
              </w:tc>
            </w:tr>
            <w:tr w:rsidR="00C3627C" w:rsidDel="00D36FF1" w14:paraId="4792F446" w14:textId="532EBB45" w:rsidTr="004149F0">
              <w:trPr>
                <w:trHeight w:val="116"/>
                <w:del w:id="6503" w:author="Mutali Nepfumbada" w:date="2022-09-28T23:29:00Z"/>
              </w:trPr>
              <w:tc>
                <w:tcPr>
                  <w:tcW w:w="1191" w:type="pct"/>
                </w:tcPr>
                <w:p w14:paraId="288289CE" w14:textId="66282A6C" w:rsidR="00C3627C" w:rsidDel="00D36FF1" w:rsidRDefault="00C3627C">
                  <w:pPr>
                    <w:rPr>
                      <w:del w:id="6504" w:author="Mutali Nepfumbada" w:date="2022-09-28T23:29:00Z"/>
                      <w:lang w:eastAsia="en-US"/>
                    </w:rPr>
                  </w:pPr>
                  <w:del w:id="6505" w:author="Mutali Nepfumbada" w:date="2022-09-28T23:29:00Z">
                    <w:r w:rsidRPr="00DC29B7" w:rsidDel="00D36FF1">
                      <w:rPr>
                        <w:bCs/>
                        <w:lang w:val="en-US"/>
                      </w:rPr>
                      <w:delText>Feb 22</w:delText>
                    </w:r>
                  </w:del>
                </w:p>
              </w:tc>
              <w:tc>
                <w:tcPr>
                  <w:tcW w:w="1187" w:type="pct"/>
                </w:tcPr>
                <w:p w14:paraId="32ED6A92" w14:textId="78AA907B" w:rsidR="00C3627C" w:rsidDel="00D36FF1" w:rsidRDefault="00C3627C">
                  <w:pPr>
                    <w:jc w:val="center"/>
                    <w:rPr>
                      <w:del w:id="6506" w:author="Mutali Nepfumbada" w:date="2022-09-28T23:29:00Z"/>
                      <w:lang w:eastAsia="en-US"/>
                    </w:rPr>
                  </w:pPr>
                  <w:del w:id="6507" w:author="Mutali Nepfumbada" w:date="2022-09-28T23:29:00Z">
                    <w:r w:rsidRPr="00DC29B7" w:rsidDel="00D36FF1">
                      <w:rPr>
                        <w:bCs/>
                        <w:lang w:val="en-US"/>
                      </w:rPr>
                      <w:delText>99</w:delText>
                    </w:r>
                  </w:del>
                </w:p>
              </w:tc>
              <w:tc>
                <w:tcPr>
                  <w:tcW w:w="1258" w:type="pct"/>
                </w:tcPr>
                <w:p w14:paraId="591E287F" w14:textId="3B035262" w:rsidR="00C3627C" w:rsidDel="00D36FF1" w:rsidRDefault="00C3627C">
                  <w:pPr>
                    <w:jc w:val="center"/>
                    <w:rPr>
                      <w:del w:id="6508" w:author="Mutali Nepfumbada" w:date="2022-09-28T23:29:00Z"/>
                      <w:lang w:eastAsia="en-US"/>
                    </w:rPr>
                  </w:pPr>
                  <w:del w:id="6509" w:author="Mutali Nepfumbada" w:date="2022-09-28T23:29:00Z">
                    <w:r w:rsidRPr="00DC29B7" w:rsidDel="00D36FF1">
                      <w:rPr>
                        <w:bCs/>
                        <w:lang w:val="en-US"/>
                      </w:rPr>
                      <w:delText>95</w:delText>
                    </w:r>
                  </w:del>
                </w:p>
              </w:tc>
              <w:tc>
                <w:tcPr>
                  <w:tcW w:w="1364" w:type="pct"/>
                </w:tcPr>
                <w:p w14:paraId="75047895" w14:textId="01A28757" w:rsidR="00C3627C" w:rsidRPr="00F92444" w:rsidDel="00D36FF1" w:rsidRDefault="00C3627C">
                  <w:pPr>
                    <w:jc w:val="center"/>
                    <w:rPr>
                      <w:del w:id="6510" w:author="Mutali Nepfumbada" w:date="2022-09-28T23:29:00Z"/>
                      <w:color w:val="00B050"/>
                      <w:lang w:eastAsia="en-US"/>
                    </w:rPr>
                  </w:pPr>
                  <w:del w:id="6511" w:author="Mutali Nepfumbada" w:date="2022-09-28T23:29:00Z">
                    <w:r w:rsidRPr="00F92444" w:rsidDel="00D36FF1">
                      <w:rPr>
                        <w:bCs/>
                        <w:color w:val="00B050"/>
                        <w:lang w:val="en-US"/>
                      </w:rPr>
                      <w:delText>4.52</w:delText>
                    </w:r>
                  </w:del>
                </w:p>
              </w:tc>
            </w:tr>
            <w:tr w:rsidR="00C3627C" w:rsidDel="00D36FF1" w14:paraId="3DADB726" w14:textId="50F642DE" w:rsidTr="004149F0">
              <w:trPr>
                <w:trHeight w:val="116"/>
                <w:del w:id="6512" w:author="Mutali Nepfumbada" w:date="2022-09-28T23:29:00Z"/>
              </w:trPr>
              <w:tc>
                <w:tcPr>
                  <w:tcW w:w="1191" w:type="pct"/>
                </w:tcPr>
                <w:p w14:paraId="6BB1FCEA" w14:textId="36E97686" w:rsidR="00C3627C" w:rsidDel="00D36FF1" w:rsidRDefault="00C3627C">
                  <w:pPr>
                    <w:rPr>
                      <w:del w:id="6513" w:author="Mutali Nepfumbada" w:date="2022-09-28T23:29:00Z"/>
                      <w:lang w:eastAsia="en-US"/>
                    </w:rPr>
                  </w:pPr>
                  <w:del w:id="6514" w:author="Mutali Nepfumbada" w:date="2022-09-28T23:29:00Z">
                    <w:r w:rsidRPr="00DC29B7" w:rsidDel="00D36FF1">
                      <w:rPr>
                        <w:bCs/>
                        <w:lang w:val="en-US"/>
                      </w:rPr>
                      <w:delText>Mar 22</w:delText>
                    </w:r>
                  </w:del>
                </w:p>
              </w:tc>
              <w:tc>
                <w:tcPr>
                  <w:tcW w:w="1187" w:type="pct"/>
                </w:tcPr>
                <w:p w14:paraId="264094E5" w14:textId="5BCB8804" w:rsidR="00C3627C" w:rsidDel="00D36FF1" w:rsidRDefault="00C3627C">
                  <w:pPr>
                    <w:jc w:val="center"/>
                    <w:rPr>
                      <w:del w:id="6515" w:author="Mutali Nepfumbada" w:date="2022-09-28T23:29:00Z"/>
                      <w:lang w:eastAsia="en-US"/>
                    </w:rPr>
                  </w:pPr>
                  <w:del w:id="6516" w:author="Mutali Nepfumbada" w:date="2022-09-28T23:29:00Z">
                    <w:r w:rsidRPr="00DC29B7" w:rsidDel="00D36FF1">
                      <w:rPr>
                        <w:bCs/>
                        <w:lang w:val="en-US"/>
                      </w:rPr>
                      <w:delText>100</w:delText>
                    </w:r>
                  </w:del>
                </w:p>
              </w:tc>
              <w:tc>
                <w:tcPr>
                  <w:tcW w:w="1258" w:type="pct"/>
                </w:tcPr>
                <w:p w14:paraId="169CE0A6" w14:textId="3C22FF57" w:rsidR="00C3627C" w:rsidDel="00D36FF1" w:rsidRDefault="00C3627C">
                  <w:pPr>
                    <w:jc w:val="center"/>
                    <w:rPr>
                      <w:del w:id="6517" w:author="Mutali Nepfumbada" w:date="2022-09-28T23:29:00Z"/>
                      <w:lang w:eastAsia="en-US"/>
                    </w:rPr>
                  </w:pPr>
                  <w:del w:id="6518" w:author="Mutali Nepfumbada" w:date="2022-09-28T23:29:00Z">
                    <w:r w:rsidRPr="00DC29B7" w:rsidDel="00D36FF1">
                      <w:rPr>
                        <w:bCs/>
                        <w:lang w:val="en-US"/>
                      </w:rPr>
                      <w:delText>95</w:delText>
                    </w:r>
                  </w:del>
                </w:p>
              </w:tc>
              <w:tc>
                <w:tcPr>
                  <w:tcW w:w="1364" w:type="pct"/>
                </w:tcPr>
                <w:p w14:paraId="1B62F069" w14:textId="1AEEA9D6" w:rsidR="00C3627C" w:rsidRPr="00F92444" w:rsidDel="00D36FF1" w:rsidRDefault="00C3627C">
                  <w:pPr>
                    <w:jc w:val="center"/>
                    <w:rPr>
                      <w:del w:id="6519" w:author="Mutali Nepfumbada" w:date="2022-09-28T23:29:00Z"/>
                      <w:color w:val="00B050"/>
                      <w:lang w:eastAsia="en-US"/>
                    </w:rPr>
                  </w:pPr>
                  <w:del w:id="6520" w:author="Mutali Nepfumbada" w:date="2022-09-28T23:29:00Z">
                    <w:r w:rsidRPr="00F92444" w:rsidDel="00D36FF1">
                      <w:rPr>
                        <w:bCs/>
                        <w:color w:val="00B050"/>
                        <w:lang w:val="en-US"/>
                      </w:rPr>
                      <w:delText>5.26</w:delText>
                    </w:r>
                  </w:del>
                </w:p>
              </w:tc>
            </w:tr>
            <w:tr w:rsidR="00C3627C" w:rsidDel="00D36FF1" w14:paraId="22D18FD4" w14:textId="2FAA3D56" w:rsidTr="004149F0">
              <w:trPr>
                <w:trHeight w:val="116"/>
                <w:del w:id="6521" w:author="Mutali Nepfumbada" w:date="2022-09-28T23:29:00Z"/>
              </w:trPr>
              <w:tc>
                <w:tcPr>
                  <w:tcW w:w="1191" w:type="pct"/>
                </w:tcPr>
                <w:p w14:paraId="4C57FFD3" w14:textId="748D20DE" w:rsidR="00C3627C" w:rsidDel="00D36FF1" w:rsidRDefault="00C3627C">
                  <w:pPr>
                    <w:rPr>
                      <w:del w:id="6522" w:author="Mutali Nepfumbada" w:date="2022-09-28T23:29:00Z"/>
                      <w:lang w:eastAsia="en-US"/>
                    </w:rPr>
                  </w:pPr>
                  <w:del w:id="6523" w:author="Mutali Nepfumbada" w:date="2022-09-28T23:29:00Z">
                    <w:r w:rsidRPr="00DC29B7" w:rsidDel="00D36FF1">
                      <w:rPr>
                        <w:bCs/>
                        <w:lang w:val="en-US"/>
                      </w:rPr>
                      <w:delText>Apr 22</w:delText>
                    </w:r>
                  </w:del>
                </w:p>
              </w:tc>
              <w:tc>
                <w:tcPr>
                  <w:tcW w:w="1187" w:type="pct"/>
                </w:tcPr>
                <w:p w14:paraId="66FE2561" w14:textId="6BFE16E4" w:rsidR="00C3627C" w:rsidDel="00D36FF1" w:rsidRDefault="00C3627C">
                  <w:pPr>
                    <w:jc w:val="center"/>
                    <w:rPr>
                      <w:del w:id="6524" w:author="Mutali Nepfumbada" w:date="2022-09-28T23:29:00Z"/>
                      <w:lang w:eastAsia="en-US"/>
                    </w:rPr>
                  </w:pPr>
                  <w:del w:id="6525" w:author="Mutali Nepfumbada" w:date="2022-09-28T23:29:00Z">
                    <w:r w:rsidRPr="00DC29B7" w:rsidDel="00D36FF1">
                      <w:rPr>
                        <w:bCs/>
                        <w:lang w:val="en-US"/>
                      </w:rPr>
                      <w:delText>97</w:delText>
                    </w:r>
                  </w:del>
                </w:p>
              </w:tc>
              <w:tc>
                <w:tcPr>
                  <w:tcW w:w="1258" w:type="pct"/>
                </w:tcPr>
                <w:p w14:paraId="3EECF160" w14:textId="4134046C" w:rsidR="00C3627C" w:rsidDel="00D36FF1" w:rsidRDefault="00C3627C">
                  <w:pPr>
                    <w:jc w:val="center"/>
                    <w:rPr>
                      <w:del w:id="6526" w:author="Mutali Nepfumbada" w:date="2022-09-28T23:29:00Z"/>
                      <w:lang w:eastAsia="en-US"/>
                    </w:rPr>
                  </w:pPr>
                  <w:del w:id="6527" w:author="Mutali Nepfumbada" w:date="2022-09-28T23:29:00Z">
                    <w:r w:rsidRPr="00DC29B7" w:rsidDel="00D36FF1">
                      <w:rPr>
                        <w:bCs/>
                        <w:lang w:val="en-US"/>
                      </w:rPr>
                      <w:delText>95</w:delText>
                    </w:r>
                  </w:del>
                </w:p>
              </w:tc>
              <w:tc>
                <w:tcPr>
                  <w:tcW w:w="1364" w:type="pct"/>
                </w:tcPr>
                <w:p w14:paraId="22F4C260" w14:textId="57F6BC7F" w:rsidR="00C3627C" w:rsidRPr="00F92444" w:rsidDel="00D36FF1" w:rsidRDefault="00C3627C">
                  <w:pPr>
                    <w:jc w:val="center"/>
                    <w:rPr>
                      <w:del w:id="6528" w:author="Mutali Nepfumbada" w:date="2022-09-28T23:29:00Z"/>
                      <w:color w:val="00B050"/>
                      <w:lang w:eastAsia="en-US"/>
                    </w:rPr>
                  </w:pPr>
                  <w:del w:id="6529" w:author="Mutali Nepfumbada" w:date="2022-09-28T23:29:00Z">
                    <w:r w:rsidRPr="00F92444" w:rsidDel="00D36FF1">
                      <w:rPr>
                        <w:bCs/>
                        <w:color w:val="00B050"/>
                        <w:lang w:val="en-US"/>
                      </w:rPr>
                      <w:delText>1.93</w:delText>
                    </w:r>
                  </w:del>
                </w:p>
              </w:tc>
            </w:tr>
            <w:tr w:rsidR="00C3627C" w:rsidDel="00D36FF1" w14:paraId="7BC0DBFA" w14:textId="59104568" w:rsidTr="004149F0">
              <w:trPr>
                <w:trHeight w:val="116"/>
                <w:del w:id="6530" w:author="Mutali Nepfumbada" w:date="2022-09-28T23:29:00Z"/>
              </w:trPr>
              <w:tc>
                <w:tcPr>
                  <w:tcW w:w="1191" w:type="pct"/>
                </w:tcPr>
                <w:p w14:paraId="5C877F45" w14:textId="644D03BF" w:rsidR="00C3627C" w:rsidDel="00D36FF1" w:rsidRDefault="00C3627C">
                  <w:pPr>
                    <w:rPr>
                      <w:del w:id="6531" w:author="Mutali Nepfumbada" w:date="2022-09-28T23:29:00Z"/>
                      <w:lang w:eastAsia="en-US"/>
                    </w:rPr>
                  </w:pPr>
                  <w:del w:id="6532" w:author="Mutali Nepfumbada" w:date="2022-09-28T23:29:00Z">
                    <w:r w:rsidRPr="00DC29B7" w:rsidDel="00D36FF1">
                      <w:rPr>
                        <w:bCs/>
                        <w:lang w:val="en-US"/>
                      </w:rPr>
                      <w:delText>May 22</w:delText>
                    </w:r>
                  </w:del>
                </w:p>
              </w:tc>
              <w:tc>
                <w:tcPr>
                  <w:tcW w:w="1187" w:type="pct"/>
                </w:tcPr>
                <w:p w14:paraId="552A704D" w14:textId="7DCFE471" w:rsidR="00C3627C" w:rsidDel="00D36FF1" w:rsidRDefault="00C3627C">
                  <w:pPr>
                    <w:jc w:val="center"/>
                    <w:rPr>
                      <w:del w:id="6533" w:author="Mutali Nepfumbada" w:date="2022-09-28T23:29:00Z"/>
                      <w:lang w:eastAsia="en-US"/>
                    </w:rPr>
                  </w:pPr>
                  <w:del w:id="6534" w:author="Mutali Nepfumbada" w:date="2022-09-28T23:29:00Z">
                    <w:r w:rsidRPr="00DC29B7" w:rsidDel="00D36FF1">
                      <w:rPr>
                        <w:bCs/>
                        <w:lang w:val="en-US"/>
                      </w:rPr>
                      <w:delText>99</w:delText>
                    </w:r>
                  </w:del>
                </w:p>
              </w:tc>
              <w:tc>
                <w:tcPr>
                  <w:tcW w:w="1258" w:type="pct"/>
                </w:tcPr>
                <w:p w14:paraId="58232BF0" w14:textId="434C8566" w:rsidR="00C3627C" w:rsidDel="00D36FF1" w:rsidRDefault="00C3627C">
                  <w:pPr>
                    <w:jc w:val="center"/>
                    <w:rPr>
                      <w:del w:id="6535" w:author="Mutali Nepfumbada" w:date="2022-09-28T23:29:00Z"/>
                      <w:lang w:eastAsia="en-US"/>
                    </w:rPr>
                  </w:pPr>
                  <w:del w:id="6536" w:author="Mutali Nepfumbada" w:date="2022-09-28T23:29:00Z">
                    <w:r w:rsidRPr="00DC29B7" w:rsidDel="00D36FF1">
                      <w:rPr>
                        <w:bCs/>
                        <w:lang w:val="en-US"/>
                      </w:rPr>
                      <w:delText>95</w:delText>
                    </w:r>
                  </w:del>
                </w:p>
              </w:tc>
              <w:tc>
                <w:tcPr>
                  <w:tcW w:w="1364" w:type="pct"/>
                </w:tcPr>
                <w:p w14:paraId="58597A97" w14:textId="31710D19" w:rsidR="00C3627C" w:rsidRPr="00F92444" w:rsidDel="00D36FF1" w:rsidRDefault="00C3627C">
                  <w:pPr>
                    <w:jc w:val="center"/>
                    <w:rPr>
                      <w:del w:id="6537" w:author="Mutali Nepfumbada" w:date="2022-09-28T23:29:00Z"/>
                      <w:color w:val="00B050"/>
                      <w:lang w:eastAsia="en-US"/>
                    </w:rPr>
                  </w:pPr>
                  <w:del w:id="6538" w:author="Mutali Nepfumbada" w:date="2022-09-28T23:29:00Z">
                    <w:r w:rsidRPr="00F92444" w:rsidDel="00D36FF1">
                      <w:rPr>
                        <w:bCs/>
                        <w:color w:val="00B050"/>
                        <w:lang w:val="en-US"/>
                      </w:rPr>
                      <w:delText>4.48</w:delText>
                    </w:r>
                  </w:del>
                </w:p>
              </w:tc>
            </w:tr>
            <w:tr w:rsidR="00C3627C" w:rsidDel="00D36FF1" w14:paraId="103E1F1E" w14:textId="797EF176" w:rsidTr="004149F0">
              <w:trPr>
                <w:trHeight w:val="116"/>
                <w:del w:id="6539" w:author="Mutali Nepfumbada" w:date="2022-09-28T23:29:00Z"/>
              </w:trPr>
              <w:tc>
                <w:tcPr>
                  <w:tcW w:w="1191" w:type="pct"/>
                </w:tcPr>
                <w:p w14:paraId="30C3FFF4" w14:textId="1B45076F" w:rsidR="00C3627C" w:rsidDel="00D36FF1" w:rsidRDefault="00C3627C">
                  <w:pPr>
                    <w:rPr>
                      <w:del w:id="6540" w:author="Mutali Nepfumbada" w:date="2022-09-28T23:29:00Z"/>
                      <w:lang w:eastAsia="en-US"/>
                    </w:rPr>
                  </w:pPr>
                  <w:del w:id="6541" w:author="Mutali Nepfumbada" w:date="2022-09-28T23:29:00Z">
                    <w:r w:rsidRPr="00DC29B7" w:rsidDel="00D36FF1">
                      <w:rPr>
                        <w:bCs/>
                        <w:lang w:val="en-US"/>
                      </w:rPr>
                      <w:delText>Jun 22</w:delText>
                    </w:r>
                  </w:del>
                </w:p>
              </w:tc>
              <w:tc>
                <w:tcPr>
                  <w:tcW w:w="1187" w:type="pct"/>
                </w:tcPr>
                <w:p w14:paraId="6A3F1079" w14:textId="6830A5BF" w:rsidR="00C3627C" w:rsidDel="00D36FF1" w:rsidRDefault="00C3627C">
                  <w:pPr>
                    <w:jc w:val="center"/>
                    <w:rPr>
                      <w:del w:id="6542" w:author="Mutali Nepfumbada" w:date="2022-09-28T23:29:00Z"/>
                      <w:lang w:eastAsia="en-US"/>
                    </w:rPr>
                  </w:pPr>
                  <w:del w:id="6543" w:author="Mutali Nepfumbada" w:date="2022-09-28T23:29:00Z">
                    <w:r w:rsidRPr="00DC29B7" w:rsidDel="00D36FF1">
                      <w:rPr>
                        <w:bCs/>
                        <w:lang w:val="en-US"/>
                      </w:rPr>
                      <w:delText>92</w:delText>
                    </w:r>
                  </w:del>
                </w:p>
              </w:tc>
              <w:tc>
                <w:tcPr>
                  <w:tcW w:w="1258" w:type="pct"/>
                </w:tcPr>
                <w:p w14:paraId="1067F430" w14:textId="760D6E7F" w:rsidR="00C3627C" w:rsidDel="00D36FF1" w:rsidRDefault="00C3627C">
                  <w:pPr>
                    <w:jc w:val="center"/>
                    <w:rPr>
                      <w:del w:id="6544" w:author="Mutali Nepfumbada" w:date="2022-09-28T23:29:00Z"/>
                      <w:lang w:eastAsia="en-US"/>
                    </w:rPr>
                  </w:pPr>
                  <w:del w:id="6545" w:author="Mutali Nepfumbada" w:date="2022-09-28T23:29:00Z">
                    <w:r w:rsidRPr="00DC29B7" w:rsidDel="00D36FF1">
                      <w:rPr>
                        <w:bCs/>
                        <w:lang w:val="en-US"/>
                      </w:rPr>
                      <w:delText>95</w:delText>
                    </w:r>
                  </w:del>
                </w:p>
              </w:tc>
              <w:tc>
                <w:tcPr>
                  <w:tcW w:w="1364" w:type="pct"/>
                </w:tcPr>
                <w:p w14:paraId="7F0F7D12" w14:textId="60DF81AF" w:rsidR="00C3627C" w:rsidRPr="00F92444" w:rsidDel="00D36FF1" w:rsidRDefault="00C3627C">
                  <w:pPr>
                    <w:jc w:val="center"/>
                    <w:rPr>
                      <w:del w:id="6546" w:author="Mutali Nepfumbada" w:date="2022-09-28T23:29:00Z"/>
                      <w:color w:val="FF0000"/>
                      <w:lang w:eastAsia="en-US"/>
                    </w:rPr>
                  </w:pPr>
                  <w:del w:id="6547" w:author="Mutali Nepfumbada" w:date="2022-09-28T23:29:00Z">
                    <w:r w:rsidRPr="00F92444" w:rsidDel="00D36FF1">
                      <w:rPr>
                        <w:bCs/>
                        <w:color w:val="FF0000"/>
                        <w:lang w:val="en-US"/>
                      </w:rPr>
                      <w:delText>-3.14</w:delText>
                    </w:r>
                  </w:del>
                </w:p>
              </w:tc>
            </w:tr>
            <w:tr w:rsidR="00C3627C" w:rsidDel="00D36FF1" w14:paraId="5658EEB1" w14:textId="2B50FD4F" w:rsidTr="004149F0">
              <w:trPr>
                <w:trHeight w:val="116"/>
                <w:del w:id="6548" w:author="Mutali Nepfumbada" w:date="2022-09-28T23:29:00Z"/>
              </w:trPr>
              <w:tc>
                <w:tcPr>
                  <w:tcW w:w="1191" w:type="pct"/>
                </w:tcPr>
                <w:p w14:paraId="3A3C73E0" w14:textId="6AED5C91" w:rsidR="00C3627C" w:rsidDel="00D36FF1" w:rsidRDefault="00C3627C">
                  <w:pPr>
                    <w:rPr>
                      <w:del w:id="6549" w:author="Mutali Nepfumbada" w:date="2022-09-28T23:29:00Z"/>
                      <w:lang w:eastAsia="en-US"/>
                    </w:rPr>
                  </w:pPr>
                  <w:del w:id="6550" w:author="Mutali Nepfumbada" w:date="2022-09-28T23:29:00Z">
                    <w:r w:rsidRPr="00DC29B7" w:rsidDel="00D36FF1">
                      <w:rPr>
                        <w:bCs/>
                        <w:lang w:val="en-US"/>
                      </w:rPr>
                      <w:delText>Jul 22</w:delText>
                    </w:r>
                  </w:del>
                </w:p>
              </w:tc>
              <w:tc>
                <w:tcPr>
                  <w:tcW w:w="1187" w:type="pct"/>
                </w:tcPr>
                <w:p w14:paraId="3C363822" w14:textId="72BD028D" w:rsidR="00C3627C" w:rsidDel="00D36FF1" w:rsidRDefault="00C3627C">
                  <w:pPr>
                    <w:jc w:val="center"/>
                    <w:rPr>
                      <w:del w:id="6551" w:author="Mutali Nepfumbada" w:date="2022-09-28T23:29:00Z"/>
                      <w:lang w:eastAsia="en-US"/>
                    </w:rPr>
                  </w:pPr>
                  <w:del w:id="6552" w:author="Mutali Nepfumbada" w:date="2022-09-28T23:29:00Z">
                    <w:r w:rsidRPr="00DC29B7" w:rsidDel="00D36FF1">
                      <w:rPr>
                        <w:bCs/>
                        <w:lang w:val="en-US"/>
                      </w:rPr>
                      <w:delText>92</w:delText>
                    </w:r>
                  </w:del>
                </w:p>
              </w:tc>
              <w:tc>
                <w:tcPr>
                  <w:tcW w:w="1258" w:type="pct"/>
                </w:tcPr>
                <w:p w14:paraId="07144F70" w14:textId="234FF8B1" w:rsidR="00C3627C" w:rsidDel="00D36FF1" w:rsidRDefault="00C3627C">
                  <w:pPr>
                    <w:jc w:val="center"/>
                    <w:rPr>
                      <w:del w:id="6553" w:author="Mutali Nepfumbada" w:date="2022-09-28T23:29:00Z"/>
                      <w:lang w:eastAsia="en-US"/>
                    </w:rPr>
                  </w:pPr>
                  <w:del w:id="6554" w:author="Mutali Nepfumbada" w:date="2022-09-28T23:29:00Z">
                    <w:r w:rsidRPr="00DC29B7" w:rsidDel="00D36FF1">
                      <w:rPr>
                        <w:bCs/>
                        <w:lang w:val="en-US"/>
                      </w:rPr>
                      <w:delText>95</w:delText>
                    </w:r>
                  </w:del>
                </w:p>
              </w:tc>
              <w:tc>
                <w:tcPr>
                  <w:tcW w:w="1364" w:type="pct"/>
                </w:tcPr>
                <w:p w14:paraId="3138426C" w14:textId="1B767AC8" w:rsidR="00C3627C" w:rsidRPr="00F92444" w:rsidDel="00D36FF1" w:rsidRDefault="00C3627C">
                  <w:pPr>
                    <w:jc w:val="center"/>
                    <w:rPr>
                      <w:del w:id="6555" w:author="Mutali Nepfumbada" w:date="2022-09-28T23:29:00Z"/>
                      <w:color w:val="FF0000"/>
                      <w:lang w:eastAsia="en-US"/>
                    </w:rPr>
                  </w:pPr>
                  <w:del w:id="6556" w:author="Mutali Nepfumbada" w:date="2022-09-28T23:29:00Z">
                    <w:r w:rsidRPr="00F92444" w:rsidDel="00D36FF1">
                      <w:rPr>
                        <w:bCs/>
                        <w:color w:val="FF0000"/>
                        <w:lang w:val="en-US"/>
                      </w:rPr>
                      <w:delText>-3.53</w:delText>
                    </w:r>
                  </w:del>
                </w:p>
              </w:tc>
            </w:tr>
            <w:tr w:rsidR="00C3627C" w:rsidDel="00D36FF1" w14:paraId="2948AB1F" w14:textId="7812D20B" w:rsidTr="004149F0">
              <w:trPr>
                <w:trHeight w:val="116"/>
                <w:del w:id="6557" w:author="Mutali Nepfumbada" w:date="2022-09-28T23:29:00Z"/>
              </w:trPr>
              <w:tc>
                <w:tcPr>
                  <w:tcW w:w="1191" w:type="pct"/>
                </w:tcPr>
                <w:p w14:paraId="2CC9E4C1" w14:textId="2C62A2C6" w:rsidR="00C3627C" w:rsidDel="00D36FF1" w:rsidRDefault="00C3627C">
                  <w:pPr>
                    <w:rPr>
                      <w:del w:id="6558" w:author="Mutali Nepfumbada" w:date="2022-09-28T23:29:00Z"/>
                      <w:lang w:eastAsia="en-US"/>
                    </w:rPr>
                  </w:pPr>
                  <w:del w:id="6559" w:author="Mutali Nepfumbada" w:date="2022-09-28T23:29:00Z">
                    <w:r w:rsidRPr="00DC29B7" w:rsidDel="00D36FF1">
                      <w:rPr>
                        <w:bCs/>
                        <w:lang w:val="en-US"/>
                      </w:rPr>
                      <w:delText>Aug 22</w:delText>
                    </w:r>
                  </w:del>
                </w:p>
              </w:tc>
              <w:tc>
                <w:tcPr>
                  <w:tcW w:w="1187" w:type="pct"/>
                </w:tcPr>
                <w:p w14:paraId="58597B88" w14:textId="500A3565" w:rsidR="00C3627C" w:rsidDel="00D36FF1" w:rsidRDefault="00C3627C">
                  <w:pPr>
                    <w:jc w:val="center"/>
                    <w:rPr>
                      <w:del w:id="6560" w:author="Mutali Nepfumbada" w:date="2022-09-28T23:29:00Z"/>
                      <w:lang w:eastAsia="en-US"/>
                    </w:rPr>
                  </w:pPr>
                  <w:del w:id="6561" w:author="Mutali Nepfumbada" w:date="2022-09-28T23:29:00Z">
                    <w:r w:rsidRPr="00DC29B7" w:rsidDel="00D36FF1">
                      <w:rPr>
                        <w:bCs/>
                        <w:lang w:val="en-US"/>
                      </w:rPr>
                      <w:delText>99</w:delText>
                    </w:r>
                  </w:del>
                </w:p>
              </w:tc>
              <w:tc>
                <w:tcPr>
                  <w:tcW w:w="1258" w:type="pct"/>
                </w:tcPr>
                <w:p w14:paraId="7BE4EBD1" w14:textId="0AFD37DF" w:rsidR="00C3627C" w:rsidDel="00D36FF1" w:rsidRDefault="00C3627C">
                  <w:pPr>
                    <w:jc w:val="center"/>
                    <w:rPr>
                      <w:del w:id="6562" w:author="Mutali Nepfumbada" w:date="2022-09-28T23:29:00Z"/>
                      <w:lang w:eastAsia="en-US"/>
                    </w:rPr>
                  </w:pPr>
                  <w:del w:id="6563" w:author="Mutali Nepfumbada" w:date="2022-09-28T23:29:00Z">
                    <w:r w:rsidRPr="00DC29B7" w:rsidDel="00D36FF1">
                      <w:rPr>
                        <w:bCs/>
                        <w:lang w:val="en-US"/>
                      </w:rPr>
                      <w:delText>95</w:delText>
                    </w:r>
                  </w:del>
                </w:p>
              </w:tc>
              <w:tc>
                <w:tcPr>
                  <w:tcW w:w="1364" w:type="pct"/>
                </w:tcPr>
                <w:p w14:paraId="1837A1D8" w14:textId="6E3B6807" w:rsidR="00C3627C" w:rsidDel="00D36FF1" w:rsidRDefault="00C3627C">
                  <w:pPr>
                    <w:jc w:val="center"/>
                    <w:rPr>
                      <w:del w:id="6564" w:author="Mutali Nepfumbada" w:date="2022-09-28T23:29:00Z"/>
                      <w:lang w:eastAsia="en-US"/>
                    </w:rPr>
                  </w:pPr>
                  <w:del w:id="6565" w:author="Mutali Nepfumbada" w:date="2022-09-28T23:29:00Z">
                    <w:r w:rsidRPr="00F92444" w:rsidDel="00D36FF1">
                      <w:rPr>
                        <w:bCs/>
                        <w:color w:val="00B050"/>
                        <w:lang w:val="en-US"/>
                      </w:rPr>
                      <w:delText>4.65</w:delText>
                    </w:r>
                  </w:del>
                </w:p>
              </w:tc>
            </w:tr>
          </w:tbl>
          <w:p w14:paraId="45FEA2D4" w14:textId="0510F9CB" w:rsidR="00C3627C" w:rsidRPr="00953BC7" w:rsidDel="00D36FF1" w:rsidRDefault="00C3627C">
            <w:pPr>
              <w:rPr>
                <w:del w:id="6566" w:author="Mutali Nepfumbada" w:date="2022-09-28T23:29:00Z"/>
                <w:lang w:eastAsia="en-US"/>
              </w:rPr>
            </w:pPr>
          </w:p>
        </w:tc>
        <w:tc>
          <w:tcPr>
            <w:tcW w:w="2500" w:type="pct"/>
            <w:vAlign w:val="center"/>
          </w:tcPr>
          <w:p w14:paraId="54B98C09" w14:textId="532083A3" w:rsidR="00C3627C" w:rsidRPr="00953BC7" w:rsidDel="00D36FF1" w:rsidRDefault="00C3627C">
            <w:pPr>
              <w:jc w:val="center"/>
              <w:rPr>
                <w:del w:id="6567" w:author="Mutali Nepfumbada" w:date="2022-09-28T23:29:00Z"/>
                <w:lang w:eastAsia="en-US"/>
              </w:rPr>
            </w:pPr>
            <w:del w:id="6568" w:author="Mutali Nepfumbada" w:date="2022-09-28T23:29:00Z">
              <w:r w:rsidDel="00D36FF1">
                <w:rPr>
                  <w:noProof/>
                </w:rPr>
                <w:drawing>
                  <wp:inline distT="0" distB="0" distL="0" distR="0" wp14:anchorId="3BC43645" wp14:editId="7162C22A">
                    <wp:extent cx="3600000" cy="1965598"/>
                    <wp:effectExtent l="0" t="0" r="0" b="0"/>
                    <wp:docPr id="1028" name="Picture 1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clinic Vergelegen Availability.jpg"/>
                            <pic:cNvPicPr/>
                          </pic:nvPicPr>
                          <pic:blipFill>
                            <a:blip r:embed="rId51"/>
                            <a:stretch>
                              <a:fillRect/>
                            </a:stretch>
                          </pic:blipFill>
                          <pic:spPr>
                            <a:xfrm>
                              <a:off x="0" y="0"/>
                              <a:ext cx="3600000" cy="1965598"/>
                            </a:xfrm>
                            <a:prstGeom prst="rect">
                              <a:avLst/>
                            </a:prstGeom>
                          </pic:spPr>
                        </pic:pic>
                      </a:graphicData>
                    </a:graphic>
                  </wp:inline>
                </w:drawing>
              </w:r>
            </w:del>
          </w:p>
        </w:tc>
      </w:tr>
      <w:tr w:rsidR="00C3627C" w:rsidRPr="00953BC7" w:rsidDel="00D36FF1" w14:paraId="1D1A54D4" w14:textId="0E0994A4">
        <w:trPr>
          <w:trHeight w:val="108"/>
          <w:del w:id="6569" w:author="Mutali Nepfumbada" w:date="2022-09-28T23:29:00Z"/>
        </w:trPr>
        <w:tc>
          <w:tcPr>
            <w:tcW w:w="2500" w:type="pct"/>
            <w:vAlign w:val="center"/>
          </w:tcPr>
          <w:p w14:paraId="027D03D6" w14:textId="0F27C7F9" w:rsidR="00C3627C" w:rsidRPr="00953BC7" w:rsidDel="00D36FF1" w:rsidRDefault="00C3627C">
            <w:pPr>
              <w:pStyle w:val="Caption"/>
              <w:rPr>
                <w:del w:id="6570" w:author="Mutali Nepfumbada" w:date="2022-09-28T23:29:00Z"/>
              </w:rPr>
            </w:pPr>
            <w:bookmarkStart w:id="6571" w:name="_Toc113817681"/>
            <w:bookmarkStart w:id="6572" w:name="_Toc115101857"/>
            <w:del w:id="6573" w:author="Mutali Nepfumbada" w:date="2022-09-28T23:29:00Z">
              <w:r w:rsidRPr="00953BC7" w:rsidDel="00D36FF1">
                <w:delText xml:space="preserve">Table </w:delText>
              </w:r>
              <w:r w:rsidR="00000000" w:rsidDel="00D36FF1">
                <w:fldChar w:fldCharType="begin"/>
              </w:r>
              <w:r w:rsidR="00000000" w:rsidDel="00D36FF1">
                <w:delInstrText xml:space="preserve"> STYLEREF 1 \s </w:delInstrText>
              </w:r>
              <w:r w:rsidR="00000000" w:rsidDel="00D36FF1">
                <w:fldChar w:fldCharType="separate"/>
              </w:r>
              <w:r w:rsidR="00B61424" w:rsidDel="00D36FF1">
                <w:rPr>
                  <w:noProof/>
                </w:rPr>
                <w:delText>8</w:delText>
              </w:r>
              <w:r w:rsidR="00000000" w:rsidDel="00D36FF1">
                <w:rPr>
                  <w:noProof/>
                </w:rPr>
                <w:fldChar w:fldCharType="end"/>
              </w:r>
              <w:r w:rsidR="00B61424" w:rsidDel="00D36FF1">
                <w:noBreakHyphen/>
              </w:r>
              <w:r w:rsidR="00000000" w:rsidDel="00D36FF1">
                <w:fldChar w:fldCharType="begin"/>
              </w:r>
              <w:r w:rsidR="00000000" w:rsidDel="00D36FF1">
                <w:delInstrText xml:space="preserve"> SEQ Table \* ARABIC \s 1 </w:delInstrText>
              </w:r>
              <w:r w:rsidR="00000000" w:rsidDel="00D36FF1">
                <w:fldChar w:fldCharType="separate"/>
              </w:r>
              <w:r w:rsidR="00B61424" w:rsidDel="00D36FF1">
                <w:rPr>
                  <w:noProof/>
                </w:rPr>
                <w:delText>4</w:delText>
              </w:r>
              <w:r w:rsidR="00000000" w:rsidDel="00D36FF1">
                <w:rPr>
                  <w:noProof/>
                </w:rPr>
                <w:fldChar w:fldCharType="end"/>
              </w:r>
              <w:r w:rsidRPr="00953BC7" w:rsidDel="00D36FF1">
                <w:delText xml:space="preserve">: </w:delText>
              </w:r>
              <w:r w:rsidDel="00D36FF1">
                <w:delText>Vergelegen</w:delText>
              </w:r>
              <w:r w:rsidRPr="00953BC7" w:rsidDel="00D36FF1">
                <w:delText xml:space="preserve"> Availability and </w:delText>
              </w:r>
              <w:r w:rsidDel="00D36FF1">
                <w:delText>Guaranteed</w:delText>
              </w:r>
              <w:bookmarkEnd w:id="6571"/>
              <w:bookmarkEnd w:id="6572"/>
            </w:del>
          </w:p>
        </w:tc>
        <w:tc>
          <w:tcPr>
            <w:tcW w:w="2500" w:type="pct"/>
            <w:vAlign w:val="center"/>
          </w:tcPr>
          <w:p w14:paraId="1108E3DD" w14:textId="6B6B4A2D" w:rsidR="00C3627C" w:rsidRPr="00953BC7" w:rsidDel="00D36FF1" w:rsidRDefault="00C3627C">
            <w:pPr>
              <w:pStyle w:val="Caption"/>
              <w:rPr>
                <w:del w:id="6574" w:author="Mutali Nepfumbada" w:date="2022-09-28T23:29:00Z"/>
                <w:color w:val="666666"/>
                <w:sz w:val="24"/>
              </w:rPr>
            </w:pPr>
            <w:bookmarkStart w:id="6575" w:name="_Toc113817656"/>
            <w:bookmarkStart w:id="6576" w:name="_Toc115101886"/>
            <w:del w:id="6577" w:author="Mutali Nepfumbada" w:date="2022-09-28T23:29:00Z">
              <w:r w:rsidRPr="00953BC7" w:rsidDel="00D36FF1">
                <w:delText xml:space="preserve">Figure </w:delText>
              </w:r>
              <w:r w:rsidR="00000000" w:rsidDel="00D36FF1">
                <w:fldChar w:fldCharType="begin"/>
              </w:r>
              <w:r w:rsidR="00000000" w:rsidDel="00D36FF1">
                <w:delInstrText xml:space="preserve"> STYLEREF 1 \s </w:delInstrText>
              </w:r>
              <w:r w:rsidR="00000000" w:rsidDel="00D36FF1">
                <w:fldChar w:fldCharType="separate"/>
              </w:r>
              <w:r w:rsidR="009259F6" w:rsidDel="00D36FF1">
                <w:rPr>
                  <w:noProof/>
                </w:rPr>
                <w:delText>8</w:delText>
              </w:r>
              <w:r w:rsidR="00000000" w:rsidDel="00D36FF1">
                <w:rPr>
                  <w:noProof/>
                </w:rPr>
                <w:fldChar w:fldCharType="end"/>
              </w:r>
              <w:r w:rsidDel="00D36FF1">
                <w:noBreakHyphen/>
              </w:r>
              <w:r w:rsidR="00000000" w:rsidDel="00D36FF1">
                <w:fldChar w:fldCharType="begin"/>
              </w:r>
              <w:r w:rsidR="00000000" w:rsidDel="00D36FF1">
                <w:delInstrText xml:space="preserve"> SEQ Figure \* ARABIC \s 1 </w:delInstrText>
              </w:r>
              <w:r w:rsidR="00000000" w:rsidDel="00D36FF1">
                <w:fldChar w:fldCharType="separate"/>
              </w:r>
              <w:r w:rsidR="009259F6" w:rsidDel="00D36FF1">
                <w:rPr>
                  <w:noProof/>
                </w:rPr>
                <w:delText>4</w:delText>
              </w:r>
              <w:r w:rsidR="00000000" w:rsidDel="00D36FF1">
                <w:rPr>
                  <w:noProof/>
                </w:rPr>
                <w:fldChar w:fldCharType="end"/>
              </w:r>
              <w:r w:rsidRPr="00953BC7" w:rsidDel="00D36FF1">
                <w:delText>:</w:delText>
              </w:r>
              <w:r w:rsidDel="00D36FF1">
                <w:delText xml:space="preserve"> Vergelegen</w:delText>
              </w:r>
              <w:r w:rsidRPr="00953BC7" w:rsidDel="00D36FF1">
                <w:delText xml:space="preserve"> Availability </w:delText>
              </w:r>
              <w:r w:rsidDel="00D36FF1">
                <w:delText>Vs Forecast</w:delText>
              </w:r>
              <w:bookmarkEnd w:id="6575"/>
              <w:bookmarkEnd w:id="6576"/>
            </w:del>
          </w:p>
        </w:tc>
      </w:tr>
    </w:tbl>
    <w:p w14:paraId="0D67B5AD" w14:textId="77777777" w:rsidR="00C3627C" w:rsidRDefault="00C3627C" w:rsidP="00C3627C"/>
    <w:p w14:paraId="5EB16C7C" w14:textId="0562761D" w:rsidR="00C3627C" w:rsidRDefault="00C3627C" w:rsidP="00C3627C">
      <w:pPr>
        <w:jc w:val="both"/>
        <w:rPr>
          <w:ins w:id="6578" w:author="Thulani Ndaba" w:date="2022-09-20T16:48:00Z"/>
        </w:rPr>
      </w:pPr>
      <w:r w:rsidRPr="00D15394">
        <w:t>From the above table and graph, we can see that the plant has reached the minimum availability of 95</w:t>
      </w:r>
      <w:r w:rsidR="00CE5D65">
        <w:t xml:space="preserve"> </w:t>
      </w:r>
      <w:r w:rsidRPr="00D15394">
        <w:t>% for several months</w:t>
      </w:r>
      <w:r>
        <w:t xml:space="preserve"> </w:t>
      </w:r>
      <w:del w:id="6579" w:author="Thulani Ndaba" w:date="2022-09-20T16:48:00Z">
        <w:r>
          <w:delText xml:space="preserve">since </w:delText>
        </w:r>
        <w:r w:rsidRPr="00D15394">
          <w:delText xml:space="preserve"> COD</w:delText>
        </w:r>
      </w:del>
      <w:ins w:id="6580" w:author="Thulani Ndaba" w:date="2022-09-20T16:48:00Z">
        <w:r>
          <w:t xml:space="preserve">since </w:t>
        </w:r>
        <w:r w:rsidRPr="00D15394">
          <w:t>COD</w:t>
        </w:r>
        <w:r>
          <w:t>.</w:t>
        </w:r>
      </w:ins>
      <w:del w:id="6581" w:author="Thulani Ndaba" w:date="2022-09-20T16:48:00Z">
        <w:r>
          <w:delText>,</w:delText>
        </w:r>
      </w:del>
      <w:r w:rsidRPr="00D15394">
        <w:t xml:space="preserve"> We note that the plant did not reach the minimum availability in November </w:t>
      </w:r>
      <w:r w:rsidR="006B0498">
        <w:t>2021</w:t>
      </w:r>
      <w:r w:rsidRPr="00D15394">
        <w:t xml:space="preserve">, June </w:t>
      </w:r>
      <w:r w:rsidR="006B0498">
        <w:t>2022</w:t>
      </w:r>
      <w:r w:rsidRPr="00D15394">
        <w:t xml:space="preserve">, July </w:t>
      </w:r>
      <w:proofErr w:type="gramStart"/>
      <w:r w:rsidR="006B0498">
        <w:t>2022</w:t>
      </w:r>
      <w:proofErr w:type="gramEnd"/>
      <w:r w:rsidRPr="00D15394">
        <w:t xml:space="preserve"> and August </w:t>
      </w:r>
      <w:r w:rsidR="006B0498">
        <w:t>2022</w:t>
      </w:r>
      <w:r w:rsidRPr="00D15394">
        <w:t xml:space="preserve"> with a deviation of 3</w:t>
      </w:r>
      <w:r w:rsidR="00EB1FC6">
        <w:t xml:space="preserve">% </w:t>
      </w:r>
      <w:r w:rsidRPr="00D15394">
        <w:t>to 4</w:t>
      </w:r>
      <w:r w:rsidR="00817362">
        <w:t xml:space="preserve"> </w:t>
      </w:r>
      <w:r w:rsidRPr="00D15394">
        <w:t xml:space="preserve">% from the guaranteed availability. </w:t>
      </w:r>
    </w:p>
    <w:p w14:paraId="579BCB8E" w14:textId="77777777" w:rsidR="00C3627C" w:rsidRDefault="00C3627C" w:rsidP="00C3627C">
      <w:pPr>
        <w:jc w:val="both"/>
        <w:rPr>
          <w:ins w:id="6582" w:author="Thulani Ndaba" w:date="2022-09-20T16:48:00Z"/>
        </w:rPr>
      </w:pPr>
    </w:p>
    <w:p w14:paraId="0EDCDFC1" w14:textId="73C22C41" w:rsidR="00C3627C" w:rsidRDefault="00C3627C" w:rsidP="00C3627C">
      <w:pPr>
        <w:jc w:val="both"/>
        <w:rPr>
          <w:ins w:id="6583" w:author="Thulani Ndaba" w:date="2022-09-20T16:49:00Z"/>
        </w:rPr>
      </w:pPr>
      <w:r w:rsidRPr="00D15394">
        <w:t xml:space="preserve">We also note that the plant did not meet guaranteed availability in October </w:t>
      </w:r>
      <w:r w:rsidR="006B0498">
        <w:t>2021</w:t>
      </w:r>
      <w:r w:rsidRPr="00D15394">
        <w:t xml:space="preserve">, but this is </w:t>
      </w:r>
      <w:proofErr w:type="gramStart"/>
      <w:r w:rsidRPr="00D15394">
        <w:t>due to the fact that</w:t>
      </w:r>
      <w:proofErr w:type="gramEnd"/>
      <w:r w:rsidRPr="00D15394">
        <w:t xml:space="preserve"> the plant was only in operation for four days, resulting in a misstatement of 15.83% availability. Harmattan cannot confirm whether the power plant's unavailability was due to unscheduled maintenance, as only one unscheduled event was reported. </w:t>
      </w:r>
    </w:p>
    <w:p w14:paraId="4A80A86F" w14:textId="77777777" w:rsidR="00C3627C" w:rsidRDefault="00C3627C" w:rsidP="00C3627C">
      <w:pPr>
        <w:jc w:val="both"/>
        <w:rPr>
          <w:ins w:id="6584" w:author="Thulani Ndaba" w:date="2022-09-20T16:49:00Z"/>
        </w:rPr>
      </w:pPr>
    </w:p>
    <w:p w14:paraId="44CA8271" w14:textId="77777777" w:rsidR="00C3627C" w:rsidRDefault="00C3627C" w:rsidP="00C3627C">
      <w:pPr>
        <w:jc w:val="both"/>
      </w:pPr>
      <w:r w:rsidRPr="00D15394">
        <w:t xml:space="preserve">The </w:t>
      </w:r>
      <w:r>
        <w:t>Operator</w:t>
      </w:r>
      <w:r w:rsidRPr="00D15394">
        <w:t xml:space="preserve"> has indicated that the availability of the power plant was mainly affected by load shedding. Harmattan recommends that the </w:t>
      </w:r>
      <w:r>
        <w:t>Operator</w:t>
      </w:r>
      <w:r w:rsidRPr="00D15394">
        <w:t xml:space="preserve"> submit the unscheduled maintenance reports for the site to confirm that the unavailability was due solely to load shedding</w:t>
      </w:r>
    </w:p>
    <w:p w14:paraId="27FAF3E8" w14:textId="77777777" w:rsidR="00C3627C" w:rsidRDefault="00C3627C" w:rsidP="00C3627C">
      <w:pPr>
        <w:jc w:val="both"/>
      </w:pPr>
    </w:p>
    <w:p w14:paraId="616BD05D" w14:textId="5C1FC83A" w:rsidR="00C3627C" w:rsidRPr="00953BC7" w:rsidRDefault="00C3627C" w:rsidP="00C3627C">
      <w:pPr>
        <w:pStyle w:val="Heading2"/>
      </w:pPr>
      <w:del w:id="6585" w:author="Mutali Nepfumbada" w:date="2022-09-20T16:48:00Z">
        <w:r w:rsidRPr="00D15394" w:rsidDel="008A0812">
          <w:rPr>
            <w:rFonts w:cs="Times New Roman"/>
            <w:color w:val="auto"/>
            <w:sz w:val="20"/>
            <w:szCs w:val="20"/>
          </w:rPr>
          <w:delText>.</w:delText>
        </w:r>
        <w:r w:rsidDel="008A0812">
          <w:delText>Vergelegen</w:delText>
        </w:r>
      </w:del>
      <w:bookmarkStart w:id="6586" w:name="_Toc115101821"/>
      <w:proofErr w:type="spellStart"/>
      <w:ins w:id="6587" w:author="Mutali Nepfumbada" w:date="2022-09-20T16:48:00Z">
        <w:r>
          <w:t>Vergelegen</w:t>
        </w:r>
      </w:ins>
      <w:proofErr w:type="spellEnd"/>
      <w:r w:rsidRPr="00953BC7">
        <w:t xml:space="preserve"> Performance Ratio </w:t>
      </w:r>
      <w:r>
        <w:t>Vs Forecast</w:t>
      </w:r>
      <w:bookmarkEnd w:id="6586"/>
    </w:p>
    <w:p w14:paraId="00256BC3" w14:textId="77777777" w:rsidR="00C3627C" w:rsidRPr="00953BC7" w:rsidRDefault="00C3627C" w:rsidP="00C3627C">
      <w:pPr>
        <w:rPr>
          <w:lang w:eastAsia="en-US"/>
        </w:rPr>
      </w:pPr>
    </w:p>
    <w:p w14:paraId="36A3C180" w14:textId="660A247C" w:rsidR="00C3627C" w:rsidRDefault="00C3627C" w:rsidP="00C3627C">
      <w:pPr>
        <w:rPr>
          <w:ins w:id="6588" w:author="Mutali Nepfumbada" w:date="2022-09-28T23:32:00Z"/>
          <w:lang w:eastAsia="en-US"/>
        </w:rPr>
      </w:pPr>
      <w:bookmarkStart w:id="6589" w:name="_Hlk113816166"/>
      <w:bookmarkStart w:id="6590" w:name="_Hlk113815983"/>
      <w:r w:rsidRPr="007B2DE8">
        <w:rPr>
          <w:lang w:eastAsia="en-US"/>
        </w:rPr>
        <w:t>The following table and chart compare the Scada Performance Ratio with the monthly forecast P50 PR of the Helioscope Forecast report</w:t>
      </w:r>
      <w:bookmarkEnd w:id="6589"/>
      <w:r w:rsidRPr="007B2DE8">
        <w:rPr>
          <w:lang w:eastAsia="en-US"/>
        </w:rPr>
        <w:t>.</w:t>
      </w:r>
    </w:p>
    <w:tbl>
      <w:tblPr>
        <w:tblStyle w:val="TableGridLight"/>
        <w:tblW w:w="5000" w:type="pct"/>
        <w:tblLook w:val="04A0" w:firstRow="1" w:lastRow="0" w:firstColumn="1" w:lastColumn="0" w:noHBand="0" w:noVBand="1"/>
      </w:tblPr>
      <w:tblGrid>
        <w:gridCol w:w="2459"/>
        <w:gridCol w:w="2429"/>
        <w:gridCol w:w="2247"/>
        <w:gridCol w:w="2404"/>
      </w:tblGrid>
      <w:tr w:rsidR="005E47CD" w14:paraId="740729B1" w14:textId="77777777" w:rsidTr="00201D25">
        <w:trPr>
          <w:trHeight w:val="243"/>
          <w:ins w:id="6591" w:author="Mutali Nepfumbada" w:date="2022-09-28T23:32:00Z"/>
        </w:trPr>
        <w:tc>
          <w:tcPr>
            <w:tcW w:w="5000" w:type="pct"/>
            <w:gridSpan w:val="4"/>
            <w:shd w:val="clear" w:color="auto" w:fill="5F0500"/>
          </w:tcPr>
          <w:p w14:paraId="088F1437" w14:textId="77777777" w:rsidR="005E47CD" w:rsidRPr="00147D5D" w:rsidRDefault="005E47CD" w:rsidP="00201D25">
            <w:pPr>
              <w:jc w:val="center"/>
              <w:rPr>
                <w:ins w:id="6592" w:author="Mutali Nepfumbada" w:date="2022-09-28T23:32:00Z"/>
                <w:b/>
                <w:bCs/>
              </w:rPr>
            </w:pPr>
            <w:ins w:id="6593" w:author="Mutali Nepfumbada" w:date="2022-09-28T23:32:00Z">
              <w:r w:rsidRPr="00147D5D">
                <w:rPr>
                  <w:b/>
                  <w:bCs/>
                </w:rPr>
                <w:t xml:space="preserve">Performance Ratio </w:t>
              </w:r>
              <w:r>
                <w:rPr>
                  <w:b/>
                  <w:bCs/>
                </w:rPr>
                <w:t>(</w:t>
              </w:r>
              <w:r w:rsidRPr="00147D5D">
                <w:rPr>
                  <w:b/>
                  <w:bCs/>
                </w:rPr>
                <w:t>%</w:t>
              </w:r>
              <w:r>
                <w:rPr>
                  <w:b/>
                  <w:bCs/>
                </w:rPr>
                <w:t>)</w:t>
              </w:r>
            </w:ins>
          </w:p>
        </w:tc>
      </w:tr>
      <w:tr w:rsidR="005E47CD" w14:paraId="3A65A637" w14:textId="77777777" w:rsidTr="00201D25">
        <w:trPr>
          <w:trHeight w:val="243"/>
          <w:ins w:id="6594" w:author="Mutali Nepfumbada" w:date="2022-09-28T23:32:00Z"/>
        </w:trPr>
        <w:tc>
          <w:tcPr>
            <w:tcW w:w="1289" w:type="pct"/>
            <w:shd w:val="clear" w:color="auto" w:fill="5F0500"/>
          </w:tcPr>
          <w:p w14:paraId="51D74F7B" w14:textId="77777777" w:rsidR="005E47CD" w:rsidRPr="00147D5D" w:rsidRDefault="005E47CD" w:rsidP="00201D25">
            <w:pPr>
              <w:rPr>
                <w:ins w:id="6595" w:author="Mutali Nepfumbada" w:date="2022-09-28T23:32:00Z"/>
                <w:b/>
                <w:bCs/>
                <w:lang w:eastAsia="en-US"/>
              </w:rPr>
            </w:pPr>
            <w:ins w:id="6596" w:author="Mutali Nepfumbada" w:date="2022-09-28T23:32:00Z">
              <w:r>
                <w:rPr>
                  <w:b/>
                  <w:bCs/>
                  <w:lang w:eastAsia="en-US"/>
                </w:rPr>
                <w:t>Month</w:t>
              </w:r>
            </w:ins>
          </w:p>
        </w:tc>
        <w:tc>
          <w:tcPr>
            <w:tcW w:w="1273" w:type="pct"/>
            <w:shd w:val="clear" w:color="auto" w:fill="5F0500"/>
          </w:tcPr>
          <w:p w14:paraId="4C10F5FA" w14:textId="77777777" w:rsidR="005E47CD" w:rsidRPr="00977093" w:rsidRDefault="005E47CD" w:rsidP="00201D25">
            <w:pPr>
              <w:jc w:val="center"/>
              <w:rPr>
                <w:ins w:id="6597" w:author="Mutali Nepfumbada" w:date="2022-09-28T23:32:00Z"/>
                <w:b/>
                <w:bCs/>
                <w:lang w:val="en-US"/>
              </w:rPr>
            </w:pPr>
            <w:ins w:id="6598" w:author="Mutali Nepfumbada" w:date="2022-09-28T23:32:00Z">
              <w:r w:rsidRPr="00977093">
                <w:rPr>
                  <w:b/>
                  <w:bCs/>
                </w:rPr>
                <w:t xml:space="preserve">Actual </w:t>
              </w:r>
            </w:ins>
          </w:p>
        </w:tc>
        <w:tc>
          <w:tcPr>
            <w:tcW w:w="1178" w:type="pct"/>
            <w:shd w:val="clear" w:color="auto" w:fill="5F0500"/>
          </w:tcPr>
          <w:p w14:paraId="41B95EEC" w14:textId="77777777" w:rsidR="005E47CD" w:rsidRPr="00977093" w:rsidRDefault="005E47CD" w:rsidP="00201D25">
            <w:pPr>
              <w:jc w:val="center"/>
              <w:rPr>
                <w:ins w:id="6599" w:author="Mutali Nepfumbada" w:date="2022-09-28T23:32:00Z"/>
                <w:b/>
                <w:bCs/>
                <w:lang w:val="en-US"/>
              </w:rPr>
            </w:pPr>
            <w:ins w:id="6600" w:author="Mutali Nepfumbada" w:date="2022-09-28T23:32:00Z">
              <w:r w:rsidRPr="00977093">
                <w:rPr>
                  <w:b/>
                  <w:bCs/>
                </w:rPr>
                <w:t>Forecast</w:t>
              </w:r>
            </w:ins>
          </w:p>
        </w:tc>
        <w:tc>
          <w:tcPr>
            <w:tcW w:w="1260" w:type="pct"/>
            <w:shd w:val="clear" w:color="auto" w:fill="5F0500"/>
          </w:tcPr>
          <w:p w14:paraId="7F7B5B2C" w14:textId="77777777" w:rsidR="005E47CD" w:rsidRPr="00977093" w:rsidRDefault="005E47CD" w:rsidP="00201D25">
            <w:pPr>
              <w:jc w:val="center"/>
              <w:rPr>
                <w:ins w:id="6601" w:author="Mutali Nepfumbada" w:date="2022-09-28T23:32:00Z"/>
                <w:b/>
                <w:bCs/>
                <w:lang w:eastAsia="en-US"/>
              </w:rPr>
            </w:pPr>
            <w:ins w:id="6602" w:author="Mutali Nepfumbada" w:date="2022-09-28T23:32:00Z">
              <w:r w:rsidRPr="00977093">
                <w:rPr>
                  <w:b/>
                  <w:bCs/>
                </w:rPr>
                <w:t>Delta (%)</w:t>
              </w:r>
            </w:ins>
          </w:p>
        </w:tc>
      </w:tr>
      <w:tr w:rsidR="005E47CD" w14:paraId="4F55A0B9" w14:textId="77777777" w:rsidTr="00201D25">
        <w:trPr>
          <w:trHeight w:val="123"/>
          <w:ins w:id="6603" w:author="Mutali Nepfumbada" w:date="2022-09-28T23:32:00Z"/>
        </w:trPr>
        <w:tc>
          <w:tcPr>
            <w:tcW w:w="5000" w:type="pct"/>
            <w:gridSpan w:val="4"/>
          </w:tcPr>
          <w:p w14:paraId="68A64FF0" w14:textId="77777777" w:rsidR="005E47CD" w:rsidRDefault="005E47CD" w:rsidP="00201D25">
            <w:pPr>
              <w:jc w:val="center"/>
              <w:rPr>
                <w:ins w:id="6604" w:author="Mutali Nepfumbada" w:date="2022-09-28T23:32:00Z"/>
                <w:lang w:eastAsia="en-US"/>
              </w:rPr>
            </w:pPr>
            <w:ins w:id="6605" w:author="Mutali Nepfumbada" w:date="2022-09-28T23:32:00Z">
              <w:r w:rsidRPr="00DC29B7">
                <w:rPr>
                  <w:bCs/>
                  <w:lang w:val="en-US"/>
                </w:rPr>
                <w:t xml:space="preserve">{%tr for item in </w:t>
              </w:r>
              <w:proofErr w:type="spellStart"/>
              <w:r w:rsidRPr="00DF6ABC">
                <w:rPr>
                  <w:bCs/>
                  <w:lang w:val="en-US"/>
                </w:rPr>
                <w:t>VE</w:t>
              </w:r>
              <w:r>
                <w:rPr>
                  <w:bCs/>
                  <w:lang w:val="en-US"/>
                </w:rPr>
                <w:t>RPR</w:t>
              </w:r>
              <w:r w:rsidRPr="00DF6ABC">
                <w:rPr>
                  <w:bCs/>
                  <w:lang w:val="en-US"/>
                </w:rPr>
                <w:t>table_contents</w:t>
              </w:r>
              <w:proofErr w:type="spellEnd"/>
              <w:r w:rsidRPr="00DC29B7">
                <w:rPr>
                  <w:bCs/>
                  <w:lang w:val="en-US"/>
                </w:rPr>
                <w:t>%}</w:t>
              </w:r>
            </w:ins>
          </w:p>
        </w:tc>
      </w:tr>
      <w:tr w:rsidR="005E47CD" w14:paraId="713C6CA6" w14:textId="77777777" w:rsidTr="00201D25">
        <w:trPr>
          <w:trHeight w:val="116"/>
          <w:ins w:id="6606" w:author="Mutali Nepfumbada" w:date="2022-09-28T23:32:00Z"/>
        </w:trPr>
        <w:tc>
          <w:tcPr>
            <w:tcW w:w="1289" w:type="pct"/>
          </w:tcPr>
          <w:p w14:paraId="2303C0AF" w14:textId="77777777" w:rsidR="005E47CD" w:rsidRDefault="005E47CD" w:rsidP="00201D25">
            <w:pPr>
              <w:rPr>
                <w:ins w:id="6607" w:author="Mutali Nepfumbada" w:date="2022-09-28T23:32:00Z"/>
                <w:lang w:eastAsia="en-US"/>
              </w:rPr>
            </w:pPr>
            <w:ins w:id="6608" w:author="Mutali Nepfumbada" w:date="2022-09-28T23:32:00Z">
              <w:r w:rsidRPr="00DC29B7">
                <w:rPr>
                  <w:bCs/>
                  <w:lang w:val="en-US"/>
                </w:rPr>
                <w:t>{{</w:t>
              </w:r>
              <w:proofErr w:type="spellStart"/>
              <w:proofErr w:type="gramStart"/>
              <w:r w:rsidRPr="00DC29B7">
                <w:rPr>
                  <w:bCs/>
                  <w:lang w:val="en-US"/>
                </w:rPr>
                <w:t>item.</w:t>
              </w:r>
              <w:r>
                <w:rPr>
                  <w:bCs/>
                  <w:lang w:val="en-US"/>
                </w:rPr>
                <w:t>Date</w:t>
              </w:r>
              <w:proofErr w:type="spellEnd"/>
              <w:proofErr w:type="gramEnd"/>
              <w:r w:rsidRPr="00DC29B7">
                <w:rPr>
                  <w:bCs/>
                  <w:lang w:val="en-US"/>
                </w:rPr>
                <w:t>}}</w:t>
              </w:r>
            </w:ins>
          </w:p>
        </w:tc>
        <w:tc>
          <w:tcPr>
            <w:tcW w:w="1273" w:type="pct"/>
          </w:tcPr>
          <w:p w14:paraId="6203CD7E" w14:textId="77777777" w:rsidR="005E47CD" w:rsidRDefault="005E47CD" w:rsidP="00201D25">
            <w:pPr>
              <w:jc w:val="center"/>
              <w:rPr>
                <w:ins w:id="6609" w:author="Mutali Nepfumbada" w:date="2022-09-28T23:32:00Z"/>
                <w:lang w:eastAsia="en-US"/>
              </w:rPr>
            </w:pPr>
            <w:proofErr w:type="gramStart"/>
            <w:ins w:id="6610" w:author="Mutali Nepfumbada" w:date="2022-09-28T23:32:00Z">
              <w:r w:rsidRPr="00DC29B7">
                <w:rPr>
                  <w:bCs/>
                  <w:lang w:val="en-US"/>
                </w:rPr>
                <w:t>{{ item</w:t>
              </w:r>
              <w:proofErr w:type="gramEnd"/>
              <w:r>
                <w:rPr>
                  <w:bCs/>
                  <w:lang w:val="en-US"/>
                </w:rPr>
                <w:t>. VERPRA</w:t>
              </w:r>
              <w:r w:rsidRPr="00DC29B7">
                <w:rPr>
                  <w:bCs/>
                  <w:lang w:val="en-US"/>
                </w:rPr>
                <w:t>}}</w:t>
              </w:r>
            </w:ins>
          </w:p>
        </w:tc>
        <w:tc>
          <w:tcPr>
            <w:tcW w:w="1178" w:type="pct"/>
          </w:tcPr>
          <w:p w14:paraId="46EF4565" w14:textId="77777777" w:rsidR="005E47CD" w:rsidRDefault="005E47CD" w:rsidP="00201D25">
            <w:pPr>
              <w:jc w:val="center"/>
              <w:rPr>
                <w:ins w:id="6611" w:author="Mutali Nepfumbada" w:date="2022-09-28T23:32:00Z"/>
                <w:lang w:eastAsia="en-US"/>
              </w:rPr>
            </w:pPr>
            <w:ins w:id="6612" w:author="Mutali Nepfumbada" w:date="2022-09-28T23:32:00Z">
              <w:r w:rsidRPr="00DC29B7">
                <w:rPr>
                  <w:bCs/>
                  <w:lang w:val="en-US"/>
                </w:rPr>
                <w:t>{{item</w:t>
              </w:r>
              <w:r>
                <w:rPr>
                  <w:bCs/>
                  <w:lang w:val="en-US"/>
                </w:rPr>
                <w:t>. VERPRF }}</w:t>
              </w:r>
            </w:ins>
          </w:p>
        </w:tc>
        <w:tc>
          <w:tcPr>
            <w:tcW w:w="1260" w:type="pct"/>
          </w:tcPr>
          <w:p w14:paraId="64461FBC" w14:textId="77777777" w:rsidR="005E47CD" w:rsidRDefault="005E47CD" w:rsidP="00201D25">
            <w:pPr>
              <w:jc w:val="center"/>
              <w:rPr>
                <w:ins w:id="6613" w:author="Mutali Nepfumbada" w:date="2022-09-28T23:32:00Z"/>
                <w:lang w:eastAsia="en-US"/>
              </w:rPr>
            </w:pPr>
            <w:ins w:id="6614" w:author="Mutali Nepfumbada" w:date="2022-09-28T23:32:00Z">
              <w:r w:rsidRPr="00DC29B7">
                <w:rPr>
                  <w:bCs/>
                  <w:lang w:val="en-US"/>
                </w:rPr>
                <w:t>{{item</w:t>
              </w:r>
              <w:r>
                <w:rPr>
                  <w:bCs/>
                  <w:lang w:val="en-US"/>
                </w:rPr>
                <w:t>. VERPRV}}</w:t>
              </w:r>
            </w:ins>
          </w:p>
        </w:tc>
      </w:tr>
      <w:tr w:rsidR="005E47CD" w14:paraId="2EA5E088" w14:textId="77777777" w:rsidTr="00201D25">
        <w:trPr>
          <w:trHeight w:val="123"/>
          <w:ins w:id="6615" w:author="Mutali Nepfumbada" w:date="2022-09-28T23:32:00Z"/>
        </w:trPr>
        <w:tc>
          <w:tcPr>
            <w:tcW w:w="5000" w:type="pct"/>
            <w:gridSpan w:val="4"/>
          </w:tcPr>
          <w:p w14:paraId="36211816" w14:textId="77777777" w:rsidR="005E47CD" w:rsidRDefault="005E47CD" w:rsidP="00201D25">
            <w:pPr>
              <w:jc w:val="center"/>
              <w:rPr>
                <w:ins w:id="6616" w:author="Mutali Nepfumbada" w:date="2022-09-28T23:32:00Z"/>
                <w:lang w:eastAsia="en-US"/>
              </w:rPr>
            </w:pPr>
            <w:ins w:id="6617" w:author="Mutali Nepfumbada" w:date="2022-09-28T23:32:00Z">
              <w:r w:rsidRPr="00DC29B7">
                <w:rPr>
                  <w:bCs/>
                  <w:lang w:val="en-US"/>
                </w:rPr>
                <w:t xml:space="preserve">{%tr </w:t>
              </w:r>
              <w:proofErr w:type="spellStart"/>
              <w:r w:rsidRPr="00DC29B7">
                <w:rPr>
                  <w:bCs/>
                  <w:lang w:val="en-US"/>
                </w:rPr>
                <w:t>endfor</w:t>
              </w:r>
              <w:proofErr w:type="spellEnd"/>
              <w:r w:rsidRPr="00DC29B7">
                <w:rPr>
                  <w:bCs/>
                  <w:lang w:val="en-US"/>
                </w:rPr>
                <w:t xml:space="preserve"> %}</w:t>
              </w:r>
            </w:ins>
          </w:p>
        </w:tc>
      </w:tr>
    </w:tbl>
    <w:p w14:paraId="2E269FE2" w14:textId="53438FF9" w:rsidR="005E47CD" w:rsidDel="005E47CD" w:rsidRDefault="005E47CD" w:rsidP="00C3627C">
      <w:pPr>
        <w:rPr>
          <w:del w:id="6618" w:author="Mutali Nepfumbada" w:date="2022-09-28T23:32:00Z"/>
          <w:lang w:eastAsia="en-US"/>
        </w:rPr>
      </w:pPr>
    </w:p>
    <w:p w14:paraId="4343250A" w14:textId="34EE359E" w:rsidR="005E47CD" w:rsidRDefault="005E47CD" w:rsidP="005E47CD">
      <w:pPr>
        <w:pStyle w:val="Caption"/>
        <w:rPr>
          <w:ins w:id="6619" w:author="Mutali Nepfumbada" w:date="2022-09-28T23:32:00Z"/>
        </w:rPr>
      </w:pPr>
      <w:bookmarkStart w:id="6620" w:name="_Toc115023723"/>
      <w:bookmarkEnd w:id="5910"/>
      <w:bookmarkEnd w:id="6590"/>
      <w:ins w:id="6621" w:author="Mutali Nepfumbada" w:date="2022-09-28T23:30:00Z">
        <w:r w:rsidRPr="005E47CD">
          <w:t xml:space="preserve">Table </w:t>
        </w:r>
        <w:r w:rsidRPr="005E47CD">
          <w:fldChar w:fldCharType="begin"/>
        </w:r>
        <w:r w:rsidRPr="005E47CD">
          <w:instrText xml:space="preserve"> STYLEREF 1 \s </w:instrText>
        </w:r>
        <w:r w:rsidRPr="005E47CD">
          <w:fldChar w:fldCharType="separate"/>
        </w:r>
        <w:r w:rsidRPr="005E47CD">
          <w:rPr>
            <w:rPrChange w:id="6622" w:author="Mutali Nepfumbada" w:date="2022-09-28T23:32:00Z">
              <w:rPr>
                <w:noProof/>
              </w:rPr>
            </w:rPrChange>
          </w:rPr>
          <w:t>8</w:t>
        </w:r>
        <w:r w:rsidRPr="005E47CD">
          <w:rPr>
            <w:rPrChange w:id="6623" w:author="Mutali Nepfumbada" w:date="2022-09-28T23:32:00Z">
              <w:rPr>
                <w:noProof/>
              </w:rPr>
            </w:rPrChange>
          </w:rPr>
          <w:fldChar w:fldCharType="end"/>
        </w:r>
        <w:r w:rsidRPr="005E47CD">
          <w:noBreakHyphen/>
        </w:r>
        <w:r w:rsidRPr="005E47CD">
          <w:fldChar w:fldCharType="begin"/>
        </w:r>
        <w:r w:rsidRPr="005E47CD">
          <w:instrText xml:space="preserve"> SEQ Table \* ARABIC \s 1 </w:instrText>
        </w:r>
        <w:r w:rsidRPr="005E47CD">
          <w:fldChar w:fldCharType="separate"/>
        </w:r>
        <w:r w:rsidRPr="005E47CD">
          <w:rPr>
            <w:rPrChange w:id="6624" w:author="Mutali Nepfumbada" w:date="2022-09-28T23:32:00Z">
              <w:rPr>
                <w:noProof/>
              </w:rPr>
            </w:rPrChange>
          </w:rPr>
          <w:t>5</w:t>
        </w:r>
        <w:r w:rsidRPr="005E47CD">
          <w:rPr>
            <w:rPrChange w:id="6625" w:author="Mutali Nepfumbada" w:date="2022-09-28T23:32:00Z">
              <w:rPr>
                <w:noProof/>
              </w:rPr>
            </w:rPrChange>
          </w:rPr>
          <w:fldChar w:fldCharType="end"/>
        </w:r>
        <w:r w:rsidRPr="005E47CD">
          <w:t xml:space="preserve">: </w:t>
        </w:r>
        <w:proofErr w:type="spellStart"/>
        <w:r w:rsidRPr="005E47CD">
          <w:t>Vergelegen</w:t>
        </w:r>
        <w:proofErr w:type="spellEnd"/>
        <w:r w:rsidRPr="005E47CD">
          <w:t xml:space="preserve"> PR and Forecast</w:t>
        </w:r>
      </w:ins>
      <w:bookmarkEnd w:id="6620"/>
    </w:p>
    <w:p w14:paraId="318BBD00" w14:textId="56C9AEDA" w:rsidR="005E47CD" w:rsidRPr="005E47CD" w:rsidRDefault="005E47CD" w:rsidP="005E47CD">
      <w:pPr>
        <w:jc w:val="center"/>
        <w:rPr>
          <w:ins w:id="6626" w:author="Mutali Nepfumbada" w:date="2022-09-28T23:31:00Z"/>
        </w:rPr>
        <w:pPrChange w:id="6627" w:author="Mutali Nepfumbada" w:date="2022-09-28T23:32:00Z">
          <w:pPr>
            <w:pStyle w:val="Caption"/>
            <w:jc w:val="left"/>
          </w:pPr>
        </w:pPrChange>
      </w:pPr>
      <w:ins w:id="6628" w:author="Mutali Nepfumbada" w:date="2022-09-28T23:32:00Z">
        <w:r w:rsidRPr="009A25A7">
          <w:rPr>
            <w:lang w:eastAsia="en-US"/>
          </w:rPr>
          <w:t>{{</w:t>
        </w:r>
        <w:r>
          <w:rPr>
            <w:lang w:eastAsia="en-US"/>
          </w:rPr>
          <w:t>VER</w:t>
        </w:r>
        <w:r>
          <w:rPr>
            <w:bCs/>
            <w:lang w:val="en-US"/>
          </w:rPr>
          <w:t>PR</w:t>
        </w:r>
        <w:r>
          <w:rPr>
            <w:lang w:eastAsia="en-US"/>
          </w:rPr>
          <w:t>Image</w:t>
        </w:r>
        <w:r w:rsidRPr="009A25A7">
          <w:rPr>
            <w:lang w:eastAsia="en-US"/>
          </w:rPr>
          <w:t>}}</w:t>
        </w:r>
      </w:ins>
    </w:p>
    <w:p w14:paraId="443ECF72" w14:textId="4EDBA945" w:rsidR="005E47CD" w:rsidRPr="005E47CD" w:rsidRDefault="005E47CD" w:rsidP="005E47CD">
      <w:pPr>
        <w:pStyle w:val="Caption"/>
        <w:rPr>
          <w:ins w:id="6629" w:author="Mutali Nepfumbada" w:date="2022-09-28T23:31:00Z"/>
        </w:rPr>
        <w:pPrChange w:id="6630" w:author="Mutali Nepfumbada" w:date="2022-09-28T23:32:00Z">
          <w:pPr/>
        </w:pPrChange>
      </w:pPr>
      <w:bookmarkStart w:id="6631" w:name="_Toc115023572"/>
      <w:ins w:id="6632" w:author="Mutali Nepfumbada" w:date="2022-09-28T23:31:00Z">
        <w:r w:rsidRPr="005E47CD">
          <w:t xml:space="preserve">Figure </w:t>
        </w:r>
        <w:r w:rsidRPr="005E47CD">
          <w:fldChar w:fldCharType="begin"/>
        </w:r>
        <w:r w:rsidRPr="005E47CD">
          <w:instrText xml:space="preserve"> STYLEREF 1 \s </w:instrText>
        </w:r>
        <w:r w:rsidRPr="005E47CD">
          <w:fldChar w:fldCharType="separate"/>
        </w:r>
        <w:r w:rsidRPr="00201D25">
          <w:t>8</w:t>
        </w:r>
        <w:r w:rsidRPr="00201D25">
          <w:fldChar w:fldCharType="end"/>
        </w:r>
        <w:r w:rsidRPr="005E47CD">
          <w:noBreakHyphen/>
        </w:r>
        <w:r w:rsidRPr="005E47CD">
          <w:fldChar w:fldCharType="begin"/>
        </w:r>
        <w:r w:rsidRPr="005E47CD">
          <w:instrText xml:space="preserve"> SEQ Figure \* ARABIC \s 1 </w:instrText>
        </w:r>
        <w:r w:rsidRPr="005E47CD">
          <w:fldChar w:fldCharType="separate"/>
        </w:r>
        <w:r w:rsidRPr="00201D25">
          <w:t>5</w:t>
        </w:r>
        <w:r w:rsidRPr="00201D25">
          <w:fldChar w:fldCharType="end"/>
        </w:r>
        <w:r w:rsidRPr="005E47CD">
          <w:t xml:space="preserve">: </w:t>
        </w:r>
        <w:proofErr w:type="spellStart"/>
        <w:r w:rsidRPr="005E47CD">
          <w:t>Vergelegen</w:t>
        </w:r>
        <w:proofErr w:type="spellEnd"/>
        <w:r w:rsidRPr="005E47CD">
          <w:t xml:space="preserve"> PR Vs Forecast</w:t>
        </w:r>
        <w:bookmarkEnd w:id="6631"/>
      </w:ins>
    </w:p>
    <w:tbl>
      <w:tblPr>
        <w:tblStyle w:val="TableGridLight"/>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58"/>
        <w:gridCol w:w="5791"/>
      </w:tblGrid>
      <w:tr w:rsidR="00C3627C" w:rsidRPr="00953BC7" w:rsidDel="005E47CD" w14:paraId="5CCE2F4E" w14:textId="396C765E" w:rsidTr="005E47CD">
        <w:trPr>
          <w:trHeight w:val="1490"/>
          <w:del w:id="6633" w:author="Mutali Nepfumbada" w:date="2022-09-28T23:32:00Z"/>
        </w:trPr>
        <w:tc>
          <w:tcPr>
            <w:tcW w:w="1968" w:type="pct"/>
            <w:vAlign w:val="center"/>
          </w:tcPr>
          <w:tbl>
            <w:tblPr>
              <w:tblStyle w:val="TableGridLight"/>
              <w:tblW w:w="3577" w:type="dxa"/>
              <w:tblLook w:val="04A0" w:firstRow="1" w:lastRow="0" w:firstColumn="1" w:lastColumn="0" w:noHBand="0" w:noVBand="1"/>
            </w:tblPr>
            <w:tblGrid>
              <w:gridCol w:w="856"/>
              <w:gridCol w:w="845"/>
              <w:gridCol w:w="900"/>
              <w:gridCol w:w="976"/>
            </w:tblGrid>
            <w:tr w:rsidR="00C3627C" w:rsidDel="005E47CD" w14:paraId="101558CB" w14:textId="6CD67046" w:rsidTr="004149F0">
              <w:trPr>
                <w:trHeight w:val="243"/>
                <w:del w:id="6634" w:author="Mutali Nepfumbada" w:date="2022-09-28T23:32:00Z"/>
              </w:trPr>
              <w:tc>
                <w:tcPr>
                  <w:tcW w:w="5000" w:type="pct"/>
                  <w:gridSpan w:val="4"/>
                  <w:shd w:val="clear" w:color="auto" w:fill="5F0500"/>
                </w:tcPr>
                <w:p w14:paraId="01F0DB2F" w14:textId="6EA28BB4" w:rsidR="00C3627C" w:rsidRPr="00147D5D" w:rsidDel="005E47CD" w:rsidRDefault="00C3627C">
                  <w:pPr>
                    <w:jc w:val="center"/>
                    <w:rPr>
                      <w:del w:id="6635" w:author="Mutali Nepfumbada" w:date="2022-09-28T23:32:00Z"/>
                      <w:b/>
                      <w:bCs/>
                    </w:rPr>
                  </w:pPr>
                  <w:del w:id="6636" w:author="Mutali Nepfumbada" w:date="2022-09-28T23:32:00Z">
                    <w:r w:rsidRPr="00147D5D" w:rsidDel="005E47CD">
                      <w:rPr>
                        <w:b/>
                        <w:bCs/>
                      </w:rPr>
                      <w:delText xml:space="preserve">Performance Ratio </w:delText>
                    </w:r>
                    <w:r w:rsidDel="005E47CD">
                      <w:rPr>
                        <w:b/>
                        <w:bCs/>
                      </w:rPr>
                      <w:delText>(</w:delText>
                    </w:r>
                    <w:r w:rsidRPr="00147D5D" w:rsidDel="005E47CD">
                      <w:rPr>
                        <w:b/>
                        <w:bCs/>
                      </w:rPr>
                      <w:delText>%</w:delText>
                    </w:r>
                    <w:r w:rsidDel="005E47CD">
                      <w:rPr>
                        <w:b/>
                        <w:bCs/>
                      </w:rPr>
                      <w:delText>)</w:delText>
                    </w:r>
                  </w:del>
                </w:p>
              </w:tc>
            </w:tr>
            <w:tr w:rsidR="00C3627C" w:rsidDel="005E47CD" w14:paraId="49508EA0" w14:textId="601C96DE" w:rsidTr="004149F0">
              <w:trPr>
                <w:trHeight w:val="243"/>
                <w:del w:id="6637" w:author="Mutali Nepfumbada" w:date="2022-09-28T23:32:00Z"/>
              </w:trPr>
              <w:tc>
                <w:tcPr>
                  <w:tcW w:w="1197" w:type="pct"/>
                  <w:shd w:val="clear" w:color="auto" w:fill="5F0500"/>
                </w:tcPr>
                <w:p w14:paraId="1DFC1880" w14:textId="42218A6E" w:rsidR="00C3627C" w:rsidRPr="00147D5D" w:rsidDel="005E47CD" w:rsidRDefault="00C3627C">
                  <w:pPr>
                    <w:rPr>
                      <w:del w:id="6638" w:author="Mutali Nepfumbada" w:date="2022-09-28T23:32:00Z"/>
                      <w:b/>
                      <w:bCs/>
                      <w:lang w:eastAsia="en-US"/>
                    </w:rPr>
                  </w:pPr>
                  <w:del w:id="6639" w:author="Mutali Nepfumbada" w:date="2022-09-28T23:32:00Z">
                    <w:r w:rsidDel="005E47CD">
                      <w:rPr>
                        <w:b/>
                        <w:bCs/>
                        <w:lang w:eastAsia="en-US"/>
                      </w:rPr>
                      <w:delText>Month</w:delText>
                    </w:r>
                  </w:del>
                </w:p>
              </w:tc>
              <w:tc>
                <w:tcPr>
                  <w:tcW w:w="1181" w:type="pct"/>
                  <w:shd w:val="clear" w:color="auto" w:fill="5F0500"/>
                </w:tcPr>
                <w:p w14:paraId="6B44AC2E" w14:textId="737DD297" w:rsidR="00C3627C" w:rsidRPr="00977093" w:rsidDel="005E47CD" w:rsidRDefault="00C3627C">
                  <w:pPr>
                    <w:jc w:val="center"/>
                    <w:rPr>
                      <w:del w:id="6640" w:author="Mutali Nepfumbada" w:date="2022-09-28T23:32:00Z"/>
                      <w:b/>
                      <w:bCs/>
                      <w:lang w:val="en-US"/>
                    </w:rPr>
                  </w:pPr>
                  <w:del w:id="6641" w:author="Mutali Nepfumbada" w:date="2022-09-28T23:32:00Z">
                    <w:r w:rsidRPr="00977093" w:rsidDel="005E47CD">
                      <w:rPr>
                        <w:b/>
                        <w:bCs/>
                      </w:rPr>
                      <w:delText xml:space="preserve">Actual </w:delText>
                    </w:r>
                  </w:del>
                </w:p>
              </w:tc>
              <w:tc>
                <w:tcPr>
                  <w:tcW w:w="1258" w:type="pct"/>
                  <w:shd w:val="clear" w:color="auto" w:fill="5F0500"/>
                </w:tcPr>
                <w:p w14:paraId="448E5E11" w14:textId="01A62598" w:rsidR="00C3627C" w:rsidRPr="00977093" w:rsidDel="005E47CD" w:rsidRDefault="00C3627C">
                  <w:pPr>
                    <w:jc w:val="center"/>
                    <w:rPr>
                      <w:del w:id="6642" w:author="Mutali Nepfumbada" w:date="2022-09-28T23:32:00Z"/>
                      <w:b/>
                      <w:bCs/>
                      <w:lang w:val="en-US"/>
                    </w:rPr>
                  </w:pPr>
                  <w:del w:id="6643" w:author="Mutali Nepfumbada" w:date="2022-09-28T23:32:00Z">
                    <w:r w:rsidRPr="00977093" w:rsidDel="005E47CD">
                      <w:rPr>
                        <w:b/>
                        <w:bCs/>
                      </w:rPr>
                      <w:delText>Forecast</w:delText>
                    </w:r>
                  </w:del>
                </w:p>
              </w:tc>
              <w:tc>
                <w:tcPr>
                  <w:tcW w:w="1364" w:type="pct"/>
                  <w:shd w:val="clear" w:color="auto" w:fill="5F0500"/>
                </w:tcPr>
                <w:p w14:paraId="24BB87AC" w14:textId="4CFEA569" w:rsidR="00C3627C" w:rsidRPr="00977093" w:rsidDel="005E47CD" w:rsidRDefault="00C3627C">
                  <w:pPr>
                    <w:jc w:val="center"/>
                    <w:rPr>
                      <w:del w:id="6644" w:author="Mutali Nepfumbada" w:date="2022-09-28T23:32:00Z"/>
                      <w:b/>
                      <w:bCs/>
                      <w:lang w:eastAsia="en-US"/>
                    </w:rPr>
                  </w:pPr>
                  <w:del w:id="6645" w:author="Mutali Nepfumbada" w:date="2022-09-28T23:32:00Z">
                    <w:r w:rsidRPr="00977093" w:rsidDel="005E47CD">
                      <w:rPr>
                        <w:b/>
                        <w:bCs/>
                      </w:rPr>
                      <w:delText>Delta (%)</w:delText>
                    </w:r>
                  </w:del>
                </w:p>
              </w:tc>
            </w:tr>
            <w:tr w:rsidR="004149F0" w:rsidDel="005E47CD" w14:paraId="5C0BDCC2" w14:textId="52519C66" w:rsidTr="004149F0">
              <w:trPr>
                <w:trHeight w:val="116"/>
                <w:del w:id="6646" w:author="Mutali Nepfumbada" w:date="2022-09-28T23:32:00Z"/>
              </w:trPr>
              <w:tc>
                <w:tcPr>
                  <w:tcW w:w="1197" w:type="pct"/>
                </w:tcPr>
                <w:p w14:paraId="74D66E8F" w14:textId="5036458E" w:rsidR="004149F0" w:rsidDel="005E47CD" w:rsidRDefault="004149F0" w:rsidP="004149F0">
                  <w:pPr>
                    <w:rPr>
                      <w:del w:id="6647" w:author="Mutali Nepfumbada" w:date="2022-09-28T23:32:00Z"/>
                      <w:lang w:eastAsia="en-US"/>
                    </w:rPr>
                  </w:pPr>
                  <w:del w:id="6648" w:author="Mutali Nepfumbada" w:date="2022-09-28T23:32:00Z">
                    <w:r w:rsidRPr="00DC29B7" w:rsidDel="005E47CD">
                      <w:rPr>
                        <w:bCs/>
                        <w:lang w:val="en-US"/>
                      </w:rPr>
                      <w:delText>Oct 21</w:delText>
                    </w:r>
                  </w:del>
                </w:p>
              </w:tc>
              <w:tc>
                <w:tcPr>
                  <w:tcW w:w="1181" w:type="pct"/>
                </w:tcPr>
                <w:p w14:paraId="615C5C35" w14:textId="0CA040AA" w:rsidR="004149F0" w:rsidDel="005E47CD" w:rsidRDefault="004149F0" w:rsidP="004149F0">
                  <w:pPr>
                    <w:jc w:val="center"/>
                    <w:rPr>
                      <w:del w:id="6649" w:author="Mutali Nepfumbada" w:date="2022-09-28T23:32:00Z"/>
                      <w:lang w:eastAsia="en-US"/>
                    </w:rPr>
                  </w:pPr>
                  <w:del w:id="6650" w:author="Mutali Nepfumbada" w:date="2022-09-28T23:32:00Z">
                    <w:r w:rsidRPr="007E0F2E" w:rsidDel="005E47CD">
                      <w:delText>-</w:delText>
                    </w:r>
                  </w:del>
                </w:p>
              </w:tc>
              <w:tc>
                <w:tcPr>
                  <w:tcW w:w="1258" w:type="pct"/>
                </w:tcPr>
                <w:p w14:paraId="2F4A4BA0" w14:textId="1A64179A" w:rsidR="004149F0" w:rsidDel="005E47CD" w:rsidRDefault="004149F0" w:rsidP="004149F0">
                  <w:pPr>
                    <w:jc w:val="center"/>
                    <w:rPr>
                      <w:del w:id="6651" w:author="Mutali Nepfumbada" w:date="2022-09-28T23:32:00Z"/>
                      <w:lang w:eastAsia="en-US"/>
                    </w:rPr>
                  </w:pPr>
                  <w:del w:id="6652" w:author="Mutali Nepfumbada" w:date="2022-09-28T23:32:00Z">
                    <w:r w:rsidRPr="007E0F2E" w:rsidDel="005E47CD">
                      <w:delText>-</w:delText>
                    </w:r>
                  </w:del>
                </w:p>
              </w:tc>
              <w:tc>
                <w:tcPr>
                  <w:tcW w:w="1364" w:type="pct"/>
                </w:tcPr>
                <w:p w14:paraId="504401F4" w14:textId="106D75EC" w:rsidR="004149F0" w:rsidDel="005E47CD" w:rsidRDefault="004149F0" w:rsidP="004149F0">
                  <w:pPr>
                    <w:jc w:val="center"/>
                    <w:rPr>
                      <w:del w:id="6653" w:author="Mutali Nepfumbada" w:date="2022-09-28T23:32:00Z"/>
                      <w:lang w:eastAsia="en-US"/>
                    </w:rPr>
                  </w:pPr>
                  <w:del w:id="6654" w:author="Mutali Nepfumbada" w:date="2022-09-28T23:32:00Z">
                    <w:r w:rsidRPr="007E0F2E" w:rsidDel="005E47CD">
                      <w:delText>-</w:delText>
                    </w:r>
                  </w:del>
                </w:p>
              </w:tc>
            </w:tr>
            <w:tr w:rsidR="004149F0" w:rsidDel="005E47CD" w14:paraId="4F3047DD" w14:textId="58FA4111" w:rsidTr="004149F0">
              <w:trPr>
                <w:trHeight w:val="116"/>
                <w:del w:id="6655" w:author="Mutali Nepfumbada" w:date="2022-09-28T23:32:00Z"/>
              </w:trPr>
              <w:tc>
                <w:tcPr>
                  <w:tcW w:w="1197" w:type="pct"/>
                </w:tcPr>
                <w:p w14:paraId="63D97AF5" w14:textId="6A847866" w:rsidR="004149F0" w:rsidDel="005E47CD" w:rsidRDefault="004149F0" w:rsidP="004149F0">
                  <w:pPr>
                    <w:rPr>
                      <w:del w:id="6656" w:author="Mutali Nepfumbada" w:date="2022-09-28T23:32:00Z"/>
                      <w:lang w:eastAsia="en-US"/>
                    </w:rPr>
                  </w:pPr>
                  <w:del w:id="6657" w:author="Mutali Nepfumbada" w:date="2022-09-28T23:32:00Z">
                    <w:r w:rsidRPr="00DC29B7" w:rsidDel="005E47CD">
                      <w:rPr>
                        <w:bCs/>
                        <w:lang w:val="en-US"/>
                      </w:rPr>
                      <w:delText>Nov 21</w:delText>
                    </w:r>
                  </w:del>
                </w:p>
              </w:tc>
              <w:tc>
                <w:tcPr>
                  <w:tcW w:w="1181" w:type="pct"/>
                </w:tcPr>
                <w:p w14:paraId="294EF9C6" w14:textId="1DF2D0F8" w:rsidR="004149F0" w:rsidDel="005E47CD" w:rsidRDefault="004149F0" w:rsidP="004149F0">
                  <w:pPr>
                    <w:jc w:val="center"/>
                    <w:rPr>
                      <w:del w:id="6658" w:author="Mutali Nepfumbada" w:date="2022-09-28T23:32:00Z"/>
                      <w:lang w:eastAsia="en-US"/>
                    </w:rPr>
                  </w:pPr>
                  <w:del w:id="6659" w:author="Mutali Nepfumbada" w:date="2022-09-28T23:32:00Z">
                    <w:r w:rsidRPr="007E0F2E" w:rsidDel="005E47CD">
                      <w:delText>-</w:delText>
                    </w:r>
                  </w:del>
                </w:p>
              </w:tc>
              <w:tc>
                <w:tcPr>
                  <w:tcW w:w="1258" w:type="pct"/>
                </w:tcPr>
                <w:p w14:paraId="55D0E291" w14:textId="5DAD2465" w:rsidR="004149F0" w:rsidDel="005E47CD" w:rsidRDefault="004149F0" w:rsidP="004149F0">
                  <w:pPr>
                    <w:jc w:val="center"/>
                    <w:rPr>
                      <w:del w:id="6660" w:author="Mutali Nepfumbada" w:date="2022-09-28T23:32:00Z"/>
                      <w:lang w:eastAsia="en-US"/>
                    </w:rPr>
                  </w:pPr>
                  <w:del w:id="6661" w:author="Mutali Nepfumbada" w:date="2022-09-28T23:32:00Z">
                    <w:r w:rsidRPr="007E0F2E" w:rsidDel="005E47CD">
                      <w:delText>-</w:delText>
                    </w:r>
                  </w:del>
                </w:p>
              </w:tc>
              <w:tc>
                <w:tcPr>
                  <w:tcW w:w="1364" w:type="pct"/>
                </w:tcPr>
                <w:p w14:paraId="4990B303" w14:textId="5A21AD17" w:rsidR="004149F0" w:rsidDel="005E47CD" w:rsidRDefault="004149F0" w:rsidP="004149F0">
                  <w:pPr>
                    <w:jc w:val="center"/>
                    <w:rPr>
                      <w:del w:id="6662" w:author="Mutali Nepfumbada" w:date="2022-09-28T23:32:00Z"/>
                      <w:lang w:eastAsia="en-US"/>
                    </w:rPr>
                  </w:pPr>
                  <w:del w:id="6663" w:author="Mutali Nepfumbada" w:date="2022-09-28T23:32:00Z">
                    <w:r w:rsidRPr="007E0F2E" w:rsidDel="005E47CD">
                      <w:delText>-</w:delText>
                    </w:r>
                  </w:del>
                </w:p>
              </w:tc>
            </w:tr>
            <w:tr w:rsidR="004149F0" w:rsidDel="005E47CD" w14:paraId="1C305C68" w14:textId="68FBEF59" w:rsidTr="004149F0">
              <w:trPr>
                <w:trHeight w:val="116"/>
                <w:del w:id="6664" w:author="Mutali Nepfumbada" w:date="2022-09-28T23:32:00Z"/>
              </w:trPr>
              <w:tc>
                <w:tcPr>
                  <w:tcW w:w="1197" w:type="pct"/>
                </w:tcPr>
                <w:p w14:paraId="0A41D7F5" w14:textId="58518A75" w:rsidR="004149F0" w:rsidDel="005E47CD" w:rsidRDefault="004149F0" w:rsidP="004149F0">
                  <w:pPr>
                    <w:rPr>
                      <w:del w:id="6665" w:author="Mutali Nepfumbada" w:date="2022-09-28T23:32:00Z"/>
                      <w:lang w:eastAsia="en-US"/>
                    </w:rPr>
                  </w:pPr>
                  <w:del w:id="6666" w:author="Mutali Nepfumbada" w:date="2022-09-28T23:32:00Z">
                    <w:r w:rsidRPr="00DC29B7" w:rsidDel="005E47CD">
                      <w:rPr>
                        <w:bCs/>
                        <w:lang w:val="en-US"/>
                      </w:rPr>
                      <w:delText>Dec 21</w:delText>
                    </w:r>
                  </w:del>
                </w:p>
              </w:tc>
              <w:tc>
                <w:tcPr>
                  <w:tcW w:w="1181" w:type="pct"/>
                </w:tcPr>
                <w:p w14:paraId="1B069059" w14:textId="7A7CBFC8" w:rsidR="004149F0" w:rsidDel="005E47CD" w:rsidRDefault="004149F0" w:rsidP="004149F0">
                  <w:pPr>
                    <w:jc w:val="center"/>
                    <w:rPr>
                      <w:del w:id="6667" w:author="Mutali Nepfumbada" w:date="2022-09-28T23:32:00Z"/>
                      <w:lang w:eastAsia="en-US"/>
                    </w:rPr>
                  </w:pPr>
                  <w:del w:id="6668" w:author="Mutali Nepfumbada" w:date="2022-09-28T23:32:00Z">
                    <w:r w:rsidRPr="007E0F2E" w:rsidDel="005E47CD">
                      <w:delText>-</w:delText>
                    </w:r>
                  </w:del>
                </w:p>
              </w:tc>
              <w:tc>
                <w:tcPr>
                  <w:tcW w:w="1258" w:type="pct"/>
                </w:tcPr>
                <w:p w14:paraId="65DC5E9A" w14:textId="1F9A83BD" w:rsidR="004149F0" w:rsidDel="005E47CD" w:rsidRDefault="004149F0" w:rsidP="004149F0">
                  <w:pPr>
                    <w:jc w:val="center"/>
                    <w:rPr>
                      <w:del w:id="6669" w:author="Mutali Nepfumbada" w:date="2022-09-28T23:32:00Z"/>
                      <w:lang w:eastAsia="en-US"/>
                    </w:rPr>
                  </w:pPr>
                  <w:del w:id="6670" w:author="Mutali Nepfumbada" w:date="2022-09-28T23:32:00Z">
                    <w:r w:rsidRPr="007E0F2E" w:rsidDel="005E47CD">
                      <w:delText>-</w:delText>
                    </w:r>
                  </w:del>
                </w:p>
              </w:tc>
              <w:tc>
                <w:tcPr>
                  <w:tcW w:w="1364" w:type="pct"/>
                </w:tcPr>
                <w:p w14:paraId="52262398" w14:textId="32AB1972" w:rsidR="004149F0" w:rsidDel="005E47CD" w:rsidRDefault="004149F0" w:rsidP="004149F0">
                  <w:pPr>
                    <w:jc w:val="center"/>
                    <w:rPr>
                      <w:del w:id="6671" w:author="Mutali Nepfumbada" w:date="2022-09-28T23:32:00Z"/>
                      <w:lang w:eastAsia="en-US"/>
                    </w:rPr>
                  </w:pPr>
                  <w:del w:id="6672" w:author="Mutali Nepfumbada" w:date="2022-09-28T23:32:00Z">
                    <w:r w:rsidRPr="007E0F2E" w:rsidDel="005E47CD">
                      <w:delText>-</w:delText>
                    </w:r>
                  </w:del>
                </w:p>
              </w:tc>
            </w:tr>
            <w:tr w:rsidR="004149F0" w:rsidDel="005E47CD" w14:paraId="0725A778" w14:textId="57B227C6" w:rsidTr="004149F0">
              <w:trPr>
                <w:trHeight w:val="116"/>
                <w:del w:id="6673" w:author="Mutali Nepfumbada" w:date="2022-09-28T23:32:00Z"/>
              </w:trPr>
              <w:tc>
                <w:tcPr>
                  <w:tcW w:w="1197" w:type="pct"/>
                </w:tcPr>
                <w:p w14:paraId="0655C1A0" w14:textId="1599796B" w:rsidR="004149F0" w:rsidDel="005E47CD" w:rsidRDefault="004149F0" w:rsidP="004149F0">
                  <w:pPr>
                    <w:rPr>
                      <w:del w:id="6674" w:author="Mutali Nepfumbada" w:date="2022-09-28T23:32:00Z"/>
                      <w:lang w:eastAsia="en-US"/>
                    </w:rPr>
                  </w:pPr>
                  <w:del w:id="6675" w:author="Mutali Nepfumbada" w:date="2022-09-28T23:32:00Z">
                    <w:r w:rsidRPr="00DC29B7" w:rsidDel="005E47CD">
                      <w:rPr>
                        <w:bCs/>
                        <w:lang w:val="en-US"/>
                      </w:rPr>
                      <w:delText>Jan 22</w:delText>
                    </w:r>
                  </w:del>
                </w:p>
              </w:tc>
              <w:tc>
                <w:tcPr>
                  <w:tcW w:w="1181" w:type="pct"/>
                </w:tcPr>
                <w:p w14:paraId="22F1C150" w14:textId="431F36D1" w:rsidR="004149F0" w:rsidDel="005E47CD" w:rsidRDefault="004149F0" w:rsidP="004149F0">
                  <w:pPr>
                    <w:jc w:val="center"/>
                    <w:rPr>
                      <w:del w:id="6676" w:author="Mutali Nepfumbada" w:date="2022-09-28T23:32:00Z"/>
                      <w:lang w:eastAsia="en-US"/>
                    </w:rPr>
                  </w:pPr>
                  <w:del w:id="6677" w:author="Mutali Nepfumbada" w:date="2022-09-28T23:32:00Z">
                    <w:r w:rsidRPr="007E0F2E" w:rsidDel="005E47CD">
                      <w:delText>-</w:delText>
                    </w:r>
                  </w:del>
                </w:p>
              </w:tc>
              <w:tc>
                <w:tcPr>
                  <w:tcW w:w="1258" w:type="pct"/>
                </w:tcPr>
                <w:p w14:paraId="2F91D7A8" w14:textId="0E0BD781" w:rsidR="004149F0" w:rsidDel="005E47CD" w:rsidRDefault="004149F0" w:rsidP="004149F0">
                  <w:pPr>
                    <w:jc w:val="center"/>
                    <w:rPr>
                      <w:del w:id="6678" w:author="Mutali Nepfumbada" w:date="2022-09-28T23:32:00Z"/>
                      <w:lang w:eastAsia="en-US"/>
                    </w:rPr>
                  </w:pPr>
                  <w:del w:id="6679" w:author="Mutali Nepfumbada" w:date="2022-09-28T23:32:00Z">
                    <w:r w:rsidRPr="007E0F2E" w:rsidDel="005E47CD">
                      <w:delText>-</w:delText>
                    </w:r>
                  </w:del>
                </w:p>
              </w:tc>
              <w:tc>
                <w:tcPr>
                  <w:tcW w:w="1364" w:type="pct"/>
                </w:tcPr>
                <w:p w14:paraId="090B0759" w14:textId="647AD7B5" w:rsidR="004149F0" w:rsidDel="005E47CD" w:rsidRDefault="004149F0" w:rsidP="004149F0">
                  <w:pPr>
                    <w:jc w:val="center"/>
                    <w:rPr>
                      <w:del w:id="6680" w:author="Mutali Nepfumbada" w:date="2022-09-28T23:32:00Z"/>
                      <w:lang w:eastAsia="en-US"/>
                    </w:rPr>
                  </w:pPr>
                  <w:del w:id="6681" w:author="Mutali Nepfumbada" w:date="2022-09-28T23:32:00Z">
                    <w:r w:rsidRPr="007E0F2E" w:rsidDel="005E47CD">
                      <w:delText>-</w:delText>
                    </w:r>
                  </w:del>
                </w:p>
              </w:tc>
            </w:tr>
            <w:tr w:rsidR="004149F0" w:rsidDel="005E47CD" w14:paraId="3397D059" w14:textId="44A11C9A" w:rsidTr="004149F0">
              <w:trPr>
                <w:trHeight w:val="116"/>
                <w:del w:id="6682" w:author="Mutali Nepfumbada" w:date="2022-09-28T23:32:00Z"/>
              </w:trPr>
              <w:tc>
                <w:tcPr>
                  <w:tcW w:w="1197" w:type="pct"/>
                </w:tcPr>
                <w:p w14:paraId="4A965AAB" w14:textId="45ACD43A" w:rsidR="004149F0" w:rsidDel="005E47CD" w:rsidRDefault="004149F0" w:rsidP="004149F0">
                  <w:pPr>
                    <w:rPr>
                      <w:del w:id="6683" w:author="Mutali Nepfumbada" w:date="2022-09-28T23:32:00Z"/>
                      <w:lang w:eastAsia="en-US"/>
                    </w:rPr>
                  </w:pPr>
                  <w:del w:id="6684" w:author="Mutali Nepfumbada" w:date="2022-09-28T23:32:00Z">
                    <w:r w:rsidRPr="00DC29B7" w:rsidDel="005E47CD">
                      <w:rPr>
                        <w:bCs/>
                        <w:lang w:val="en-US"/>
                      </w:rPr>
                      <w:delText>Feb 22</w:delText>
                    </w:r>
                  </w:del>
                </w:p>
              </w:tc>
              <w:tc>
                <w:tcPr>
                  <w:tcW w:w="1181" w:type="pct"/>
                </w:tcPr>
                <w:p w14:paraId="0521352E" w14:textId="1ED7A542" w:rsidR="004149F0" w:rsidDel="005E47CD" w:rsidRDefault="004149F0" w:rsidP="004149F0">
                  <w:pPr>
                    <w:jc w:val="center"/>
                    <w:rPr>
                      <w:del w:id="6685" w:author="Mutali Nepfumbada" w:date="2022-09-28T23:32:00Z"/>
                      <w:lang w:eastAsia="en-US"/>
                    </w:rPr>
                  </w:pPr>
                  <w:del w:id="6686" w:author="Mutali Nepfumbada" w:date="2022-09-28T23:32:00Z">
                    <w:r w:rsidRPr="007E0F2E" w:rsidDel="005E47CD">
                      <w:delText>-</w:delText>
                    </w:r>
                  </w:del>
                </w:p>
              </w:tc>
              <w:tc>
                <w:tcPr>
                  <w:tcW w:w="1258" w:type="pct"/>
                </w:tcPr>
                <w:p w14:paraId="6601DE21" w14:textId="54AAB2A1" w:rsidR="004149F0" w:rsidDel="005E47CD" w:rsidRDefault="004149F0" w:rsidP="004149F0">
                  <w:pPr>
                    <w:jc w:val="center"/>
                    <w:rPr>
                      <w:del w:id="6687" w:author="Mutali Nepfumbada" w:date="2022-09-28T23:32:00Z"/>
                      <w:lang w:eastAsia="en-US"/>
                    </w:rPr>
                  </w:pPr>
                  <w:del w:id="6688" w:author="Mutali Nepfumbada" w:date="2022-09-28T23:32:00Z">
                    <w:r w:rsidRPr="007E0F2E" w:rsidDel="005E47CD">
                      <w:delText>-</w:delText>
                    </w:r>
                  </w:del>
                </w:p>
              </w:tc>
              <w:tc>
                <w:tcPr>
                  <w:tcW w:w="1364" w:type="pct"/>
                </w:tcPr>
                <w:p w14:paraId="70B38F92" w14:textId="4427C443" w:rsidR="004149F0" w:rsidDel="005E47CD" w:rsidRDefault="004149F0" w:rsidP="004149F0">
                  <w:pPr>
                    <w:jc w:val="center"/>
                    <w:rPr>
                      <w:del w:id="6689" w:author="Mutali Nepfumbada" w:date="2022-09-28T23:32:00Z"/>
                      <w:lang w:eastAsia="en-US"/>
                    </w:rPr>
                  </w:pPr>
                  <w:del w:id="6690" w:author="Mutali Nepfumbada" w:date="2022-09-28T23:32:00Z">
                    <w:r w:rsidRPr="007E0F2E" w:rsidDel="005E47CD">
                      <w:delText>-</w:delText>
                    </w:r>
                  </w:del>
                </w:p>
              </w:tc>
            </w:tr>
            <w:tr w:rsidR="004149F0" w:rsidDel="005E47CD" w14:paraId="72C83AA2" w14:textId="79DEA5AD" w:rsidTr="004149F0">
              <w:trPr>
                <w:trHeight w:val="116"/>
                <w:del w:id="6691" w:author="Mutali Nepfumbada" w:date="2022-09-28T23:32:00Z"/>
              </w:trPr>
              <w:tc>
                <w:tcPr>
                  <w:tcW w:w="1197" w:type="pct"/>
                </w:tcPr>
                <w:p w14:paraId="6220A6FE" w14:textId="01B6E68B" w:rsidR="004149F0" w:rsidDel="005E47CD" w:rsidRDefault="004149F0" w:rsidP="004149F0">
                  <w:pPr>
                    <w:rPr>
                      <w:del w:id="6692" w:author="Mutali Nepfumbada" w:date="2022-09-28T23:32:00Z"/>
                      <w:lang w:eastAsia="en-US"/>
                    </w:rPr>
                  </w:pPr>
                  <w:del w:id="6693" w:author="Mutali Nepfumbada" w:date="2022-09-28T23:32:00Z">
                    <w:r w:rsidRPr="00DC29B7" w:rsidDel="005E47CD">
                      <w:rPr>
                        <w:bCs/>
                        <w:lang w:val="en-US"/>
                      </w:rPr>
                      <w:delText>Mar 22</w:delText>
                    </w:r>
                  </w:del>
                </w:p>
              </w:tc>
              <w:tc>
                <w:tcPr>
                  <w:tcW w:w="1181" w:type="pct"/>
                </w:tcPr>
                <w:p w14:paraId="19B3551D" w14:textId="6C653106" w:rsidR="004149F0" w:rsidDel="005E47CD" w:rsidRDefault="004149F0" w:rsidP="004149F0">
                  <w:pPr>
                    <w:jc w:val="center"/>
                    <w:rPr>
                      <w:del w:id="6694" w:author="Mutali Nepfumbada" w:date="2022-09-28T23:32:00Z"/>
                      <w:lang w:eastAsia="en-US"/>
                    </w:rPr>
                  </w:pPr>
                  <w:del w:id="6695" w:author="Mutali Nepfumbada" w:date="2022-09-28T23:32:00Z">
                    <w:r w:rsidRPr="007E0F2E" w:rsidDel="005E47CD">
                      <w:delText>-</w:delText>
                    </w:r>
                  </w:del>
                </w:p>
              </w:tc>
              <w:tc>
                <w:tcPr>
                  <w:tcW w:w="1258" w:type="pct"/>
                </w:tcPr>
                <w:p w14:paraId="0FD4F029" w14:textId="5C548625" w:rsidR="004149F0" w:rsidDel="005E47CD" w:rsidRDefault="004149F0" w:rsidP="004149F0">
                  <w:pPr>
                    <w:jc w:val="center"/>
                    <w:rPr>
                      <w:del w:id="6696" w:author="Mutali Nepfumbada" w:date="2022-09-28T23:32:00Z"/>
                      <w:lang w:eastAsia="en-US"/>
                    </w:rPr>
                  </w:pPr>
                  <w:del w:id="6697" w:author="Mutali Nepfumbada" w:date="2022-09-28T23:32:00Z">
                    <w:r w:rsidRPr="007E0F2E" w:rsidDel="005E47CD">
                      <w:delText>-</w:delText>
                    </w:r>
                  </w:del>
                </w:p>
              </w:tc>
              <w:tc>
                <w:tcPr>
                  <w:tcW w:w="1364" w:type="pct"/>
                </w:tcPr>
                <w:p w14:paraId="770E1854" w14:textId="0FACF924" w:rsidR="004149F0" w:rsidDel="005E47CD" w:rsidRDefault="004149F0" w:rsidP="004149F0">
                  <w:pPr>
                    <w:jc w:val="center"/>
                    <w:rPr>
                      <w:del w:id="6698" w:author="Mutali Nepfumbada" w:date="2022-09-28T23:32:00Z"/>
                      <w:lang w:eastAsia="en-US"/>
                    </w:rPr>
                  </w:pPr>
                  <w:del w:id="6699" w:author="Mutali Nepfumbada" w:date="2022-09-28T23:32:00Z">
                    <w:r w:rsidRPr="007E0F2E" w:rsidDel="005E47CD">
                      <w:delText>-</w:delText>
                    </w:r>
                  </w:del>
                </w:p>
              </w:tc>
            </w:tr>
            <w:tr w:rsidR="00C3627C" w:rsidDel="005E47CD" w14:paraId="328B11FF" w14:textId="3C566501" w:rsidTr="004149F0">
              <w:trPr>
                <w:trHeight w:val="116"/>
                <w:del w:id="6700" w:author="Mutali Nepfumbada" w:date="2022-09-28T23:32:00Z"/>
              </w:trPr>
              <w:tc>
                <w:tcPr>
                  <w:tcW w:w="1197" w:type="pct"/>
                </w:tcPr>
                <w:p w14:paraId="067E5D41" w14:textId="6B96B828" w:rsidR="00C3627C" w:rsidDel="005E47CD" w:rsidRDefault="00C3627C">
                  <w:pPr>
                    <w:rPr>
                      <w:del w:id="6701" w:author="Mutali Nepfumbada" w:date="2022-09-28T23:32:00Z"/>
                      <w:lang w:eastAsia="en-US"/>
                    </w:rPr>
                  </w:pPr>
                  <w:del w:id="6702" w:author="Mutali Nepfumbada" w:date="2022-09-28T23:32:00Z">
                    <w:r w:rsidRPr="00DC29B7" w:rsidDel="005E47CD">
                      <w:rPr>
                        <w:bCs/>
                        <w:lang w:val="en-US"/>
                      </w:rPr>
                      <w:delText>Apr 22</w:delText>
                    </w:r>
                  </w:del>
                </w:p>
              </w:tc>
              <w:tc>
                <w:tcPr>
                  <w:tcW w:w="1181" w:type="pct"/>
                </w:tcPr>
                <w:p w14:paraId="38CC3897" w14:textId="490BC664" w:rsidR="00C3627C" w:rsidDel="005E47CD" w:rsidRDefault="00C3627C">
                  <w:pPr>
                    <w:jc w:val="center"/>
                    <w:rPr>
                      <w:del w:id="6703" w:author="Mutali Nepfumbada" w:date="2022-09-28T23:32:00Z"/>
                      <w:lang w:eastAsia="en-US"/>
                    </w:rPr>
                  </w:pPr>
                  <w:del w:id="6704" w:author="Mutali Nepfumbada" w:date="2022-09-28T23:32:00Z">
                    <w:r w:rsidRPr="00DC29B7" w:rsidDel="005E47CD">
                      <w:rPr>
                        <w:bCs/>
                        <w:lang w:val="en-US"/>
                      </w:rPr>
                      <w:delText>73</w:delText>
                    </w:r>
                  </w:del>
                </w:p>
              </w:tc>
              <w:tc>
                <w:tcPr>
                  <w:tcW w:w="1258" w:type="pct"/>
                </w:tcPr>
                <w:p w14:paraId="0DA3D89E" w14:textId="5A04A6F1" w:rsidR="00C3627C" w:rsidDel="005E47CD" w:rsidRDefault="00C3627C">
                  <w:pPr>
                    <w:jc w:val="center"/>
                    <w:rPr>
                      <w:del w:id="6705" w:author="Mutali Nepfumbada" w:date="2022-09-28T23:32:00Z"/>
                      <w:lang w:eastAsia="en-US"/>
                    </w:rPr>
                  </w:pPr>
                  <w:del w:id="6706" w:author="Mutali Nepfumbada" w:date="2022-09-28T23:32:00Z">
                    <w:r w:rsidRPr="00DC29B7" w:rsidDel="005E47CD">
                      <w:rPr>
                        <w:bCs/>
                        <w:lang w:val="en-US"/>
                      </w:rPr>
                      <w:delText>80</w:delText>
                    </w:r>
                  </w:del>
                </w:p>
              </w:tc>
              <w:tc>
                <w:tcPr>
                  <w:tcW w:w="1364" w:type="pct"/>
                </w:tcPr>
                <w:p w14:paraId="61B9DE1E" w14:textId="0F61F73C" w:rsidR="00C3627C" w:rsidRPr="00F92444" w:rsidDel="005E47CD" w:rsidRDefault="00C3627C">
                  <w:pPr>
                    <w:jc w:val="center"/>
                    <w:rPr>
                      <w:del w:id="6707" w:author="Mutali Nepfumbada" w:date="2022-09-28T23:32:00Z"/>
                      <w:color w:val="FF0000"/>
                      <w:lang w:eastAsia="en-US"/>
                    </w:rPr>
                  </w:pPr>
                  <w:del w:id="6708" w:author="Mutali Nepfumbada" w:date="2022-09-28T23:32:00Z">
                    <w:r w:rsidRPr="00F92444" w:rsidDel="005E47CD">
                      <w:rPr>
                        <w:bCs/>
                        <w:color w:val="FF0000"/>
                        <w:lang w:val="en-US"/>
                      </w:rPr>
                      <w:delText>-8.4</w:delText>
                    </w:r>
                    <w:r w:rsidR="00F92444" w:rsidRPr="00F92444" w:rsidDel="005E47CD">
                      <w:rPr>
                        <w:bCs/>
                        <w:color w:val="FF0000"/>
                        <w:lang w:val="en-US"/>
                      </w:rPr>
                      <w:delText>0</w:delText>
                    </w:r>
                  </w:del>
                </w:p>
              </w:tc>
            </w:tr>
            <w:tr w:rsidR="00C3627C" w:rsidDel="005E47CD" w14:paraId="0B3BC0F0" w14:textId="4FD448BD" w:rsidTr="004149F0">
              <w:trPr>
                <w:trHeight w:val="116"/>
                <w:del w:id="6709" w:author="Mutali Nepfumbada" w:date="2022-09-28T23:32:00Z"/>
              </w:trPr>
              <w:tc>
                <w:tcPr>
                  <w:tcW w:w="1197" w:type="pct"/>
                </w:tcPr>
                <w:p w14:paraId="1C3E2919" w14:textId="612B1E70" w:rsidR="00C3627C" w:rsidDel="005E47CD" w:rsidRDefault="00C3627C">
                  <w:pPr>
                    <w:rPr>
                      <w:del w:id="6710" w:author="Mutali Nepfumbada" w:date="2022-09-28T23:32:00Z"/>
                      <w:lang w:eastAsia="en-US"/>
                    </w:rPr>
                  </w:pPr>
                  <w:del w:id="6711" w:author="Mutali Nepfumbada" w:date="2022-09-28T23:32:00Z">
                    <w:r w:rsidRPr="00DC29B7" w:rsidDel="005E47CD">
                      <w:rPr>
                        <w:bCs/>
                        <w:lang w:val="en-US"/>
                      </w:rPr>
                      <w:delText>May 22</w:delText>
                    </w:r>
                  </w:del>
                </w:p>
              </w:tc>
              <w:tc>
                <w:tcPr>
                  <w:tcW w:w="1181" w:type="pct"/>
                </w:tcPr>
                <w:p w14:paraId="17BB662C" w14:textId="6141430D" w:rsidR="00C3627C" w:rsidDel="005E47CD" w:rsidRDefault="00C3627C">
                  <w:pPr>
                    <w:jc w:val="center"/>
                    <w:rPr>
                      <w:del w:id="6712" w:author="Mutali Nepfumbada" w:date="2022-09-28T23:32:00Z"/>
                      <w:lang w:eastAsia="en-US"/>
                    </w:rPr>
                  </w:pPr>
                  <w:del w:id="6713" w:author="Mutali Nepfumbada" w:date="2022-09-28T23:32:00Z">
                    <w:r w:rsidRPr="00DC29B7" w:rsidDel="005E47CD">
                      <w:rPr>
                        <w:bCs/>
                        <w:lang w:val="en-US"/>
                      </w:rPr>
                      <w:delText>78</w:delText>
                    </w:r>
                  </w:del>
                </w:p>
              </w:tc>
              <w:tc>
                <w:tcPr>
                  <w:tcW w:w="1258" w:type="pct"/>
                </w:tcPr>
                <w:p w14:paraId="0B4B6168" w14:textId="2DBDAC1A" w:rsidR="00C3627C" w:rsidDel="005E47CD" w:rsidRDefault="00C3627C">
                  <w:pPr>
                    <w:jc w:val="center"/>
                    <w:rPr>
                      <w:del w:id="6714" w:author="Mutali Nepfumbada" w:date="2022-09-28T23:32:00Z"/>
                      <w:lang w:eastAsia="en-US"/>
                    </w:rPr>
                  </w:pPr>
                  <w:del w:id="6715" w:author="Mutali Nepfumbada" w:date="2022-09-28T23:32:00Z">
                    <w:r w:rsidRPr="00DC29B7" w:rsidDel="005E47CD">
                      <w:rPr>
                        <w:bCs/>
                        <w:lang w:val="en-US"/>
                      </w:rPr>
                      <w:delText>81</w:delText>
                    </w:r>
                  </w:del>
                </w:p>
              </w:tc>
              <w:tc>
                <w:tcPr>
                  <w:tcW w:w="1364" w:type="pct"/>
                </w:tcPr>
                <w:p w14:paraId="65E487D4" w14:textId="2EE2DA0F" w:rsidR="00C3627C" w:rsidRPr="00F92444" w:rsidDel="005E47CD" w:rsidRDefault="00C3627C">
                  <w:pPr>
                    <w:jc w:val="center"/>
                    <w:rPr>
                      <w:del w:id="6716" w:author="Mutali Nepfumbada" w:date="2022-09-28T23:32:00Z"/>
                      <w:color w:val="FF0000"/>
                      <w:lang w:eastAsia="en-US"/>
                    </w:rPr>
                  </w:pPr>
                  <w:del w:id="6717" w:author="Mutali Nepfumbada" w:date="2022-09-28T23:32:00Z">
                    <w:r w:rsidRPr="00F92444" w:rsidDel="005E47CD">
                      <w:rPr>
                        <w:bCs/>
                        <w:color w:val="FF0000"/>
                        <w:lang w:val="en-US"/>
                      </w:rPr>
                      <w:delText>-4.21</w:delText>
                    </w:r>
                  </w:del>
                </w:p>
              </w:tc>
            </w:tr>
            <w:tr w:rsidR="00C3627C" w:rsidDel="005E47CD" w14:paraId="3D3787EF" w14:textId="1FF7DFB9" w:rsidTr="004149F0">
              <w:trPr>
                <w:trHeight w:val="116"/>
                <w:del w:id="6718" w:author="Mutali Nepfumbada" w:date="2022-09-28T23:32:00Z"/>
              </w:trPr>
              <w:tc>
                <w:tcPr>
                  <w:tcW w:w="1197" w:type="pct"/>
                </w:tcPr>
                <w:p w14:paraId="0E656067" w14:textId="37F53BB2" w:rsidR="00C3627C" w:rsidDel="005E47CD" w:rsidRDefault="00C3627C">
                  <w:pPr>
                    <w:rPr>
                      <w:del w:id="6719" w:author="Mutali Nepfumbada" w:date="2022-09-28T23:32:00Z"/>
                      <w:lang w:eastAsia="en-US"/>
                    </w:rPr>
                  </w:pPr>
                  <w:del w:id="6720" w:author="Mutali Nepfumbada" w:date="2022-09-28T23:32:00Z">
                    <w:r w:rsidRPr="00DC29B7" w:rsidDel="005E47CD">
                      <w:rPr>
                        <w:bCs/>
                        <w:lang w:val="en-US"/>
                      </w:rPr>
                      <w:delText>Jun 22</w:delText>
                    </w:r>
                  </w:del>
                </w:p>
              </w:tc>
              <w:tc>
                <w:tcPr>
                  <w:tcW w:w="1181" w:type="pct"/>
                </w:tcPr>
                <w:p w14:paraId="622FFF25" w14:textId="53D3F191" w:rsidR="00C3627C" w:rsidDel="005E47CD" w:rsidRDefault="00C3627C">
                  <w:pPr>
                    <w:jc w:val="center"/>
                    <w:rPr>
                      <w:del w:id="6721" w:author="Mutali Nepfumbada" w:date="2022-09-28T23:32:00Z"/>
                      <w:lang w:eastAsia="en-US"/>
                    </w:rPr>
                  </w:pPr>
                  <w:del w:id="6722" w:author="Mutali Nepfumbada" w:date="2022-09-28T23:32:00Z">
                    <w:r w:rsidRPr="00DC29B7" w:rsidDel="005E47CD">
                      <w:rPr>
                        <w:bCs/>
                        <w:lang w:val="en-US"/>
                      </w:rPr>
                      <w:delText>68</w:delText>
                    </w:r>
                  </w:del>
                </w:p>
              </w:tc>
              <w:tc>
                <w:tcPr>
                  <w:tcW w:w="1258" w:type="pct"/>
                </w:tcPr>
                <w:p w14:paraId="665C2354" w14:textId="316AFD39" w:rsidR="00C3627C" w:rsidDel="005E47CD" w:rsidRDefault="00C3627C">
                  <w:pPr>
                    <w:jc w:val="center"/>
                    <w:rPr>
                      <w:del w:id="6723" w:author="Mutali Nepfumbada" w:date="2022-09-28T23:32:00Z"/>
                      <w:lang w:eastAsia="en-US"/>
                    </w:rPr>
                  </w:pPr>
                  <w:del w:id="6724" w:author="Mutali Nepfumbada" w:date="2022-09-28T23:32:00Z">
                    <w:r w:rsidRPr="00DC29B7" w:rsidDel="005E47CD">
                      <w:rPr>
                        <w:bCs/>
                        <w:lang w:val="en-US"/>
                      </w:rPr>
                      <w:delText>82</w:delText>
                    </w:r>
                  </w:del>
                </w:p>
              </w:tc>
              <w:tc>
                <w:tcPr>
                  <w:tcW w:w="1364" w:type="pct"/>
                </w:tcPr>
                <w:p w14:paraId="77C43523" w14:textId="287808D7" w:rsidR="00C3627C" w:rsidRPr="00F92444" w:rsidDel="005E47CD" w:rsidRDefault="00C3627C">
                  <w:pPr>
                    <w:jc w:val="center"/>
                    <w:rPr>
                      <w:del w:id="6725" w:author="Mutali Nepfumbada" w:date="2022-09-28T23:32:00Z"/>
                      <w:color w:val="FF0000"/>
                      <w:lang w:eastAsia="en-US"/>
                    </w:rPr>
                  </w:pPr>
                  <w:del w:id="6726" w:author="Mutali Nepfumbada" w:date="2022-09-28T23:32:00Z">
                    <w:r w:rsidRPr="00F92444" w:rsidDel="005E47CD">
                      <w:rPr>
                        <w:bCs/>
                        <w:color w:val="FF0000"/>
                        <w:lang w:val="en-US"/>
                      </w:rPr>
                      <w:delText>-16.58</w:delText>
                    </w:r>
                  </w:del>
                </w:p>
              </w:tc>
            </w:tr>
            <w:tr w:rsidR="00C3627C" w:rsidDel="005E47CD" w14:paraId="386A7B29" w14:textId="1E4E6A86" w:rsidTr="004149F0">
              <w:trPr>
                <w:trHeight w:val="116"/>
                <w:del w:id="6727" w:author="Mutali Nepfumbada" w:date="2022-09-28T23:32:00Z"/>
              </w:trPr>
              <w:tc>
                <w:tcPr>
                  <w:tcW w:w="1197" w:type="pct"/>
                </w:tcPr>
                <w:p w14:paraId="1666BE5C" w14:textId="7458B026" w:rsidR="00C3627C" w:rsidDel="005E47CD" w:rsidRDefault="00C3627C">
                  <w:pPr>
                    <w:rPr>
                      <w:del w:id="6728" w:author="Mutali Nepfumbada" w:date="2022-09-28T23:32:00Z"/>
                      <w:lang w:eastAsia="en-US"/>
                    </w:rPr>
                  </w:pPr>
                  <w:del w:id="6729" w:author="Mutali Nepfumbada" w:date="2022-09-28T23:32:00Z">
                    <w:r w:rsidRPr="00DC29B7" w:rsidDel="005E47CD">
                      <w:rPr>
                        <w:bCs/>
                        <w:lang w:val="en-US"/>
                      </w:rPr>
                      <w:delText>Jul 22</w:delText>
                    </w:r>
                  </w:del>
                </w:p>
              </w:tc>
              <w:tc>
                <w:tcPr>
                  <w:tcW w:w="1181" w:type="pct"/>
                </w:tcPr>
                <w:p w14:paraId="7EA17D6D" w14:textId="56B15F32" w:rsidR="00C3627C" w:rsidDel="005E47CD" w:rsidRDefault="00C3627C">
                  <w:pPr>
                    <w:jc w:val="center"/>
                    <w:rPr>
                      <w:del w:id="6730" w:author="Mutali Nepfumbada" w:date="2022-09-28T23:32:00Z"/>
                      <w:lang w:eastAsia="en-US"/>
                    </w:rPr>
                  </w:pPr>
                  <w:del w:id="6731" w:author="Mutali Nepfumbada" w:date="2022-09-28T23:32:00Z">
                    <w:r w:rsidRPr="00DC29B7" w:rsidDel="005E47CD">
                      <w:rPr>
                        <w:bCs/>
                        <w:lang w:val="en-US"/>
                      </w:rPr>
                      <w:delText>72</w:delText>
                    </w:r>
                  </w:del>
                </w:p>
              </w:tc>
              <w:tc>
                <w:tcPr>
                  <w:tcW w:w="1258" w:type="pct"/>
                </w:tcPr>
                <w:p w14:paraId="1455ACAC" w14:textId="5F31C124" w:rsidR="00C3627C" w:rsidDel="005E47CD" w:rsidRDefault="00C3627C">
                  <w:pPr>
                    <w:jc w:val="center"/>
                    <w:rPr>
                      <w:del w:id="6732" w:author="Mutali Nepfumbada" w:date="2022-09-28T23:32:00Z"/>
                      <w:lang w:eastAsia="en-US"/>
                    </w:rPr>
                  </w:pPr>
                  <w:del w:id="6733" w:author="Mutali Nepfumbada" w:date="2022-09-28T23:32:00Z">
                    <w:r w:rsidRPr="00DC29B7" w:rsidDel="005E47CD">
                      <w:rPr>
                        <w:bCs/>
                        <w:lang w:val="en-US"/>
                      </w:rPr>
                      <w:delText>82</w:delText>
                    </w:r>
                  </w:del>
                </w:p>
              </w:tc>
              <w:tc>
                <w:tcPr>
                  <w:tcW w:w="1364" w:type="pct"/>
                </w:tcPr>
                <w:p w14:paraId="35CDEF84" w14:textId="2188F5E7" w:rsidR="00C3627C" w:rsidRPr="00F92444" w:rsidDel="005E47CD" w:rsidRDefault="00C3627C">
                  <w:pPr>
                    <w:jc w:val="center"/>
                    <w:rPr>
                      <w:del w:id="6734" w:author="Mutali Nepfumbada" w:date="2022-09-28T23:32:00Z"/>
                      <w:color w:val="FF0000"/>
                      <w:lang w:eastAsia="en-US"/>
                    </w:rPr>
                  </w:pPr>
                  <w:del w:id="6735" w:author="Mutali Nepfumbada" w:date="2022-09-28T23:32:00Z">
                    <w:r w:rsidRPr="00F92444" w:rsidDel="005E47CD">
                      <w:rPr>
                        <w:bCs/>
                        <w:color w:val="FF0000"/>
                        <w:lang w:val="en-US"/>
                      </w:rPr>
                      <w:delText>-12.78</w:delText>
                    </w:r>
                  </w:del>
                </w:p>
              </w:tc>
            </w:tr>
            <w:tr w:rsidR="00C3627C" w:rsidDel="005E47CD" w14:paraId="3CA03FEF" w14:textId="68D6B912" w:rsidTr="004149F0">
              <w:trPr>
                <w:trHeight w:val="116"/>
                <w:del w:id="6736" w:author="Mutali Nepfumbada" w:date="2022-09-28T23:32:00Z"/>
              </w:trPr>
              <w:tc>
                <w:tcPr>
                  <w:tcW w:w="1197" w:type="pct"/>
                </w:tcPr>
                <w:p w14:paraId="6803B66C" w14:textId="1B13FFF9" w:rsidR="00C3627C" w:rsidDel="005E47CD" w:rsidRDefault="00C3627C">
                  <w:pPr>
                    <w:rPr>
                      <w:del w:id="6737" w:author="Mutali Nepfumbada" w:date="2022-09-28T23:32:00Z"/>
                      <w:lang w:eastAsia="en-US"/>
                    </w:rPr>
                  </w:pPr>
                  <w:del w:id="6738" w:author="Mutali Nepfumbada" w:date="2022-09-28T23:32:00Z">
                    <w:r w:rsidRPr="00DC29B7" w:rsidDel="005E47CD">
                      <w:rPr>
                        <w:bCs/>
                        <w:lang w:val="en-US"/>
                      </w:rPr>
                      <w:delText>Aug 22</w:delText>
                    </w:r>
                  </w:del>
                </w:p>
              </w:tc>
              <w:tc>
                <w:tcPr>
                  <w:tcW w:w="1181" w:type="pct"/>
                </w:tcPr>
                <w:p w14:paraId="717A47F7" w14:textId="2EDB1AF9" w:rsidR="00C3627C" w:rsidDel="005E47CD" w:rsidRDefault="00C3627C">
                  <w:pPr>
                    <w:jc w:val="center"/>
                    <w:rPr>
                      <w:del w:id="6739" w:author="Mutali Nepfumbada" w:date="2022-09-28T23:32:00Z"/>
                      <w:lang w:eastAsia="en-US"/>
                    </w:rPr>
                  </w:pPr>
                  <w:del w:id="6740" w:author="Mutali Nepfumbada" w:date="2022-09-28T23:32:00Z">
                    <w:r w:rsidRPr="00DC29B7" w:rsidDel="005E47CD">
                      <w:rPr>
                        <w:bCs/>
                        <w:lang w:val="en-US"/>
                      </w:rPr>
                      <w:delText>80</w:delText>
                    </w:r>
                  </w:del>
                </w:p>
              </w:tc>
              <w:tc>
                <w:tcPr>
                  <w:tcW w:w="1258" w:type="pct"/>
                </w:tcPr>
                <w:p w14:paraId="7B27BCCC" w14:textId="5EFDD5D8" w:rsidR="00C3627C" w:rsidDel="005E47CD" w:rsidRDefault="00C3627C">
                  <w:pPr>
                    <w:jc w:val="center"/>
                    <w:rPr>
                      <w:del w:id="6741" w:author="Mutali Nepfumbada" w:date="2022-09-28T23:32:00Z"/>
                      <w:lang w:eastAsia="en-US"/>
                    </w:rPr>
                  </w:pPr>
                  <w:del w:id="6742" w:author="Mutali Nepfumbada" w:date="2022-09-28T23:32:00Z">
                    <w:r w:rsidRPr="00DC29B7" w:rsidDel="005E47CD">
                      <w:rPr>
                        <w:bCs/>
                        <w:lang w:val="en-US"/>
                      </w:rPr>
                      <w:delText>83</w:delText>
                    </w:r>
                  </w:del>
                </w:p>
              </w:tc>
              <w:tc>
                <w:tcPr>
                  <w:tcW w:w="1364" w:type="pct"/>
                </w:tcPr>
                <w:p w14:paraId="3E82D7DE" w14:textId="17C7D8D9" w:rsidR="00C3627C" w:rsidRPr="00F92444" w:rsidDel="005E47CD" w:rsidRDefault="00C3627C">
                  <w:pPr>
                    <w:jc w:val="center"/>
                    <w:rPr>
                      <w:del w:id="6743" w:author="Mutali Nepfumbada" w:date="2022-09-28T23:32:00Z"/>
                      <w:color w:val="FF0000"/>
                      <w:lang w:eastAsia="en-US"/>
                    </w:rPr>
                  </w:pPr>
                  <w:del w:id="6744" w:author="Mutali Nepfumbada" w:date="2022-09-28T23:32:00Z">
                    <w:r w:rsidRPr="00F92444" w:rsidDel="005E47CD">
                      <w:rPr>
                        <w:bCs/>
                        <w:color w:val="FF0000"/>
                        <w:lang w:val="en-US"/>
                      </w:rPr>
                      <w:delText>-2.99</w:delText>
                    </w:r>
                  </w:del>
                </w:p>
              </w:tc>
            </w:tr>
          </w:tbl>
          <w:p w14:paraId="2D4A3297" w14:textId="1086E93E" w:rsidR="00C3627C" w:rsidRPr="00953BC7" w:rsidDel="005E47CD" w:rsidRDefault="00C3627C">
            <w:pPr>
              <w:rPr>
                <w:del w:id="6745" w:author="Mutali Nepfumbada" w:date="2022-09-28T23:32:00Z"/>
                <w:lang w:eastAsia="en-US"/>
              </w:rPr>
            </w:pPr>
          </w:p>
        </w:tc>
        <w:tc>
          <w:tcPr>
            <w:tcW w:w="3032" w:type="pct"/>
            <w:vAlign w:val="center"/>
          </w:tcPr>
          <w:p w14:paraId="128393EA" w14:textId="231A0CDE" w:rsidR="00C3627C" w:rsidRPr="00953BC7" w:rsidDel="005E47CD" w:rsidRDefault="00C3627C">
            <w:pPr>
              <w:jc w:val="center"/>
              <w:rPr>
                <w:del w:id="6746" w:author="Mutali Nepfumbada" w:date="2022-09-28T23:32:00Z"/>
                <w:lang w:eastAsia="en-US"/>
              </w:rPr>
            </w:pPr>
            <w:del w:id="6747" w:author="Mutali Nepfumbada" w:date="2022-09-28T23:32:00Z">
              <w:r w:rsidDel="005E47CD">
                <w:rPr>
                  <w:noProof/>
                </w:rPr>
                <w:drawing>
                  <wp:inline distT="0" distB="0" distL="0" distR="0" wp14:anchorId="74BFC1F0" wp14:editId="7B7FF79D">
                    <wp:extent cx="3600000" cy="1986670"/>
                    <wp:effectExtent l="0" t="0" r="0" b="0"/>
                    <wp:docPr id="1029" name="Picture 1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clinic Vergelegen Perfomance Ratio.jpg"/>
                            <pic:cNvPicPr/>
                          </pic:nvPicPr>
                          <pic:blipFill>
                            <a:blip r:embed="rId52"/>
                            <a:stretch>
                              <a:fillRect/>
                            </a:stretch>
                          </pic:blipFill>
                          <pic:spPr>
                            <a:xfrm>
                              <a:off x="0" y="0"/>
                              <a:ext cx="3600000" cy="1986670"/>
                            </a:xfrm>
                            <a:prstGeom prst="rect">
                              <a:avLst/>
                            </a:prstGeom>
                          </pic:spPr>
                        </pic:pic>
                      </a:graphicData>
                    </a:graphic>
                  </wp:inline>
                </w:drawing>
              </w:r>
            </w:del>
          </w:p>
        </w:tc>
      </w:tr>
      <w:tr w:rsidR="00C3627C" w:rsidRPr="00953BC7" w:rsidDel="005E47CD" w14:paraId="0794EF5E" w14:textId="71EFA7C8" w:rsidTr="005E47CD">
        <w:trPr>
          <w:trHeight w:val="106"/>
          <w:del w:id="6748" w:author="Mutali Nepfumbada" w:date="2022-09-28T23:32:00Z"/>
        </w:trPr>
        <w:tc>
          <w:tcPr>
            <w:tcW w:w="1968" w:type="pct"/>
            <w:vAlign w:val="center"/>
          </w:tcPr>
          <w:p w14:paraId="6CF99F1F" w14:textId="145B7508" w:rsidR="00C3627C" w:rsidRPr="00953BC7" w:rsidDel="005E47CD" w:rsidRDefault="00C3627C">
            <w:pPr>
              <w:pStyle w:val="Caption"/>
              <w:rPr>
                <w:del w:id="6749" w:author="Mutali Nepfumbada" w:date="2022-09-28T23:32:00Z"/>
              </w:rPr>
            </w:pPr>
            <w:bookmarkStart w:id="6750" w:name="_Toc113817682"/>
            <w:bookmarkStart w:id="6751" w:name="_Toc115101858"/>
            <w:del w:id="6752" w:author="Mutali Nepfumbada" w:date="2022-09-28T23:32:00Z">
              <w:r w:rsidRPr="00953BC7" w:rsidDel="005E47CD">
                <w:delText xml:space="preserve">Table </w:delText>
              </w:r>
              <w:r w:rsidR="00000000" w:rsidDel="005E47CD">
                <w:fldChar w:fldCharType="begin"/>
              </w:r>
              <w:r w:rsidR="00000000" w:rsidDel="005E47CD">
                <w:delInstrText xml:space="preserve"> STYLEREF 1 \s </w:delInstrText>
              </w:r>
              <w:r w:rsidR="00000000" w:rsidDel="005E47CD">
                <w:fldChar w:fldCharType="separate"/>
              </w:r>
              <w:r w:rsidR="00B61424" w:rsidDel="005E47CD">
                <w:rPr>
                  <w:noProof/>
                </w:rPr>
                <w:delText>8</w:delText>
              </w:r>
              <w:r w:rsidR="00000000" w:rsidDel="005E47CD">
                <w:rPr>
                  <w:noProof/>
                </w:rPr>
                <w:fldChar w:fldCharType="end"/>
              </w:r>
              <w:r w:rsidR="00B61424" w:rsidDel="005E47CD">
                <w:noBreakHyphen/>
              </w:r>
              <w:r w:rsidR="00000000" w:rsidDel="005E47CD">
                <w:fldChar w:fldCharType="begin"/>
              </w:r>
              <w:r w:rsidR="00000000" w:rsidDel="005E47CD">
                <w:delInstrText xml:space="preserve"> SEQ Table \* ARABIC \s 1 </w:delInstrText>
              </w:r>
              <w:r w:rsidR="00000000" w:rsidDel="005E47CD">
                <w:fldChar w:fldCharType="separate"/>
              </w:r>
              <w:r w:rsidR="00B61424" w:rsidDel="005E47CD">
                <w:rPr>
                  <w:noProof/>
                </w:rPr>
                <w:delText>5</w:delText>
              </w:r>
              <w:r w:rsidR="00000000" w:rsidDel="005E47CD">
                <w:rPr>
                  <w:noProof/>
                </w:rPr>
                <w:fldChar w:fldCharType="end"/>
              </w:r>
              <w:r w:rsidRPr="00953BC7" w:rsidDel="005E47CD">
                <w:delText xml:space="preserve">: </w:delText>
              </w:r>
              <w:r w:rsidDel="005E47CD">
                <w:delText>Vergelegen</w:delText>
              </w:r>
              <w:r w:rsidRPr="00953BC7" w:rsidDel="005E47CD">
                <w:delText xml:space="preserve"> PR </w:delText>
              </w:r>
              <w:r w:rsidDel="005E47CD">
                <w:delText>and Forecast</w:delText>
              </w:r>
              <w:bookmarkEnd w:id="6750"/>
              <w:bookmarkEnd w:id="6751"/>
              <w:r w:rsidRPr="00953BC7" w:rsidDel="005E47CD">
                <w:delText xml:space="preserve"> </w:delText>
              </w:r>
            </w:del>
          </w:p>
        </w:tc>
        <w:tc>
          <w:tcPr>
            <w:tcW w:w="3032" w:type="pct"/>
            <w:vAlign w:val="center"/>
          </w:tcPr>
          <w:p w14:paraId="3F5A55A8" w14:textId="71DE22F3" w:rsidR="00C3627C" w:rsidRPr="00953BC7" w:rsidDel="005E47CD" w:rsidRDefault="00C3627C">
            <w:pPr>
              <w:pStyle w:val="Caption"/>
              <w:rPr>
                <w:del w:id="6753" w:author="Mutali Nepfumbada" w:date="2022-09-28T23:32:00Z"/>
                <w:color w:val="666666"/>
                <w:sz w:val="24"/>
              </w:rPr>
            </w:pPr>
            <w:bookmarkStart w:id="6754" w:name="_Toc113817657"/>
            <w:bookmarkStart w:id="6755" w:name="_Toc115101887"/>
            <w:del w:id="6756" w:author="Mutali Nepfumbada" w:date="2022-09-28T23:32:00Z">
              <w:r w:rsidRPr="00953BC7" w:rsidDel="005E47CD">
                <w:delText xml:space="preserve">Figure </w:delText>
              </w:r>
              <w:r w:rsidR="00000000" w:rsidDel="005E47CD">
                <w:fldChar w:fldCharType="begin"/>
              </w:r>
              <w:r w:rsidR="00000000" w:rsidDel="005E47CD">
                <w:delInstrText xml:space="preserve"> STYLEREF 1 \s </w:delInstrText>
              </w:r>
              <w:r w:rsidR="00000000" w:rsidDel="005E47CD">
                <w:fldChar w:fldCharType="separate"/>
              </w:r>
              <w:r w:rsidR="009259F6" w:rsidDel="005E47CD">
                <w:rPr>
                  <w:noProof/>
                </w:rPr>
                <w:delText>8</w:delText>
              </w:r>
              <w:r w:rsidR="00000000" w:rsidDel="005E47CD">
                <w:rPr>
                  <w:noProof/>
                </w:rPr>
                <w:fldChar w:fldCharType="end"/>
              </w:r>
              <w:r w:rsidDel="005E47CD">
                <w:noBreakHyphen/>
              </w:r>
              <w:r w:rsidR="00000000" w:rsidDel="005E47CD">
                <w:fldChar w:fldCharType="begin"/>
              </w:r>
              <w:r w:rsidR="00000000" w:rsidDel="005E47CD">
                <w:delInstrText xml:space="preserve"> SEQ Figure \* ARABIC \s 1 </w:delInstrText>
              </w:r>
              <w:r w:rsidR="00000000" w:rsidDel="005E47CD">
                <w:fldChar w:fldCharType="separate"/>
              </w:r>
              <w:r w:rsidR="009259F6" w:rsidDel="005E47CD">
                <w:rPr>
                  <w:noProof/>
                </w:rPr>
                <w:delText>5</w:delText>
              </w:r>
              <w:r w:rsidR="00000000" w:rsidDel="005E47CD">
                <w:rPr>
                  <w:noProof/>
                </w:rPr>
                <w:fldChar w:fldCharType="end"/>
              </w:r>
              <w:r w:rsidRPr="00953BC7" w:rsidDel="005E47CD">
                <w:delText xml:space="preserve">: </w:delText>
              </w:r>
              <w:r w:rsidDel="005E47CD">
                <w:delText>Vergelegen</w:delText>
              </w:r>
              <w:r w:rsidRPr="00953BC7" w:rsidDel="005E47CD">
                <w:delText xml:space="preserve"> PR </w:delText>
              </w:r>
              <w:r w:rsidDel="005E47CD">
                <w:delText>Vs Forecast</w:delText>
              </w:r>
              <w:bookmarkEnd w:id="6754"/>
              <w:bookmarkEnd w:id="6755"/>
            </w:del>
          </w:p>
        </w:tc>
      </w:tr>
    </w:tbl>
    <w:p w14:paraId="77AF9ABF" w14:textId="77777777" w:rsidR="00C3627C" w:rsidRDefault="00C3627C" w:rsidP="00C3627C">
      <w:pPr>
        <w:jc w:val="both"/>
      </w:pPr>
    </w:p>
    <w:p w14:paraId="26D09B08" w14:textId="739A8031" w:rsidR="00C3627C" w:rsidRDefault="00C3627C" w:rsidP="00C3627C">
      <w:pPr>
        <w:jc w:val="both"/>
        <w:rPr>
          <w:ins w:id="6757" w:author="Thulani Ndaba" w:date="2022-09-20T16:52:00Z"/>
        </w:rPr>
      </w:pPr>
      <w:r>
        <w:t>From the chart and table above, it appears that the performance ratio from April to present has fallen short of projections, ranging from -2.99</w:t>
      </w:r>
      <w:r w:rsidR="001E0917">
        <w:t xml:space="preserve"> </w:t>
      </w:r>
      <w:r>
        <w:t>% to -16.58</w:t>
      </w:r>
      <w:r w:rsidR="001E0917">
        <w:t xml:space="preserve"> </w:t>
      </w:r>
      <w:r>
        <w:t>%. Harmattan notes that the power plant's Performance Ratio has not improved</w:t>
      </w:r>
      <w:ins w:id="6758" w:author="Thulani Ndaba" w:date="2022-09-20T16:50:00Z">
        <w:r>
          <w:t>.</w:t>
        </w:r>
      </w:ins>
      <w:del w:id="6759" w:author="Thulani Ndaba" w:date="2022-09-20T16:50:00Z">
        <w:r w:rsidDel="00554D83">
          <w:delText>,</w:delText>
        </w:r>
      </w:del>
      <w:r>
        <w:t xml:space="preserve"> </w:t>
      </w:r>
      <w:ins w:id="6760" w:author="Thulani Ndaba" w:date="2022-09-20T16:50:00Z">
        <w:r>
          <w:t>D</w:t>
        </w:r>
      </w:ins>
      <w:del w:id="6761" w:author="Thulani Ndaba" w:date="2022-09-20T16:50:00Z">
        <w:r>
          <w:delText>and d</w:delText>
        </w:r>
      </w:del>
      <w:r>
        <w:t xml:space="preserve">ue to a lack of data, </w:t>
      </w:r>
      <w:ins w:id="6762" w:author="Thulani Ndaba" w:date="2022-09-20T16:50:00Z">
        <w:r>
          <w:t xml:space="preserve">we </w:t>
        </w:r>
      </w:ins>
      <w:r>
        <w:t xml:space="preserve">cannot confirm whether it has </w:t>
      </w:r>
      <w:proofErr w:type="gramStart"/>
      <w:r>
        <w:t>lagged behind</w:t>
      </w:r>
      <w:proofErr w:type="gramEnd"/>
      <w:r>
        <w:t xml:space="preserve"> projections since COD. </w:t>
      </w:r>
    </w:p>
    <w:p w14:paraId="2BD84F4F" w14:textId="77777777" w:rsidR="00C3627C" w:rsidRDefault="00C3627C" w:rsidP="00C3627C">
      <w:pPr>
        <w:jc w:val="both"/>
        <w:rPr>
          <w:ins w:id="6763" w:author="Thulani Ndaba" w:date="2022-09-20T16:52:00Z"/>
        </w:rPr>
      </w:pPr>
    </w:p>
    <w:p w14:paraId="24675587" w14:textId="77777777" w:rsidR="00C3627C" w:rsidRDefault="00C3627C" w:rsidP="00C3627C">
      <w:pPr>
        <w:jc w:val="both"/>
      </w:pPr>
      <w:r>
        <w:t>The Operator has stated that the inadequate performance of the power plant is due to poor weather conditions that have resulted in lower irradiation than expected, as well as load shedding that results in production outages because the inverter cannot be put into operation for safety reasons.</w:t>
      </w:r>
    </w:p>
    <w:p w14:paraId="1B740CAB" w14:textId="77777777" w:rsidR="00D36FF1" w:rsidRDefault="00D36FF1" w:rsidP="00D36FF1">
      <w:pPr>
        <w:pStyle w:val="Heading2"/>
        <w:numPr>
          <w:ilvl w:val="1"/>
          <w:numId w:val="24"/>
        </w:numPr>
        <w:rPr>
          <w:ins w:id="6764" w:author="Mutali Nepfumbada" w:date="2022-09-28T23:25:00Z"/>
        </w:rPr>
      </w:pPr>
      <w:proofErr w:type="spellStart"/>
      <w:ins w:id="6765" w:author="Mutali Nepfumbada" w:date="2022-09-28T23:25:00Z">
        <w:r>
          <w:t>Vergelegen</w:t>
        </w:r>
        <w:proofErr w:type="spellEnd"/>
        <w:r w:rsidRPr="00953BC7">
          <w:t xml:space="preserve"> Production </w:t>
        </w:r>
        <w:r>
          <w:t>Vs Forecast</w:t>
        </w:r>
        <w:r w:rsidRPr="00953BC7">
          <w:t xml:space="preserve"> </w:t>
        </w:r>
      </w:ins>
    </w:p>
    <w:p w14:paraId="4E16C5A0" w14:textId="77777777" w:rsidR="00D36FF1" w:rsidRPr="00666BF5" w:rsidRDefault="00D36FF1" w:rsidP="00D36FF1">
      <w:pPr>
        <w:rPr>
          <w:ins w:id="6766" w:author="Mutali Nepfumbada" w:date="2022-09-28T23:25:00Z"/>
        </w:rPr>
      </w:pPr>
    </w:p>
    <w:p w14:paraId="5AA86C3B" w14:textId="788856F7" w:rsidR="00D36FF1" w:rsidRDefault="00D36FF1" w:rsidP="00D36FF1">
      <w:pPr>
        <w:jc w:val="both"/>
        <w:rPr>
          <w:ins w:id="6767" w:author="Mutali Nepfumbada" w:date="2022-09-28T23:34:00Z"/>
        </w:rPr>
      </w:pPr>
      <w:ins w:id="6768" w:author="Mutali Nepfumbada" w:date="2022-09-28T23:25:00Z">
        <w:r w:rsidRPr="00666BF5">
          <w:t xml:space="preserve">The following table describes the production of the </w:t>
        </w:r>
        <w:r>
          <w:t>project</w:t>
        </w:r>
        <w:r w:rsidRPr="00666BF5">
          <w:t xml:space="preserve">. Production was measured from COD to August </w:t>
        </w:r>
        <w:r>
          <w:t>2022</w:t>
        </w:r>
        <w:r w:rsidRPr="00666BF5">
          <w:t xml:space="preserve"> and compared to the P50 forecast.</w:t>
        </w:r>
        <w:r>
          <w:t xml:space="preserve"> </w:t>
        </w:r>
        <w:r w:rsidRPr="00CA2D85">
          <w:t>Harmattan points out that October 2022 was not a full month, so production is low. Harmattan adjusted the forecast for the 3 days of operation. The resulting variance shows that the plant was above forecast</w:t>
        </w:r>
        <w:r>
          <w:t>s.</w:t>
        </w:r>
      </w:ins>
    </w:p>
    <w:p w14:paraId="217D2F0E" w14:textId="77777777" w:rsidR="005E47CD" w:rsidRDefault="005E47CD" w:rsidP="00D36FF1">
      <w:pPr>
        <w:jc w:val="both"/>
        <w:rPr>
          <w:ins w:id="6769" w:author="Mutali Nepfumbada" w:date="2022-09-28T23:25:00Z"/>
        </w:rPr>
      </w:pPr>
    </w:p>
    <w:tbl>
      <w:tblPr>
        <w:tblStyle w:val="TableGridLight"/>
        <w:tblW w:w="0" w:type="auto"/>
        <w:tblLook w:val="04A0" w:firstRow="1" w:lastRow="0" w:firstColumn="1" w:lastColumn="0" w:noHBand="0" w:noVBand="1"/>
      </w:tblPr>
      <w:tblGrid>
        <w:gridCol w:w="1302"/>
        <w:gridCol w:w="1646"/>
        <w:gridCol w:w="1530"/>
        <w:gridCol w:w="1542"/>
        <w:gridCol w:w="1519"/>
        <w:gridCol w:w="1784"/>
      </w:tblGrid>
      <w:tr w:rsidR="005E47CD" w:rsidRPr="00DC29B7" w14:paraId="31D375B6" w14:textId="77777777" w:rsidTr="00201D25">
        <w:trPr>
          <w:trHeight w:val="86"/>
          <w:ins w:id="6770" w:author="Mutali Nepfumbada" w:date="2022-09-28T23:34:00Z"/>
        </w:trPr>
        <w:tc>
          <w:tcPr>
            <w:tcW w:w="1302" w:type="dxa"/>
            <w:shd w:val="clear" w:color="auto" w:fill="5F0505"/>
            <w:noWrap/>
          </w:tcPr>
          <w:p w14:paraId="5DBDA218" w14:textId="77777777" w:rsidR="005E47CD" w:rsidRPr="00FA3295" w:rsidRDefault="005E47CD" w:rsidP="00201D25">
            <w:pPr>
              <w:jc w:val="center"/>
              <w:rPr>
                <w:ins w:id="6771" w:author="Mutali Nepfumbada" w:date="2022-09-28T23:34:00Z"/>
                <w:b/>
                <w:bCs/>
              </w:rPr>
            </w:pPr>
            <w:ins w:id="6772" w:author="Mutali Nepfumbada" w:date="2022-09-28T23:34:00Z">
              <w:r>
                <w:rPr>
                  <w:b/>
                  <w:bCs/>
                </w:rPr>
                <w:t>Month</w:t>
              </w:r>
            </w:ins>
          </w:p>
        </w:tc>
        <w:tc>
          <w:tcPr>
            <w:tcW w:w="4718" w:type="dxa"/>
            <w:gridSpan w:val="3"/>
            <w:shd w:val="clear" w:color="auto" w:fill="5F0505"/>
          </w:tcPr>
          <w:p w14:paraId="4F00656F" w14:textId="77777777" w:rsidR="005E47CD" w:rsidRPr="00FA3295" w:rsidRDefault="005E47CD" w:rsidP="00201D25">
            <w:pPr>
              <w:jc w:val="center"/>
              <w:rPr>
                <w:ins w:id="6773" w:author="Mutali Nepfumbada" w:date="2022-09-28T23:34:00Z"/>
                <w:b/>
                <w:bCs/>
              </w:rPr>
            </w:pPr>
            <w:ins w:id="6774" w:author="Mutali Nepfumbada" w:date="2022-09-28T23:34:00Z">
              <w:r w:rsidRPr="004444EE">
                <w:rPr>
                  <w:b/>
                  <w:bCs/>
                </w:rPr>
                <w:t>Production (kWh)</w:t>
              </w:r>
            </w:ins>
          </w:p>
        </w:tc>
        <w:tc>
          <w:tcPr>
            <w:tcW w:w="1519" w:type="dxa"/>
            <w:vMerge w:val="restart"/>
            <w:shd w:val="clear" w:color="auto" w:fill="5F0505"/>
          </w:tcPr>
          <w:p w14:paraId="5D4030AF" w14:textId="77777777" w:rsidR="005E47CD" w:rsidRPr="00FA3295" w:rsidRDefault="005E47CD" w:rsidP="00201D25">
            <w:pPr>
              <w:jc w:val="center"/>
              <w:rPr>
                <w:ins w:id="6775" w:author="Mutali Nepfumbada" w:date="2022-09-28T23:34:00Z"/>
                <w:b/>
                <w:bCs/>
              </w:rPr>
            </w:pPr>
            <w:ins w:id="6776" w:author="Mutali Nepfumbada" w:date="2022-09-28T23:34:00Z">
              <w:r>
                <w:rPr>
                  <w:b/>
                  <w:bCs/>
                </w:rPr>
                <w:t xml:space="preserve">Actual </w:t>
              </w:r>
              <w:del w:id="6777" w:author="Mutali Nepfumbada" w:date="2022-09-24T04:52:00Z">
                <w:r w:rsidDel="00CE74EC">
                  <w:rPr>
                    <w:b/>
                    <w:bCs/>
                  </w:rPr>
                  <w:delText>Delta</w:delText>
                </w:r>
              </w:del>
              <w:r>
                <w:rPr>
                  <w:b/>
                  <w:bCs/>
                </w:rPr>
                <w:t>vs</w:t>
              </w:r>
              <w:commentRangeStart w:id="6778"/>
              <w:del w:id="6779" w:author="Adam Terry" w:date="2022-09-23T18:11:00Z">
                <w:r w:rsidRPr="00962DBE" w:rsidDel="00BF2385">
                  <w:rPr>
                    <w:b/>
                    <w:bCs/>
                  </w:rPr>
                  <w:delText>Δ</w:delText>
                </w:r>
              </w:del>
              <w:r>
                <w:rPr>
                  <w:b/>
                  <w:bCs/>
                </w:rPr>
                <w:t xml:space="preserve"> Original Forecast</w:t>
              </w:r>
              <w:r w:rsidRPr="00962DBE">
                <w:rPr>
                  <w:b/>
                  <w:bCs/>
                  <w:lang w:val="en-US"/>
                </w:rPr>
                <w:t xml:space="preserve"> (%)</w:t>
              </w:r>
              <w:commentRangeEnd w:id="6778"/>
              <w:r w:rsidRPr="00962DBE">
                <w:rPr>
                  <w:rStyle w:val="CommentReference"/>
                  <w:rFonts w:ascii="Verdana" w:hAnsi="Verdana"/>
                  <w:b/>
                  <w:bCs/>
                  <w:rPrChange w:id="6780" w:author="Mutali Nepfumbada" w:date="2022-09-21T09:05:00Z">
                    <w:rPr>
                      <w:rStyle w:val="CommentReference"/>
                      <w:rFonts w:ascii="Verdana" w:hAnsi="Verdana"/>
                    </w:rPr>
                  </w:rPrChange>
                </w:rPr>
                <w:commentReference w:id="6778"/>
              </w:r>
            </w:ins>
          </w:p>
        </w:tc>
        <w:tc>
          <w:tcPr>
            <w:tcW w:w="1784" w:type="dxa"/>
            <w:vMerge w:val="restart"/>
            <w:shd w:val="clear" w:color="auto" w:fill="5F0505"/>
          </w:tcPr>
          <w:p w14:paraId="02988FDB" w14:textId="77777777" w:rsidR="005E47CD" w:rsidRPr="00FA3295" w:rsidRDefault="005E47CD" w:rsidP="00201D25">
            <w:pPr>
              <w:jc w:val="center"/>
              <w:rPr>
                <w:ins w:id="6782" w:author="Mutali Nepfumbada" w:date="2022-09-28T23:34:00Z"/>
                <w:b/>
                <w:bCs/>
              </w:rPr>
            </w:pPr>
            <w:ins w:id="6783" w:author="Mutali Nepfumbada" w:date="2022-09-28T23:34:00Z">
              <w:r w:rsidRPr="0025667A">
                <w:rPr>
                  <w:b/>
                  <w:bCs/>
                </w:rPr>
                <w:t>Actual vs Weather Adjusted Forecast (%)</w:t>
              </w:r>
            </w:ins>
          </w:p>
        </w:tc>
      </w:tr>
      <w:tr w:rsidR="005E47CD" w:rsidRPr="00DC29B7" w14:paraId="51D682B2" w14:textId="77777777" w:rsidTr="00201D25">
        <w:trPr>
          <w:trHeight w:val="86"/>
          <w:ins w:id="6784" w:author="Mutali Nepfumbada" w:date="2022-09-28T23:34:00Z"/>
        </w:trPr>
        <w:tc>
          <w:tcPr>
            <w:tcW w:w="1302" w:type="dxa"/>
            <w:shd w:val="clear" w:color="auto" w:fill="5F0505"/>
            <w:noWrap/>
          </w:tcPr>
          <w:p w14:paraId="1857A6F5" w14:textId="77777777" w:rsidR="005E47CD" w:rsidRPr="00977093" w:rsidRDefault="005E47CD" w:rsidP="00201D25">
            <w:pPr>
              <w:rPr>
                <w:ins w:id="6785" w:author="Mutali Nepfumbada" w:date="2022-09-28T23:34:00Z"/>
                <w:b/>
                <w:lang w:val="en-US"/>
              </w:rPr>
            </w:pPr>
          </w:p>
        </w:tc>
        <w:tc>
          <w:tcPr>
            <w:tcW w:w="1646" w:type="dxa"/>
            <w:shd w:val="clear" w:color="auto" w:fill="5F0505"/>
            <w:noWrap/>
          </w:tcPr>
          <w:p w14:paraId="75ACB554" w14:textId="77777777" w:rsidR="005E47CD" w:rsidRPr="00FA3295" w:rsidRDefault="005E47CD" w:rsidP="00201D25">
            <w:pPr>
              <w:jc w:val="center"/>
              <w:rPr>
                <w:ins w:id="6786" w:author="Mutali Nepfumbada" w:date="2022-09-28T23:34:00Z"/>
                <w:b/>
                <w:bCs/>
                <w:lang w:val="en-US"/>
              </w:rPr>
            </w:pPr>
            <w:ins w:id="6787" w:author="Mutali Nepfumbada" w:date="2022-09-28T23:34:00Z">
              <w:r>
                <w:rPr>
                  <w:b/>
                  <w:bCs/>
                  <w:lang w:val="en-US"/>
                </w:rPr>
                <w:t>Original Forecast</w:t>
              </w:r>
            </w:ins>
          </w:p>
        </w:tc>
        <w:tc>
          <w:tcPr>
            <w:tcW w:w="1530" w:type="dxa"/>
            <w:shd w:val="clear" w:color="auto" w:fill="5F0505"/>
            <w:noWrap/>
          </w:tcPr>
          <w:p w14:paraId="7DB55DC9" w14:textId="77777777" w:rsidR="005E47CD" w:rsidRPr="00FA3295" w:rsidRDefault="005E47CD" w:rsidP="00201D25">
            <w:pPr>
              <w:jc w:val="center"/>
              <w:rPr>
                <w:ins w:id="6788" w:author="Mutali Nepfumbada" w:date="2022-09-28T23:34:00Z"/>
                <w:b/>
                <w:bCs/>
                <w:lang w:val="en-US"/>
              </w:rPr>
            </w:pPr>
            <w:commentRangeStart w:id="6789"/>
            <w:ins w:id="6790" w:author="Mutali Nepfumbada" w:date="2022-09-28T23:34:00Z">
              <w:r w:rsidRPr="00962DBE">
                <w:rPr>
                  <w:b/>
                  <w:bCs/>
                </w:rPr>
                <w:t>W</w:t>
              </w:r>
              <w:commentRangeEnd w:id="6789"/>
              <w:r>
                <w:rPr>
                  <w:rStyle w:val="CommentReference"/>
                  <w:rFonts w:ascii="Verdana" w:hAnsi="Verdana"/>
                </w:rPr>
                <w:commentReference w:id="6789"/>
              </w:r>
              <w:r>
                <w:rPr>
                  <w:b/>
                  <w:bCs/>
                </w:rPr>
                <w:t>eather Adjusted Forecast</w:t>
              </w:r>
            </w:ins>
          </w:p>
        </w:tc>
        <w:tc>
          <w:tcPr>
            <w:tcW w:w="1542" w:type="dxa"/>
            <w:shd w:val="clear" w:color="auto" w:fill="5F0505"/>
            <w:noWrap/>
          </w:tcPr>
          <w:p w14:paraId="31DBD50B" w14:textId="77777777" w:rsidR="005E47CD" w:rsidRPr="00FA3295" w:rsidRDefault="005E47CD" w:rsidP="00201D25">
            <w:pPr>
              <w:jc w:val="center"/>
              <w:rPr>
                <w:ins w:id="6791" w:author="Mutali Nepfumbada" w:date="2022-09-28T23:34:00Z"/>
                <w:b/>
                <w:bCs/>
                <w:lang w:val="en-US"/>
              </w:rPr>
            </w:pPr>
            <w:commentRangeStart w:id="6792"/>
            <w:ins w:id="6793" w:author="Mutali Nepfumbada" w:date="2022-09-28T23:34:00Z">
              <w:r w:rsidRPr="00962DBE">
                <w:rPr>
                  <w:b/>
                  <w:bCs/>
                  <w:lang w:val="en-US"/>
                </w:rPr>
                <w:t>A</w:t>
              </w:r>
              <w:commentRangeEnd w:id="6792"/>
              <w:r>
                <w:rPr>
                  <w:rStyle w:val="CommentReference"/>
                  <w:rFonts w:ascii="Verdana" w:hAnsi="Verdana"/>
                </w:rPr>
                <w:commentReference w:id="6792"/>
              </w:r>
              <w:r>
                <w:rPr>
                  <w:b/>
                  <w:bCs/>
                  <w:lang w:val="en-US"/>
                </w:rPr>
                <w:t>ctual Production</w:t>
              </w:r>
            </w:ins>
          </w:p>
        </w:tc>
        <w:tc>
          <w:tcPr>
            <w:tcW w:w="1519" w:type="dxa"/>
            <w:vMerge/>
            <w:shd w:val="clear" w:color="auto" w:fill="5F0505"/>
          </w:tcPr>
          <w:p w14:paraId="5988C58F" w14:textId="77777777" w:rsidR="005E47CD" w:rsidRPr="00FA3295" w:rsidRDefault="005E47CD" w:rsidP="00201D25">
            <w:pPr>
              <w:jc w:val="center"/>
              <w:rPr>
                <w:ins w:id="6794" w:author="Mutali Nepfumbada" w:date="2022-09-28T23:34:00Z"/>
                <w:b/>
                <w:bCs/>
              </w:rPr>
            </w:pPr>
          </w:p>
        </w:tc>
        <w:tc>
          <w:tcPr>
            <w:tcW w:w="1784" w:type="dxa"/>
            <w:vMerge/>
            <w:shd w:val="clear" w:color="auto" w:fill="5F0505"/>
          </w:tcPr>
          <w:p w14:paraId="6F0FF27C" w14:textId="77777777" w:rsidR="005E47CD" w:rsidRPr="00FA3295" w:rsidRDefault="005E47CD" w:rsidP="00201D25">
            <w:pPr>
              <w:jc w:val="center"/>
              <w:rPr>
                <w:ins w:id="6795" w:author="Mutali Nepfumbada" w:date="2022-09-28T23:34:00Z"/>
                <w:b/>
                <w:bCs/>
              </w:rPr>
            </w:pPr>
          </w:p>
        </w:tc>
      </w:tr>
      <w:tr w:rsidR="005E47CD" w:rsidRPr="00DC29B7" w14:paraId="749A9CF6" w14:textId="77777777" w:rsidTr="00201D25">
        <w:trPr>
          <w:trHeight w:val="212"/>
          <w:ins w:id="6796" w:author="Mutali Nepfumbada" w:date="2022-09-28T23:34:00Z"/>
        </w:trPr>
        <w:tc>
          <w:tcPr>
            <w:tcW w:w="9323" w:type="dxa"/>
            <w:gridSpan w:val="6"/>
            <w:noWrap/>
          </w:tcPr>
          <w:p w14:paraId="2D60C60D" w14:textId="77777777" w:rsidR="005E47CD" w:rsidRPr="00DC29B7" w:rsidRDefault="005E47CD" w:rsidP="00201D25">
            <w:pPr>
              <w:tabs>
                <w:tab w:val="left" w:pos="2205"/>
              </w:tabs>
              <w:rPr>
                <w:ins w:id="6797" w:author="Mutali Nepfumbada" w:date="2022-09-28T23:34:00Z"/>
                <w:bCs/>
                <w:lang w:val="en-US"/>
              </w:rPr>
            </w:pPr>
            <w:ins w:id="6798" w:author="Mutali Nepfumbada" w:date="2022-09-28T23:34:00Z">
              <w:r w:rsidRPr="00DC29B7">
                <w:rPr>
                  <w:bCs/>
                  <w:lang w:val="en-US"/>
                </w:rPr>
                <w:tab/>
                <w:t xml:space="preserve">{%tr for item in </w:t>
              </w:r>
              <w:proofErr w:type="spellStart"/>
              <w:r w:rsidRPr="00DF6ABC">
                <w:rPr>
                  <w:bCs/>
                  <w:lang w:val="en-US"/>
                </w:rPr>
                <w:t>VERPtable_contents</w:t>
              </w:r>
              <w:proofErr w:type="spellEnd"/>
              <w:r w:rsidRPr="00DC29B7">
                <w:rPr>
                  <w:bCs/>
                  <w:lang w:val="en-US"/>
                </w:rPr>
                <w:t>%}</w:t>
              </w:r>
            </w:ins>
          </w:p>
        </w:tc>
      </w:tr>
      <w:tr w:rsidR="005E47CD" w:rsidRPr="00DC29B7" w14:paraId="6E4967CB" w14:textId="77777777" w:rsidTr="00201D25">
        <w:trPr>
          <w:trHeight w:val="224"/>
          <w:ins w:id="6799" w:author="Mutali Nepfumbada" w:date="2022-09-28T23:34:00Z"/>
        </w:trPr>
        <w:tc>
          <w:tcPr>
            <w:tcW w:w="1302" w:type="dxa"/>
            <w:noWrap/>
          </w:tcPr>
          <w:p w14:paraId="6A848B11" w14:textId="77777777" w:rsidR="005E47CD" w:rsidRPr="00DC29B7" w:rsidRDefault="005E47CD" w:rsidP="00201D25">
            <w:pPr>
              <w:jc w:val="both"/>
              <w:rPr>
                <w:ins w:id="6800" w:author="Mutali Nepfumbada" w:date="2022-09-28T23:34:00Z"/>
                <w:bCs/>
                <w:lang w:val="en-US"/>
              </w:rPr>
            </w:pPr>
            <w:ins w:id="6801" w:author="Mutali Nepfumbada" w:date="2022-09-28T23:34:00Z">
              <w:r w:rsidRPr="00DC29B7">
                <w:rPr>
                  <w:bCs/>
                  <w:lang w:val="en-US"/>
                </w:rPr>
                <w:t>{{</w:t>
              </w:r>
              <w:proofErr w:type="spellStart"/>
              <w:proofErr w:type="gramStart"/>
              <w:r w:rsidRPr="00DC29B7">
                <w:rPr>
                  <w:bCs/>
                  <w:lang w:val="en-US"/>
                </w:rPr>
                <w:t>item.</w:t>
              </w:r>
              <w:r>
                <w:rPr>
                  <w:bCs/>
                  <w:lang w:val="en-US"/>
                </w:rPr>
                <w:t>Date</w:t>
              </w:r>
              <w:proofErr w:type="spellEnd"/>
              <w:proofErr w:type="gramEnd"/>
              <w:r w:rsidRPr="00DC29B7">
                <w:rPr>
                  <w:bCs/>
                  <w:lang w:val="en-US"/>
                </w:rPr>
                <w:t>}}</w:t>
              </w:r>
            </w:ins>
          </w:p>
        </w:tc>
        <w:tc>
          <w:tcPr>
            <w:tcW w:w="1646" w:type="dxa"/>
            <w:noWrap/>
          </w:tcPr>
          <w:p w14:paraId="79D7F532" w14:textId="77777777" w:rsidR="005E47CD" w:rsidRPr="00DC29B7" w:rsidRDefault="005E47CD" w:rsidP="00201D25">
            <w:pPr>
              <w:jc w:val="center"/>
              <w:rPr>
                <w:ins w:id="6802" w:author="Mutali Nepfumbada" w:date="2022-09-28T23:34:00Z"/>
                <w:bCs/>
                <w:lang w:val="en-US"/>
              </w:rPr>
            </w:pPr>
            <w:ins w:id="6803" w:author="Mutali Nepfumbada" w:date="2022-09-28T23:34:00Z">
              <w:r w:rsidRPr="00DC29B7">
                <w:rPr>
                  <w:bCs/>
                  <w:lang w:val="en-US"/>
                </w:rPr>
                <w:t>{{</w:t>
              </w:r>
              <w:proofErr w:type="spellStart"/>
              <w:proofErr w:type="gramStart"/>
              <w:r w:rsidRPr="00DC29B7">
                <w:rPr>
                  <w:bCs/>
                  <w:lang w:val="en-US"/>
                </w:rPr>
                <w:t>item.</w:t>
              </w:r>
              <w:r>
                <w:rPr>
                  <w:bCs/>
                  <w:lang w:val="en-US"/>
                </w:rPr>
                <w:t>VERPF</w:t>
              </w:r>
              <w:proofErr w:type="spellEnd"/>
              <w:proofErr w:type="gramEnd"/>
              <w:r>
                <w:rPr>
                  <w:bCs/>
                  <w:lang w:val="en-US"/>
                </w:rPr>
                <w:t>}}</w:t>
              </w:r>
            </w:ins>
          </w:p>
        </w:tc>
        <w:tc>
          <w:tcPr>
            <w:tcW w:w="1530" w:type="dxa"/>
            <w:noWrap/>
          </w:tcPr>
          <w:p w14:paraId="6CE68030" w14:textId="77777777" w:rsidR="005E47CD" w:rsidRPr="00DC29B7" w:rsidRDefault="005E47CD" w:rsidP="00201D25">
            <w:pPr>
              <w:jc w:val="center"/>
              <w:rPr>
                <w:ins w:id="6804" w:author="Mutali Nepfumbada" w:date="2022-09-28T23:34:00Z"/>
                <w:bCs/>
                <w:lang w:val="en-US"/>
              </w:rPr>
            </w:pPr>
            <w:ins w:id="6805" w:author="Mutali Nepfumbada" w:date="2022-09-28T23:34:00Z">
              <w:r>
                <w:rPr>
                  <w:bCs/>
                  <w:lang w:val="en-US"/>
                </w:rPr>
                <w:t>{{</w:t>
              </w:r>
              <w:proofErr w:type="spellStart"/>
              <w:proofErr w:type="gramStart"/>
              <w:r w:rsidRPr="00DC29B7">
                <w:rPr>
                  <w:bCs/>
                  <w:lang w:val="en-US"/>
                </w:rPr>
                <w:t>item.</w:t>
              </w:r>
              <w:r>
                <w:rPr>
                  <w:bCs/>
                  <w:lang w:val="en-US"/>
                </w:rPr>
                <w:t>VERPW</w:t>
              </w:r>
              <w:proofErr w:type="spellEnd"/>
              <w:proofErr w:type="gramEnd"/>
              <w:r>
                <w:rPr>
                  <w:bCs/>
                  <w:lang w:val="en-US"/>
                </w:rPr>
                <w:t>}}</w:t>
              </w:r>
            </w:ins>
          </w:p>
        </w:tc>
        <w:tc>
          <w:tcPr>
            <w:tcW w:w="1542" w:type="dxa"/>
            <w:noWrap/>
          </w:tcPr>
          <w:p w14:paraId="61D0A98C" w14:textId="77777777" w:rsidR="005E47CD" w:rsidRPr="00DC29B7" w:rsidRDefault="005E47CD" w:rsidP="00201D25">
            <w:pPr>
              <w:jc w:val="center"/>
              <w:rPr>
                <w:ins w:id="6806" w:author="Mutali Nepfumbada" w:date="2022-09-28T23:34:00Z"/>
                <w:bCs/>
                <w:lang w:val="en-US"/>
              </w:rPr>
            </w:pPr>
            <w:proofErr w:type="gramStart"/>
            <w:ins w:id="6807" w:author="Mutali Nepfumbada" w:date="2022-09-28T23:34:00Z">
              <w:r w:rsidRPr="00DC29B7">
                <w:rPr>
                  <w:bCs/>
                  <w:lang w:val="en-US"/>
                </w:rPr>
                <w:t xml:space="preserve">{{ </w:t>
              </w:r>
              <w:proofErr w:type="spellStart"/>
              <w:r w:rsidRPr="00DC29B7">
                <w:rPr>
                  <w:bCs/>
                  <w:lang w:val="en-US"/>
                </w:rPr>
                <w:t>item</w:t>
              </w:r>
              <w:proofErr w:type="gramEnd"/>
              <w:r>
                <w:rPr>
                  <w:bCs/>
                  <w:lang w:val="en-US"/>
                </w:rPr>
                <w:t>.VERPA</w:t>
              </w:r>
              <w:proofErr w:type="spellEnd"/>
              <w:r w:rsidRPr="00DC29B7">
                <w:rPr>
                  <w:bCs/>
                  <w:lang w:val="en-US"/>
                </w:rPr>
                <w:t>}}</w:t>
              </w:r>
            </w:ins>
          </w:p>
        </w:tc>
        <w:tc>
          <w:tcPr>
            <w:tcW w:w="1519" w:type="dxa"/>
          </w:tcPr>
          <w:p w14:paraId="1D05404B" w14:textId="77777777" w:rsidR="005E47CD" w:rsidRPr="00DC29B7" w:rsidRDefault="005E47CD" w:rsidP="00201D25">
            <w:pPr>
              <w:jc w:val="center"/>
              <w:rPr>
                <w:ins w:id="6808" w:author="Mutali Nepfumbada" w:date="2022-09-28T23:34:00Z"/>
                <w:bCs/>
                <w:lang w:val="en-US"/>
              </w:rPr>
            </w:pPr>
            <w:ins w:id="6809" w:author="Mutali Nepfumbada" w:date="2022-09-28T23:34:00Z">
              <w:r w:rsidRPr="0025667A">
                <w:rPr>
                  <w:bCs/>
                  <w:lang w:val="en-US"/>
                </w:rPr>
                <w:t>{{</w:t>
              </w:r>
              <w:proofErr w:type="spellStart"/>
              <w:proofErr w:type="gramStart"/>
              <w:r w:rsidRPr="0025667A">
                <w:rPr>
                  <w:bCs/>
                  <w:lang w:val="en-US"/>
                </w:rPr>
                <w:t>item.VERPV</w:t>
              </w:r>
              <w:proofErr w:type="spellEnd"/>
              <w:proofErr w:type="gramEnd"/>
              <w:r w:rsidRPr="0025667A">
                <w:rPr>
                  <w:bCs/>
                  <w:lang w:val="en-US"/>
                </w:rPr>
                <w:t>}}</w:t>
              </w:r>
            </w:ins>
          </w:p>
        </w:tc>
        <w:tc>
          <w:tcPr>
            <w:tcW w:w="1784" w:type="dxa"/>
          </w:tcPr>
          <w:p w14:paraId="6D804E51" w14:textId="77777777" w:rsidR="005E47CD" w:rsidRPr="00DC29B7" w:rsidRDefault="005E47CD" w:rsidP="00201D25">
            <w:pPr>
              <w:jc w:val="center"/>
              <w:rPr>
                <w:ins w:id="6810" w:author="Mutali Nepfumbada" w:date="2022-09-28T23:34:00Z"/>
                <w:bCs/>
                <w:lang w:val="en-US"/>
              </w:rPr>
            </w:pPr>
            <w:ins w:id="6811" w:author="Mutali Nepfumbada" w:date="2022-09-28T23:34:00Z">
              <w:r w:rsidRPr="00DC29B7">
                <w:rPr>
                  <w:bCs/>
                  <w:lang w:val="en-US"/>
                </w:rPr>
                <w:t>{{</w:t>
              </w:r>
              <w:proofErr w:type="spellStart"/>
              <w:proofErr w:type="gramStart"/>
              <w:r w:rsidRPr="00DC29B7">
                <w:rPr>
                  <w:bCs/>
                  <w:lang w:val="en-US"/>
                </w:rPr>
                <w:t>item.</w:t>
              </w:r>
              <w:r>
                <w:rPr>
                  <w:bCs/>
                  <w:lang w:val="en-US"/>
                </w:rPr>
                <w:t>VERPWV</w:t>
              </w:r>
              <w:proofErr w:type="spellEnd"/>
              <w:proofErr w:type="gramEnd"/>
              <w:r w:rsidRPr="00DC29B7">
                <w:rPr>
                  <w:bCs/>
                  <w:lang w:val="en-US"/>
                </w:rPr>
                <w:t>}}</w:t>
              </w:r>
            </w:ins>
          </w:p>
        </w:tc>
      </w:tr>
      <w:tr w:rsidR="005E47CD" w:rsidRPr="00DC29B7" w14:paraId="0AFC5741" w14:textId="77777777" w:rsidTr="00201D25">
        <w:trPr>
          <w:trHeight w:val="224"/>
          <w:ins w:id="6812" w:author="Mutali Nepfumbada" w:date="2022-09-28T23:34:00Z"/>
        </w:trPr>
        <w:tc>
          <w:tcPr>
            <w:tcW w:w="9323" w:type="dxa"/>
            <w:gridSpan w:val="6"/>
            <w:noWrap/>
          </w:tcPr>
          <w:p w14:paraId="111FC605" w14:textId="77777777" w:rsidR="005E47CD" w:rsidRPr="00DC29B7" w:rsidRDefault="005E47CD" w:rsidP="00201D25">
            <w:pPr>
              <w:jc w:val="center"/>
              <w:rPr>
                <w:ins w:id="6813" w:author="Mutali Nepfumbada" w:date="2022-09-28T23:34:00Z"/>
                <w:bCs/>
                <w:lang w:val="en-US"/>
              </w:rPr>
            </w:pPr>
            <w:ins w:id="6814" w:author="Mutali Nepfumbada" w:date="2022-09-28T23:34:00Z">
              <w:r w:rsidRPr="00975B88">
                <w:rPr>
                  <w:bCs/>
                  <w:lang w:val="en-US"/>
                </w:rPr>
                <w:t xml:space="preserve">{%tr </w:t>
              </w:r>
              <w:proofErr w:type="spellStart"/>
              <w:r w:rsidRPr="00975B88">
                <w:rPr>
                  <w:bCs/>
                  <w:lang w:val="en-US"/>
                </w:rPr>
                <w:t>endfor</w:t>
              </w:r>
              <w:proofErr w:type="spellEnd"/>
              <w:r w:rsidRPr="00975B88">
                <w:rPr>
                  <w:bCs/>
                  <w:lang w:val="en-US"/>
                </w:rPr>
                <w:t>%}</w:t>
              </w:r>
            </w:ins>
          </w:p>
        </w:tc>
      </w:tr>
      <w:tr w:rsidR="005E47CD" w:rsidRPr="00DC29B7" w14:paraId="00F5E0DF" w14:textId="77777777" w:rsidTr="00201D25">
        <w:trPr>
          <w:trHeight w:val="224"/>
          <w:ins w:id="6815" w:author="Mutali Nepfumbada" w:date="2022-09-28T23:34:00Z"/>
        </w:trPr>
        <w:tc>
          <w:tcPr>
            <w:tcW w:w="1302" w:type="dxa"/>
            <w:noWrap/>
          </w:tcPr>
          <w:p w14:paraId="0DAC1D40" w14:textId="77777777" w:rsidR="005E47CD" w:rsidRPr="00971DE0" w:rsidRDefault="005E47CD" w:rsidP="00201D25">
            <w:pPr>
              <w:jc w:val="both"/>
              <w:rPr>
                <w:ins w:id="6816" w:author="Mutali Nepfumbada" w:date="2022-09-28T23:34:00Z"/>
                <w:b/>
                <w:lang w:val="en-US"/>
              </w:rPr>
            </w:pPr>
            <w:ins w:id="6817" w:author="Mutali Nepfumbada" w:date="2022-09-28T23:34:00Z">
              <w:r w:rsidRPr="00971DE0">
                <w:rPr>
                  <w:b/>
                  <w:lang w:val="en-US"/>
                </w:rPr>
                <w:t>Total</w:t>
              </w:r>
            </w:ins>
          </w:p>
        </w:tc>
        <w:tc>
          <w:tcPr>
            <w:tcW w:w="1646" w:type="dxa"/>
            <w:noWrap/>
          </w:tcPr>
          <w:p w14:paraId="1EEAE26A" w14:textId="77777777" w:rsidR="005E47CD" w:rsidRPr="00971DE0" w:rsidRDefault="005E47CD" w:rsidP="00201D25">
            <w:pPr>
              <w:jc w:val="center"/>
              <w:rPr>
                <w:ins w:id="6818" w:author="Mutali Nepfumbada" w:date="2022-09-28T23:34:00Z"/>
                <w:b/>
                <w:lang w:val="en-US"/>
              </w:rPr>
            </w:pPr>
            <w:ins w:id="6819" w:author="Mutali Nepfumbada" w:date="2022-09-28T23:34:00Z">
              <w:r>
                <w:rPr>
                  <w:b/>
                  <w:lang w:val="en-US"/>
                </w:rPr>
                <w:t>{{</w:t>
              </w:r>
              <w:r w:rsidRPr="00971DE0">
                <w:rPr>
                  <w:b/>
                  <w:lang w:val="en-US"/>
                </w:rPr>
                <w:t>VERP</w:t>
              </w:r>
              <w:r>
                <w:rPr>
                  <w:b/>
                  <w:lang w:val="en-US"/>
                </w:rPr>
                <w:t>F</w:t>
              </w:r>
              <w:r w:rsidRPr="00971DE0">
                <w:rPr>
                  <w:b/>
                  <w:lang w:val="en-US"/>
                </w:rPr>
                <w:t>TOT</w:t>
              </w:r>
              <w:r>
                <w:rPr>
                  <w:b/>
                  <w:lang w:val="en-US"/>
                </w:rPr>
                <w:t>}}</w:t>
              </w:r>
            </w:ins>
          </w:p>
        </w:tc>
        <w:tc>
          <w:tcPr>
            <w:tcW w:w="1530" w:type="dxa"/>
            <w:noWrap/>
          </w:tcPr>
          <w:p w14:paraId="33FCBEE5" w14:textId="77777777" w:rsidR="005E47CD" w:rsidRPr="00971DE0" w:rsidRDefault="005E47CD" w:rsidP="00201D25">
            <w:pPr>
              <w:jc w:val="center"/>
              <w:rPr>
                <w:ins w:id="6820" w:author="Mutali Nepfumbada" w:date="2022-09-28T23:34:00Z"/>
                <w:b/>
                <w:lang w:val="en-US"/>
              </w:rPr>
            </w:pPr>
            <w:ins w:id="6821" w:author="Mutali Nepfumbada" w:date="2022-09-28T23:34:00Z">
              <w:r>
                <w:rPr>
                  <w:b/>
                  <w:lang w:val="en-US"/>
                </w:rPr>
                <w:t>{{</w:t>
              </w:r>
              <w:r w:rsidRPr="00971DE0">
                <w:rPr>
                  <w:b/>
                  <w:lang w:val="en-US"/>
                </w:rPr>
                <w:t>VERP</w:t>
              </w:r>
              <w:r>
                <w:rPr>
                  <w:b/>
                  <w:lang w:val="en-US"/>
                </w:rPr>
                <w:t>W</w:t>
              </w:r>
              <w:r w:rsidRPr="00971DE0">
                <w:rPr>
                  <w:b/>
                  <w:lang w:val="en-US"/>
                </w:rPr>
                <w:t>T</w:t>
              </w:r>
              <w:r>
                <w:rPr>
                  <w:b/>
                  <w:lang w:val="en-US"/>
                </w:rPr>
                <w:t>OT}}</w:t>
              </w:r>
            </w:ins>
          </w:p>
        </w:tc>
        <w:tc>
          <w:tcPr>
            <w:tcW w:w="1542" w:type="dxa"/>
            <w:noWrap/>
          </w:tcPr>
          <w:p w14:paraId="02342E7D" w14:textId="77777777" w:rsidR="005E47CD" w:rsidRPr="00971DE0" w:rsidRDefault="005E47CD" w:rsidP="00201D25">
            <w:pPr>
              <w:jc w:val="center"/>
              <w:rPr>
                <w:ins w:id="6822" w:author="Mutali Nepfumbada" w:date="2022-09-28T23:34:00Z"/>
                <w:b/>
                <w:lang w:val="en-US"/>
              </w:rPr>
            </w:pPr>
            <w:ins w:id="6823" w:author="Mutali Nepfumbada" w:date="2022-09-28T23:34:00Z">
              <w:r>
                <w:rPr>
                  <w:b/>
                  <w:lang w:val="en-US"/>
                </w:rPr>
                <w:t>{{</w:t>
              </w:r>
              <w:r w:rsidRPr="00971DE0">
                <w:rPr>
                  <w:b/>
                  <w:lang w:val="en-US"/>
                </w:rPr>
                <w:t>VERPATOT</w:t>
              </w:r>
              <w:r>
                <w:rPr>
                  <w:b/>
                  <w:lang w:val="en-US"/>
                </w:rPr>
                <w:t>}}</w:t>
              </w:r>
            </w:ins>
          </w:p>
        </w:tc>
        <w:tc>
          <w:tcPr>
            <w:tcW w:w="1519" w:type="dxa"/>
          </w:tcPr>
          <w:p w14:paraId="26E815FA" w14:textId="77777777" w:rsidR="005E47CD" w:rsidRPr="00971DE0" w:rsidRDefault="005E47CD" w:rsidP="00201D25">
            <w:pPr>
              <w:jc w:val="center"/>
              <w:rPr>
                <w:ins w:id="6824" w:author="Mutali Nepfumbada" w:date="2022-09-28T23:34:00Z"/>
                <w:b/>
                <w:lang w:val="en-US"/>
              </w:rPr>
            </w:pPr>
            <w:ins w:id="6825" w:author="Mutali Nepfumbada" w:date="2022-09-28T23:34:00Z">
              <w:r>
                <w:rPr>
                  <w:b/>
                  <w:lang w:val="en-US"/>
                </w:rPr>
                <w:t>{{</w:t>
              </w:r>
              <w:r w:rsidRPr="00971DE0">
                <w:rPr>
                  <w:b/>
                  <w:lang w:val="en-US"/>
                </w:rPr>
                <w:t>VERP</w:t>
              </w:r>
              <w:r>
                <w:rPr>
                  <w:b/>
                  <w:lang w:val="en-US"/>
                </w:rPr>
                <w:t>V</w:t>
              </w:r>
              <w:r w:rsidRPr="00971DE0">
                <w:rPr>
                  <w:b/>
                  <w:lang w:val="en-US"/>
                </w:rPr>
                <w:t>T</w:t>
              </w:r>
              <w:r>
                <w:rPr>
                  <w:b/>
                  <w:lang w:val="en-US"/>
                </w:rPr>
                <w:t>OT}}</w:t>
              </w:r>
            </w:ins>
          </w:p>
        </w:tc>
        <w:tc>
          <w:tcPr>
            <w:tcW w:w="1784" w:type="dxa"/>
          </w:tcPr>
          <w:p w14:paraId="309FE3E0" w14:textId="77777777" w:rsidR="005E47CD" w:rsidRPr="00971DE0" w:rsidRDefault="005E47CD" w:rsidP="00201D25">
            <w:pPr>
              <w:jc w:val="center"/>
              <w:rPr>
                <w:ins w:id="6826" w:author="Mutali Nepfumbada" w:date="2022-09-28T23:34:00Z"/>
                <w:b/>
                <w:lang w:val="en-US"/>
              </w:rPr>
            </w:pPr>
            <w:ins w:id="6827" w:author="Mutali Nepfumbada" w:date="2022-09-28T23:34:00Z">
              <w:r>
                <w:rPr>
                  <w:b/>
                  <w:lang w:val="en-US"/>
                </w:rPr>
                <w:t>{{</w:t>
              </w:r>
              <w:r w:rsidRPr="00971DE0">
                <w:rPr>
                  <w:b/>
                  <w:lang w:val="en-US"/>
                </w:rPr>
                <w:t>VERP</w:t>
              </w:r>
              <w:r>
                <w:rPr>
                  <w:b/>
                  <w:lang w:val="en-US"/>
                </w:rPr>
                <w:t>WV</w:t>
              </w:r>
              <w:r w:rsidRPr="00971DE0">
                <w:rPr>
                  <w:b/>
                  <w:lang w:val="en-US"/>
                </w:rPr>
                <w:t>T</w:t>
              </w:r>
              <w:r>
                <w:rPr>
                  <w:b/>
                  <w:lang w:val="en-US"/>
                </w:rPr>
                <w:t>OT}}</w:t>
              </w:r>
            </w:ins>
          </w:p>
        </w:tc>
      </w:tr>
    </w:tbl>
    <w:p w14:paraId="5B4B2E8A" w14:textId="33F16D9C" w:rsidR="005E47CD" w:rsidRDefault="005E47CD" w:rsidP="005E47CD">
      <w:pPr>
        <w:pStyle w:val="Caption"/>
        <w:rPr>
          <w:ins w:id="6828" w:author="Mutali Nepfumbada" w:date="2022-09-28T23:34:00Z"/>
        </w:rPr>
      </w:pPr>
      <w:bookmarkStart w:id="6829" w:name="_Toc115023720"/>
      <w:ins w:id="6830" w:author="Mutali Nepfumbada" w:date="2022-09-28T23:33:00Z">
        <w:r w:rsidRPr="00953BC7">
          <w:t xml:space="preserve">Table </w:t>
        </w:r>
        <w:r>
          <w:fldChar w:fldCharType="begin"/>
        </w:r>
        <w:r>
          <w:instrText xml:space="preserve"> STYLEREF 1 \s </w:instrText>
        </w:r>
        <w:r>
          <w:fldChar w:fldCharType="separate"/>
        </w:r>
        <w:r>
          <w:rPr>
            <w:noProof/>
          </w:rPr>
          <w:t>8</w:t>
        </w:r>
        <w:r>
          <w:rPr>
            <w:noProof/>
          </w:rPr>
          <w:fldChar w:fldCharType="end"/>
        </w:r>
        <w:r>
          <w:noBreakHyphen/>
        </w:r>
        <w:r>
          <w:fldChar w:fldCharType="begin"/>
        </w:r>
        <w:r>
          <w:instrText xml:space="preserve"> SEQ Table \* ARABIC \s 1 </w:instrText>
        </w:r>
        <w:r>
          <w:fldChar w:fldCharType="separate"/>
        </w:r>
        <w:r>
          <w:rPr>
            <w:noProof/>
          </w:rPr>
          <w:t>2</w:t>
        </w:r>
        <w:r>
          <w:rPr>
            <w:noProof/>
          </w:rPr>
          <w:fldChar w:fldCharType="end"/>
        </w:r>
        <w:r w:rsidRPr="00953BC7">
          <w:t xml:space="preserve">: </w:t>
        </w:r>
        <w:proofErr w:type="spellStart"/>
        <w:r>
          <w:t>Vergelegen</w:t>
        </w:r>
        <w:proofErr w:type="spellEnd"/>
        <w:r w:rsidRPr="00953BC7">
          <w:t xml:space="preserve"> Production </w:t>
        </w:r>
        <w:r>
          <w:t>and Forecast</w:t>
        </w:r>
      </w:ins>
      <w:bookmarkEnd w:id="6829"/>
    </w:p>
    <w:p w14:paraId="5006D8D5" w14:textId="1D0FF816" w:rsidR="005E47CD" w:rsidRPr="005E47CD" w:rsidRDefault="005E47CD" w:rsidP="005E47CD">
      <w:pPr>
        <w:jc w:val="center"/>
        <w:rPr>
          <w:ins w:id="6831" w:author="Mutali Nepfumbada" w:date="2022-09-28T23:33:00Z"/>
          <w:lang w:val="en-US"/>
          <w:rPrChange w:id="6832" w:author="Mutali Nepfumbada" w:date="2022-09-28T23:34:00Z">
            <w:rPr>
              <w:ins w:id="6833" w:author="Mutali Nepfumbada" w:date="2022-09-28T23:33:00Z"/>
            </w:rPr>
          </w:rPrChange>
        </w:rPr>
        <w:pPrChange w:id="6834" w:author="Mutali Nepfumbada" w:date="2022-09-28T23:34:00Z">
          <w:pPr>
            <w:pStyle w:val="Caption"/>
          </w:pPr>
        </w:pPrChange>
      </w:pPr>
      <w:ins w:id="6835" w:author="Mutali Nepfumbada" w:date="2022-09-28T23:34:00Z">
        <w:r w:rsidRPr="00953BC7">
          <w:rPr>
            <w:lang w:val="en-US"/>
          </w:rPr>
          <w:t>{{</w:t>
        </w:r>
        <w:proofErr w:type="spellStart"/>
        <w:r>
          <w:rPr>
            <w:lang w:val="en-US"/>
          </w:rPr>
          <w:t>VERPI</w:t>
        </w:r>
        <w:r w:rsidRPr="00953BC7">
          <w:rPr>
            <w:lang w:val="en-US"/>
          </w:rPr>
          <w:t>mage</w:t>
        </w:r>
        <w:proofErr w:type="spellEnd"/>
        <w:r w:rsidRPr="00953BC7">
          <w:rPr>
            <w:lang w:val="en-US"/>
          </w:rPr>
          <w:t>}}</w:t>
        </w:r>
      </w:ins>
    </w:p>
    <w:p w14:paraId="5B575383" w14:textId="5057CBEC" w:rsidR="005E47CD" w:rsidRPr="005E47CD" w:rsidRDefault="005E47CD" w:rsidP="005E47CD">
      <w:pPr>
        <w:pStyle w:val="Caption"/>
        <w:rPr>
          <w:ins w:id="6836" w:author="Mutali Nepfumbada" w:date="2022-09-28T23:33:00Z"/>
        </w:rPr>
      </w:pPr>
      <w:bookmarkStart w:id="6837" w:name="_Toc115023568"/>
      <w:ins w:id="6838" w:author="Mutali Nepfumbada" w:date="2022-09-28T23:33:00Z">
        <w:r>
          <w:t xml:space="preserve">Figure </w:t>
        </w:r>
        <w:r>
          <w:fldChar w:fldCharType="begin"/>
        </w:r>
        <w:r>
          <w:instrText xml:space="preserve"> STYLEREF 1 \s </w:instrText>
        </w:r>
        <w:r>
          <w:fldChar w:fldCharType="separate"/>
        </w:r>
        <w:r>
          <w:rPr>
            <w:noProof/>
          </w:rPr>
          <w:t>8</w:t>
        </w:r>
        <w:r>
          <w:rPr>
            <w:noProof/>
          </w:rPr>
          <w:fldChar w:fldCharType="end"/>
        </w:r>
        <w:r>
          <w:noBreakHyphen/>
        </w:r>
        <w:r>
          <w:fldChar w:fldCharType="begin"/>
        </w:r>
        <w:r>
          <w:instrText xml:space="preserve"> SEQ Figure \* ARABIC \s 1 </w:instrText>
        </w:r>
        <w:r>
          <w:fldChar w:fldCharType="separate"/>
        </w:r>
        <w:r>
          <w:rPr>
            <w:noProof/>
          </w:rPr>
          <w:t>1</w:t>
        </w:r>
        <w:r>
          <w:rPr>
            <w:noProof/>
          </w:rPr>
          <w:fldChar w:fldCharType="end"/>
        </w:r>
        <w:r>
          <w:t xml:space="preserve">: </w:t>
        </w:r>
        <w:proofErr w:type="spellStart"/>
        <w:r>
          <w:t>Vergelegen</w:t>
        </w:r>
        <w:proofErr w:type="spellEnd"/>
        <w:r w:rsidRPr="00953BC7">
          <w:rPr>
            <w:lang w:eastAsia="en-US"/>
          </w:rPr>
          <w:t xml:space="preserve"> Production </w:t>
        </w:r>
        <w:r>
          <w:rPr>
            <w:lang w:eastAsia="en-US"/>
          </w:rPr>
          <w:t>Vs Forecast</w:t>
        </w:r>
        <w:bookmarkEnd w:id="6837"/>
      </w:ins>
    </w:p>
    <w:p w14:paraId="5D4298FC" w14:textId="1458FD66" w:rsidR="005E47CD" w:rsidRDefault="005E47CD" w:rsidP="005E47CD">
      <w:pPr>
        <w:pStyle w:val="Caption"/>
        <w:rPr>
          <w:ins w:id="6839" w:author="Mutali Nepfumbada" w:date="2022-09-28T23:33:00Z"/>
        </w:rPr>
        <w:pPrChange w:id="6840" w:author="Mutali Nepfumbada" w:date="2022-09-28T23:33:00Z">
          <w:pPr>
            <w:jc w:val="both"/>
          </w:pPr>
        </w:pPrChange>
      </w:pPr>
    </w:p>
    <w:p w14:paraId="34FDDDBD" w14:textId="77777777" w:rsidR="005E47CD" w:rsidRDefault="005E47CD" w:rsidP="00D36FF1">
      <w:pPr>
        <w:jc w:val="both"/>
        <w:rPr>
          <w:ins w:id="6841" w:author="Mutali Nepfumbada" w:date="2022-09-28T23:25:00Z"/>
        </w:rPr>
      </w:pPr>
    </w:p>
    <w:tbl>
      <w:tblPr>
        <w:tblStyle w:val="TableGridLight"/>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49"/>
      </w:tblGrid>
      <w:tr w:rsidR="00D36FF1" w:rsidRPr="00953BC7" w14:paraId="20E9A4B2" w14:textId="77777777" w:rsidTr="00201D25">
        <w:trPr>
          <w:trHeight w:val="1174"/>
          <w:ins w:id="6842" w:author="Mutali Nepfumbada" w:date="2022-09-28T23:25:00Z"/>
        </w:trPr>
        <w:tc>
          <w:tcPr>
            <w:tcW w:w="5000" w:type="pct"/>
            <w:vAlign w:val="center"/>
          </w:tcPr>
          <w:tbl>
            <w:tblPr>
              <w:tblStyle w:val="TableGridLight"/>
              <w:tblW w:w="0" w:type="auto"/>
              <w:jc w:val="center"/>
              <w:tblLook w:val="04A0" w:firstRow="1" w:lastRow="0" w:firstColumn="1" w:lastColumn="0" w:noHBand="0" w:noVBand="1"/>
            </w:tblPr>
            <w:tblGrid>
              <w:gridCol w:w="1302"/>
              <w:gridCol w:w="1646"/>
              <w:gridCol w:w="1530"/>
              <w:gridCol w:w="1542"/>
              <w:gridCol w:w="1519"/>
              <w:gridCol w:w="1784"/>
            </w:tblGrid>
            <w:tr w:rsidR="00D36FF1" w:rsidRPr="00DC29B7" w14:paraId="437D6359" w14:textId="77777777" w:rsidTr="00201D25">
              <w:trPr>
                <w:trHeight w:val="86"/>
                <w:jc w:val="center"/>
                <w:ins w:id="6843" w:author="Mutali Nepfumbada" w:date="2022-09-28T23:25:00Z"/>
              </w:trPr>
              <w:tc>
                <w:tcPr>
                  <w:tcW w:w="1302" w:type="dxa"/>
                  <w:shd w:val="clear" w:color="auto" w:fill="5F0505"/>
                  <w:noWrap/>
                </w:tcPr>
                <w:p w14:paraId="468D4D34" w14:textId="77777777" w:rsidR="00D36FF1" w:rsidRPr="00FA3295" w:rsidRDefault="00D36FF1" w:rsidP="00201D25">
                  <w:pPr>
                    <w:jc w:val="center"/>
                    <w:rPr>
                      <w:ins w:id="6844" w:author="Mutali Nepfumbada" w:date="2022-09-28T23:25:00Z"/>
                      <w:b/>
                      <w:bCs/>
                    </w:rPr>
                  </w:pPr>
                  <w:ins w:id="6845" w:author="Mutali Nepfumbada" w:date="2022-09-28T23:25:00Z">
                    <w:r>
                      <w:rPr>
                        <w:b/>
                        <w:bCs/>
                      </w:rPr>
                      <w:t>Month</w:t>
                    </w:r>
                  </w:ins>
                </w:p>
              </w:tc>
              <w:tc>
                <w:tcPr>
                  <w:tcW w:w="4718" w:type="dxa"/>
                  <w:gridSpan w:val="3"/>
                  <w:shd w:val="clear" w:color="auto" w:fill="5F0505"/>
                </w:tcPr>
                <w:p w14:paraId="35D79018" w14:textId="77777777" w:rsidR="00D36FF1" w:rsidRPr="00FA3295" w:rsidRDefault="00D36FF1" w:rsidP="00201D25">
                  <w:pPr>
                    <w:jc w:val="center"/>
                    <w:rPr>
                      <w:ins w:id="6846" w:author="Mutali Nepfumbada" w:date="2022-09-28T23:25:00Z"/>
                      <w:b/>
                      <w:bCs/>
                    </w:rPr>
                  </w:pPr>
                  <w:ins w:id="6847" w:author="Mutali Nepfumbada" w:date="2022-09-28T23:25:00Z">
                    <w:r w:rsidRPr="004444EE">
                      <w:rPr>
                        <w:b/>
                        <w:bCs/>
                      </w:rPr>
                      <w:t>Production (kWh)</w:t>
                    </w:r>
                  </w:ins>
                </w:p>
              </w:tc>
              <w:tc>
                <w:tcPr>
                  <w:tcW w:w="1519" w:type="dxa"/>
                  <w:vMerge w:val="restart"/>
                  <w:shd w:val="clear" w:color="auto" w:fill="5F0505"/>
                </w:tcPr>
                <w:p w14:paraId="29BFB825" w14:textId="77777777" w:rsidR="00D36FF1" w:rsidRPr="00FA3295" w:rsidRDefault="00D36FF1" w:rsidP="00201D25">
                  <w:pPr>
                    <w:jc w:val="center"/>
                    <w:rPr>
                      <w:ins w:id="6848" w:author="Mutali Nepfumbada" w:date="2022-09-28T23:25:00Z"/>
                      <w:b/>
                      <w:bCs/>
                    </w:rPr>
                  </w:pPr>
                  <w:ins w:id="6849" w:author="Mutali Nepfumbada" w:date="2022-09-28T23:25:00Z">
                    <w:r>
                      <w:rPr>
                        <w:b/>
                        <w:bCs/>
                      </w:rPr>
                      <w:t>Actual vs</w:t>
                    </w:r>
                    <w:commentRangeStart w:id="6850"/>
                    <w:r>
                      <w:rPr>
                        <w:b/>
                        <w:bCs/>
                      </w:rPr>
                      <w:t xml:space="preserve"> Original Forecast</w:t>
                    </w:r>
                    <w:r w:rsidRPr="00962DBE">
                      <w:rPr>
                        <w:b/>
                        <w:bCs/>
                        <w:lang w:val="en-US"/>
                      </w:rPr>
                      <w:t xml:space="preserve"> (%)</w:t>
                    </w:r>
                    <w:commentRangeEnd w:id="6850"/>
                    <w:r w:rsidRPr="00201D25">
                      <w:rPr>
                        <w:rStyle w:val="CommentReference"/>
                        <w:rFonts w:ascii="Verdana" w:hAnsi="Verdana"/>
                        <w:b/>
                        <w:bCs/>
                      </w:rPr>
                      <w:commentReference w:id="6850"/>
                    </w:r>
                  </w:ins>
                </w:p>
              </w:tc>
              <w:tc>
                <w:tcPr>
                  <w:tcW w:w="1784" w:type="dxa"/>
                  <w:vMerge w:val="restart"/>
                  <w:shd w:val="clear" w:color="auto" w:fill="5F0505"/>
                </w:tcPr>
                <w:p w14:paraId="3B082B99" w14:textId="77777777" w:rsidR="00D36FF1" w:rsidRPr="00FA3295" w:rsidRDefault="00D36FF1" w:rsidP="00201D25">
                  <w:pPr>
                    <w:jc w:val="center"/>
                    <w:rPr>
                      <w:ins w:id="6852" w:author="Mutali Nepfumbada" w:date="2022-09-28T23:25:00Z"/>
                      <w:b/>
                      <w:bCs/>
                    </w:rPr>
                  </w:pPr>
                  <w:ins w:id="6853" w:author="Mutali Nepfumbada" w:date="2022-09-28T23:25:00Z">
                    <w:r w:rsidRPr="0025667A">
                      <w:rPr>
                        <w:b/>
                        <w:bCs/>
                      </w:rPr>
                      <w:t>Actual vs Weather Adjusted Forecast (%)</w:t>
                    </w:r>
                  </w:ins>
                </w:p>
              </w:tc>
            </w:tr>
            <w:tr w:rsidR="00D36FF1" w:rsidRPr="00DC29B7" w14:paraId="1252366C" w14:textId="77777777" w:rsidTr="00201D25">
              <w:trPr>
                <w:trHeight w:val="86"/>
                <w:jc w:val="center"/>
                <w:ins w:id="6854" w:author="Mutali Nepfumbada" w:date="2022-09-28T23:25:00Z"/>
              </w:trPr>
              <w:tc>
                <w:tcPr>
                  <w:tcW w:w="1302" w:type="dxa"/>
                  <w:shd w:val="clear" w:color="auto" w:fill="5F0505"/>
                  <w:noWrap/>
                </w:tcPr>
                <w:p w14:paraId="3C593436" w14:textId="77777777" w:rsidR="00D36FF1" w:rsidRPr="00977093" w:rsidRDefault="00D36FF1" w:rsidP="00201D25">
                  <w:pPr>
                    <w:rPr>
                      <w:ins w:id="6855" w:author="Mutali Nepfumbada" w:date="2022-09-28T23:25:00Z"/>
                      <w:b/>
                      <w:lang w:val="en-US"/>
                    </w:rPr>
                  </w:pPr>
                </w:p>
              </w:tc>
              <w:tc>
                <w:tcPr>
                  <w:tcW w:w="1646" w:type="dxa"/>
                  <w:shd w:val="clear" w:color="auto" w:fill="5F0505"/>
                  <w:noWrap/>
                </w:tcPr>
                <w:p w14:paraId="4534BE27" w14:textId="77777777" w:rsidR="00D36FF1" w:rsidRPr="00FA3295" w:rsidRDefault="00D36FF1" w:rsidP="00201D25">
                  <w:pPr>
                    <w:jc w:val="center"/>
                    <w:rPr>
                      <w:ins w:id="6856" w:author="Mutali Nepfumbada" w:date="2022-09-28T23:25:00Z"/>
                      <w:b/>
                      <w:bCs/>
                      <w:lang w:val="en-US"/>
                    </w:rPr>
                  </w:pPr>
                  <w:ins w:id="6857" w:author="Mutali Nepfumbada" w:date="2022-09-28T23:25:00Z">
                    <w:r>
                      <w:rPr>
                        <w:b/>
                        <w:bCs/>
                        <w:lang w:val="en-US"/>
                      </w:rPr>
                      <w:t>Original Forecast</w:t>
                    </w:r>
                  </w:ins>
                </w:p>
              </w:tc>
              <w:tc>
                <w:tcPr>
                  <w:tcW w:w="1530" w:type="dxa"/>
                  <w:shd w:val="clear" w:color="auto" w:fill="5F0505"/>
                  <w:noWrap/>
                </w:tcPr>
                <w:p w14:paraId="136FC366" w14:textId="77777777" w:rsidR="00D36FF1" w:rsidRPr="00FA3295" w:rsidRDefault="00D36FF1" w:rsidP="00201D25">
                  <w:pPr>
                    <w:jc w:val="center"/>
                    <w:rPr>
                      <w:ins w:id="6858" w:author="Mutali Nepfumbada" w:date="2022-09-28T23:25:00Z"/>
                      <w:b/>
                      <w:bCs/>
                      <w:lang w:val="en-US"/>
                    </w:rPr>
                  </w:pPr>
                  <w:commentRangeStart w:id="6859"/>
                  <w:ins w:id="6860" w:author="Mutali Nepfumbada" w:date="2022-09-28T23:25:00Z">
                    <w:r w:rsidRPr="00962DBE">
                      <w:rPr>
                        <w:b/>
                        <w:bCs/>
                      </w:rPr>
                      <w:t>W</w:t>
                    </w:r>
                    <w:commentRangeEnd w:id="6859"/>
                    <w:r>
                      <w:rPr>
                        <w:rStyle w:val="CommentReference"/>
                        <w:rFonts w:ascii="Verdana" w:hAnsi="Verdana"/>
                      </w:rPr>
                      <w:commentReference w:id="6859"/>
                    </w:r>
                    <w:r>
                      <w:rPr>
                        <w:b/>
                        <w:bCs/>
                      </w:rPr>
                      <w:t>eather Adjusted Forecast</w:t>
                    </w:r>
                  </w:ins>
                </w:p>
              </w:tc>
              <w:tc>
                <w:tcPr>
                  <w:tcW w:w="1542" w:type="dxa"/>
                  <w:shd w:val="clear" w:color="auto" w:fill="5F0505"/>
                  <w:noWrap/>
                </w:tcPr>
                <w:p w14:paraId="41A7E2BE" w14:textId="77777777" w:rsidR="00D36FF1" w:rsidRPr="00FA3295" w:rsidRDefault="00D36FF1" w:rsidP="00201D25">
                  <w:pPr>
                    <w:jc w:val="center"/>
                    <w:rPr>
                      <w:ins w:id="6861" w:author="Mutali Nepfumbada" w:date="2022-09-28T23:25:00Z"/>
                      <w:b/>
                      <w:bCs/>
                      <w:lang w:val="en-US"/>
                    </w:rPr>
                  </w:pPr>
                  <w:commentRangeStart w:id="6862"/>
                  <w:ins w:id="6863" w:author="Mutali Nepfumbada" w:date="2022-09-28T23:25:00Z">
                    <w:r w:rsidRPr="00962DBE">
                      <w:rPr>
                        <w:b/>
                        <w:bCs/>
                        <w:lang w:val="en-US"/>
                      </w:rPr>
                      <w:t>A</w:t>
                    </w:r>
                    <w:commentRangeEnd w:id="6862"/>
                    <w:r>
                      <w:rPr>
                        <w:rStyle w:val="CommentReference"/>
                        <w:rFonts w:ascii="Verdana" w:hAnsi="Verdana"/>
                      </w:rPr>
                      <w:commentReference w:id="6862"/>
                    </w:r>
                    <w:r>
                      <w:rPr>
                        <w:b/>
                        <w:bCs/>
                        <w:lang w:val="en-US"/>
                      </w:rPr>
                      <w:t>ctual Production</w:t>
                    </w:r>
                  </w:ins>
                </w:p>
              </w:tc>
              <w:tc>
                <w:tcPr>
                  <w:tcW w:w="1519" w:type="dxa"/>
                  <w:vMerge/>
                  <w:shd w:val="clear" w:color="auto" w:fill="5F0505"/>
                </w:tcPr>
                <w:p w14:paraId="60B25FD3" w14:textId="77777777" w:rsidR="00D36FF1" w:rsidRPr="00FA3295" w:rsidRDefault="00D36FF1" w:rsidP="00201D25">
                  <w:pPr>
                    <w:jc w:val="center"/>
                    <w:rPr>
                      <w:ins w:id="6864" w:author="Mutali Nepfumbada" w:date="2022-09-28T23:25:00Z"/>
                      <w:b/>
                      <w:bCs/>
                    </w:rPr>
                  </w:pPr>
                </w:p>
              </w:tc>
              <w:tc>
                <w:tcPr>
                  <w:tcW w:w="1784" w:type="dxa"/>
                  <w:vMerge/>
                  <w:shd w:val="clear" w:color="auto" w:fill="5F0505"/>
                </w:tcPr>
                <w:p w14:paraId="36130276" w14:textId="77777777" w:rsidR="00D36FF1" w:rsidRPr="00FA3295" w:rsidRDefault="00D36FF1" w:rsidP="00201D25">
                  <w:pPr>
                    <w:jc w:val="center"/>
                    <w:rPr>
                      <w:ins w:id="6865" w:author="Mutali Nepfumbada" w:date="2022-09-28T23:25:00Z"/>
                      <w:b/>
                      <w:bCs/>
                    </w:rPr>
                  </w:pPr>
                </w:p>
              </w:tc>
            </w:tr>
            <w:tr w:rsidR="00D36FF1" w:rsidRPr="00DC29B7" w14:paraId="055B913D" w14:textId="77777777" w:rsidTr="00201D25">
              <w:trPr>
                <w:trHeight w:val="224"/>
                <w:jc w:val="center"/>
                <w:ins w:id="6866" w:author="Mutali Nepfumbada" w:date="2022-09-28T23:25:00Z"/>
              </w:trPr>
              <w:tc>
                <w:tcPr>
                  <w:tcW w:w="1302" w:type="dxa"/>
                  <w:noWrap/>
                </w:tcPr>
                <w:p w14:paraId="76FE80A2" w14:textId="77777777" w:rsidR="00D36FF1" w:rsidRPr="00DC29B7" w:rsidRDefault="00D36FF1" w:rsidP="00201D25">
                  <w:pPr>
                    <w:jc w:val="both"/>
                    <w:rPr>
                      <w:ins w:id="6867" w:author="Mutali Nepfumbada" w:date="2022-09-28T23:25:00Z"/>
                      <w:bCs/>
                      <w:lang w:val="en-US"/>
                    </w:rPr>
                  </w:pPr>
                  <w:ins w:id="6868" w:author="Mutali Nepfumbada" w:date="2022-09-28T23:25:00Z">
                    <w:r w:rsidRPr="00DC29B7">
                      <w:rPr>
                        <w:bCs/>
                        <w:lang w:val="en-US"/>
                      </w:rPr>
                      <w:t>Oct 21</w:t>
                    </w:r>
                  </w:ins>
                </w:p>
              </w:tc>
              <w:tc>
                <w:tcPr>
                  <w:tcW w:w="1646" w:type="dxa"/>
                  <w:noWrap/>
                </w:tcPr>
                <w:p w14:paraId="1C99B7EC" w14:textId="77777777" w:rsidR="00D36FF1" w:rsidRPr="00DC29B7" w:rsidRDefault="00D36FF1" w:rsidP="00201D25">
                  <w:pPr>
                    <w:jc w:val="center"/>
                    <w:rPr>
                      <w:ins w:id="6869" w:author="Mutali Nepfumbada" w:date="2022-09-28T23:25:00Z"/>
                      <w:bCs/>
                      <w:lang w:val="en-US"/>
                    </w:rPr>
                  </w:pPr>
                  <w:ins w:id="6870" w:author="Mutali Nepfumbada" w:date="2022-09-28T23:25:00Z">
                    <w:r>
                      <w:rPr>
                        <w:bCs/>
                        <w:lang w:val="en-US"/>
                      </w:rPr>
                      <w:t>10,346</w:t>
                    </w:r>
                  </w:ins>
                </w:p>
              </w:tc>
              <w:tc>
                <w:tcPr>
                  <w:tcW w:w="1530" w:type="dxa"/>
                  <w:noWrap/>
                </w:tcPr>
                <w:p w14:paraId="50318FF5" w14:textId="77777777" w:rsidR="00D36FF1" w:rsidRPr="00DC29B7" w:rsidRDefault="00D36FF1" w:rsidP="00201D25">
                  <w:pPr>
                    <w:jc w:val="center"/>
                    <w:rPr>
                      <w:ins w:id="6871" w:author="Mutali Nepfumbada" w:date="2022-09-28T23:25:00Z"/>
                      <w:bCs/>
                      <w:lang w:val="en-US"/>
                    </w:rPr>
                  </w:pPr>
                  <w:ins w:id="6872" w:author="Mutali Nepfumbada" w:date="2022-09-28T23:25:00Z">
                    <w:r>
                      <w:rPr>
                        <w:bCs/>
                        <w:lang w:val="en-US"/>
                      </w:rPr>
                      <w:t>10,346.03</w:t>
                    </w:r>
                  </w:ins>
                </w:p>
              </w:tc>
              <w:tc>
                <w:tcPr>
                  <w:tcW w:w="1542" w:type="dxa"/>
                  <w:noWrap/>
                </w:tcPr>
                <w:p w14:paraId="186C7ED3" w14:textId="77777777" w:rsidR="00D36FF1" w:rsidRPr="00DC29B7" w:rsidRDefault="00D36FF1" w:rsidP="00201D25">
                  <w:pPr>
                    <w:jc w:val="center"/>
                    <w:rPr>
                      <w:ins w:id="6873" w:author="Mutali Nepfumbada" w:date="2022-09-28T23:25:00Z"/>
                      <w:bCs/>
                      <w:lang w:val="en-US"/>
                    </w:rPr>
                  </w:pPr>
                  <w:ins w:id="6874" w:author="Mutali Nepfumbada" w:date="2022-09-28T23:25:00Z">
                    <w:r>
                      <w:rPr>
                        <w:bCs/>
                        <w:lang w:val="en-US"/>
                      </w:rPr>
                      <w:t>15,876</w:t>
                    </w:r>
                  </w:ins>
                </w:p>
              </w:tc>
              <w:tc>
                <w:tcPr>
                  <w:tcW w:w="1519" w:type="dxa"/>
                </w:tcPr>
                <w:p w14:paraId="154A2FCF" w14:textId="77777777" w:rsidR="00D36FF1" w:rsidRPr="003C62E6" w:rsidRDefault="00D36FF1" w:rsidP="00201D25">
                  <w:pPr>
                    <w:jc w:val="center"/>
                    <w:rPr>
                      <w:ins w:id="6875" w:author="Mutali Nepfumbada" w:date="2022-09-28T23:25:00Z"/>
                      <w:bCs/>
                      <w:color w:val="00B050"/>
                      <w:lang w:val="en-US"/>
                    </w:rPr>
                  </w:pPr>
                  <w:ins w:id="6876" w:author="Mutali Nepfumbada" w:date="2022-09-28T23:25:00Z">
                    <w:r w:rsidRPr="003C62E6">
                      <w:rPr>
                        <w:bCs/>
                        <w:color w:val="00B050"/>
                        <w:lang w:val="en-US"/>
                      </w:rPr>
                      <w:t>53.45</w:t>
                    </w:r>
                  </w:ins>
                </w:p>
              </w:tc>
              <w:tc>
                <w:tcPr>
                  <w:tcW w:w="1784" w:type="dxa"/>
                </w:tcPr>
                <w:p w14:paraId="5A18D2CB" w14:textId="77777777" w:rsidR="00D36FF1" w:rsidRPr="00A60462" w:rsidRDefault="00D36FF1" w:rsidP="00201D25">
                  <w:pPr>
                    <w:jc w:val="center"/>
                    <w:rPr>
                      <w:ins w:id="6877" w:author="Mutali Nepfumbada" w:date="2022-09-28T23:25:00Z"/>
                      <w:bCs/>
                      <w:color w:val="FF0000"/>
                      <w:lang w:val="en-US"/>
                    </w:rPr>
                  </w:pPr>
                  <w:ins w:id="6878" w:author="Mutali Nepfumbada" w:date="2022-09-28T23:25:00Z">
                    <w:r w:rsidRPr="00A60462">
                      <w:rPr>
                        <w:bCs/>
                        <w:color w:val="00B050"/>
                        <w:lang w:val="en-US"/>
                      </w:rPr>
                      <w:t>53.45</w:t>
                    </w:r>
                  </w:ins>
                </w:p>
              </w:tc>
            </w:tr>
            <w:tr w:rsidR="00D36FF1" w:rsidRPr="00DC29B7" w14:paraId="501B1B18" w14:textId="77777777" w:rsidTr="00201D25">
              <w:trPr>
                <w:trHeight w:val="224"/>
                <w:jc w:val="center"/>
                <w:ins w:id="6879" w:author="Mutali Nepfumbada" w:date="2022-09-28T23:25:00Z"/>
              </w:trPr>
              <w:tc>
                <w:tcPr>
                  <w:tcW w:w="1302" w:type="dxa"/>
                  <w:noWrap/>
                </w:tcPr>
                <w:p w14:paraId="24DF7C52" w14:textId="77777777" w:rsidR="00D36FF1" w:rsidRPr="00DC29B7" w:rsidRDefault="00D36FF1" w:rsidP="00201D25">
                  <w:pPr>
                    <w:jc w:val="both"/>
                    <w:rPr>
                      <w:ins w:id="6880" w:author="Mutali Nepfumbada" w:date="2022-09-28T23:25:00Z"/>
                      <w:bCs/>
                      <w:lang w:val="en-US"/>
                    </w:rPr>
                  </w:pPr>
                  <w:ins w:id="6881" w:author="Mutali Nepfumbada" w:date="2022-09-28T23:25:00Z">
                    <w:r w:rsidRPr="00DC29B7">
                      <w:rPr>
                        <w:bCs/>
                        <w:lang w:val="en-US"/>
                      </w:rPr>
                      <w:t>Nov 21</w:t>
                    </w:r>
                  </w:ins>
                </w:p>
              </w:tc>
              <w:tc>
                <w:tcPr>
                  <w:tcW w:w="1646" w:type="dxa"/>
                  <w:noWrap/>
                </w:tcPr>
                <w:p w14:paraId="2CB1213E" w14:textId="77777777" w:rsidR="00D36FF1" w:rsidRPr="00DC29B7" w:rsidRDefault="00D36FF1" w:rsidP="00201D25">
                  <w:pPr>
                    <w:jc w:val="center"/>
                    <w:rPr>
                      <w:ins w:id="6882" w:author="Mutali Nepfumbada" w:date="2022-09-28T23:25:00Z"/>
                      <w:bCs/>
                      <w:lang w:val="en-US"/>
                    </w:rPr>
                  </w:pPr>
                  <w:ins w:id="6883" w:author="Mutali Nepfumbada" w:date="2022-09-28T23:25:00Z">
                    <w:r>
                      <w:rPr>
                        <w:bCs/>
                        <w:lang w:val="en-US"/>
                      </w:rPr>
                      <w:t>124,191</w:t>
                    </w:r>
                  </w:ins>
                </w:p>
              </w:tc>
              <w:tc>
                <w:tcPr>
                  <w:tcW w:w="1530" w:type="dxa"/>
                  <w:noWrap/>
                </w:tcPr>
                <w:p w14:paraId="22551DFE" w14:textId="77777777" w:rsidR="00D36FF1" w:rsidRPr="00DC29B7" w:rsidRDefault="00D36FF1" w:rsidP="00201D25">
                  <w:pPr>
                    <w:jc w:val="center"/>
                    <w:rPr>
                      <w:ins w:id="6884" w:author="Mutali Nepfumbada" w:date="2022-09-28T23:25:00Z"/>
                      <w:bCs/>
                      <w:lang w:val="en-US"/>
                    </w:rPr>
                  </w:pPr>
                  <w:ins w:id="6885" w:author="Mutali Nepfumbada" w:date="2022-09-28T23:25:00Z">
                    <w:r>
                      <w:rPr>
                        <w:bCs/>
                        <w:lang w:val="en-US"/>
                      </w:rPr>
                      <w:t>124,200.0</w:t>
                    </w:r>
                  </w:ins>
                </w:p>
              </w:tc>
              <w:tc>
                <w:tcPr>
                  <w:tcW w:w="1542" w:type="dxa"/>
                  <w:noWrap/>
                </w:tcPr>
                <w:p w14:paraId="366C6447" w14:textId="77777777" w:rsidR="00D36FF1" w:rsidRPr="00DC29B7" w:rsidRDefault="00D36FF1" w:rsidP="00201D25">
                  <w:pPr>
                    <w:jc w:val="center"/>
                    <w:rPr>
                      <w:ins w:id="6886" w:author="Mutali Nepfumbada" w:date="2022-09-28T23:25:00Z"/>
                      <w:bCs/>
                      <w:lang w:val="en-US"/>
                    </w:rPr>
                  </w:pPr>
                  <w:ins w:id="6887" w:author="Mutali Nepfumbada" w:date="2022-09-28T23:25:00Z">
                    <w:r>
                      <w:rPr>
                        <w:bCs/>
                        <w:lang w:val="en-US"/>
                      </w:rPr>
                      <w:t>114,667</w:t>
                    </w:r>
                  </w:ins>
                </w:p>
              </w:tc>
              <w:tc>
                <w:tcPr>
                  <w:tcW w:w="1519" w:type="dxa"/>
                </w:tcPr>
                <w:p w14:paraId="774FCACF" w14:textId="77777777" w:rsidR="00D36FF1" w:rsidRPr="003C62E6" w:rsidRDefault="00D36FF1" w:rsidP="00201D25">
                  <w:pPr>
                    <w:jc w:val="center"/>
                    <w:rPr>
                      <w:ins w:id="6888" w:author="Mutali Nepfumbada" w:date="2022-09-28T23:25:00Z"/>
                      <w:bCs/>
                      <w:color w:val="C00000"/>
                      <w:lang w:val="en-US"/>
                    </w:rPr>
                  </w:pPr>
                  <w:ins w:id="6889" w:author="Mutali Nepfumbada" w:date="2022-09-28T23:25:00Z">
                    <w:r w:rsidRPr="003C62E6">
                      <w:rPr>
                        <w:bCs/>
                        <w:color w:val="C00000"/>
                        <w:lang w:val="en-US"/>
                      </w:rPr>
                      <w:t>-7.67</w:t>
                    </w:r>
                  </w:ins>
                </w:p>
              </w:tc>
              <w:tc>
                <w:tcPr>
                  <w:tcW w:w="1784" w:type="dxa"/>
                </w:tcPr>
                <w:p w14:paraId="4B24714B" w14:textId="77777777" w:rsidR="00D36FF1" w:rsidRPr="00A60462" w:rsidRDefault="00D36FF1" w:rsidP="00201D25">
                  <w:pPr>
                    <w:jc w:val="center"/>
                    <w:rPr>
                      <w:ins w:id="6890" w:author="Mutali Nepfumbada" w:date="2022-09-28T23:25:00Z"/>
                      <w:bCs/>
                      <w:color w:val="FF0000"/>
                      <w:lang w:val="en-US"/>
                    </w:rPr>
                  </w:pPr>
                  <w:ins w:id="6891" w:author="Mutali Nepfumbada" w:date="2022-09-28T23:25:00Z">
                    <w:r w:rsidRPr="00A60462">
                      <w:rPr>
                        <w:bCs/>
                        <w:color w:val="FF0000"/>
                        <w:lang w:val="en-US"/>
                      </w:rPr>
                      <w:t>-7.68</w:t>
                    </w:r>
                  </w:ins>
                </w:p>
              </w:tc>
            </w:tr>
            <w:tr w:rsidR="00D36FF1" w:rsidRPr="00DC29B7" w14:paraId="2DF99E2E" w14:textId="77777777" w:rsidTr="00201D25">
              <w:trPr>
                <w:trHeight w:val="224"/>
                <w:jc w:val="center"/>
                <w:ins w:id="6892" w:author="Mutali Nepfumbada" w:date="2022-09-28T23:25:00Z"/>
              </w:trPr>
              <w:tc>
                <w:tcPr>
                  <w:tcW w:w="1302" w:type="dxa"/>
                  <w:noWrap/>
                </w:tcPr>
                <w:p w14:paraId="3AEB412F" w14:textId="77777777" w:rsidR="00D36FF1" w:rsidRPr="00DC29B7" w:rsidRDefault="00D36FF1" w:rsidP="00201D25">
                  <w:pPr>
                    <w:jc w:val="both"/>
                    <w:rPr>
                      <w:ins w:id="6893" w:author="Mutali Nepfumbada" w:date="2022-09-28T23:25:00Z"/>
                      <w:bCs/>
                      <w:lang w:val="en-US"/>
                    </w:rPr>
                  </w:pPr>
                  <w:ins w:id="6894" w:author="Mutali Nepfumbada" w:date="2022-09-28T23:25:00Z">
                    <w:r w:rsidRPr="00DC29B7">
                      <w:rPr>
                        <w:bCs/>
                        <w:lang w:val="en-US"/>
                      </w:rPr>
                      <w:t>Dec 21</w:t>
                    </w:r>
                  </w:ins>
                </w:p>
              </w:tc>
              <w:tc>
                <w:tcPr>
                  <w:tcW w:w="1646" w:type="dxa"/>
                  <w:noWrap/>
                </w:tcPr>
                <w:p w14:paraId="6E307D44" w14:textId="77777777" w:rsidR="00D36FF1" w:rsidRPr="00DC29B7" w:rsidRDefault="00D36FF1" w:rsidP="00201D25">
                  <w:pPr>
                    <w:jc w:val="center"/>
                    <w:rPr>
                      <w:ins w:id="6895" w:author="Mutali Nepfumbada" w:date="2022-09-28T23:25:00Z"/>
                      <w:bCs/>
                      <w:lang w:val="en-US"/>
                    </w:rPr>
                  </w:pPr>
                  <w:ins w:id="6896" w:author="Mutali Nepfumbada" w:date="2022-09-28T23:25:00Z">
                    <w:r>
                      <w:rPr>
                        <w:bCs/>
                        <w:lang w:val="en-US"/>
                      </w:rPr>
                      <w:t>135,649</w:t>
                    </w:r>
                  </w:ins>
                </w:p>
              </w:tc>
              <w:tc>
                <w:tcPr>
                  <w:tcW w:w="1530" w:type="dxa"/>
                  <w:noWrap/>
                </w:tcPr>
                <w:p w14:paraId="554287B2" w14:textId="77777777" w:rsidR="00D36FF1" w:rsidRPr="00DC29B7" w:rsidRDefault="00D36FF1" w:rsidP="00201D25">
                  <w:pPr>
                    <w:jc w:val="center"/>
                    <w:rPr>
                      <w:ins w:id="6897" w:author="Mutali Nepfumbada" w:date="2022-09-28T23:25:00Z"/>
                      <w:bCs/>
                      <w:lang w:val="en-US"/>
                    </w:rPr>
                  </w:pPr>
                  <w:ins w:id="6898" w:author="Mutali Nepfumbada" w:date="2022-09-28T23:25:00Z">
                    <w:r>
                      <w:rPr>
                        <w:bCs/>
                        <w:lang w:val="en-US"/>
                      </w:rPr>
                      <w:t>135,600.0</w:t>
                    </w:r>
                  </w:ins>
                </w:p>
              </w:tc>
              <w:tc>
                <w:tcPr>
                  <w:tcW w:w="1542" w:type="dxa"/>
                  <w:noWrap/>
                </w:tcPr>
                <w:p w14:paraId="745CAA60" w14:textId="77777777" w:rsidR="00D36FF1" w:rsidRPr="00DC29B7" w:rsidRDefault="00D36FF1" w:rsidP="00201D25">
                  <w:pPr>
                    <w:jc w:val="center"/>
                    <w:rPr>
                      <w:ins w:id="6899" w:author="Mutali Nepfumbada" w:date="2022-09-28T23:25:00Z"/>
                      <w:bCs/>
                      <w:lang w:val="en-US"/>
                    </w:rPr>
                  </w:pPr>
                  <w:ins w:id="6900" w:author="Mutali Nepfumbada" w:date="2022-09-28T23:25:00Z">
                    <w:r>
                      <w:rPr>
                        <w:bCs/>
                        <w:lang w:val="en-US"/>
                      </w:rPr>
                      <w:t>126,250</w:t>
                    </w:r>
                  </w:ins>
                </w:p>
              </w:tc>
              <w:tc>
                <w:tcPr>
                  <w:tcW w:w="1519" w:type="dxa"/>
                </w:tcPr>
                <w:p w14:paraId="2201289A" w14:textId="77777777" w:rsidR="00D36FF1" w:rsidRPr="003C62E6" w:rsidRDefault="00D36FF1" w:rsidP="00201D25">
                  <w:pPr>
                    <w:jc w:val="center"/>
                    <w:rPr>
                      <w:ins w:id="6901" w:author="Mutali Nepfumbada" w:date="2022-09-28T23:25:00Z"/>
                      <w:bCs/>
                      <w:color w:val="C00000"/>
                      <w:lang w:val="en-US"/>
                    </w:rPr>
                  </w:pPr>
                  <w:ins w:id="6902" w:author="Mutali Nepfumbada" w:date="2022-09-28T23:25:00Z">
                    <w:r w:rsidRPr="003C62E6">
                      <w:rPr>
                        <w:bCs/>
                        <w:color w:val="C00000"/>
                        <w:lang w:val="en-US"/>
                      </w:rPr>
                      <w:t>-6.93</w:t>
                    </w:r>
                  </w:ins>
                </w:p>
              </w:tc>
              <w:tc>
                <w:tcPr>
                  <w:tcW w:w="1784" w:type="dxa"/>
                </w:tcPr>
                <w:p w14:paraId="217F5C03" w14:textId="77777777" w:rsidR="00D36FF1" w:rsidRPr="00A60462" w:rsidRDefault="00D36FF1" w:rsidP="00201D25">
                  <w:pPr>
                    <w:jc w:val="center"/>
                    <w:rPr>
                      <w:ins w:id="6903" w:author="Mutali Nepfumbada" w:date="2022-09-28T23:25:00Z"/>
                      <w:bCs/>
                      <w:color w:val="FF0000"/>
                      <w:lang w:val="en-US"/>
                    </w:rPr>
                  </w:pPr>
                  <w:ins w:id="6904" w:author="Mutali Nepfumbada" w:date="2022-09-28T23:25:00Z">
                    <w:r w:rsidRPr="00A60462">
                      <w:rPr>
                        <w:bCs/>
                        <w:color w:val="FF0000"/>
                        <w:lang w:val="en-US"/>
                      </w:rPr>
                      <w:t>-6.9</w:t>
                    </w:r>
                    <w:r>
                      <w:rPr>
                        <w:bCs/>
                        <w:color w:val="FF0000"/>
                        <w:lang w:val="en-US"/>
                      </w:rPr>
                      <w:t>0</w:t>
                    </w:r>
                  </w:ins>
                </w:p>
              </w:tc>
            </w:tr>
            <w:tr w:rsidR="00D36FF1" w:rsidRPr="00DC29B7" w14:paraId="17A1A562" w14:textId="77777777" w:rsidTr="00201D25">
              <w:trPr>
                <w:trHeight w:val="224"/>
                <w:jc w:val="center"/>
                <w:ins w:id="6905" w:author="Mutali Nepfumbada" w:date="2022-09-28T23:25:00Z"/>
              </w:trPr>
              <w:tc>
                <w:tcPr>
                  <w:tcW w:w="1302" w:type="dxa"/>
                  <w:noWrap/>
                </w:tcPr>
                <w:p w14:paraId="5C36224D" w14:textId="77777777" w:rsidR="00D36FF1" w:rsidRPr="00DC29B7" w:rsidRDefault="00D36FF1" w:rsidP="00201D25">
                  <w:pPr>
                    <w:jc w:val="both"/>
                    <w:rPr>
                      <w:ins w:id="6906" w:author="Mutali Nepfumbada" w:date="2022-09-28T23:25:00Z"/>
                      <w:bCs/>
                      <w:lang w:val="en-US"/>
                    </w:rPr>
                  </w:pPr>
                  <w:ins w:id="6907" w:author="Mutali Nepfumbada" w:date="2022-09-28T23:25:00Z">
                    <w:r w:rsidRPr="00DC29B7">
                      <w:rPr>
                        <w:bCs/>
                        <w:lang w:val="en-US"/>
                      </w:rPr>
                      <w:t>Jan 22</w:t>
                    </w:r>
                  </w:ins>
                </w:p>
              </w:tc>
              <w:tc>
                <w:tcPr>
                  <w:tcW w:w="1646" w:type="dxa"/>
                  <w:noWrap/>
                </w:tcPr>
                <w:p w14:paraId="23CECAC7" w14:textId="77777777" w:rsidR="00D36FF1" w:rsidRPr="00DC29B7" w:rsidRDefault="00D36FF1" w:rsidP="00201D25">
                  <w:pPr>
                    <w:jc w:val="center"/>
                    <w:rPr>
                      <w:ins w:id="6908" w:author="Mutali Nepfumbada" w:date="2022-09-28T23:25:00Z"/>
                      <w:bCs/>
                      <w:lang w:val="en-US"/>
                    </w:rPr>
                  </w:pPr>
                  <w:ins w:id="6909" w:author="Mutali Nepfumbada" w:date="2022-09-28T23:25:00Z">
                    <w:r>
                      <w:rPr>
                        <w:bCs/>
                        <w:lang w:val="en-US"/>
                      </w:rPr>
                      <w:t>134,331</w:t>
                    </w:r>
                  </w:ins>
                </w:p>
              </w:tc>
              <w:tc>
                <w:tcPr>
                  <w:tcW w:w="1530" w:type="dxa"/>
                  <w:noWrap/>
                </w:tcPr>
                <w:p w14:paraId="4F45EFDC" w14:textId="77777777" w:rsidR="00D36FF1" w:rsidRPr="00DC29B7" w:rsidRDefault="00D36FF1" w:rsidP="00201D25">
                  <w:pPr>
                    <w:jc w:val="center"/>
                    <w:rPr>
                      <w:ins w:id="6910" w:author="Mutali Nepfumbada" w:date="2022-09-28T23:25:00Z"/>
                      <w:bCs/>
                      <w:lang w:val="en-US"/>
                    </w:rPr>
                  </w:pPr>
                  <w:ins w:id="6911" w:author="Mutali Nepfumbada" w:date="2022-09-28T23:25:00Z">
                    <w:r>
                      <w:rPr>
                        <w:bCs/>
                        <w:lang w:val="en-US"/>
                      </w:rPr>
                      <w:t>134,300.0</w:t>
                    </w:r>
                  </w:ins>
                </w:p>
              </w:tc>
              <w:tc>
                <w:tcPr>
                  <w:tcW w:w="1542" w:type="dxa"/>
                  <w:noWrap/>
                </w:tcPr>
                <w:p w14:paraId="490FB445" w14:textId="77777777" w:rsidR="00D36FF1" w:rsidRPr="00DC29B7" w:rsidRDefault="00D36FF1" w:rsidP="00201D25">
                  <w:pPr>
                    <w:jc w:val="center"/>
                    <w:rPr>
                      <w:ins w:id="6912" w:author="Mutali Nepfumbada" w:date="2022-09-28T23:25:00Z"/>
                      <w:bCs/>
                      <w:lang w:val="en-US"/>
                    </w:rPr>
                  </w:pPr>
                  <w:ins w:id="6913" w:author="Mutali Nepfumbada" w:date="2022-09-28T23:25:00Z">
                    <w:r>
                      <w:rPr>
                        <w:bCs/>
                        <w:lang w:val="en-US"/>
                      </w:rPr>
                      <w:t>127,625</w:t>
                    </w:r>
                  </w:ins>
                </w:p>
              </w:tc>
              <w:tc>
                <w:tcPr>
                  <w:tcW w:w="1519" w:type="dxa"/>
                </w:tcPr>
                <w:p w14:paraId="7A83A3BD" w14:textId="77777777" w:rsidR="00D36FF1" w:rsidRPr="003C62E6" w:rsidRDefault="00D36FF1" w:rsidP="00201D25">
                  <w:pPr>
                    <w:jc w:val="center"/>
                    <w:rPr>
                      <w:ins w:id="6914" w:author="Mutali Nepfumbada" w:date="2022-09-28T23:25:00Z"/>
                      <w:bCs/>
                      <w:color w:val="C00000"/>
                      <w:lang w:val="en-US"/>
                    </w:rPr>
                  </w:pPr>
                  <w:ins w:id="6915" w:author="Mutali Nepfumbada" w:date="2022-09-28T23:25:00Z">
                    <w:r w:rsidRPr="003C62E6">
                      <w:rPr>
                        <w:bCs/>
                        <w:color w:val="C00000"/>
                        <w:lang w:val="en-US"/>
                      </w:rPr>
                      <w:t>-4.99</w:t>
                    </w:r>
                  </w:ins>
                </w:p>
              </w:tc>
              <w:tc>
                <w:tcPr>
                  <w:tcW w:w="1784" w:type="dxa"/>
                </w:tcPr>
                <w:p w14:paraId="272D8059" w14:textId="77777777" w:rsidR="00D36FF1" w:rsidRPr="00A60462" w:rsidRDefault="00D36FF1" w:rsidP="00201D25">
                  <w:pPr>
                    <w:jc w:val="center"/>
                    <w:rPr>
                      <w:ins w:id="6916" w:author="Mutali Nepfumbada" w:date="2022-09-28T23:25:00Z"/>
                      <w:bCs/>
                      <w:color w:val="FF0000"/>
                      <w:lang w:val="en-US"/>
                    </w:rPr>
                  </w:pPr>
                  <w:ins w:id="6917" w:author="Mutali Nepfumbada" w:date="2022-09-28T23:25:00Z">
                    <w:r w:rsidRPr="00A60462">
                      <w:rPr>
                        <w:bCs/>
                        <w:color w:val="FF0000"/>
                        <w:lang w:val="en-US"/>
                      </w:rPr>
                      <w:t>-4.97</w:t>
                    </w:r>
                  </w:ins>
                </w:p>
              </w:tc>
            </w:tr>
            <w:tr w:rsidR="00D36FF1" w:rsidRPr="00DC29B7" w14:paraId="18C5AFD5" w14:textId="77777777" w:rsidTr="00201D25">
              <w:trPr>
                <w:trHeight w:val="224"/>
                <w:jc w:val="center"/>
                <w:ins w:id="6918" w:author="Mutali Nepfumbada" w:date="2022-09-28T23:25:00Z"/>
              </w:trPr>
              <w:tc>
                <w:tcPr>
                  <w:tcW w:w="1302" w:type="dxa"/>
                  <w:noWrap/>
                </w:tcPr>
                <w:p w14:paraId="2F526C48" w14:textId="77777777" w:rsidR="00D36FF1" w:rsidRPr="00DC29B7" w:rsidRDefault="00D36FF1" w:rsidP="00201D25">
                  <w:pPr>
                    <w:jc w:val="both"/>
                    <w:rPr>
                      <w:ins w:id="6919" w:author="Mutali Nepfumbada" w:date="2022-09-28T23:25:00Z"/>
                      <w:bCs/>
                      <w:lang w:val="en-US"/>
                    </w:rPr>
                  </w:pPr>
                  <w:ins w:id="6920" w:author="Mutali Nepfumbada" w:date="2022-09-28T23:25:00Z">
                    <w:r w:rsidRPr="00DC29B7">
                      <w:rPr>
                        <w:bCs/>
                        <w:lang w:val="en-US"/>
                      </w:rPr>
                      <w:t>Feb 22</w:t>
                    </w:r>
                  </w:ins>
                </w:p>
              </w:tc>
              <w:tc>
                <w:tcPr>
                  <w:tcW w:w="1646" w:type="dxa"/>
                  <w:noWrap/>
                </w:tcPr>
                <w:p w14:paraId="0810CB2B" w14:textId="77777777" w:rsidR="00D36FF1" w:rsidRPr="00DC29B7" w:rsidRDefault="00D36FF1" w:rsidP="00201D25">
                  <w:pPr>
                    <w:jc w:val="center"/>
                    <w:rPr>
                      <w:ins w:id="6921" w:author="Mutali Nepfumbada" w:date="2022-09-28T23:25:00Z"/>
                      <w:bCs/>
                      <w:lang w:val="en-US"/>
                    </w:rPr>
                  </w:pPr>
                  <w:ins w:id="6922" w:author="Mutali Nepfumbada" w:date="2022-09-28T23:25:00Z">
                    <w:r>
                      <w:rPr>
                        <w:bCs/>
                        <w:lang w:val="en-US"/>
                      </w:rPr>
                      <w:t>108,571</w:t>
                    </w:r>
                  </w:ins>
                </w:p>
              </w:tc>
              <w:tc>
                <w:tcPr>
                  <w:tcW w:w="1530" w:type="dxa"/>
                  <w:noWrap/>
                </w:tcPr>
                <w:p w14:paraId="074EEF44" w14:textId="77777777" w:rsidR="00D36FF1" w:rsidRPr="00DC29B7" w:rsidRDefault="00D36FF1" w:rsidP="00201D25">
                  <w:pPr>
                    <w:jc w:val="center"/>
                    <w:rPr>
                      <w:ins w:id="6923" w:author="Mutali Nepfumbada" w:date="2022-09-28T23:25:00Z"/>
                      <w:bCs/>
                      <w:lang w:val="en-US"/>
                    </w:rPr>
                  </w:pPr>
                  <w:ins w:id="6924" w:author="Mutali Nepfumbada" w:date="2022-09-28T23:25:00Z">
                    <w:r>
                      <w:rPr>
                        <w:bCs/>
                        <w:lang w:val="en-US"/>
                      </w:rPr>
                      <w:t>108,600.0</w:t>
                    </w:r>
                  </w:ins>
                </w:p>
              </w:tc>
              <w:tc>
                <w:tcPr>
                  <w:tcW w:w="1542" w:type="dxa"/>
                  <w:noWrap/>
                </w:tcPr>
                <w:p w14:paraId="7A3DB17B" w14:textId="77777777" w:rsidR="00D36FF1" w:rsidRPr="00DC29B7" w:rsidRDefault="00D36FF1" w:rsidP="00201D25">
                  <w:pPr>
                    <w:jc w:val="center"/>
                    <w:rPr>
                      <w:ins w:id="6925" w:author="Mutali Nepfumbada" w:date="2022-09-28T23:25:00Z"/>
                      <w:bCs/>
                      <w:lang w:val="en-US"/>
                    </w:rPr>
                  </w:pPr>
                  <w:ins w:id="6926" w:author="Mutali Nepfumbada" w:date="2022-09-28T23:25:00Z">
                    <w:r>
                      <w:rPr>
                        <w:bCs/>
                        <w:lang w:val="en-US"/>
                      </w:rPr>
                      <w:t>96,946</w:t>
                    </w:r>
                  </w:ins>
                </w:p>
              </w:tc>
              <w:tc>
                <w:tcPr>
                  <w:tcW w:w="1519" w:type="dxa"/>
                </w:tcPr>
                <w:p w14:paraId="2BCEBB37" w14:textId="77777777" w:rsidR="00D36FF1" w:rsidRPr="003C62E6" w:rsidRDefault="00D36FF1" w:rsidP="00201D25">
                  <w:pPr>
                    <w:jc w:val="center"/>
                    <w:rPr>
                      <w:ins w:id="6927" w:author="Mutali Nepfumbada" w:date="2022-09-28T23:25:00Z"/>
                      <w:bCs/>
                      <w:color w:val="C00000"/>
                      <w:lang w:val="en-US"/>
                    </w:rPr>
                  </w:pPr>
                  <w:ins w:id="6928" w:author="Mutali Nepfumbada" w:date="2022-09-28T23:25:00Z">
                    <w:r w:rsidRPr="003C62E6">
                      <w:rPr>
                        <w:bCs/>
                        <w:color w:val="C00000"/>
                        <w:lang w:val="en-US"/>
                      </w:rPr>
                      <w:t>-10.71</w:t>
                    </w:r>
                  </w:ins>
                </w:p>
              </w:tc>
              <w:tc>
                <w:tcPr>
                  <w:tcW w:w="1784" w:type="dxa"/>
                </w:tcPr>
                <w:p w14:paraId="34F0E674" w14:textId="77777777" w:rsidR="00D36FF1" w:rsidRPr="00A60462" w:rsidRDefault="00D36FF1" w:rsidP="00201D25">
                  <w:pPr>
                    <w:jc w:val="center"/>
                    <w:rPr>
                      <w:ins w:id="6929" w:author="Mutali Nepfumbada" w:date="2022-09-28T23:25:00Z"/>
                      <w:bCs/>
                      <w:color w:val="FF0000"/>
                      <w:lang w:val="en-US"/>
                    </w:rPr>
                  </w:pPr>
                  <w:ins w:id="6930" w:author="Mutali Nepfumbada" w:date="2022-09-28T23:25:00Z">
                    <w:r w:rsidRPr="00A60462">
                      <w:rPr>
                        <w:bCs/>
                        <w:color w:val="FF0000"/>
                        <w:lang w:val="en-US"/>
                      </w:rPr>
                      <w:t>-10.73</w:t>
                    </w:r>
                  </w:ins>
                </w:p>
              </w:tc>
            </w:tr>
            <w:tr w:rsidR="00D36FF1" w:rsidRPr="00DC29B7" w14:paraId="479F75D5" w14:textId="77777777" w:rsidTr="00201D25">
              <w:trPr>
                <w:trHeight w:val="224"/>
                <w:jc w:val="center"/>
                <w:ins w:id="6931" w:author="Mutali Nepfumbada" w:date="2022-09-28T23:25:00Z"/>
              </w:trPr>
              <w:tc>
                <w:tcPr>
                  <w:tcW w:w="1302" w:type="dxa"/>
                  <w:noWrap/>
                </w:tcPr>
                <w:p w14:paraId="72F740FD" w14:textId="77777777" w:rsidR="00D36FF1" w:rsidRPr="00DC29B7" w:rsidRDefault="00D36FF1" w:rsidP="00201D25">
                  <w:pPr>
                    <w:jc w:val="both"/>
                    <w:rPr>
                      <w:ins w:id="6932" w:author="Mutali Nepfumbada" w:date="2022-09-28T23:25:00Z"/>
                      <w:bCs/>
                      <w:lang w:val="en-US"/>
                    </w:rPr>
                  </w:pPr>
                  <w:ins w:id="6933" w:author="Mutali Nepfumbada" w:date="2022-09-28T23:25:00Z">
                    <w:r w:rsidRPr="00DC29B7">
                      <w:rPr>
                        <w:bCs/>
                        <w:lang w:val="en-US"/>
                      </w:rPr>
                      <w:t>Mar 22</w:t>
                    </w:r>
                  </w:ins>
                </w:p>
              </w:tc>
              <w:tc>
                <w:tcPr>
                  <w:tcW w:w="1646" w:type="dxa"/>
                  <w:noWrap/>
                </w:tcPr>
                <w:p w14:paraId="1285161C" w14:textId="77777777" w:rsidR="00D36FF1" w:rsidRPr="00DC29B7" w:rsidRDefault="00D36FF1" w:rsidP="00201D25">
                  <w:pPr>
                    <w:jc w:val="center"/>
                    <w:rPr>
                      <w:ins w:id="6934" w:author="Mutali Nepfumbada" w:date="2022-09-28T23:25:00Z"/>
                      <w:bCs/>
                      <w:lang w:val="en-US"/>
                    </w:rPr>
                  </w:pPr>
                  <w:ins w:id="6935" w:author="Mutali Nepfumbada" w:date="2022-09-28T23:25:00Z">
                    <w:r>
                      <w:rPr>
                        <w:bCs/>
                        <w:lang w:val="en-US"/>
                      </w:rPr>
                      <w:t>100,729</w:t>
                    </w:r>
                  </w:ins>
                </w:p>
              </w:tc>
              <w:tc>
                <w:tcPr>
                  <w:tcW w:w="1530" w:type="dxa"/>
                  <w:noWrap/>
                </w:tcPr>
                <w:p w14:paraId="16ADEEBD" w14:textId="77777777" w:rsidR="00D36FF1" w:rsidRPr="00DC29B7" w:rsidRDefault="00D36FF1" w:rsidP="00201D25">
                  <w:pPr>
                    <w:jc w:val="center"/>
                    <w:rPr>
                      <w:ins w:id="6936" w:author="Mutali Nepfumbada" w:date="2022-09-28T23:25:00Z"/>
                      <w:bCs/>
                      <w:lang w:val="en-US"/>
                    </w:rPr>
                  </w:pPr>
                  <w:ins w:id="6937" w:author="Mutali Nepfumbada" w:date="2022-09-28T23:25:00Z">
                    <w:r>
                      <w:rPr>
                        <w:bCs/>
                        <w:lang w:val="en-US"/>
                      </w:rPr>
                      <w:t>100,729.0</w:t>
                    </w:r>
                  </w:ins>
                </w:p>
              </w:tc>
              <w:tc>
                <w:tcPr>
                  <w:tcW w:w="1542" w:type="dxa"/>
                  <w:noWrap/>
                </w:tcPr>
                <w:p w14:paraId="29AC95D7" w14:textId="77777777" w:rsidR="00D36FF1" w:rsidRPr="00DC29B7" w:rsidRDefault="00D36FF1" w:rsidP="00201D25">
                  <w:pPr>
                    <w:jc w:val="center"/>
                    <w:rPr>
                      <w:ins w:id="6938" w:author="Mutali Nepfumbada" w:date="2022-09-28T23:25:00Z"/>
                      <w:bCs/>
                      <w:lang w:val="en-US"/>
                    </w:rPr>
                  </w:pPr>
                  <w:ins w:id="6939" w:author="Mutali Nepfumbada" w:date="2022-09-28T23:25:00Z">
                    <w:r>
                      <w:rPr>
                        <w:bCs/>
                        <w:lang w:val="en-US"/>
                      </w:rPr>
                      <w:t>94,648</w:t>
                    </w:r>
                  </w:ins>
                </w:p>
              </w:tc>
              <w:tc>
                <w:tcPr>
                  <w:tcW w:w="1519" w:type="dxa"/>
                </w:tcPr>
                <w:p w14:paraId="5CFD1007" w14:textId="77777777" w:rsidR="00D36FF1" w:rsidRPr="003C62E6" w:rsidRDefault="00D36FF1" w:rsidP="00201D25">
                  <w:pPr>
                    <w:jc w:val="center"/>
                    <w:rPr>
                      <w:ins w:id="6940" w:author="Mutali Nepfumbada" w:date="2022-09-28T23:25:00Z"/>
                      <w:bCs/>
                      <w:color w:val="C00000"/>
                      <w:lang w:val="en-US"/>
                    </w:rPr>
                  </w:pPr>
                  <w:ins w:id="6941" w:author="Mutali Nepfumbada" w:date="2022-09-28T23:25:00Z">
                    <w:r w:rsidRPr="003C62E6">
                      <w:rPr>
                        <w:bCs/>
                        <w:color w:val="C00000"/>
                        <w:lang w:val="en-US"/>
                      </w:rPr>
                      <w:t>-6.04</w:t>
                    </w:r>
                  </w:ins>
                </w:p>
              </w:tc>
              <w:tc>
                <w:tcPr>
                  <w:tcW w:w="1784" w:type="dxa"/>
                </w:tcPr>
                <w:p w14:paraId="735CBBD9" w14:textId="77777777" w:rsidR="00D36FF1" w:rsidRPr="00A60462" w:rsidRDefault="00D36FF1" w:rsidP="00201D25">
                  <w:pPr>
                    <w:jc w:val="center"/>
                    <w:rPr>
                      <w:ins w:id="6942" w:author="Mutali Nepfumbada" w:date="2022-09-28T23:25:00Z"/>
                      <w:bCs/>
                      <w:color w:val="FF0000"/>
                      <w:lang w:val="en-US"/>
                    </w:rPr>
                  </w:pPr>
                  <w:ins w:id="6943" w:author="Mutali Nepfumbada" w:date="2022-09-28T23:25:00Z">
                    <w:r w:rsidRPr="00A60462">
                      <w:rPr>
                        <w:bCs/>
                        <w:color w:val="FF0000"/>
                        <w:lang w:val="en-US"/>
                      </w:rPr>
                      <w:t>-6.04</w:t>
                    </w:r>
                  </w:ins>
                </w:p>
              </w:tc>
            </w:tr>
            <w:tr w:rsidR="00D36FF1" w:rsidRPr="00DC29B7" w14:paraId="68E06F73" w14:textId="77777777" w:rsidTr="00201D25">
              <w:trPr>
                <w:trHeight w:val="224"/>
                <w:jc w:val="center"/>
                <w:ins w:id="6944" w:author="Mutali Nepfumbada" w:date="2022-09-28T23:25:00Z"/>
              </w:trPr>
              <w:tc>
                <w:tcPr>
                  <w:tcW w:w="1302" w:type="dxa"/>
                  <w:noWrap/>
                </w:tcPr>
                <w:p w14:paraId="4B784BE9" w14:textId="77777777" w:rsidR="00D36FF1" w:rsidRPr="00DC29B7" w:rsidRDefault="00D36FF1" w:rsidP="00201D25">
                  <w:pPr>
                    <w:jc w:val="both"/>
                    <w:rPr>
                      <w:ins w:id="6945" w:author="Mutali Nepfumbada" w:date="2022-09-28T23:25:00Z"/>
                      <w:bCs/>
                      <w:lang w:val="en-US"/>
                    </w:rPr>
                  </w:pPr>
                  <w:ins w:id="6946" w:author="Mutali Nepfumbada" w:date="2022-09-28T23:25:00Z">
                    <w:r w:rsidRPr="00DC29B7">
                      <w:rPr>
                        <w:bCs/>
                        <w:lang w:val="en-US"/>
                      </w:rPr>
                      <w:t>Apr 22</w:t>
                    </w:r>
                  </w:ins>
                </w:p>
              </w:tc>
              <w:tc>
                <w:tcPr>
                  <w:tcW w:w="1646" w:type="dxa"/>
                  <w:noWrap/>
                </w:tcPr>
                <w:p w14:paraId="61051A2F" w14:textId="77777777" w:rsidR="00D36FF1" w:rsidRPr="00DC29B7" w:rsidRDefault="00D36FF1" w:rsidP="00201D25">
                  <w:pPr>
                    <w:jc w:val="center"/>
                    <w:rPr>
                      <w:ins w:id="6947" w:author="Mutali Nepfumbada" w:date="2022-09-28T23:25:00Z"/>
                      <w:bCs/>
                      <w:lang w:val="en-US"/>
                    </w:rPr>
                  </w:pPr>
                  <w:ins w:id="6948" w:author="Mutali Nepfumbada" w:date="2022-09-28T23:25:00Z">
                    <w:r>
                      <w:rPr>
                        <w:bCs/>
                        <w:lang w:val="en-US"/>
                      </w:rPr>
                      <w:t>70,911</w:t>
                    </w:r>
                  </w:ins>
                </w:p>
              </w:tc>
              <w:tc>
                <w:tcPr>
                  <w:tcW w:w="1530" w:type="dxa"/>
                  <w:noWrap/>
                </w:tcPr>
                <w:p w14:paraId="1BCA7689" w14:textId="77777777" w:rsidR="00D36FF1" w:rsidRPr="00DC29B7" w:rsidRDefault="00D36FF1" w:rsidP="00201D25">
                  <w:pPr>
                    <w:jc w:val="center"/>
                    <w:rPr>
                      <w:ins w:id="6949" w:author="Mutali Nepfumbada" w:date="2022-09-28T23:25:00Z"/>
                      <w:bCs/>
                      <w:lang w:val="en-US"/>
                    </w:rPr>
                  </w:pPr>
                  <w:ins w:id="6950" w:author="Mutali Nepfumbada" w:date="2022-09-28T23:25:00Z">
                    <w:r>
                      <w:rPr>
                        <w:bCs/>
                        <w:lang w:val="en-US"/>
                      </w:rPr>
                      <w:t>74,300.0</w:t>
                    </w:r>
                  </w:ins>
                </w:p>
              </w:tc>
              <w:tc>
                <w:tcPr>
                  <w:tcW w:w="1542" w:type="dxa"/>
                  <w:noWrap/>
                </w:tcPr>
                <w:p w14:paraId="41322A1B" w14:textId="77777777" w:rsidR="00D36FF1" w:rsidRPr="00DC29B7" w:rsidRDefault="00D36FF1" w:rsidP="00201D25">
                  <w:pPr>
                    <w:jc w:val="center"/>
                    <w:rPr>
                      <w:ins w:id="6951" w:author="Mutali Nepfumbada" w:date="2022-09-28T23:25:00Z"/>
                      <w:bCs/>
                      <w:lang w:val="en-US"/>
                    </w:rPr>
                  </w:pPr>
                  <w:ins w:id="6952" w:author="Mutali Nepfumbada" w:date="2022-09-28T23:25:00Z">
                    <w:r>
                      <w:rPr>
                        <w:bCs/>
                        <w:lang w:val="en-US"/>
                      </w:rPr>
                      <w:t>70,139</w:t>
                    </w:r>
                  </w:ins>
                </w:p>
              </w:tc>
              <w:tc>
                <w:tcPr>
                  <w:tcW w:w="1519" w:type="dxa"/>
                </w:tcPr>
                <w:p w14:paraId="3C861A76" w14:textId="77777777" w:rsidR="00D36FF1" w:rsidRPr="003C62E6" w:rsidRDefault="00D36FF1" w:rsidP="00201D25">
                  <w:pPr>
                    <w:jc w:val="center"/>
                    <w:rPr>
                      <w:ins w:id="6953" w:author="Mutali Nepfumbada" w:date="2022-09-28T23:25:00Z"/>
                      <w:bCs/>
                      <w:color w:val="C00000"/>
                      <w:lang w:val="en-US"/>
                    </w:rPr>
                  </w:pPr>
                  <w:ins w:id="6954" w:author="Mutali Nepfumbada" w:date="2022-09-28T23:25:00Z">
                    <w:r w:rsidRPr="003C62E6">
                      <w:rPr>
                        <w:bCs/>
                        <w:color w:val="C00000"/>
                        <w:lang w:val="en-US"/>
                      </w:rPr>
                      <w:t>-1.09</w:t>
                    </w:r>
                  </w:ins>
                </w:p>
              </w:tc>
              <w:tc>
                <w:tcPr>
                  <w:tcW w:w="1784" w:type="dxa"/>
                </w:tcPr>
                <w:p w14:paraId="7FB1F3BC" w14:textId="77777777" w:rsidR="00D36FF1" w:rsidRPr="00A60462" w:rsidRDefault="00D36FF1" w:rsidP="00201D25">
                  <w:pPr>
                    <w:jc w:val="center"/>
                    <w:rPr>
                      <w:ins w:id="6955" w:author="Mutali Nepfumbada" w:date="2022-09-28T23:25:00Z"/>
                      <w:bCs/>
                      <w:color w:val="FF0000"/>
                      <w:lang w:val="en-US"/>
                    </w:rPr>
                  </w:pPr>
                  <w:ins w:id="6956" w:author="Mutali Nepfumbada" w:date="2022-09-28T23:25:00Z">
                    <w:r w:rsidRPr="00A60462">
                      <w:rPr>
                        <w:bCs/>
                        <w:color w:val="FF0000"/>
                        <w:lang w:val="en-US"/>
                      </w:rPr>
                      <w:t>-5.6</w:t>
                    </w:r>
                  </w:ins>
                </w:p>
              </w:tc>
            </w:tr>
            <w:tr w:rsidR="00D36FF1" w:rsidRPr="00DC29B7" w14:paraId="1DC46D37" w14:textId="77777777" w:rsidTr="00201D25">
              <w:trPr>
                <w:trHeight w:val="224"/>
                <w:jc w:val="center"/>
                <w:ins w:id="6957" w:author="Mutali Nepfumbada" w:date="2022-09-28T23:25:00Z"/>
              </w:trPr>
              <w:tc>
                <w:tcPr>
                  <w:tcW w:w="1302" w:type="dxa"/>
                  <w:noWrap/>
                </w:tcPr>
                <w:p w14:paraId="05208E3C" w14:textId="77777777" w:rsidR="00D36FF1" w:rsidRPr="00DC29B7" w:rsidRDefault="00D36FF1" w:rsidP="00201D25">
                  <w:pPr>
                    <w:jc w:val="both"/>
                    <w:rPr>
                      <w:ins w:id="6958" w:author="Mutali Nepfumbada" w:date="2022-09-28T23:25:00Z"/>
                      <w:bCs/>
                      <w:lang w:val="en-US"/>
                    </w:rPr>
                  </w:pPr>
                  <w:ins w:id="6959" w:author="Mutali Nepfumbada" w:date="2022-09-28T23:25:00Z">
                    <w:r w:rsidRPr="00DC29B7">
                      <w:rPr>
                        <w:bCs/>
                        <w:lang w:val="en-US"/>
                      </w:rPr>
                      <w:t>May 22</w:t>
                    </w:r>
                  </w:ins>
                </w:p>
              </w:tc>
              <w:tc>
                <w:tcPr>
                  <w:tcW w:w="1646" w:type="dxa"/>
                  <w:noWrap/>
                </w:tcPr>
                <w:p w14:paraId="4CFD4626" w14:textId="77777777" w:rsidR="00D36FF1" w:rsidRPr="00DC29B7" w:rsidRDefault="00D36FF1" w:rsidP="00201D25">
                  <w:pPr>
                    <w:jc w:val="center"/>
                    <w:rPr>
                      <w:ins w:id="6960" w:author="Mutali Nepfumbada" w:date="2022-09-28T23:25:00Z"/>
                      <w:bCs/>
                      <w:lang w:val="en-US"/>
                    </w:rPr>
                  </w:pPr>
                  <w:ins w:id="6961" w:author="Mutali Nepfumbada" w:date="2022-09-28T23:25:00Z">
                    <w:r>
                      <w:rPr>
                        <w:bCs/>
                        <w:lang w:val="en-US"/>
                      </w:rPr>
                      <w:t>51,576</w:t>
                    </w:r>
                  </w:ins>
                </w:p>
              </w:tc>
              <w:tc>
                <w:tcPr>
                  <w:tcW w:w="1530" w:type="dxa"/>
                  <w:noWrap/>
                </w:tcPr>
                <w:p w14:paraId="2B78FC0B" w14:textId="77777777" w:rsidR="00D36FF1" w:rsidRPr="00DC29B7" w:rsidRDefault="00D36FF1" w:rsidP="00201D25">
                  <w:pPr>
                    <w:jc w:val="center"/>
                    <w:rPr>
                      <w:ins w:id="6962" w:author="Mutali Nepfumbada" w:date="2022-09-28T23:25:00Z"/>
                      <w:bCs/>
                      <w:lang w:val="en-US"/>
                    </w:rPr>
                  </w:pPr>
                  <w:ins w:id="6963" w:author="Mutali Nepfumbada" w:date="2022-09-28T23:25:00Z">
                    <w:r>
                      <w:rPr>
                        <w:bCs/>
                        <w:lang w:val="en-US"/>
                      </w:rPr>
                      <w:t>51,700.0</w:t>
                    </w:r>
                  </w:ins>
                </w:p>
              </w:tc>
              <w:tc>
                <w:tcPr>
                  <w:tcW w:w="1542" w:type="dxa"/>
                  <w:noWrap/>
                </w:tcPr>
                <w:p w14:paraId="5B69FC79" w14:textId="77777777" w:rsidR="00D36FF1" w:rsidRPr="00DC29B7" w:rsidRDefault="00D36FF1" w:rsidP="00201D25">
                  <w:pPr>
                    <w:jc w:val="center"/>
                    <w:rPr>
                      <w:ins w:id="6964" w:author="Mutali Nepfumbada" w:date="2022-09-28T23:25:00Z"/>
                      <w:bCs/>
                      <w:lang w:val="en-US"/>
                    </w:rPr>
                  </w:pPr>
                  <w:ins w:id="6965" w:author="Mutali Nepfumbada" w:date="2022-09-28T23:25:00Z">
                    <w:r>
                      <w:rPr>
                        <w:bCs/>
                        <w:lang w:val="en-US"/>
                      </w:rPr>
                      <w:t>52,488</w:t>
                    </w:r>
                  </w:ins>
                </w:p>
              </w:tc>
              <w:tc>
                <w:tcPr>
                  <w:tcW w:w="1519" w:type="dxa"/>
                </w:tcPr>
                <w:p w14:paraId="0C079CEE" w14:textId="77777777" w:rsidR="00D36FF1" w:rsidRPr="003C62E6" w:rsidRDefault="00D36FF1" w:rsidP="00201D25">
                  <w:pPr>
                    <w:jc w:val="center"/>
                    <w:rPr>
                      <w:ins w:id="6966" w:author="Mutali Nepfumbada" w:date="2022-09-28T23:25:00Z"/>
                      <w:bCs/>
                      <w:color w:val="C00000"/>
                      <w:lang w:val="en-US"/>
                    </w:rPr>
                  </w:pPr>
                  <w:ins w:id="6967" w:author="Mutali Nepfumbada" w:date="2022-09-28T23:25:00Z">
                    <w:r w:rsidRPr="003C62E6">
                      <w:rPr>
                        <w:bCs/>
                        <w:color w:val="00B050"/>
                        <w:lang w:val="en-US"/>
                      </w:rPr>
                      <w:t>1.77</w:t>
                    </w:r>
                  </w:ins>
                </w:p>
              </w:tc>
              <w:tc>
                <w:tcPr>
                  <w:tcW w:w="1784" w:type="dxa"/>
                </w:tcPr>
                <w:p w14:paraId="1B1C0A50" w14:textId="77777777" w:rsidR="00D36FF1" w:rsidRPr="00A60462" w:rsidRDefault="00D36FF1" w:rsidP="00201D25">
                  <w:pPr>
                    <w:jc w:val="center"/>
                    <w:rPr>
                      <w:ins w:id="6968" w:author="Mutali Nepfumbada" w:date="2022-09-28T23:25:00Z"/>
                      <w:bCs/>
                      <w:color w:val="FF0000"/>
                      <w:lang w:val="en-US"/>
                    </w:rPr>
                  </w:pPr>
                  <w:ins w:id="6969" w:author="Mutali Nepfumbada" w:date="2022-09-28T23:25:00Z">
                    <w:r w:rsidRPr="003C62E6">
                      <w:rPr>
                        <w:bCs/>
                        <w:color w:val="00B050"/>
                        <w:lang w:val="en-US"/>
                      </w:rPr>
                      <w:t>1.52</w:t>
                    </w:r>
                  </w:ins>
                </w:p>
              </w:tc>
            </w:tr>
            <w:tr w:rsidR="00D36FF1" w:rsidRPr="00DC29B7" w14:paraId="2150015A" w14:textId="77777777" w:rsidTr="00201D25">
              <w:trPr>
                <w:trHeight w:val="224"/>
                <w:jc w:val="center"/>
                <w:ins w:id="6970" w:author="Mutali Nepfumbada" w:date="2022-09-28T23:25:00Z"/>
              </w:trPr>
              <w:tc>
                <w:tcPr>
                  <w:tcW w:w="1302" w:type="dxa"/>
                  <w:noWrap/>
                </w:tcPr>
                <w:p w14:paraId="139E9BC5" w14:textId="77777777" w:rsidR="00D36FF1" w:rsidRPr="00DC29B7" w:rsidRDefault="00D36FF1" w:rsidP="00201D25">
                  <w:pPr>
                    <w:jc w:val="both"/>
                    <w:rPr>
                      <w:ins w:id="6971" w:author="Mutali Nepfumbada" w:date="2022-09-28T23:25:00Z"/>
                      <w:bCs/>
                      <w:lang w:val="en-US"/>
                    </w:rPr>
                  </w:pPr>
                  <w:ins w:id="6972" w:author="Mutali Nepfumbada" w:date="2022-09-28T23:25:00Z">
                    <w:r w:rsidRPr="00DC29B7">
                      <w:rPr>
                        <w:bCs/>
                        <w:lang w:val="en-US"/>
                      </w:rPr>
                      <w:t>Jun 22</w:t>
                    </w:r>
                  </w:ins>
                </w:p>
              </w:tc>
              <w:tc>
                <w:tcPr>
                  <w:tcW w:w="1646" w:type="dxa"/>
                  <w:noWrap/>
                </w:tcPr>
                <w:p w14:paraId="46CA7E4D" w14:textId="77777777" w:rsidR="00D36FF1" w:rsidRPr="00DC29B7" w:rsidRDefault="00D36FF1" w:rsidP="00201D25">
                  <w:pPr>
                    <w:jc w:val="center"/>
                    <w:rPr>
                      <w:ins w:id="6973" w:author="Mutali Nepfumbada" w:date="2022-09-28T23:25:00Z"/>
                      <w:bCs/>
                      <w:lang w:val="en-US"/>
                    </w:rPr>
                  </w:pPr>
                  <w:ins w:id="6974" w:author="Mutali Nepfumbada" w:date="2022-09-28T23:25:00Z">
                    <w:r>
                      <w:rPr>
                        <w:bCs/>
                        <w:lang w:val="en-US"/>
                      </w:rPr>
                      <w:t>41,982</w:t>
                    </w:r>
                  </w:ins>
                </w:p>
              </w:tc>
              <w:tc>
                <w:tcPr>
                  <w:tcW w:w="1530" w:type="dxa"/>
                  <w:noWrap/>
                </w:tcPr>
                <w:p w14:paraId="615C307B" w14:textId="77777777" w:rsidR="00D36FF1" w:rsidRPr="00DC29B7" w:rsidRDefault="00D36FF1" w:rsidP="00201D25">
                  <w:pPr>
                    <w:jc w:val="center"/>
                    <w:rPr>
                      <w:ins w:id="6975" w:author="Mutali Nepfumbada" w:date="2022-09-28T23:25:00Z"/>
                      <w:bCs/>
                      <w:lang w:val="en-US"/>
                    </w:rPr>
                  </w:pPr>
                  <w:ins w:id="6976" w:author="Mutali Nepfumbada" w:date="2022-09-28T23:25:00Z">
                    <w:r>
                      <w:rPr>
                        <w:bCs/>
                        <w:lang w:val="en-US"/>
                      </w:rPr>
                      <w:t>43,200.0</w:t>
                    </w:r>
                  </w:ins>
                </w:p>
              </w:tc>
              <w:tc>
                <w:tcPr>
                  <w:tcW w:w="1542" w:type="dxa"/>
                  <w:noWrap/>
                </w:tcPr>
                <w:p w14:paraId="28BCB6BA" w14:textId="77777777" w:rsidR="00D36FF1" w:rsidRPr="00DC29B7" w:rsidRDefault="00D36FF1" w:rsidP="00201D25">
                  <w:pPr>
                    <w:jc w:val="center"/>
                    <w:rPr>
                      <w:ins w:id="6977" w:author="Mutali Nepfumbada" w:date="2022-09-28T23:25:00Z"/>
                      <w:bCs/>
                      <w:lang w:val="en-US"/>
                    </w:rPr>
                  </w:pPr>
                  <w:ins w:id="6978" w:author="Mutali Nepfumbada" w:date="2022-09-28T23:25:00Z">
                    <w:r>
                      <w:rPr>
                        <w:bCs/>
                        <w:lang w:val="en-US"/>
                      </w:rPr>
                      <w:t>39,238</w:t>
                    </w:r>
                  </w:ins>
                </w:p>
              </w:tc>
              <w:tc>
                <w:tcPr>
                  <w:tcW w:w="1519" w:type="dxa"/>
                </w:tcPr>
                <w:p w14:paraId="6ABAC174" w14:textId="77777777" w:rsidR="00D36FF1" w:rsidRPr="003C62E6" w:rsidRDefault="00D36FF1" w:rsidP="00201D25">
                  <w:pPr>
                    <w:jc w:val="center"/>
                    <w:rPr>
                      <w:ins w:id="6979" w:author="Mutali Nepfumbada" w:date="2022-09-28T23:25:00Z"/>
                      <w:bCs/>
                      <w:color w:val="C00000"/>
                      <w:lang w:val="en-US"/>
                    </w:rPr>
                  </w:pPr>
                  <w:ins w:id="6980" w:author="Mutali Nepfumbada" w:date="2022-09-28T23:25:00Z">
                    <w:r w:rsidRPr="003C62E6">
                      <w:rPr>
                        <w:bCs/>
                        <w:color w:val="C00000"/>
                        <w:lang w:val="en-US"/>
                      </w:rPr>
                      <w:t>-6.54</w:t>
                    </w:r>
                  </w:ins>
                </w:p>
              </w:tc>
              <w:tc>
                <w:tcPr>
                  <w:tcW w:w="1784" w:type="dxa"/>
                </w:tcPr>
                <w:p w14:paraId="199C6EB6" w14:textId="77777777" w:rsidR="00D36FF1" w:rsidRPr="00A60462" w:rsidRDefault="00D36FF1" w:rsidP="00201D25">
                  <w:pPr>
                    <w:jc w:val="center"/>
                    <w:rPr>
                      <w:ins w:id="6981" w:author="Mutali Nepfumbada" w:date="2022-09-28T23:25:00Z"/>
                      <w:bCs/>
                      <w:color w:val="FF0000"/>
                      <w:lang w:val="en-US"/>
                    </w:rPr>
                  </w:pPr>
                  <w:ins w:id="6982" w:author="Mutali Nepfumbada" w:date="2022-09-28T23:25:00Z">
                    <w:r w:rsidRPr="00A60462">
                      <w:rPr>
                        <w:bCs/>
                        <w:color w:val="FF0000"/>
                        <w:lang w:val="en-US"/>
                      </w:rPr>
                      <w:t>-9.17</w:t>
                    </w:r>
                  </w:ins>
                </w:p>
              </w:tc>
            </w:tr>
            <w:tr w:rsidR="00D36FF1" w:rsidRPr="00DC29B7" w14:paraId="61F1D3A6" w14:textId="77777777" w:rsidTr="00201D25">
              <w:trPr>
                <w:trHeight w:val="224"/>
                <w:jc w:val="center"/>
                <w:ins w:id="6983" w:author="Mutali Nepfumbada" w:date="2022-09-28T23:25:00Z"/>
              </w:trPr>
              <w:tc>
                <w:tcPr>
                  <w:tcW w:w="1302" w:type="dxa"/>
                  <w:noWrap/>
                </w:tcPr>
                <w:p w14:paraId="1550AD3E" w14:textId="77777777" w:rsidR="00D36FF1" w:rsidRPr="00DC29B7" w:rsidRDefault="00D36FF1" w:rsidP="00201D25">
                  <w:pPr>
                    <w:jc w:val="both"/>
                    <w:rPr>
                      <w:ins w:id="6984" w:author="Mutali Nepfumbada" w:date="2022-09-28T23:25:00Z"/>
                      <w:bCs/>
                      <w:lang w:val="en-US"/>
                    </w:rPr>
                  </w:pPr>
                  <w:ins w:id="6985" w:author="Mutali Nepfumbada" w:date="2022-09-28T23:25:00Z">
                    <w:r w:rsidRPr="00DC29B7">
                      <w:rPr>
                        <w:bCs/>
                        <w:lang w:val="en-US"/>
                      </w:rPr>
                      <w:t>Jul 22</w:t>
                    </w:r>
                  </w:ins>
                </w:p>
              </w:tc>
              <w:tc>
                <w:tcPr>
                  <w:tcW w:w="1646" w:type="dxa"/>
                  <w:noWrap/>
                </w:tcPr>
                <w:p w14:paraId="5312EB4E" w14:textId="77777777" w:rsidR="00D36FF1" w:rsidRPr="00DC29B7" w:rsidRDefault="00D36FF1" w:rsidP="00201D25">
                  <w:pPr>
                    <w:jc w:val="center"/>
                    <w:rPr>
                      <w:ins w:id="6986" w:author="Mutali Nepfumbada" w:date="2022-09-28T23:25:00Z"/>
                      <w:bCs/>
                      <w:lang w:val="en-US"/>
                    </w:rPr>
                  </w:pPr>
                  <w:ins w:id="6987" w:author="Mutali Nepfumbada" w:date="2022-09-28T23:25:00Z">
                    <w:r>
                      <w:rPr>
                        <w:bCs/>
                        <w:lang w:val="en-US"/>
                      </w:rPr>
                      <w:t>47,500</w:t>
                    </w:r>
                  </w:ins>
                </w:p>
              </w:tc>
              <w:tc>
                <w:tcPr>
                  <w:tcW w:w="1530" w:type="dxa"/>
                  <w:noWrap/>
                </w:tcPr>
                <w:p w14:paraId="17D9E9A1" w14:textId="77777777" w:rsidR="00D36FF1" w:rsidRPr="00DC29B7" w:rsidRDefault="00D36FF1" w:rsidP="00201D25">
                  <w:pPr>
                    <w:jc w:val="center"/>
                    <w:rPr>
                      <w:ins w:id="6988" w:author="Mutali Nepfumbada" w:date="2022-09-28T23:25:00Z"/>
                      <w:bCs/>
                      <w:lang w:val="en-US"/>
                    </w:rPr>
                  </w:pPr>
                  <w:ins w:id="6989" w:author="Mutali Nepfumbada" w:date="2022-09-28T23:25:00Z">
                    <w:r>
                      <w:rPr>
                        <w:bCs/>
                        <w:lang w:val="en-US"/>
                      </w:rPr>
                      <w:t>45,400.0</w:t>
                    </w:r>
                  </w:ins>
                </w:p>
              </w:tc>
              <w:tc>
                <w:tcPr>
                  <w:tcW w:w="1542" w:type="dxa"/>
                  <w:noWrap/>
                </w:tcPr>
                <w:p w14:paraId="1DE4743F" w14:textId="77777777" w:rsidR="00D36FF1" w:rsidRPr="00DC29B7" w:rsidRDefault="00D36FF1" w:rsidP="00201D25">
                  <w:pPr>
                    <w:jc w:val="center"/>
                    <w:rPr>
                      <w:ins w:id="6990" w:author="Mutali Nepfumbada" w:date="2022-09-28T23:25:00Z"/>
                      <w:bCs/>
                      <w:lang w:val="en-US"/>
                    </w:rPr>
                  </w:pPr>
                  <w:ins w:id="6991" w:author="Mutali Nepfumbada" w:date="2022-09-28T23:25:00Z">
                    <w:r>
                      <w:rPr>
                        <w:bCs/>
                        <w:lang w:val="en-US"/>
                      </w:rPr>
                      <w:t>42,440</w:t>
                    </w:r>
                  </w:ins>
                </w:p>
              </w:tc>
              <w:tc>
                <w:tcPr>
                  <w:tcW w:w="1519" w:type="dxa"/>
                </w:tcPr>
                <w:p w14:paraId="604C558C" w14:textId="77777777" w:rsidR="00D36FF1" w:rsidRPr="003C62E6" w:rsidRDefault="00D36FF1" w:rsidP="00201D25">
                  <w:pPr>
                    <w:jc w:val="center"/>
                    <w:rPr>
                      <w:ins w:id="6992" w:author="Mutali Nepfumbada" w:date="2022-09-28T23:25:00Z"/>
                      <w:bCs/>
                      <w:color w:val="C00000"/>
                      <w:lang w:val="en-US"/>
                    </w:rPr>
                  </w:pPr>
                  <w:ins w:id="6993" w:author="Mutali Nepfumbada" w:date="2022-09-28T23:25:00Z">
                    <w:r w:rsidRPr="003C62E6">
                      <w:rPr>
                        <w:bCs/>
                        <w:color w:val="C00000"/>
                        <w:lang w:val="en-US"/>
                      </w:rPr>
                      <w:t>-10.65</w:t>
                    </w:r>
                  </w:ins>
                </w:p>
              </w:tc>
              <w:tc>
                <w:tcPr>
                  <w:tcW w:w="1784" w:type="dxa"/>
                </w:tcPr>
                <w:p w14:paraId="6B7AD2B1" w14:textId="77777777" w:rsidR="00D36FF1" w:rsidRPr="00A60462" w:rsidRDefault="00D36FF1" w:rsidP="00201D25">
                  <w:pPr>
                    <w:jc w:val="center"/>
                    <w:rPr>
                      <w:ins w:id="6994" w:author="Mutali Nepfumbada" w:date="2022-09-28T23:25:00Z"/>
                      <w:bCs/>
                      <w:color w:val="FF0000"/>
                      <w:lang w:val="en-US"/>
                    </w:rPr>
                  </w:pPr>
                  <w:ins w:id="6995" w:author="Mutali Nepfumbada" w:date="2022-09-28T23:25:00Z">
                    <w:r w:rsidRPr="00A60462">
                      <w:rPr>
                        <w:bCs/>
                        <w:color w:val="FF0000"/>
                        <w:lang w:val="en-US"/>
                      </w:rPr>
                      <w:t>-6.52</w:t>
                    </w:r>
                  </w:ins>
                </w:p>
              </w:tc>
            </w:tr>
            <w:tr w:rsidR="00D36FF1" w:rsidRPr="00DC29B7" w14:paraId="3A918631" w14:textId="77777777" w:rsidTr="00201D25">
              <w:trPr>
                <w:trHeight w:val="224"/>
                <w:jc w:val="center"/>
                <w:ins w:id="6996" w:author="Mutali Nepfumbada" w:date="2022-09-28T23:25:00Z"/>
              </w:trPr>
              <w:tc>
                <w:tcPr>
                  <w:tcW w:w="1302" w:type="dxa"/>
                  <w:noWrap/>
                </w:tcPr>
                <w:p w14:paraId="1551712E" w14:textId="77777777" w:rsidR="00D36FF1" w:rsidRPr="00DC29B7" w:rsidRDefault="00D36FF1" w:rsidP="00201D25">
                  <w:pPr>
                    <w:jc w:val="both"/>
                    <w:rPr>
                      <w:ins w:id="6997" w:author="Mutali Nepfumbada" w:date="2022-09-28T23:25:00Z"/>
                      <w:bCs/>
                      <w:lang w:val="en-US"/>
                    </w:rPr>
                  </w:pPr>
                  <w:ins w:id="6998" w:author="Mutali Nepfumbada" w:date="2022-09-28T23:25:00Z">
                    <w:r w:rsidRPr="00DC29B7">
                      <w:rPr>
                        <w:bCs/>
                        <w:lang w:val="en-US"/>
                      </w:rPr>
                      <w:t>Aug 22</w:t>
                    </w:r>
                  </w:ins>
                </w:p>
              </w:tc>
              <w:tc>
                <w:tcPr>
                  <w:tcW w:w="1646" w:type="dxa"/>
                  <w:noWrap/>
                </w:tcPr>
                <w:p w14:paraId="706FBE6F" w14:textId="77777777" w:rsidR="00D36FF1" w:rsidRPr="00DC29B7" w:rsidRDefault="00D36FF1" w:rsidP="00201D25">
                  <w:pPr>
                    <w:jc w:val="center"/>
                    <w:rPr>
                      <w:ins w:id="6999" w:author="Mutali Nepfumbada" w:date="2022-09-28T23:25:00Z"/>
                      <w:bCs/>
                      <w:lang w:val="en-US"/>
                    </w:rPr>
                  </w:pPr>
                  <w:ins w:id="7000" w:author="Mutali Nepfumbada" w:date="2022-09-28T23:25:00Z">
                    <w:r>
                      <w:rPr>
                        <w:bCs/>
                        <w:lang w:val="en-US"/>
                      </w:rPr>
                      <w:t>61,453</w:t>
                    </w:r>
                  </w:ins>
                </w:p>
              </w:tc>
              <w:tc>
                <w:tcPr>
                  <w:tcW w:w="1530" w:type="dxa"/>
                  <w:noWrap/>
                </w:tcPr>
                <w:p w14:paraId="09E9A888" w14:textId="77777777" w:rsidR="00D36FF1" w:rsidRPr="00DC29B7" w:rsidRDefault="00D36FF1" w:rsidP="00201D25">
                  <w:pPr>
                    <w:jc w:val="center"/>
                    <w:rPr>
                      <w:ins w:id="7001" w:author="Mutali Nepfumbada" w:date="2022-09-28T23:25:00Z"/>
                      <w:bCs/>
                      <w:lang w:val="en-US"/>
                    </w:rPr>
                  </w:pPr>
                  <w:ins w:id="7002" w:author="Mutali Nepfumbada" w:date="2022-09-28T23:25:00Z">
                    <w:r>
                      <w:rPr>
                        <w:bCs/>
                        <w:lang w:val="en-US"/>
                      </w:rPr>
                      <w:t>56,800.0</w:t>
                    </w:r>
                  </w:ins>
                </w:p>
              </w:tc>
              <w:tc>
                <w:tcPr>
                  <w:tcW w:w="1542" w:type="dxa"/>
                  <w:noWrap/>
                </w:tcPr>
                <w:p w14:paraId="63F314CA" w14:textId="77777777" w:rsidR="00D36FF1" w:rsidRPr="00DC29B7" w:rsidRDefault="00D36FF1" w:rsidP="00201D25">
                  <w:pPr>
                    <w:jc w:val="center"/>
                    <w:rPr>
                      <w:ins w:id="7003" w:author="Mutali Nepfumbada" w:date="2022-09-28T23:25:00Z"/>
                      <w:bCs/>
                      <w:lang w:val="en-US"/>
                    </w:rPr>
                  </w:pPr>
                  <w:ins w:id="7004" w:author="Mutali Nepfumbada" w:date="2022-09-28T23:25:00Z">
                    <w:r>
                      <w:rPr>
                        <w:bCs/>
                        <w:lang w:val="en-US"/>
                      </w:rPr>
                      <w:t>60,653</w:t>
                    </w:r>
                  </w:ins>
                </w:p>
              </w:tc>
              <w:tc>
                <w:tcPr>
                  <w:tcW w:w="1519" w:type="dxa"/>
                </w:tcPr>
                <w:p w14:paraId="7F7169BD" w14:textId="77777777" w:rsidR="00D36FF1" w:rsidRPr="003C62E6" w:rsidRDefault="00D36FF1" w:rsidP="00201D25">
                  <w:pPr>
                    <w:jc w:val="center"/>
                    <w:rPr>
                      <w:ins w:id="7005" w:author="Mutali Nepfumbada" w:date="2022-09-28T23:25:00Z"/>
                      <w:bCs/>
                      <w:color w:val="C00000"/>
                      <w:lang w:val="en-US"/>
                    </w:rPr>
                  </w:pPr>
                  <w:ins w:id="7006" w:author="Mutali Nepfumbada" w:date="2022-09-28T23:25:00Z">
                    <w:r w:rsidRPr="003C62E6">
                      <w:rPr>
                        <w:bCs/>
                        <w:color w:val="C00000"/>
                        <w:lang w:val="en-US"/>
                      </w:rPr>
                      <w:t>-1.3</w:t>
                    </w:r>
                    <w:r>
                      <w:rPr>
                        <w:bCs/>
                        <w:color w:val="C00000"/>
                        <w:lang w:val="en-US"/>
                      </w:rPr>
                      <w:t>0</w:t>
                    </w:r>
                  </w:ins>
                </w:p>
              </w:tc>
              <w:tc>
                <w:tcPr>
                  <w:tcW w:w="1784" w:type="dxa"/>
                </w:tcPr>
                <w:p w14:paraId="3CF26821" w14:textId="77777777" w:rsidR="00D36FF1" w:rsidRPr="00A60462" w:rsidRDefault="00D36FF1" w:rsidP="00201D25">
                  <w:pPr>
                    <w:jc w:val="center"/>
                    <w:rPr>
                      <w:ins w:id="7007" w:author="Mutali Nepfumbada" w:date="2022-09-28T23:25:00Z"/>
                      <w:bCs/>
                      <w:color w:val="FF0000"/>
                      <w:lang w:val="en-US"/>
                    </w:rPr>
                  </w:pPr>
                  <w:ins w:id="7008" w:author="Mutali Nepfumbada" w:date="2022-09-28T23:25:00Z">
                    <w:r w:rsidRPr="003C62E6">
                      <w:rPr>
                        <w:bCs/>
                        <w:color w:val="00B050"/>
                        <w:lang w:val="en-US"/>
                      </w:rPr>
                      <w:t>6.78</w:t>
                    </w:r>
                  </w:ins>
                </w:p>
              </w:tc>
            </w:tr>
            <w:tr w:rsidR="00D36FF1" w:rsidRPr="00DC29B7" w14:paraId="1BFBA12A" w14:textId="77777777" w:rsidTr="00201D25">
              <w:trPr>
                <w:trHeight w:val="224"/>
                <w:jc w:val="center"/>
                <w:ins w:id="7009" w:author="Mutali Nepfumbada" w:date="2022-09-28T23:25:00Z"/>
              </w:trPr>
              <w:tc>
                <w:tcPr>
                  <w:tcW w:w="1302" w:type="dxa"/>
                  <w:noWrap/>
                </w:tcPr>
                <w:p w14:paraId="7BD5D539" w14:textId="77777777" w:rsidR="00D36FF1" w:rsidRPr="00971DE0" w:rsidRDefault="00D36FF1" w:rsidP="00201D25">
                  <w:pPr>
                    <w:jc w:val="both"/>
                    <w:rPr>
                      <w:ins w:id="7010" w:author="Mutali Nepfumbada" w:date="2022-09-28T23:25:00Z"/>
                      <w:b/>
                      <w:lang w:val="en-US"/>
                    </w:rPr>
                  </w:pPr>
                  <w:ins w:id="7011" w:author="Mutali Nepfumbada" w:date="2022-09-28T23:25:00Z">
                    <w:r w:rsidRPr="00971DE0">
                      <w:rPr>
                        <w:b/>
                        <w:lang w:val="en-US"/>
                      </w:rPr>
                      <w:t>Total</w:t>
                    </w:r>
                  </w:ins>
                </w:p>
              </w:tc>
              <w:tc>
                <w:tcPr>
                  <w:tcW w:w="1646" w:type="dxa"/>
                  <w:noWrap/>
                </w:tcPr>
                <w:p w14:paraId="5561DA3A" w14:textId="77777777" w:rsidR="00D36FF1" w:rsidRPr="00971DE0" w:rsidRDefault="00D36FF1" w:rsidP="00201D25">
                  <w:pPr>
                    <w:jc w:val="center"/>
                    <w:rPr>
                      <w:ins w:id="7012" w:author="Mutali Nepfumbada" w:date="2022-09-28T23:25:00Z"/>
                      <w:b/>
                      <w:lang w:val="en-US"/>
                    </w:rPr>
                  </w:pPr>
                  <w:ins w:id="7013" w:author="Mutali Nepfumbada" w:date="2022-09-28T23:25:00Z">
                    <w:r>
                      <w:rPr>
                        <w:b/>
                        <w:lang w:val="en-US"/>
                      </w:rPr>
                      <w:t>887,239</w:t>
                    </w:r>
                  </w:ins>
                </w:p>
              </w:tc>
              <w:tc>
                <w:tcPr>
                  <w:tcW w:w="1530" w:type="dxa"/>
                  <w:noWrap/>
                </w:tcPr>
                <w:p w14:paraId="25FDB9EA" w14:textId="77777777" w:rsidR="00D36FF1" w:rsidRPr="00971DE0" w:rsidRDefault="00D36FF1" w:rsidP="00201D25">
                  <w:pPr>
                    <w:jc w:val="center"/>
                    <w:rPr>
                      <w:ins w:id="7014" w:author="Mutali Nepfumbada" w:date="2022-09-28T23:25:00Z"/>
                      <w:b/>
                      <w:lang w:val="en-US"/>
                    </w:rPr>
                  </w:pPr>
                  <w:ins w:id="7015" w:author="Mutali Nepfumbada" w:date="2022-09-28T23:25:00Z">
                    <w:r>
                      <w:rPr>
                        <w:b/>
                        <w:lang w:val="en-US"/>
                      </w:rPr>
                      <w:t>885,175</w:t>
                    </w:r>
                  </w:ins>
                </w:p>
              </w:tc>
              <w:tc>
                <w:tcPr>
                  <w:tcW w:w="1542" w:type="dxa"/>
                  <w:noWrap/>
                </w:tcPr>
                <w:p w14:paraId="11D20D7E" w14:textId="77777777" w:rsidR="00D36FF1" w:rsidRPr="00971DE0" w:rsidRDefault="00D36FF1" w:rsidP="00201D25">
                  <w:pPr>
                    <w:jc w:val="center"/>
                    <w:rPr>
                      <w:ins w:id="7016" w:author="Mutali Nepfumbada" w:date="2022-09-28T23:25:00Z"/>
                      <w:b/>
                      <w:lang w:val="en-US"/>
                    </w:rPr>
                  </w:pPr>
                  <w:ins w:id="7017" w:author="Mutali Nepfumbada" w:date="2022-09-28T23:25:00Z">
                    <w:r>
                      <w:rPr>
                        <w:b/>
                        <w:lang w:val="en-US"/>
                      </w:rPr>
                      <w:t>840,970</w:t>
                    </w:r>
                  </w:ins>
                </w:p>
              </w:tc>
              <w:tc>
                <w:tcPr>
                  <w:tcW w:w="1519" w:type="dxa"/>
                </w:tcPr>
                <w:p w14:paraId="425C5930" w14:textId="77777777" w:rsidR="00D36FF1" w:rsidRPr="003C62E6" w:rsidRDefault="00D36FF1" w:rsidP="00201D25">
                  <w:pPr>
                    <w:jc w:val="center"/>
                    <w:rPr>
                      <w:ins w:id="7018" w:author="Mutali Nepfumbada" w:date="2022-09-28T23:25:00Z"/>
                      <w:b/>
                      <w:color w:val="C00000"/>
                      <w:lang w:val="en-US"/>
                    </w:rPr>
                  </w:pPr>
                  <w:ins w:id="7019" w:author="Mutali Nepfumbada" w:date="2022-09-28T23:25:00Z">
                    <w:r w:rsidRPr="003C62E6">
                      <w:rPr>
                        <w:b/>
                        <w:color w:val="C00000"/>
                        <w:lang w:val="en-US"/>
                      </w:rPr>
                      <w:t>-5.22</w:t>
                    </w:r>
                  </w:ins>
                </w:p>
              </w:tc>
              <w:tc>
                <w:tcPr>
                  <w:tcW w:w="1784" w:type="dxa"/>
                </w:tcPr>
                <w:p w14:paraId="6BD66C0A" w14:textId="77777777" w:rsidR="00D36FF1" w:rsidRPr="00A60462" w:rsidRDefault="00D36FF1" w:rsidP="00201D25">
                  <w:pPr>
                    <w:jc w:val="center"/>
                    <w:rPr>
                      <w:ins w:id="7020" w:author="Mutali Nepfumbada" w:date="2022-09-28T23:25:00Z"/>
                      <w:b/>
                      <w:color w:val="FF0000"/>
                      <w:lang w:val="en-US"/>
                    </w:rPr>
                  </w:pPr>
                  <w:ins w:id="7021" w:author="Mutali Nepfumbada" w:date="2022-09-28T23:25:00Z">
                    <w:r w:rsidRPr="00A60462">
                      <w:rPr>
                        <w:b/>
                        <w:color w:val="FF0000"/>
                        <w:lang w:val="en-US"/>
                      </w:rPr>
                      <w:t>-4.99</w:t>
                    </w:r>
                  </w:ins>
                </w:p>
              </w:tc>
            </w:tr>
          </w:tbl>
          <w:p w14:paraId="1F628088" w14:textId="77777777" w:rsidR="00D36FF1" w:rsidRPr="00953BC7" w:rsidRDefault="00D36FF1" w:rsidP="00201D25">
            <w:pPr>
              <w:jc w:val="center"/>
              <w:rPr>
                <w:ins w:id="7022" w:author="Mutali Nepfumbada" w:date="2022-09-28T23:25:00Z"/>
                <w:b/>
                <w:lang w:eastAsia="en-US"/>
              </w:rPr>
            </w:pPr>
          </w:p>
        </w:tc>
      </w:tr>
      <w:tr w:rsidR="00D36FF1" w:rsidRPr="00953BC7" w14:paraId="7D39CECB" w14:textId="77777777" w:rsidTr="00201D25">
        <w:trPr>
          <w:trHeight w:val="141"/>
          <w:ins w:id="7023" w:author="Mutali Nepfumbada" w:date="2022-09-28T23:25:00Z"/>
        </w:trPr>
        <w:tc>
          <w:tcPr>
            <w:tcW w:w="5000" w:type="pct"/>
            <w:vAlign w:val="center"/>
          </w:tcPr>
          <w:p w14:paraId="3E5FF87C" w14:textId="77777777" w:rsidR="00D36FF1" w:rsidRDefault="00D36FF1" w:rsidP="00201D25">
            <w:pPr>
              <w:pStyle w:val="Caption"/>
              <w:rPr>
                <w:ins w:id="7024" w:author="Mutali Nepfumbada" w:date="2022-09-28T23:25:00Z"/>
              </w:rPr>
            </w:pPr>
            <w:ins w:id="7025" w:author="Mutali Nepfumbada" w:date="2022-09-28T23:25:00Z">
              <w:r w:rsidRPr="00953BC7">
                <w:t xml:space="preserve">Table </w:t>
              </w:r>
              <w:r>
                <w:fldChar w:fldCharType="begin"/>
              </w:r>
              <w:r>
                <w:instrText xml:space="preserve"> STYLEREF 1 \s </w:instrText>
              </w:r>
              <w:r>
                <w:fldChar w:fldCharType="separate"/>
              </w:r>
              <w:r>
                <w:rPr>
                  <w:noProof/>
                </w:rPr>
                <w:t>8</w:t>
              </w:r>
              <w:r>
                <w:rPr>
                  <w:noProof/>
                </w:rPr>
                <w:fldChar w:fldCharType="end"/>
              </w:r>
              <w:r>
                <w:noBreakHyphen/>
              </w:r>
              <w:r>
                <w:fldChar w:fldCharType="begin"/>
              </w:r>
              <w:r>
                <w:instrText xml:space="preserve"> SEQ Table \* ARABIC \s 1 </w:instrText>
              </w:r>
              <w:r>
                <w:fldChar w:fldCharType="separate"/>
              </w:r>
              <w:r>
                <w:rPr>
                  <w:noProof/>
                </w:rPr>
                <w:t>2</w:t>
              </w:r>
              <w:r>
                <w:rPr>
                  <w:noProof/>
                </w:rPr>
                <w:fldChar w:fldCharType="end"/>
              </w:r>
              <w:r w:rsidRPr="00953BC7">
                <w:t xml:space="preserve">: </w:t>
              </w:r>
              <w:proofErr w:type="spellStart"/>
              <w:r>
                <w:t>Vergelegen</w:t>
              </w:r>
              <w:proofErr w:type="spellEnd"/>
              <w:r w:rsidRPr="00953BC7">
                <w:t xml:space="preserve"> Production </w:t>
              </w:r>
              <w:r>
                <w:t>and Forecast</w:t>
              </w:r>
            </w:ins>
          </w:p>
          <w:p w14:paraId="02CC9341" w14:textId="77777777" w:rsidR="00D36FF1" w:rsidRPr="00310E6B" w:rsidRDefault="00D36FF1" w:rsidP="00201D25">
            <w:pPr>
              <w:rPr>
                <w:ins w:id="7026" w:author="Mutali Nepfumbada" w:date="2022-09-28T23:25:00Z"/>
              </w:rPr>
            </w:pPr>
          </w:p>
        </w:tc>
      </w:tr>
      <w:tr w:rsidR="00D36FF1" w:rsidRPr="00953BC7" w14:paraId="1293EB14" w14:textId="77777777" w:rsidTr="00201D25">
        <w:trPr>
          <w:trHeight w:val="738"/>
          <w:ins w:id="7027" w:author="Mutali Nepfumbada" w:date="2022-09-28T23:25:00Z"/>
        </w:trPr>
        <w:tc>
          <w:tcPr>
            <w:tcW w:w="5000" w:type="pct"/>
            <w:vAlign w:val="center"/>
          </w:tcPr>
          <w:p w14:paraId="2DBF4C11" w14:textId="77777777" w:rsidR="00D36FF1" w:rsidRPr="00953BC7" w:rsidRDefault="00D36FF1" w:rsidP="00201D25">
            <w:pPr>
              <w:jc w:val="center"/>
              <w:rPr>
                <w:ins w:id="7028" w:author="Mutali Nepfumbada" w:date="2022-09-28T23:25:00Z"/>
                <w:lang w:val="en-US"/>
              </w:rPr>
            </w:pPr>
            <w:ins w:id="7029" w:author="Mutali Nepfumbada" w:date="2022-09-28T23:25:00Z">
              <w:r>
                <w:rPr>
                  <w:noProof/>
                </w:rPr>
                <w:drawing>
                  <wp:inline distT="0" distB="0" distL="0" distR="0" wp14:anchorId="2276BFBC" wp14:editId="40A6579A">
                    <wp:extent cx="5760000" cy="3155703"/>
                    <wp:effectExtent l="0" t="0" r="0" b="0"/>
                    <wp:docPr id="12" name="Picture 1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clinic Vergelegen Production.jpg"/>
                            <pic:cNvPicPr/>
                          </pic:nvPicPr>
                          <pic:blipFill>
                            <a:blip r:embed="rId48"/>
                            <a:stretch>
                              <a:fillRect/>
                            </a:stretch>
                          </pic:blipFill>
                          <pic:spPr>
                            <a:xfrm>
                              <a:off x="0" y="0"/>
                              <a:ext cx="5760000" cy="3155703"/>
                            </a:xfrm>
                            <a:prstGeom prst="rect">
                              <a:avLst/>
                            </a:prstGeom>
                          </pic:spPr>
                        </pic:pic>
                      </a:graphicData>
                    </a:graphic>
                  </wp:inline>
                </w:drawing>
              </w:r>
            </w:ins>
          </w:p>
          <w:p w14:paraId="1ED5FE92" w14:textId="77777777" w:rsidR="00D36FF1" w:rsidRPr="00953BC7" w:rsidRDefault="00D36FF1" w:rsidP="00201D25">
            <w:pPr>
              <w:pStyle w:val="Caption"/>
              <w:rPr>
                <w:ins w:id="7030" w:author="Mutali Nepfumbada" w:date="2022-09-28T23:25:00Z"/>
                <w:lang w:eastAsia="en-US"/>
              </w:rPr>
            </w:pPr>
            <w:ins w:id="7031" w:author="Mutali Nepfumbada" w:date="2022-09-28T23:25:00Z">
              <w:r>
                <w:t xml:space="preserve">Figure </w:t>
              </w:r>
              <w:r>
                <w:fldChar w:fldCharType="begin"/>
              </w:r>
              <w:r>
                <w:instrText xml:space="preserve"> STYLEREF 1 \s </w:instrText>
              </w:r>
              <w:r>
                <w:fldChar w:fldCharType="separate"/>
              </w:r>
              <w:r>
                <w:rPr>
                  <w:noProof/>
                </w:rPr>
                <w:t>8</w:t>
              </w:r>
              <w:r>
                <w:rPr>
                  <w:noProof/>
                </w:rPr>
                <w:fldChar w:fldCharType="end"/>
              </w:r>
              <w:r>
                <w:noBreakHyphen/>
              </w:r>
              <w:r>
                <w:fldChar w:fldCharType="begin"/>
              </w:r>
              <w:r>
                <w:instrText xml:space="preserve"> SEQ Figure \* ARABIC \s 1 </w:instrText>
              </w:r>
              <w:r>
                <w:fldChar w:fldCharType="separate"/>
              </w:r>
              <w:r>
                <w:rPr>
                  <w:noProof/>
                </w:rPr>
                <w:t>1</w:t>
              </w:r>
              <w:r>
                <w:rPr>
                  <w:noProof/>
                </w:rPr>
                <w:fldChar w:fldCharType="end"/>
              </w:r>
              <w:r>
                <w:t xml:space="preserve">: </w:t>
              </w:r>
              <w:proofErr w:type="spellStart"/>
              <w:r>
                <w:t>Vergelegen</w:t>
              </w:r>
              <w:proofErr w:type="spellEnd"/>
              <w:r w:rsidRPr="00953BC7">
                <w:rPr>
                  <w:lang w:eastAsia="en-US"/>
                </w:rPr>
                <w:t xml:space="preserve"> Production </w:t>
              </w:r>
              <w:r>
                <w:rPr>
                  <w:lang w:eastAsia="en-US"/>
                </w:rPr>
                <w:t>Vs Forecast</w:t>
              </w:r>
            </w:ins>
          </w:p>
        </w:tc>
      </w:tr>
    </w:tbl>
    <w:p w14:paraId="4FAE0F0B" w14:textId="77777777" w:rsidR="00D36FF1" w:rsidRDefault="00D36FF1" w:rsidP="00D36FF1">
      <w:pPr>
        <w:rPr>
          <w:ins w:id="7032" w:author="Mutali Nepfumbada" w:date="2022-09-28T23:25:00Z"/>
          <w:rFonts w:cs="Arial"/>
          <w:color w:val="000000"/>
          <w:shd w:val="clear" w:color="auto" w:fill="FFFFFF"/>
        </w:rPr>
      </w:pPr>
    </w:p>
    <w:p w14:paraId="6383FC59" w14:textId="77777777" w:rsidR="00D36FF1" w:rsidRDefault="00D36FF1" w:rsidP="00D36FF1">
      <w:pPr>
        <w:jc w:val="both"/>
        <w:rPr>
          <w:ins w:id="7033" w:author="Mutali Nepfumbada" w:date="2022-09-28T23:25:00Z"/>
          <w:rFonts w:cs="Arial"/>
          <w:color w:val="000000"/>
          <w:shd w:val="clear" w:color="auto" w:fill="FFFFFF"/>
        </w:rPr>
      </w:pPr>
      <w:ins w:id="7034" w:author="Mutali Nepfumbada" w:date="2022-09-28T23:25:00Z">
        <w:r w:rsidRPr="00666BF5">
          <w:rPr>
            <w:rFonts w:cs="Arial"/>
            <w:color w:val="000000"/>
            <w:shd w:val="clear" w:color="auto" w:fill="FFFFFF"/>
          </w:rPr>
          <w:t xml:space="preserve">Total production since COD is </w:t>
        </w:r>
        <w:commentRangeStart w:id="7035"/>
        <w:r w:rsidRPr="00666BF5">
          <w:rPr>
            <w:rFonts w:cs="Arial"/>
            <w:color w:val="000000"/>
            <w:shd w:val="clear" w:color="auto" w:fill="FFFFFF"/>
          </w:rPr>
          <w:t>840</w:t>
        </w:r>
        <w:r>
          <w:rPr>
            <w:rFonts w:cs="Arial"/>
            <w:color w:val="000000"/>
            <w:shd w:val="clear" w:color="auto" w:fill="FFFFFF"/>
          </w:rPr>
          <w:t>,</w:t>
        </w:r>
        <w:r w:rsidRPr="00666BF5">
          <w:rPr>
            <w:rFonts w:cs="Arial"/>
            <w:color w:val="000000"/>
            <w:shd w:val="clear" w:color="auto" w:fill="FFFFFF"/>
          </w:rPr>
          <w:t xml:space="preserve">969 </w:t>
        </w:r>
        <w:commentRangeEnd w:id="7035"/>
        <w:r>
          <w:rPr>
            <w:rStyle w:val="CommentReference"/>
            <w:rFonts w:ascii="Verdana" w:hAnsi="Verdana"/>
          </w:rPr>
          <w:commentReference w:id="7035"/>
        </w:r>
        <w:r>
          <w:rPr>
            <w:rFonts w:cs="Arial"/>
            <w:color w:val="000000"/>
            <w:shd w:val="clear" w:color="auto" w:fill="FFFFFF"/>
          </w:rPr>
          <w:t>k</w:t>
        </w:r>
        <w:r w:rsidRPr="00666BF5">
          <w:rPr>
            <w:rFonts w:cs="Arial"/>
            <w:color w:val="000000"/>
            <w:shd w:val="clear" w:color="auto" w:fill="FFFFFF"/>
          </w:rPr>
          <w:t xml:space="preserve">Wh with a variance of </w:t>
        </w:r>
        <w:commentRangeStart w:id="7036"/>
        <w:r w:rsidRPr="00666BF5">
          <w:rPr>
            <w:rFonts w:cs="Arial"/>
            <w:color w:val="000000"/>
            <w:shd w:val="clear" w:color="auto" w:fill="FFFFFF"/>
          </w:rPr>
          <w:t>5.22</w:t>
        </w:r>
        <w:r>
          <w:rPr>
            <w:rFonts w:cs="Arial"/>
            <w:color w:val="000000"/>
            <w:shd w:val="clear" w:color="auto" w:fill="FFFFFF"/>
          </w:rPr>
          <w:t xml:space="preserve"> </w:t>
        </w:r>
        <w:r w:rsidRPr="00666BF5">
          <w:rPr>
            <w:rFonts w:cs="Arial"/>
            <w:color w:val="000000"/>
            <w:shd w:val="clear" w:color="auto" w:fill="FFFFFF"/>
          </w:rPr>
          <w:t xml:space="preserve">% </w:t>
        </w:r>
        <w:commentRangeEnd w:id="7036"/>
        <w:r>
          <w:rPr>
            <w:rStyle w:val="CommentReference"/>
            <w:rFonts w:ascii="Verdana" w:hAnsi="Verdana"/>
          </w:rPr>
          <w:commentReference w:id="7036"/>
        </w:r>
        <w:r w:rsidRPr="00666BF5">
          <w:rPr>
            <w:rFonts w:cs="Arial"/>
            <w:color w:val="000000"/>
            <w:shd w:val="clear" w:color="auto" w:fill="FFFFFF"/>
          </w:rPr>
          <w:t xml:space="preserve">below </w:t>
        </w:r>
        <w:r>
          <w:rPr>
            <w:rFonts w:cs="Arial"/>
            <w:color w:val="000000"/>
            <w:shd w:val="clear" w:color="auto" w:fill="FFFFFF"/>
          </w:rPr>
          <w:t>the original forecast</w:t>
        </w:r>
        <w:r w:rsidRPr="00666BF5">
          <w:rPr>
            <w:rFonts w:cs="Arial"/>
            <w:color w:val="000000"/>
            <w:shd w:val="clear" w:color="auto" w:fill="FFFFFF"/>
          </w:rPr>
          <w:t xml:space="preserve"> and </w:t>
        </w:r>
        <w:r>
          <w:rPr>
            <w:rFonts w:cs="Arial"/>
            <w:color w:val="000000"/>
            <w:shd w:val="clear" w:color="auto" w:fill="FFFFFF"/>
          </w:rPr>
          <w:t xml:space="preserve">4.99 % below </w:t>
        </w:r>
        <w:r w:rsidRPr="00666BF5">
          <w:rPr>
            <w:rFonts w:cs="Arial"/>
            <w:color w:val="000000"/>
            <w:shd w:val="clear" w:color="auto" w:fill="FFFFFF"/>
          </w:rPr>
          <w:t>the weather adjusted forecast</w:t>
        </w:r>
        <w:r>
          <w:rPr>
            <w:rStyle w:val="CommentReference"/>
            <w:rFonts w:ascii="Verdana" w:hAnsi="Verdana"/>
          </w:rPr>
          <w:t>.</w:t>
        </w:r>
        <w:r w:rsidRPr="00666BF5">
          <w:rPr>
            <w:rFonts w:cs="Arial"/>
            <w:color w:val="000000"/>
            <w:shd w:val="clear" w:color="auto" w:fill="FFFFFF"/>
          </w:rPr>
          <w:t xml:space="preserve"> </w:t>
        </w:r>
      </w:ins>
    </w:p>
    <w:p w14:paraId="5974DCFD" w14:textId="77777777" w:rsidR="00D36FF1" w:rsidRDefault="00D36FF1" w:rsidP="00D36FF1">
      <w:pPr>
        <w:jc w:val="both"/>
        <w:rPr>
          <w:ins w:id="7037" w:author="Mutali Nepfumbada" w:date="2022-09-28T23:25:00Z"/>
          <w:rFonts w:cs="Arial"/>
          <w:color w:val="000000"/>
          <w:shd w:val="clear" w:color="auto" w:fill="FFFFFF"/>
        </w:rPr>
      </w:pPr>
    </w:p>
    <w:p w14:paraId="734EBD02" w14:textId="77777777" w:rsidR="00D36FF1" w:rsidRDefault="00D36FF1" w:rsidP="00D36FF1">
      <w:pPr>
        <w:jc w:val="both"/>
        <w:rPr>
          <w:ins w:id="7038" w:author="Mutali Nepfumbada" w:date="2022-09-28T23:25:00Z"/>
        </w:rPr>
      </w:pPr>
      <w:ins w:id="7039" w:author="Mutali Nepfumbada" w:date="2022-09-28T23:25:00Z">
        <w:r>
          <w:t>The weather-adjusted generation is less than the P50 forecast, which means that the power plant could not exceed the P50 generation.</w:t>
        </w:r>
      </w:ins>
    </w:p>
    <w:p w14:paraId="2EB5F388" w14:textId="77777777" w:rsidR="00D36FF1" w:rsidRDefault="00D36FF1" w:rsidP="00D36FF1">
      <w:pPr>
        <w:jc w:val="both"/>
        <w:rPr>
          <w:ins w:id="7040" w:author="Mutali Nepfumbada" w:date="2022-09-28T23:25:00Z"/>
        </w:rPr>
      </w:pPr>
    </w:p>
    <w:p w14:paraId="154C8159" w14:textId="77777777" w:rsidR="00D36FF1" w:rsidRDefault="00D36FF1" w:rsidP="00D36FF1">
      <w:pPr>
        <w:jc w:val="both"/>
        <w:rPr>
          <w:ins w:id="7041" w:author="Mutali Nepfumbada" w:date="2022-09-28T23:25:00Z"/>
        </w:rPr>
      </w:pPr>
      <w:ins w:id="7042" w:author="Mutali Nepfumbada" w:date="2022-09-28T23:25:00Z">
        <w:r>
          <w:t xml:space="preserve">As the irradiation is low due to cloudy weather conditions since COD. The impact of load shedding is minimal. We have also considered the impact of inverters operating above guaranteed temperature range, as described below. </w:t>
        </w:r>
      </w:ins>
    </w:p>
    <w:p w14:paraId="330AFE1D" w14:textId="77777777" w:rsidR="00D36FF1" w:rsidRDefault="00D36FF1" w:rsidP="00D36FF1">
      <w:pPr>
        <w:jc w:val="both"/>
        <w:rPr>
          <w:ins w:id="7043" w:author="Mutali Nepfumbada" w:date="2022-09-28T23:25:00Z"/>
        </w:rPr>
      </w:pPr>
    </w:p>
    <w:p w14:paraId="47C35CA7" w14:textId="77777777" w:rsidR="00D36FF1" w:rsidRDefault="00D36FF1" w:rsidP="00D36FF1">
      <w:pPr>
        <w:jc w:val="both"/>
        <w:rPr>
          <w:ins w:id="7044" w:author="Mutali Nepfumbada" w:date="2022-09-28T23:25:00Z"/>
          <w:rFonts w:cs="Arial"/>
          <w:color w:val="000000"/>
          <w:shd w:val="clear" w:color="auto" w:fill="FFFFFF"/>
        </w:rPr>
      </w:pPr>
      <w:ins w:id="7045" w:author="Mutali Nepfumbada" w:date="2022-09-28T23:25:00Z">
        <w:r>
          <w:t xml:space="preserve">The following figure describes the inverter temperature at </w:t>
        </w:r>
        <w:proofErr w:type="spellStart"/>
        <w:r>
          <w:t>Vergelegen</w:t>
        </w:r>
        <w:proofErr w:type="spellEnd"/>
        <w:r>
          <w:t>. The thermal image was taken on 30 March 2022, and shows that the inverter is operating at 50 ˚C, which is close to the maximum operating temperature of 60 ˚C. The high operating temperature of the inverter has implications for production. Harmattan notes that the inverter has not exceeded the maximum temperature of 60 ˚C but points out that this could change during the summer months.</w:t>
        </w:r>
      </w:ins>
    </w:p>
    <w:p w14:paraId="2CC63C66" w14:textId="77777777" w:rsidR="00D36FF1" w:rsidRDefault="00D36FF1" w:rsidP="00D36FF1">
      <w:pPr>
        <w:rPr>
          <w:ins w:id="7046" w:author="Mutali Nepfumbada" w:date="2022-09-28T23:25:00Z"/>
          <w:rFonts w:cs="Arial"/>
          <w:color w:val="000000"/>
          <w:shd w:val="clear" w:color="auto" w:fill="FFFFFF"/>
        </w:rPr>
      </w:pPr>
    </w:p>
    <w:p w14:paraId="4C07E4B4" w14:textId="77777777" w:rsidR="00D36FF1" w:rsidRDefault="00D36FF1" w:rsidP="00D36FF1">
      <w:pPr>
        <w:pStyle w:val="Caption"/>
        <w:rPr>
          <w:ins w:id="7047" w:author="Mutali Nepfumbada" w:date="2022-09-28T23:25:00Z"/>
          <w:lang w:eastAsia="en-US"/>
        </w:rPr>
      </w:pPr>
      <w:ins w:id="7048" w:author="Mutali Nepfumbada" w:date="2022-09-28T23:25:00Z">
        <w:r>
          <w:rPr>
            <w:noProof/>
          </w:rPr>
          <w:drawing>
            <wp:anchor distT="0" distB="0" distL="114300" distR="114300" simplePos="0" relativeHeight="251660288" behindDoc="0" locked="0" layoutInCell="1" allowOverlap="1" wp14:anchorId="487B93A6" wp14:editId="47DC25F0">
              <wp:simplePos x="0" y="0"/>
              <wp:positionH relativeFrom="column">
                <wp:posOffset>3810</wp:posOffset>
              </wp:positionH>
              <wp:positionV relativeFrom="paragraph">
                <wp:posOffset>1270</wp:posOffset>
              </wp:positionV>
              <wp:extent cx="6063615" cy="2200910"/>
              <wp:effectExtent l="0" t="0" r="0" b="8890"/>
              <wp:wrapTopAndBottom/>
              <wp:docPr id="13" name="Picture 15"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 name="Picture 15" descr="A picture containing text, electronics&#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6063615" cy="2200910"/>
                      </a:xfrm>
                      <a:prstGeom prst="rect">
                        <a:avLst/>
                      </a:prstGeom>
                    </pic:spPr>
                  </pic:pic>
                </a:graphicData>
              </a:graphic>
            </wp:anchor>
          </w:drawing>
        </w:r>
        <w:r>
          <w:t xml:space="preserve">Figure </w:t>
        </w:r>
        <w:r>
          <w:fldChar w:fldCharType="begin"/>
        </w:r>
        <w:r>
          <w:instrText xml:space="preserve"> STYLEREF 1 \s </w:instrText>
        </w:r>
        <w:r>
          <w:fldChar w:fldCharType="separate"/>
        </w:r>
        <w:r>
          <w:rPr>
            <w:noProof/>
          </w:rPr>
          <w:t>8</w:t>
        </w:r>
        <w:r>
          <w:fldChar w:fldCharType="end"/>
        </w:r>
        <w:r>
          <w:noBreakHyphen/>
        </w:r>
        <w:r>
          <w:fldChar w:fldCharType="begin"/>
        </w:r>
        <w:r>
          <w:instrText xml:space="preserve"> SEQ Figure \* ARABIC \s 1 </w:instrText>
        </w:r>
        <w:r>
          <w:fldChar w:fldCharType="separate"/>
        </w:r>
        <w:r>
          <w:rPr>
            <w:noProof/>
          </w:rPr>
          <w:t>2</w:t>
        </w:r>
        <w:r>
          <w:fldChar w:fldCharType="end"/>
        </w:r>
        <w:r>
          <w:t xml:space="preserve">: </w:t>
        </w:r>
        <w:proofErr w:type="spellStart"/>
        <w:r>
          <w:t>Vergelegen</w:t>
        </w:r>
        <w:proofErr w:type="spellEnd"/>
        <w:r w:rsidRPr="00953BC7">
          <w:rPr>
            <w:lang w:eastAsia="en-US"/>
          </w:rPr>
          <w:t xml:space="preserve"> Production </w:t>
        </w:r>
        <w:r>
          <w:rPr>
            <w:lang w:eastAsia="en-US"/>
          </w:rPr>
          <w:t>Vs Forecast</w:t>
        </w:r>
      </w:ins>
    </w:p>
    <w:p w14:paraId="65DDAA73" w14:textId="77777777" w:rsidR="00D36FF1" w:rsidRDefault="00D36FF1" w:rsidP="00D36FF1">
      <w:pPr>
        <w:pStyle w:val="Caption"/>
        <w:spacing w:after="0"/>
        <w:jc w:val="both"/>
        <w:rPr>
          <w:ins w:id="7049" w:author="Mutali Nepfumbada" w:date="2022-09-28T23:25:00Z"/>
          <w:i w:val="0"/>
          <w:iCs w:val="0"/>
          <w:color w:val="auto"/>
          <w:sz w:val="20"/>
          <w:szCs w:val="20"/>
          <w:lang w:eastAsia="en-US"/>
        </w:rPr>
      </w:pPr>
      <w:ins w:id="7050" w:author="Mutali Nepfumbada" w:date="2022-09-28T23:25:00Z">
        <w:r w:rsidRPr="009D6A31">
          <w:rPr>
            <w:i w:val="0"/>
            <w:iCs w:val="0"/>
            <w:color w:val="auto"/>
            <w:sz w:val="20"/>
            <w:szCs w:val="20"/>
            <w:lang w:eastAsia="en-US"/>
          </w:rPr>
          <w:t xml:space="preserve">Harmattan notes that the </w:t>
        </w:r>
        <w:r>
          <w:rPr>
            <w:i w:val="0"/>
            <w:iCs w:val="0"/>
            <w:color w:val="auto"/>
            <w:sz w:val="20"/>
            <w:szCs w:val="20"/>
            <w:lang w:eastAsia="en-US"/>
          </w:rPr>
          <w:t>Operator</w:t>
        </w:r>
        <w:r w:rsidRPr="009D6A31">
          <w:rPr>
            <w:i w:val="0"/>
            <w:iCs w:val="0"/>
            <w:color w:val="auto"/>
            <w:sz w:val="20"/>
            <w:szCs w:val="20"/>
            <w:lang w:eastAsia="en-US"/>
          </w:rPr>
          <w:t xml:space="preserve"> (Aces) has proposed that Mediclinic provide additional ventilation to the room where the inverter</w:t>
        </w:r>
        <w:r>
          <w:rPr>
            <w:i w:val="0"/>
            <w:iCs w:val="0"/>
            <w:color w:val="auto"/>
            <w:sz w:val="20"/>
            <w:szCs w:val="20"/>
            <w:lang w:eastAsia="en-US"/>
          </w:rPr>
          <w:t>s</w:t>
        </w:r>
        <w:commentRangeStart w:id="7051"/>
        <w:r w:rsidRPr="009D6A31">
          <w:rPr>
            <w:i w:val="0"/>
            <w:iCs w:val="0"/>
            <w:color w:val="auto"/>
            <w:sz w:val="20"/>
            <w:szCs w:val="20"/>
            <w:lang w:eastAsia="en-US"/>
          </w:rPr>
          <w:t xml:space="preserve"> </w:t>
        </w:r>
        <w:r>
          <w:rPr>
            <w:i w:val="0"/>
            <w:iCs w:val="0"/>
            <w:color w:val="auto"/>
            <w:sz w:val="20"/>
            <w:szCs w:val="20"/>
            <w:lang w:eastAsia="en-US"/>
          </w:rPr>
          <w:t>are</w:t>
        </w:r>
        <w:r w:rsidRPr="009D6A31">
          <w:rPr>
            <w:i w:val="0"/>
            <w:iCs w:val="0"/>
            <w:color w:val="auto"/>
            <w:sz w:val="20"/>
            <w:szCs w:val="20"/>
            <w:lang w:eastAsia="en-US"/>
          </w:rPr>
          <w:t xml:space="preserve"> </w:t>
        </w:r>
        <w:commentRangeEnd w:id="7051"/>
        <w:r>
          <w:rPr>
            <w:rStyle w:val="CommentReference"/>
            <w:rFonts w:ascii="Verdana" w:hAnsi="Verdana"/>
            <w:i w:val="0"/>
            <w:iCs w:val="0"/>
            <w:color w:val="auto"/>
          </w:rPr>
          <w:commentReference w:id="7051"/>
        </w:r>
        <w:r w:rsidRPr="009D6A31">
          <w:rPr>
            <w:i w:val="0"/>
            <w:iCs w:val="0"/>
            <w:color w:val="auto"/>
            <w:sz w:val="20"/>
            <w:szCs w:val="20"/>
            <w:lang w:eastAsia="en-US"/>
          </w:rPr>
          <w:t>located</w:t>
        </w:r>
        <w:r>
          <w:rPr>
            <w:i w:val="0"/>
            <w:iCs w:val="0"/>
            <w:color w:val="auto"/>
            <w:sz w:val="20"/>
            <w:szCs w:val="20"/>
            <w:lang w:eastAsia="en-US"/>
          </w:rPr>
          <w:t>. T</w:t>
        </w:r>
        <w:r w:rsidRPr="009D6A31">
          <w:rPr>
            <w:i w:val="0"/>
            <w:iCs w:val="0"/>
            <w:color w:val="auto"/>
            <w:sz w:val="20"/>
            <w:szCs w:val="20"/>
            <w:lang w:eastAsia="en-US"/>
          </w:rPr>
          <w:t xml:space="preserve">his has not been done because the winter season </w:t>
        </w:r>
        <w:r>
          <w:rPr>
            <w:i w:val="0"/>
            <w:iCs w:val="0"/>
            <w:color w:val="auto"/>
            <w:sz w:val="20"/>
            <w:szCs w:val="20"/>
            <w:lang w:eastAsia="en-US"/>
          </w:rPr>
          <w:t>has</w:t>
        </w:r>
        <w:r w:rsidRPr="009D6A31">
          <w:rPr>
            <w:i w:val="0"/>
            <w:iCs w:val="0"/>
            <w:color w:val="auto"/>
            <w:sz w:val="20"/>
            <w:szCs w:val="20"/>
            <w:lang w:eastAsia="en-US"/>
          </w:rPr>
          <w:t xml:space="preserve"> allow</w:t>
        </w:r>
        <w:r>
          <w:rPr>
            <w:i w:val="0"/>
            <w:iCs w:val="0"/>
            <w:color w:val="auto"/>
            <w:sz w:val="20"/>
            <w:szCs w:val="20"/>
            <w:lang w:eastAsia="en-US"/>
          </w:rPr>
          <w:t>ed</w:t>
        </w:r>
        <w:r w:rsidRPr="009D6A31">
          <w:rPr>
            <w:i w:val="0"/>
            <w:iCs w:val="0"/>
            <w:color w:val="auto"/>
            <w:sz w:val="20"/>
            <w:szCs w:val="20"/>
            <w:lang w:eastAsia="en-US"/>
          </w:rPr>
          <w:t xml:space="preserve"> for additional cooling of the inverter. </w:t>
        </w:r>
      </w:ins>
    </w:p>
    <w:p w14:paraId="03E0EE8C" w14:textId="77777777" w:rsidR="00D36FF1" w:rsidRDefault="00D36FF1" w:rsidP="00D36FF1">
      <w:pPr>
        <w:pStyle w:val="Caption"/>
        <w:spacing w:after="0"/>
        <w:jc w:val="both"/>
        <w:rPr>
          <w:ins w:id="7052" w:author="Mutali Nepfumbada" w:date="2022-09-28T23:25:00Z"/>
          <w:i w:val="0"/>
          <w:iCs w:val="0"/>
          <w:color w:val="auto"/>
          <w:sz w:val="20"/>
          <w:szCs w:val="20"/>
          <w:lang w:eastAsia="en-US"/>
        </w:rPr>
      </w:pPr>
    </w:p>
    <w:p w14:paraId="672C327F" w14:textId="77777777" w:rsidR="00D36FF1" w:rsidRDefault="00D36FF1" w:rsidP="00D36FF1">
      <w:pPr>
        <w:pStyle w:val="Caption"/>
        <w:spacing w:after="0"/>
        <w:jc w:val="both"/>
        <w:rPr>
          <w:ins w:id="7053" w:author="Mutali Nepfumbada" w:date="2022-09-28T23:25:00Z"/>
          <w:i w:val="0"/>
          <w:color w:val="auto"/>
          <w:sz w:val="20"/>
          <w:szCs w:val="20"/>
          <w:lang w:eastAsia="en-US"/>
        </w:rPr>
      </w:pPr>
      <w:ins w:id="7054" w:author="Mutali Nepfumbada" w:date="2022-09-28T23:25:00Z">
        <w:r w:rsidRPr="009D6A31">
          <w:rPr>
            <w:i w:val="0"/>
            <w:iCs w:val="0"/>
            <w:color w:val="auto"/>
            <w:sz w:val="20"/>
            <w:szCs w:val="20"/>
            <w:lang w:eastAsia="en-US"/>
          </w:rPr>
          <w:t xml:space="preserve">Harmattan recommends that the </w:t>
        </w:r>
        <w:r>
          <w:rPr>
            <w:i w:val="0"/>
            <w:iCs w:val="0"/>
            <w:color w:val="auto"/>
            <w:sz w:val="20"/>
            <w:szCs w:val="20"/>
            <w:lang w:eastAsia="en-US"/>
          </w:rPr>
          <w:t>Operator</w:t>
        </w:r>
        <w:r w:rsidRPr="009D6A31">
          <w:rPr>
            <w:i w:val="0"/>
            <w:iCs w:val="0"/>
            <w:color w:val="auto"/>
            <w:sz w:val="20"/>
            <w:szCs w:val="20"/>
            <w:lang w:eastAsia="en-US"/>
          </w:rPr>
          <w:t xml:space="preserve"> provide </w:t>
        </w:r>
        <w:commentRangeStart w:id="7055"/>
        <w:r w:rsidRPr="009D6A31">
          <w:rPr>
            <w:i w:val="0"/>
            <w:iCs w:val="0"/>
            <w:color w:val="auto"/>
            <w:sz w:val="20"/>
            <w:szCs w:val="20"/>
            <w:lang w:eastAsia="en-US"/>
          </w:rPr>
          <w:t>Mediclinic with a specification for the required cooling of the equipment and conduct further thermal testing at the other sites</w:t>
        </w:r>
        <w:commentRangeEnd w:id="7055"/>
        <w:r>
          <w:rPr>
            <w:rStyle w:val="CommentReference"/>
            <w:rFonts w:ascii="Verdana" w:hAnsi="Verdana"/>
            <w:i w:val="0"/>
            <w:iCs w:val="0"/>
            <w:color w:val="auto"/>
          </w:rPr>
          <w:commentReference w:id="7055"/>
        </w:r>
        <w:r w:rsidRPr="009D6A31">
          <w:rPr>
            <w:i w:val="0"/>
            <w:iCs w:val="0"/>
            <w:color w:val="auto"/>
            <w:sz w:val="20"/>
            <w:szCs w:val="20"/>
            <w:lang w:eastAsia="en-US"/>
          </w:rPr>
          <w:t>.</w:t>
        </w:r>
        <w:r>
          <w:rPr>
            <w:i w:val="0"/>
            <w:iCs w:val="0"/>
            <w:color w:val="auto"/>
            <w:sz w:val="20"/>
            <w:szCs w:val="20"/>
            <w:lang w:eastAsia="en-US"/>
          </w:rPr>
          <w:t xml:space="preserve"> Harmattan will review the specification and costing provided by ACES.</w:t>
        </w:r>
      </w:ins>
    </w:p>
    <w:p w14:paraId="259A1079" w14:textId="77777777" w:rsidR="00D36FF1" w:rsidRPr="00D042D6" w:rsidRDefault="00D36FF1" w:rsidP="00D36FF1">
      <w:pPr>
        <w:rPr>
          <w:ins w:id="7056" w:author="Mutali Nepfumbada" w:date="2022-09-28T23:25:00Z"/>
          <w:lang w:eastAsia="en-US"/>
        </w:rPr>
      </w:pPr>
    </w:p>
    <w:p w14:paraId="670A0BBB" w14:textId="07DD60C4" w:rsidR="006B2798" w:rsidDel="00D36FF1" w:rsidRDefault="006B2798">
      <w:pPr>
        <w:rPr>
          <w:del w:id="7057" w:author="Mutali Nepfumbada" w:date="2022-09-28T23:25:00Z"/>
        </w:rPr>
      </w:pPr>
      <w:del w:id="7058" w:author="Mutali Nepfumbada" w:date="2022-09-28T23:25:00Z">
        <w:r w:rsidDel="00D36FF1">
          <w:br w:type="page"/>
        </w:r>
      </w:del>
    </w:p>
    <w:p w14:paraId="55D28518" w14:textId="77777777" w:rsidR="006C57B1" w:rsidRDefault="006C57B1" w:rsidP="00D36FF1">
      <w:pPr>
        <w:pPrChange w:id="7059" w:author="Mutali Nepfumbada" w:date="2022-09-28T23:25:00Z">
          <w:pPr>
            <w:jc w:val="both"/>
          </w:pPr>
        </w:pPrChange>
      </w:pPr>
    </w:p>
    <w:p w14:paraId="0770EC7D" w14:textId="70B95FCD" w:rsidR="00B003E1" w:rsidRDefault="00B003E1" w:rsidP="00B003E1">
      <w:pPr>
        <w:pStyle w:val="Heading1"/>
        <w:tabs>
          <w:tab w:val="clear" w:pos="432"/>
        </w:tabs>
        <w:ind w:left="360" w:hanging="360"/>
      </w:pPr>
      <w:bookmarkStart w:id="7060" w:name="_Toc111090559"/>
      <w:bookmarkStart w:id="7061" w:name="_Toc115101822"/>
      <w:bookmarkEnd w:id="4577"/>
      <w:r w:rsidRPr="00974694">
        <w:t>Events</w:t>
      </w:r>
      <w:bookmarkEnd w:id="7060"/>
      <w:bookmarkEnd w:id="7061"/>
      <w:r w:rsidRPr="00974694">
        <w:t xml:space="preserve"> </w:t>
      </w:r>
    </w:p>
    <w:p w14:paraId="129D3383" w14:textId="77777777" w:rsidR="00884344" w:rsidRPr="00884344" w:rsidRDefault="00884344" w:rsidP="00884344"/>
    <w:p w14:paraId="77826C39" w14:textId="26BAB92D" w:rsidR="003A72EC" w:rsidRDefault="003A72EC" w:rsidP="001057C5">
      <w:pPr>
        <w:pStyle w:val="Heading2"/>
        <w:rPr>
          <w:ins w:id="7062" w:author="Thulani Ndaba" w:date="2022-09-20T17:19:00Z"/>
        </w:rPr>
      </w:pPr>
      <w:bookmarkStart w:id="7063" w:name="_Toc115101823"/>
      <w:r>
        <w:t>Health and Safety</w:t>
      </w:r>
      <w:bookmarkEnd w:id="7063"/>
      <w:r>
        <w:t xml:space="preserve"> </w:t>
      </w:r>
    </w:p>
    <w:p w14:paraId="557A452A" w14:textId="77777777" w:rsidR="00521C46" w:rsidRPr="00521C46" w:rsidRDefault="00521C46">
      <w:pPr>
        <w:pPrChange w:id="7064" w:author="Thulani Ndaba" w:date="2022-09-20T17:19:00Z">
          <w:pPr>
            <w:pStyle w:val="Heading2"/>
          </w:pPr>
        </w:pPrChange>
      </w:pPr>
    </w:p>
    <w:p w14:paraId="122D2BF0" w14:textId="47ABFEA9" w:rsidR="00B003E1" w:rsidRPr="00974694" w:rsidRDefault="003A72EC" w:rsidP="00B003E1">
      <w:pPr>
        <w:rPr>
          <w:ins w:id="7065" w:author="Thulani Ndaba" w:date="2022-09-20T17:19:00Z"/>
        </w:rPr>
      </w:pPr>
      <w:r>
        <w:t xml:space="preserve">No health </w:t>
      </w:r>
      <w:del w:id="7066" w:author="Mutali Nepfumbada" w:date="2022-09-20T16:33:00Z">
        <w:r w:rsidDel="0070669C">
          <w:delText>and  safety</w:delText>
        </w:r>
      </w:del>
      <w:ins w:id="7067" w:author="Mutali Nepfumbada" w:date="2022-09-20T16:33:00Z">
        <w:r w:rsidR="0070669C">
          <w:t>and safety</w:t>
        </w:r>
      </w:ins>
      <w:r>
        <w:t xml:space="preserve"> incidence</w:t>
      </w:r>
      <w:ins w:id="7068" w:author="Chanda Nxumalo" w:date="2022-09-28T07:28:00Z">
        <w:r w:rsidR="00B13DBA">
          <w:t>s</w:t>
        </w:r>
      </w:ins>
      <w:r>
        <w:t xml:space="preserve"> were reported</w:t>
      </w:r>
      <w:r w:rsidR="00E22179">
        <w:t xml:space="preserve"> based on the information provided by the Operator.</w:t>
      </w:r>
    </w:p>
    <w:p w14:paraId="6CA78CE1" w14:textId="77777777" w:rsidR="00521C46" w:rsidRPr="00974694" w:rsidRDefault="00521C46" w:rsidP="00B003E1"/>
    <w:p w14:paraId="69FB5653" w14:textId="71FBF063" w:rsidR="00B003E1" w:rsidRDefault="00B003E1" w:rsidP="001057C5">
      <w:pPr>
        <w:pStyle w:val="Heading2"/>
      </w:pPr>
      <w:bookmarkStart w:id="7069" w:name="_Toc111090560"/>
      <w:bookmarkStart w:id="7070" w:name="_Toc115101824"/>
      <w:r w:rsidRPr="00C8371A">
        <w:t>Scheduled Maintenance</w:t>
      </w:r>
      <w:bookmarkEnd w:id="7069"/>
      <w:bookmarkEnd w:id="7070"/>
    </w:p>
    <w:p w14:paraId="6941FFDF" w14:textId="0AFF9759" w:rsidR="00CA76F4" w:rsidRDefault="00CA76F4" w:rsidP="00CA76F4"/>
    <w:p w14:paraId="2E87C184" w14:textId="77777777" w:rsidR="000B348D" w:rsidRPr="000B348D" w:rsidRDefault="000B348D" w:rsidP="000B348D">
      <w:pPr>
        <w:jc w:val="both"/>
      </w:pPr>
      <w:r w:rsidRPr="000B348D">
        <w:t xml:space="preserve">Harmattan notes that the operator has only submitted the inspection list for Durbanville, Hermanus and </w:t>
      </w:r>
      <w:proofErr w:type="spellStart"/>
      <w:r w:rsidRPr="000B348D">
        <w:t>Vergelegen</w:t>
      </w:r>
      <w:proofErr w:type="spellEnd"/>
      <w:r w:rsidRPr="000B348D">
        <w:t xml:space="preserve">. No problems were noted for Hermanus and </w:t>
      </w:r>
      <w:proofErr w:type="spellStart"/>
      <w:r w:rsidRPr="000B348D">
        <w:t>Vergelegen</w:t>
      </w:r>
      <w:proofErr w:type="spellEnd"/>
      <w:r w:rsidRPr="000B348D">
        <w:t>. At Durbanville, we noted that nearby trees were shading the panels. The operator did not provide recent reports indicating whether this problem has been corrected.</w:t>
      </w:r>
    </w:p>
    <w:p w14:paraId="2917BA60" w14:textId="77777777" w:rsidR="000B348D" w:rsidRPr="000B348D" w:rsidRDefault="000B348D" w:rsidP="000B348D">
      <w:pPr>
        <w:jc w:val="both"/>
      </w:pPr>
    </w:p>
    <w:p w14:paraId="3495D7C8" w14:textId="0E55AB0D" w:rsidR="0049140B" w:rsidRDefault="000B348D" w:rsidP="000B348D">
      <w:pPr>
        <w:jc w:val="both"/>
      </w:pPr>
      <w:r w:rsidRPr="000B348D">
        <w:t xml:space="preserve">At Hermanus and Durbanville, module cleaning has not been performed since COD because the modules were clean. For </w:t>
      </w:r>
      <w:proofErr w:type="spellStart"/>
      <w:r w:rsidRPr="000B348D">
        <w:t>Vergelegen</w:t>
      </w:r>
      <w:proofErr w:type="spellEnd"/>
      <w:r w:rsidRPr="000B348D">
        <w:t>, module cleaning was performed on March 31, 2022. The latest status from the operator is that the modules are still clean. Midstream did module cleaning last month, but during the site visit it was determined that the modules were clean</w:t>
      </w:r>
      <w:r>
        <w:t>.</w:t>
      </w:r>
    </w:p>
    <w:p w14:paraId="04D5F824" w14:textId="77777777" w:rsidR="00F4344B" w:rsidRPr="00974694" w:rsidRDefault="00F4344B" w:rsidP="000B348D">
      <w:pPr>
        <w:jc w:val="both"/>
        <w:rPr>
          <w:lang w:eastAsia="en-US"/>
        </w:rPr>
      </w:pPr>
    </w:p>
    <w:p w14:paraId="037851E7" w14:textId="77777777" w:rsidR="00B003E1" w:rsidRPr="00C8371A" w:rsidRDefault="00B003E1" w:rsidP="001057C5">
      <w:pPr>
        <w:pStyle w:val="Heading2"/>
      </w:pPr>
      <w:bookmarkStart w:id="7071" w:name="_Toc111090561"/>
      <w:bookmarkStart w:id="7072" w:name="_Toc115101825"/>
      <w:r w:rsidRPr="00C8371A">
        <w:t>Unscheduled Maintenance</w:t>
      </w:r>
      <w:bookmarkEnd w:id="7071"/>
      <w:bookmarkEnd w:id="7072"/>
    </w:p>
    <w:p w14:paraId="39EAAA04" w14:textId="77777777" w:rsidR="00B14631" w:rsidRDefault="00B14631" w:rsidP="00B14631">
      <w:pPr>
        <w:rPr>
          <w:lang w:eastAsia="en-US"/>
        </w:rPr>
      </w:pPr>
    </w:p>
    <w:p w14:paraId="7A891D89" w14:textId="77777777" w:rsidR="00C82B0C" w:rsidRDefault="00B14631" w:rsidP="004776AB">
      <w:pPr>
        <w:jc w:val="both"/>
        <w:rPr>
          <w:lang w:eastAsia="en-US"/>
        </w:rPr>
      </w:pPr>
      <w:r>
        <w:rPr>
          <w:lang w:eastAsia="en-US"/>
        </w:rPr>
        <w:t>The following table describes the unscheduled maintenance activities that have occurred since COD.</w:t>
      </w:r>
    </w:p>
    <w:p w14:paraId="793F18E9" w14:textId="77777777" w:rsidR="00B14631" w:rsidRDefault="00B14631" w:rsidP="004776AB">
      <w:pPr>
        <w:jc w:val="both"/>
        <w:rPr>
          <w:lang w:eastAsia="en-US"/>
        </w:rPr>
      </w:pPr>
    </w:p>
    <w:tbl>
      <w:tblPr>
        <w:tblStyle w:val="TableGridLight"/>
        <w:tblW w:w="9553" w:type="dxa"/>
        <w:jc w:val="center"/>
        <w:tblLook w:val="04A0" w:firstRow="1" w:lastRow="0" w:firstColumn="1" w:lastColumn="0" w:noHBand="0" w:noVBand="1"/>
        <w:tblPrChange w:id="7073" w:author="Mutali Nepfumbada" w:date="2022-09-21T09:03:00Z">
          <w:tblPr>
            <w:tblStyle w:val="TableGridLight"/>
            <w:tblW w:w="9553" w:type="dxa"/>
            <w:jc w:val="center"/>
            <w:tblLook w:val="04A0" w:firstRow="1" w:lastRow="0" w:firstColumn="1" w:lastColumn="0" w:noHBand="0" w:noVBand="1"/>
          </w:tblPr>
        </w:tblPrChange>
      </w:tblPr>
      <w:tblGrid>
        <w:gridCol w:w="1037"/>
        <w:gridCol w:w="1109"/>
        <w:gridCol w:w="1677"/>
        <w:gridCol w:w="2975"/>
        <w:gridCol w:w="2755"/>
        <w:tblGridChange w:id="7074">
          <w:tblGrid>
            <w:gridCol w:w="1037"/>
            <w:gridCol w:w="1109"/>
            <w:gridCol w:w="1380"/>
            <w:gridCol w:w="3272"/>
            <w:gridCol w:w="2755"/>
          </w:tblGrid>
        </w:tblGridChange>
      </w:tblGrid>
      <w:tr w:rsidR="00C8371A" w:rsidRPr="007F4429" w14:paraId="43C48B15" w14:textId="77777777" w:rsidTr="005C74D6">
        <w:trPr>
          <w:trHeight w:val="75"/>
          <w:jc w:val="center"/>
          <w:trPrChange w:id="7075" w:author="Mutali Nepfumbada" w:date="2022-09-21T09:03:00Z">
            <w:trPr>
              <w:trHeight w:val="75"/>
              <w:jc w:val="center"/>
            </w:trPr>
          </w:trPrChange>
        </w:trPr>
        <w:tc>
          <w:tcPr>
            <w:tcW w:w="1037" w:type="dxa"/>
            <w:shd w:val="clear" w:color="auto" w:fill="5F0505"/>
            <w:tcPrChange w:id="7076" w:author="Mutali Nepfumbada" w:date="2022-09-21T09:03:00Z">
              <w:tcPr>
                <w:tcW w:w="616" w:type="dxa"/>
                <w:shd w:val="clear" w:color="auto" w:fill="5F0505"/>
              </w:tcPr>
            </w:tcPrChange>
          </w:tcPr>
          <w:p w14:paraId="04ABA480" w14:textId="77777777" w:rsidR="00B14631" w:rsidRPr="00962DBE" w:rsidRDefault="00B14631" w:rsidP="00676980">
            <w:pPr>
              <w:rPr>
                <w:b/>
                <w:bCs/>
                <w:color w:val="FFFFFF" w:themeColor="background1"/>
                <w:lang w:eastAsia="en-US"/>
                <w:rPrChange w:id="7077" w:author="Mutali Nepfumbada" w:date="2022-09-21T09:07:00Z">
                  <w:rPr>
                    <w:color w:val="FFFFFF" w:themeColor="background1"/>
                    <w:lang w:eastAsia="en-US"/>
                  </w:rPr>
                </w:rPrChange>
              </w:rPr>
            </w:pPr>
            <w:r w:rsidRPr="00962DBE">
              <w:rPr>
                <w:b/>
                <w:bCs/>
                <w:color w:val="FFFFFF" w:themeColor="background1"/>
                <w:lang w:eastAsia="en-US"/>
                <w:rPrChange w:id="7078" w:author="Mutali Nepfumbada" w:date="2022-09-21T09:07:00Z">
                  <w:rPr>
                    <w:color w:val="FFFFFF" w:themeColor="background1"/>
                    <w:lang w:eastAsia="en-US"/>
                  </w:rPr>
                </w:rPrChange>
              </w:rPr>
              <w:t>Date Occurred</w:t>
            </w:r>
          </w:p>
        </w:tc>
        <w:tc>
          <w:tcPr>
            <w:tcW w:w="1109" w:type="dxa"/>
            <w:shd w:val="clear" w:color="auto" w:fill="5F0505"/>
            <w:tcPrChange w:id="7079" w:author="Mutali Nepfumbada" w:date="2022-09-21T09:03:00Z">
              <w:tcPr>
                <w:tcW w:w="1115" w:type="dxa"/>
                <w:shd w:val="clear" w:color="auto" w:fill="5F0505"/>
              </w:tcPr>
            </w:tcPrChange>
          </w:tcPr>
          <w:p w14:paraId="47D26DBC" w14:textId="77777777" w:rsidR="00B14631" w:rsidRPr="00962DBE" w:rsidRDefault="00B14631" w:rsidP="00676980">
            <w:pPr>
              <w:tabs>
                <w:tab w:val="left" w:pos="903"/>
              </w:tabs>
              <w:rPr>
                <w:b/>
                <w:bCs/>
                <w:color w:val="FFFFFF" w:themeColor="background1"/>
                <w:lang w:eastAsia="en-US"/>
                <w:rPrChange w:id="7080" w:author="Mutali Nepfumbada" w:date="2022-09-21T09:07:00Z">
                  <w:rPr>
                    <w:color w:val="FFFFFF" w:themeColor="background1"/>
                    <w:lang w:eastAsia="en-US"/>
                  </w:rPr>
                </w:rPrChange>
              </w:rPr>
            </w:pPr>
            <w:r w:rsidRPr="00962DBE">
              <w:rPr>
                <w:b/>
                <w:bCs/>
                <w:color w:val="FFFFFF" w:themeColor="background1"/>
                <w:lang w:eastAsia="en-US"/>
                <w:rPrChange w:id="7081" w:author="Mutali Nepfumbada" w:date="2022-09-21T09:07:00Z">
                  <w:rPr>
                    <w:color w:val="FFFFFF" w:themeColor="background1"/>
                    <w:lang w:eastAsia="en-US"/>
                  </w:rPr>
                </w:rPrChange>
              </w:rPr>
              <w:t xml:space="preserve">Plant </w:t>
            </w:r>
          </w:p>
        </w:tc>
        <w:tc>
          <w:tcPr>
            <w:tcW w:w="1677" w:type="dxa"/>
            <w:shd w:val="clear" w:color="auto" w:fill="5F0505"/>
            <w:tcPrChange w:id="7082" w:author="Mutali Nepfumbada" w:date="2022-09-21T09:03:00Z">
              <w:tcPr>
                <w:tcW w:w="1387" w:type="dxa"/>
                <w:shd w:val="clear" w:color="auto" w:fill="5F0505"/>
              </w:tcPr>
            </w:tcPrChange>
          </w:tcPr>
          <w:p w14:paraId="6EC897B7" w14:textId="77777777" w:rsidR="00B14631" w:rsidRPr="00962DBE" w:rsidRDefault="00B14631" w:rsidP="00676980">
            <w:pPr>
              <w:tabs>
                <w:tab w:val="left" w:pos="903"/>
              </w:tabs>
              <w:rPr>
                <w:b/>
                <w:bCs/>
                <w:color w:val="FFFFFF" w:themeColor="background1"/>
                <w:lang w:eastAsia="en-US"/>
                <w:rPrChange w:id="7083" w:author="Mutali Nepfumbada" w:date="2022-09-21T09:07:00Z">
                  <w:rPr>
                    <w:color w:val="FFFFFF" w:themeColor="background1"/>
                    <w:lang w:eastAsia="en-US"/>
                  </w:rPr>
                </w:rPrChange>
              </w:rPr>
            </w:pPr>
            <w:r w:rsidRPr="00962DBE">
              <w:rPr>
                <w:b/>
                <w:bCs/>
                <w:color w:val="FFFFFF" w:themeColor="background1"/>
                <w:lang w:eastAsia="en-US"/>
                <w:rPrChange w:id="7084" w:author="Mutali Nepfumbada" w:date="2022-09-21T09:07:00Z">
                  <w:rPr>
                    <w:color w:val="FFFFFF" w:themeColor="background1"/>
                    <w:lang w:eastAsia="en-US"/>
                  </w:rPr>
                </w:rPrChange>
              </w:rPr>
              <w:t xml:space="preserve">Events </w:t>
            </w:r>
          </w:p>
        </w:tc>
        <w:tc>
          <w:tcPr>
            <w:tcW w:w="2975" w:type="dxa"/>
            <w:shd w:val="clear" w:color="auto" w:fill="5F0505"/>
            <w:tcPrChange w:id="7085" w:author="Mutali Nepfumbada" w:date="2022-09-21T09:03:00Z">
              <w:tcPr>
                <w:tcW w:w="3496" w:type="dxa"/>
                <w:shd w:val="clear" w:color="auto" w:fill="5F0505"/>
              </w:tcPr>
            </w:tcPrChange>
          </w:tcPr>
          <w:p w14:paraId="20714031" w14:textId="77777777" w:rsidR="00B14631" w:rsidRPr="00962DBE" w:rsidRDefault="00B14631" w:rsidP="00676980">
            <w:pPr>
              <w:tabs>
                <w:tab w:val="left" w:pos="903"/>
              </w:tabs>
              <w:rPr>
                <w:b/>
                <w:bCs/>
                <w:color w:val="FFFFFF" w:themeColor="background1"/>
                <w:lang w:eastAsia="en-US"/>
                <w:rPrChange w:id="7086" w:author="Mutali Nepfumbada" w:date="2022-09-21T09:07:00Z">
                  <w:rPr>
                    <w:color w:val="FFFFFF" w:themeColor="background1"/>
                    <w:lang w:eastAsia="en-US"/>
                  </w:rPr>
                </w:rPrChange>
              </w:rPr>
            </w:pPr>
            <w:r w:rsidRPr="00962DBE">
              <w:rPr>
                <w:b/>
                <w:bCs/>
                <w:color w:val="FFFFFF" w:themeColor="background1"/>
                <w:lang w:eastAsia="en-US"/>
                <w:rPrChange w:id="7087" w:author="Mutali Nepfumbada" w:date="2022-09-21T09:07:00Z">
                  <w:rPr>
                    <w:color w:val="FFFFFF" w:themeColor="background1"/>
                    <w:lang w:eastAsia="en-US"/>
                  </w:rPr>
                </w:rPrChange>
              </w:rPr>
              <w:t xml:space="preserve">Description </w:t>
            </w:r>
          </w:p>
        </w:tc>
        <w:tc>
          <w:tcPr>
            <w:tcW w:w="2755" w:type="dxa"/>
            <w:shd w:val="clear" w:color="auto" w:fill="5F0505"/>
            <w:tcPrChange w:id="7088" w:author="Mutali Nepfumbada" w:date="2022-09-21T09:03:00Z">
              <w:tcPr>
                <w:tcW w:w="2939" w:type="dxa"/>
                <w:shd w:val="clear" w:color="auto" w:fill="5F0505"/>
              </w:tcPr>
            </w:tcPrChange>
          </w:tcPr>
          <w:p w14:paraId="33B86341" w14:textId="77777777" w:rsidR="00B14631" w:rsidRPr="00962DBE" w:rsidRDefault="00B14631" w:rsidP="00676980">
            <w:pPr>
              <w:rPr>
                <w:b/>
                <w:bCs/>
                <w:color w:val="FFFFFF" w:themeColor="background1"/>
                <w:lang w:eastAsia="en-US"/>
                <w:rPrChange w:id="7089" w:author="Mutali Nepfumbada" w:date="2022-09-21T09:07:00Z">
                  <w:rPr>
                    <w:color w:val="FFFFFF" w:themeColor="background1"/>
                    <w:lang w:eastAsia="en-US"/>
                  </w:rPr>
                </w:rPrChange>
              </w:rPr>
            </w:pPr>
            <w:r w:rsidRPr="00962DBE">
              <w:rPr>
                <w:b/>
                <w:bCs/>
                <w:color w:val="FFFFFF" w:themeColor="background1"/>
                <w:lang w:eastAsia="en-US"/>
                <w:rPrChange w:id="7090" w:author="Mutali Nepfumbada" w:date="2022-09-21T09:07:00Z">
                  <w:rPr>
                    <w:color w:val="FFFFFF" w:themeColor="background1"/>
                    <w:lang w:eastAsia="en-US"/>
                  </w:rPr>
                </w:rPrChange>
              </w:rPr>
              <w:t xml:space="preserve">Resolution </w:t>
            </w:r>
          </w:p>
        </w:tc>
      </w:tr>
      <w:tr w:rsidR="00B14631" w:rsidRPr="007F4429" w14:paraId="3578369F" w14:textId="77777777" w:rsidTr="005C74D6">
        <w:trPr>
          <w:trHeight w:val="75"/>
          <w:jc w:val="center"/>
          <w:trPrChange w:id="7091" w:author="Mutali Nepfumbada" w:date="2022-09-21T09:03:00Z">
            <w:trPr>
              <w:trHeight w:val="75"/>
              <w:jc w:val="center"/>
            </w:trPr>
          </w:trPrChange>
        </w:trPr>
        <w:tc>
          <w:tcPr>
            <w:tcW w:w="1037" w:type="dxa"/>
            <w:tcPrChange w:id="7092" w:author="Mutali Nepfumbada" w:date="2022-09-21T09:03:00Z">
              <w:tcPr>
                <w:tcW w:w="616" w:type="dxa"/>
              </w:tcPr>
            </w:tcPrChange>
          </w:tcPr>
          <w:p w14:paraId="66186FA1" w14:textId="20414D1D" w:rsidR="00B14631" w:rsidRPr="007F4429" w:rsidRDefault="00B14631" w:rsidP="004776AB">
            <w:pPr>
              <w:jc w:val="both"/>
              <w:rPr>
                <w:lang w:eastAsia="en-US"/>
              </w:rPr>
            </w:pPr>
            <w:r w:rsidRPr="007F4429">
              <w:rPr>
                <w:lang w:eastAsia="en-US"/>
              </w:rPr>
              <w:t>9/5/</w:t>
            </w:r>
            <w:r w:rsidR="00CE5D65">
              <w:rPr>
                <w:lang w:eastAsia="en-US"/>
              </w:rPr>
              <w:t>2022</w:t>
            </w:r>
          </w:p>
        </w:tc>
        <w:tc>
          <w:tcPr>
            <w:tcW w:w="1109" w:type="dxa"/>
            <w:tcPrChange w:id="7093" w:author="Mutali Nepfumbada" w:date="2022-09-21T09:03:00Z">
              <w:tcPr>
                <w:tcW w:w="1115" w:type="dxa"/>
              </w:tcPr>
            </w:tcPrChange>
          </w:tcPr>
          <w:p w14:paraId="527F6CDF" w14:textId="61D141DC" w:rsidR="00B14631" w:rsidRPr="007F4429" w:rsidRDefault="00B14631" w:rsidP="004776AB">
            <w:pPr>
              <w:jc w:val="both"/>
              <w:rPr>
                <w:lang w:eastAsia="en-US"/>
              </w:rPr>
            </w:pPr>
            <w:r w:rsidRPr="007F4429">
              <w:rPr>
                <w:lang w:eastAsia="en-US"/>
              </w:rPr>
              <w:t>Durbanville</w:t>
            </w:r>
          </w:p>
        </w:tc>
        <w:tc>
          <w:tcPr>
            <w:tcW w:w="1677" w:type="dxa"/>
            <w:tcPrChange w:id="7094" w:author="Mutali Nepfumbada" w:date="2022-09-21T09:03:00Z">
              <w:tcPr>
                <w:tcW w:w="1387" w:type="dxa"/>
              </w:tcPr>
            </w:tcPrChange>
          </w:tcPr>
          <w:p w14:paraId="7D808ABD" w14:textId="77777777" w:rsidR="00B14631" w:rsidRPr="007F4429" w:rsidRDefault="00B14631" w:rsidP="004776AB">
            <w:pPr>
              <w:rPr>
                <w:lang w:eastAsia="en-US"/>
              </w:rPr>
            </w:pPr>
            <w:r w:rsidRPr="007F4429">
              <w:rPr>
                <w:lang w:eastAsia="en-US"/>
              </w:rPr>
              <w:t>The communication is down in, and the inverters are not producing.</w:t>
            </w:r>
          </w:p>
        </w:tc>
        <w:tc>
          <w:tcPr>
            <w:tcW w:w="2975" w:type="dxa"/>
            <w:tcPrChange w:id="7095" w:author="Mutali Nepfumbada" w:date="2022-09-21T09:03:00Z">
              <w:tcPr>
                <w:tcW w:w="3496" w:type="dxa"/>
              </w:tcPr>
            </w:tcPrChange>
          </w:tcPr>
          <w:p w14:paraId="47576BCC" w14:textId="77777777" w:rsidR="00B14631" w:rsidRDefault="00B14631" w:rsidP="004776AB">
            <w:pPr>
              <w:rPr>
                <w:lang w:eastAsia="en-US"/>
              </w:rPr>
            </w:pPr>
            <w:r>
              <w:rPr>
                <w:lang w:eastAsia="en-US"/>
              </w:rPr>
              <w:t>Communication between inverters and logger is interrupted and inverters show no production - idle status.</w:t>
            </w:r>
          </w:p>
          <w:p w14:paraId="7FCF43C0" w14:textId="77777777" w:rsidR="00B14631" w:rsidRDefault="00B14631" w:rsidP="004776AB">
            <w:pPr>
              <w:rPr>
                <w:lang w:eastAsia="en-US"/>
              </w:rPr>
            </w:pPr>
          </w:p>
          <w:p w14:paraId="4D672A5D" w14:textId="77777777" w:rsidR="00B14631" w:rsidRPr="007F4429" w:rsidRDefault="00B14631" w:rsidP="004776AB">
            <w:pPr>
              <w:rPr>
                <w:lang w:eastAsia="en-US"/>
              </w:rPr>
            </w:pPr>
            <w:r>
              <w:rPr>
                <w:lang w:eastAsia="en-US"/>
              </w:rPr>
              <w:t>It has been determined that UPS has failed for communication on block 3, causing communication to be interrupted. The UPS has failed without external causes.</w:t>
            </w:r>
          </w:p>
        </w:tc>
        <w:tc>
          <w:tcPr>
            <w:tcW w:w="2755" w:type="dxa"/>
            <w:tcPrChange w:id="7096" w:author="Mutali Nepfumbada" w:date="2022-09-21T09:03:00Z">
              <w:tcPr>
                <w:tcW w:w="2939" w:type="dxa"/>
              </w:tcPr>
            </w:tcPrChange>
          </w:tcPr>
          <w:p w14:paraId="09D11751" w14:textId="73BABA8B" w:rsidR="00B14631" w:rsidRPr="007F4429" w:rsidRDefault="00B14631" w:rsidP="004776AB">
            <w:pPr>
              <w:autoSpaceDE w:val="0"/>
              <w:autoSpaceDN w:val="0"/>
              <w:adjustRightInd w:val="0"/>
              <w:rPr>
                <w:lang w:eastAsia="en-US"/>
              </w:rPr>
            </w:pPr>
            <w:r w:rsidRPr="00060EF8">
              <w:rPr>
                <w:rFonts w:cs="Calibri"/>
                <w:color w:val="000000"/>
                <w:lang w:val="en-ZA"/>
              </w:rPr>
              <w:t xml:space="preserve">The UPS was repaired on 10 May </w:t>
            </w:r>
            <w:r w:rsidR="00CE5D65">
              <w:rPr>
                <w:rFonts w:cs="Calibri"/>
                <w:color w:val="000000"/>
                <w:lang w:val="en-ZA"/>
              </w:rPr>
              <w:t>2022</w:t>
            </w:r>
            <w:r w:rsidRPr="00060EF8">
              <w:rPr>
                <w:rFonts w:cs="Calibri"/>
                <w:color w:val="000000"/>
                <w:lang w:val="en-ZA"/>
              </w:rPr>
              <w:t xml:space="preserve">. The estimated production downtime is </w:t>
            </w:r>
            <w:ins w:id="7097" w:author="Mutali Nepfumbada" w:date="2022-09-23T04:45:00Z">
              <w:r w:rsidR="0086185F">
                <w:rPr>
                  <w:rFonts w:cs="Calibri"/>
                  <w:color w:val="000000"/>
                  <w:lang w:val="en-ZA"/>
                </w:rPr>
                <w:t>2MW</w:t>
              </w:r>
            </w:ins>
            <w:del w:id="7098" w:author="Mutali Nepfumbada" w:date="2022-09-23T04:45:00Z">
              <w:r w:rsidRPr="00060EF8" w:rsidDel="0086185F">
                <w:rPr>
                  <w:rFonts w:cs="Calibri"/>
                  <w:color w:val="000000"/>
                  <w:lang w:val="en-ZA"/>
                </w:rPr>
                <w:delText>8 hours</w:delText>
              </w:r>
            </w:del>
            <w:r w:rsidRPr="00060EF8">
              <w:rPr>
                <w:rFonts w:cs="Calibri"/>
                <w:color w:val="000000"/>
                <w:lang w:val="en-ZA"/>
              </w:rPr>
              <w:t>.</w:t>
            </w:r>
          </w:p>
        </w:tc>
      </w:tr>
      <w:tr w:rsidR="00B14631" w:rsidRPr="007F4429" w14:paraId="0B301384" w14:textId="77777777" w:rsidTr="005C74D6">
        <w:trPr>
          <w:trHeight w:val="75"/>
          <w:jc w:val="center"/>
          <w:trPrChange w:id="7099" w:author="Mutali Nepfumbada" w:date="2022-09-21T09:03:00Z">
            <w:trPr>
              <w:trHeight w:val="75"/>
              <w:jc w:val="center"/>
            </w:trPr>
          </w:trPrChange>
        </w:trPr>
        <w:tc>
          <w:tcPr>
            <w:tcW w:w="1037" w:type="dxa"/>
            <w:tcPrChange w:id="7100" w:author="Mutali Nepfumbada" w:date="2022-09-21T09:03:00Z">
              <w:tcPr>
                <w:tcW w:w="616" w:type="dxa"/>
              </w:tcPr>
            </w:tcPrChange>
          </w:tcPr>
          <w:p w14:paraId="5FD45471" w14:textId="7AA11527" w:rsidR="00B14631" w:rsidRPr="007F4429" w:rsidRDefault="00B14631" w:rsidP="004776AB">
            <w:pPr>
              <w:jc w:val="both"/>
              <w:rPr>
                <w:lang w:eastAsia="en-US"/>
              </w:rPr>
            </w:pPr>
            <w:r w:rsidRPr="007F4429">
              <w:rPr>
                <w:lang w:eastAsia="en-US"/>
              </w:rPr>
              <w:t>9/5/</w:t>
            </w:r>
            <w:r w:rsidR="00CE5D65">
              <w:rPr>
                <w:lang w:eastAsia="en-US"/>
              </w:rPr>
              <w:t>2022</w:t>
            </w:r>
          </w:p>
        </w:tc>
        <w:tc>
          <w:tcPr>
            <w:tcW w:w="1109" w:type="dxa"/>
            <w:tcPrChange w:id="7101" w:author="Mutali Nepfumbada" w:date="2022-09-21T09:03:00Z">
              <w:tcPr>
                <w:tcW w:w="1115" w:type="dxa"/>
              </w:tcPr>
            </w:tcPrChange>
          </w:tcPr>
          <w:p w14:paraId="6FB8555B" w14:textId="77777777" w:rsidR="00B14631" w:rsidRPr="007F4429" w:rsidRDefault="00B14631" w:rsidP="004776AB">
            <w:pPr>
              <w:jc w:val="both"/>
              <w:rPr>
                <w:lang w:eastAsia="en-US"/>
              </w:rPr>
            </w:pPr>
            <w:r w:rsidRPr="007F4429">
              <w:rPr>
                <w:lang w:eastAsia="en-US"/>
              </w:rPr>
              <w:t>Durbanville</w:t>
            </w:r>
          </w:p>
        </w:tc>
        <w:tc>
          <w:tcPr>
            <w:tcW w:w="1677" w:type="dxa"/>
            <w:tcPrChange w:id="7102" w:author="Mutali Nepfumbada" w:date="2022-09-21T09:03:00Z">
              <w:tcPr>
                <w:tcW w:w="1387" w:type="dxa"/>
              </w:tcPr>
            </w:tcPrChange>
          </w:tcPr>
          <w:p w14:paraId="0DAF69E4" w14:textId="77777777" w:rsidR="00B14631" w:rsidRPr="007F4429" w:rsidDel="000B049D" w:rsidRDefault="00B14631" w:rsidP="004776AB">
            <w:pPr>
              <w:rPr>
                <w:del w:id="7103" w:author="Mutali Nepfumbada" w:date="2022-09-23T04:47:00Z"/>
                <w:lang w:eastAsia="en-US"/>
              </w:rPr>
            </w:pPr>
            <w:r w:rsidRPr="007F4429">
              <w:rPr>
                <w:lang w:eastAsia="en-US"/>
              </w:rPr>
              <w:t>Inverter 5 - no production - string fault.</w:t>
            </w:r>
          </w:p>
          <w:p w14:paraId="1D7DFD9D" w14:textId="77777777" w:rsidR="00B14631" w:rsidRPr="007F4429" w:rsidDel="000B049D" w:rsidRDefault="00B14631" w:rsidP="004776AB">
            <w:pPr>
              <w:rPr>
                <w:del w:id="7104" w:author="Mutali Nepfumbada" w:date="2022-09-23T04:47:00Z"/>
                <w:lang w:eastAsia="en-US"/>
              </w:rPr>
            </w:pPr>
          </w:p>
          <w:p w14:paraId="057722D7" w14:textId="77360CFA" w:rsidR="00B14631" w:rsidRPr="007F4429" w:rsidRDefault="00B14631" w:rsidP="004776AB">
            <w:pPr>
              <w:rPr>
                <w:lang w:eastAsia="en-US"/>
              </w:rPr>
            </w:pPr>
          </w:p>
          <w:p w14:paraId="46804B6D" w14:textId="77777777" w:rsidR="00B14631" w:rsidRPr="007F4429" w:rsidRDefault="00B14631" w:rsidP="004776AB">
            <w:pPr>
              <w:rPr>
                <w:lang w:eastAsia="en-US"/>
              </w:rPr>
            </w:pPr>
          </w:p>
        </w:tc>
        <w:tc>
          <w:tcPr>
            <w:tcW w:w="2975" w:type="dxa"/>
            <w:tcPrChange w:id="7105" w:author="Mutali Nepfumbada" w:date="2022-09-21T09:03:00Z">
              <w:tcPr>
                <w:tcW w:w="3496" w:type="dxa"/>
              </w:tcPr>
            </w:tcPrChange>
          </w:tcPr>
          <w:p w14:paraId="42DA6CB7" w14:textId="77777777" w:rsidR="00B14631" w:rsidRDefault="00B14631" w:rsidP="004776AB">
            <w:pPr>
              <w:rPr>
                <w:lang w:eastAsia="en-US"/>
              </w:rPr>
            </w:pPr>
            <w:r>
              <w:rPr>
                <w:lang w:eastAsia="en-US"/>
              </w:rPr>
              <w:t>The inverter went into fault mode because one string had an abnormal voltage reading to earth.</w:t>
            </w:r>
          </w:p>
          <w:p w14:paraId="50897355" w14:textId="77777777" w:rsidR="00B14631" w:rsidRDefault="00B14631" w:rsidP="004776AB">
            <w:pPr>
              <w:rPr>
                <w:lang w:eastAsia="en-US"/>
              </w:rPr>
            </w:pPr>
          </w:p>
          <w:p w14:paraId="441A6F53" w14:textId="77777777" w:rsidR="00B14631" w:rsidRDefault="00B14631" w:rsidP="004776AB">
            <w:pPr>
              <w:rPr>
                <w:lang w:eastAsia="en-US"/>
              </w:rPr>
            </w:pPr>
            <w:r>
              <w:rPr>
                <w:lang w:eastAsia="en-US"/>
              </w:rPr>
              <w:t>String 5.4.1 had an insulation fault and there was a voltage leakage into the earth system.</w:t>
            </w:r>
          </w:p>
          <w:p w14:paraId="452DAF20" w14:textId="77777777" w:rsidR="00B14631" w:rsidRDefault="00B14631" w:rsidP="004776AB">
            <w:pPr>
              <w:rPr>
                <w:lang w:eastAsia="en-US"/>
              </w:rPr>
            </w:pPr>
          </w:p>
          <w:p w14:paraId="04A42EA7" w14:textId="77777777" w:rsidR="00B14631" w:rsidRPr="007F4429" w:rsidRDefault="00B14631" w:rsidP="004776AB">
            <w:pPr>
              <w:rPr>
                <w:lang w:eastAsia="en-US"/>
              </w:rPr>
            </w:pPr>
            <w:r>
              <w:rPr>
                <w:lang w:eastAsia="en-US"/>
              </w:rPr>
              <w:t>The fault could not be corrected within 24 hours because no team was available at that time to lift the equipment and find the fault.</w:t>
            </w:r>
          </w:p>
        </w:tc>
        <w:tc>
          <w:tcPr>
            <w:tcW w:w="2755" w:type="dxa"/>
            <w:tcPrChange w:id="7106" w:author="Mutali Nepfumbada" w:date="2022-09-21T09:03:00Z">
              <w:tcPr>
                <w:tcW w:w="2939" w:type="dxa"/>
              </w:tcPr>
            </w:tcPrChange>
          </w:tcPr>
          <w:p w14:paraId="299E6FD8" w14:textId="1D292165" w:rsidR="00B14631" w:rsidRDefault="00B14631" w:rsidP="004776AB">
            <w:pPr>
              <w:rPr>
                <w:lang w:eastAsia="en-US"/>
              </w:rPr>
            </w:pPr>
            <w:r>
              <w:rPr>
                <w:lang w:eastAsia="en-US"/>
              </w:rPr>
              <w:t xml:space="preserve">On 27 May </w:t>
            </w:r>
            <w:r w:rsidR="00CE5D65">
              <w:rPr>
                <w:lang w:eastAsia="en-US"/>
              </w:rPr>
              <w:t>2022</w:t>
            </w:r>
            <w:r>
              <w:rPr>
                <w:lang w:eastAsia="en-US"/>
              </w:rPr>
              <w:t>, the faulty string was disconnected from the inverter to resume production, and a new connector was attached to the undamaged piece of cable.</w:t>
            </w:r>
          </w:p>
          <w:p w14:paraId="3E358DA2" w14:textId="77777777" w:rsidR="00B14631" w:rsidRDefault="00B14631" w:rsidP="004776AB">
            <w:pPr>
              <w:rPr>
                <w:lang w:eastAsia="en-US"/>
              </w:rPr>
            </w:pPr>
          </w:p>
          <w:p w14:paraId="2787435D" w14:textId="77777777" w:rsidR="00B14631" w:rsidRPr="007F4429" w:rsidRDefault="00B14631" w:rsidP="004776AB">
            <w:pPr>
              <w:rPr>
                <w:lang w:eastAsia="en-US"/>
              </w:rPr>
            </w:pPr>
            <w:r>
              <w:rPr>
                <w:lang w:eastAsia="en-US"/>
              </w:rPr>
              <w:t>The fault resulted in a production loss of 175 kWh.</w:t>
            </w:r>
          </w:p>
        </w:tc>
      </w:tr>
      <w:tr w:rsidR="00B14631" w:rsidRPr="007F4429" w14:paraId="506E1767" w14:textId="77777777" w:rsidTr="005C74D6">
        <w:trPr>
          <w:trHeight w:val="722"/>
          <w:jc w:val="center"/>
          <w:trPrChange w:id="7107" w:author="Mutali Nepfumbada" w:date="2022-09-21T09:03:00Z">
            <w:trPr>
              <w:trHeight w:val="722"/>
              <w:jc w:val="center"/>
            </w:trPr>
          </w:trPrChange>
        </w:trPr>
        <w:tc>
          <w:tcPr>
            <w:tcW w:w="1037" w:type="dxa"/>
            <w:tcPrChange w:id="7108" w:author="Mutali Nepfumbada" w:date="2022-09-21T09:03:00Z">
              <w:tcPr>
                <w:tcW w:w="616" w:type="dxa"/>
              </w:tcPr>
            </w:tcPrChange>
          </w:tcPr>
          <w:p w14:paraId="4E69626E" w14:textId="7BDD5946" w:rsidR="00B14631" w:rsidRPr="007F4429" w:rsidRDefault="00B14631" w:rsidP="004776AB">
            <w:pPr>
              <w:jc w:val="both"/>
              <w:rPr>
                <w:lang w:eastAsia="en-US"/>
              </w:rPr>
            </w:pPr>
            <w:r w:rsidRPr="007F4429">
              <w:rPr>
                <w:lang w:eastAsia="en-US"/>
              </w:rPr>
              <w:t>3/7/</w:t>
            </w:r>
            <w:r w:rsidR="00CE5D65">
              <w:rPr>
                <w:lang w:eastAsia="en-US"/>
              </w:rPr>
              <w:t>2022</w:t>
            </w:r>
          </w:p>
        </w:tc>
        <w:tc>
          <w:tcPr>
            <w:tcW w:w="1109" w:type="dxa"/>
            <w:tcPrChange w:id="7109" w:author="Mutali Nepfumbada" w:date="2022-09-21T09:03:00Z">
              <w:tcPr>
                <w:tcW w:w="1115" w:type="dxa"/>
              </w:tcPr>
            </w:tcPrChange>
          </w:tcPr>
          <w:p w14:paraId="3BF1E7A2" w14:textId="77777777" w:rsidR="00B14631" w:rsidRPr="007F4429" w:rsidRDefault="00B14631" w:rsidP="004776AB">
            <w:pPr>
              <w:jc w:val="both"/>
              <w:rPr>
                <w:lang w:eastAsia="en-US"/>
              </w:rPr>
            </w:pPr>
            <w:r w:rsidRPr="007F4429">
              <w:rPr>
                <w:lang w:eastAsia="en-US"/>
              </w:rPr>
              <w:t>Durbanville</w:t>
            </w:r>
          </w:p>
        </w:tc>
        <w:tc>
          <w:tcPr>
            <w:tcW w:w="1677" w:type="dxa"/>
            <w:tcPrChange w:id="7110" w:author="Mutali Nepfumbada" w:date="2022-09-21T09:03:00Z">
              <w:tcPr>
                <w:tcW w:w="1387" w:type="dxa"/>
              </w:tcPr>
            </w:tcPrChange>
          </w:tcPr>
          <w:p w14:paraId="4A500B3E" w14:textId="77777777" w:rsidR="00B14631" w:rsidRPr="007F4429" w:rsidRDefault="00B14631" w:rsidP="004776AB">
            <w:pPr>
              <w:rPr>
                <w:lang w:eastAsia="en-US"/>
              </w:rPr>
            </w:pPr>
            <w:r w:rsidRPr="007F4429">
              <w:rPr>
                <w:lang w:eastAsia="en-US"/>
              </w:rPr>
              <w:t>Inverters 4 to 7 no production</w:t>
            </w:r>
          </w:p>
        </w:tc>
        <w:tc>
          <w:tcPr>
            <w:tcW w:w="2975" w:type="dxa"/>
            <w:tcPrChange w:id="7111" w:author="Mutali Nepfumbada" w:date="2022-09-21T09:03:00Z">
              <w:tcPr>
                <w:tcW w:w="3496" w:type="dxa"/>
              </w:tcPr>
            </w:tcPrChange>
          </w:tcPr>
          <w:p w14:paraId="7BCC17BF" w14:textId="77777777" w:rsidR="00B14631" w:rsidRPr="007F4429" w:rsidRDefault="00B14631" w:rsidP="004776AB">
            <w:pPr>
              <w:rPr>
                <w:lang w:eastAsia="en-US"/>
              </w:rPr>
            </w:pPr>
            <w:r w:rsidRPr="007F4429">
              <w:rPr>
                <w:lang w:eastAsia="en-US"/>
              </w:rPr>
              <w:t>No link between the logger and inverters 4 to 7.</w:t>
            </w:r>
          </w:p>
          <w:p w14:paraId="5FB7EC80" w14:textId="77777777" w:rsidR="00B14631" w:rsidRPr="007F4429" w:rsidRDefault="00B14631" w:rsidP="004776AB">
            <w:pPr>
              <w:rPr>
                <w:lang w:eastAsia="en-US"/>
              </w:rPr>
            </w:pPr>
          </w:p>
          <w:p w14:paraId="2DF8DCEB" w14:textId="77777777" w:rsidR="00B14631" w:rsidRPr="005A5C77" w:rsidRDefault="00B14631" w:rsidP="004776AB">
            <w:pPr>
              <w:autoSpaceDE w:val="0"/>
              <w:autoSpaceDN w:val="0"/>
              <w:adjustRightInd w:val="0"/>
              <w:rPr>
                <w:rFonts w:cs="Calibri"/>
                <w:color w:val="000000"/>
                <w:lang w:val="en-ZA"/>
              </w:rPr>
            </w:pPr>
            <w:r w:rsidRPr="007F4429">
              <w:rPr>
                <w:rFonts w:cs="Calibri"/>
                <w:color w:val="000000"/>
                <w:lang w:val="en-ZA"/>
              </w:rPr>
              <w:t>The UPS for the PA link has failed</w:t>
            </w:r>
          </w:p>
          <w:p w14:paraId="3F3FE4DC" w14:textId="77777777" w:rsidR="00B14631" w:rsidRPr="007F4429" w:rsidRDefault="00B14631" w:rsidP="004776AB">
            <w:pPr>
              <w:rPr>
                <w:lang w:eastAsia="en-US"/>
              </w:rPr>
            </w:pPr>
          </w:p>
        </w:tc>
        <w:tc>
          <w:tcPr>
            <w:tcW w:w="2755" w:type="dxa"/>
            <w:tcPrChange w:id="7112" w:author="Mutali Nepfumbada" w:date="2022-09-21T09:03:00Z">
              <w:tcPr>
                <w:tcW w:w="2939" w:type="dxa"/>
              </w:tcPr>
            </w:tcPrChange>
          </w:tcPr>
          <w:p w14:paraId="113B9C53" w14:textId="0350B04B" w:rsidR="00B14631" w:rsidRPr="007F4429" w:rsidRDefault="00B14631" w:rsidP="004776AB">
            <w:pPr>
              <w:rPr>
                <w:lang w:eastAsia="en-US"/>
              </w:rPr>
            </w:pPr>
            <w:r w:rsidRPr="007F4429">
              <w:rPr>
                <w:lang w:eastAsia="en-US"/>
              </w:rPr>
              <w:t xml:space="preserve">On 4 July </w:t>
            </w:r>
            <w:r w:rsidR="00CE5D65">
              <w:rPr>
                <w:lang w:eastAsia="en-US"/>
              </w:rPr>
              <w:t>2022</w:t>
            </w:r>
            <w:r w:rsidRPr="007F4429">
              <w:rPr>
                <w:lang w:eastAsia="en-US"/>
              </w:rPr>
              <w:t>,</w:t>
            </w:r>
          </w:p>
          <w:p w14:paraId="36E8CBCF" w14:textId="77777777" w:rsidR="00B14631" w:rsidRPr="007F4429" w:rsidRDefault="00B14631" w:rsidP="004776AB">
            <w:pPr>
              <w:rPr>
                <w:lang w:eastAsia="en-US"/>
              </w:rPr>
            </w:pPr>
            <w:r w:rsidRPr="007F4429">
              <w:rPr>
                <w:lang w:eastAsia="en-US"/>
              </w:rPr>
              <w:t>a new part (UPS) was installed</w:t>
            </w:r>
          </w:p>
          <w:p w14:paraId="1BDF8BC2" w14:textId="77777777" w:rsidR="00B14631" w:rsidRPr="007F4429" w:rsidRDefault="00B14631" w:rsidP="004776AB">
            <w:pPr>
              <w:rPr>
                <w:lang w:eastAsia="en-US"/>
              </w:rPr>
            </w:pPr>
          </w:p>
          <w:p w14:paraId="6A0156DC" w14:textId="6BEB0105" w:rsidR="00B14631" w:rsidRPr="007F4429" w:rsidRDefault="00B14631" w:rsidP="004776AB">
            <w:pPr>
              <w:rPr>
                <w:lang w:eastAsia="en-US"/>
              </w:rPr>
            </w:pPr>
            <w:r w:rsidRPr="007F4429">
              <w:rPr>
                <w:lang w:eastAsia="en-US"/>
              </w:rPr>
              <w:t xml:space="preserve">The production loss hour is </w:t>
            </w:r>
            <w:ins w:id="7113" w:author="Mutali Nepfumbada" w:date="2022-09-23T04:46:00Z">
              <w:r w:rsidR="006610AA">
                <w:rPr>
                  <w:lang w:eastAsia="en-US"/>
                </w:rPr>
                <w:t>1.1</w:t>
              </w:r>
            </w:ins>
            <w:ins w:id="7114" w:author="Mutali Nepfumbada" w:date="2022-09-23T04:47:00Z">
              <w:r w:rsidR="006610AA">
                <w:rPr>
                  <w:lang w:eastAsia="en-US"/>
                </w:rPr>
                <w:t>M</w:t>
              </w:r>
              <w:r w:rsidR="000B049D">
                <w:rPr>
                  <w:lang w:eastAsia="en-US"/>
                </w:rPr>
                <w:t xml:space="preserve">W </w:t>
              </w:r>
            </w:ins>
            <w:del w:id="7115" w:author="Mutali Nepfumbada" w:date="2022-09-23T04:46:00Z">
              <w:r w:rsidRPr="007F4429" w:rsidDel="006610AA">
                <w:rPr>
                  <w:lang w:eastAsia="en-US"/>
                </w:rPr>
                <w:delText xml:space="preserve">5.5 </w:delText>
              </w:r>
            </w:del>
            <w:del w:id="7116" w:author="Mutali Nepfumbada" w:date="2022-09-23T04:47:00Z">
              <w:r w:rsidRPr="007F4429" w:rsidDel="000B049D">
                <w:rPr>
                  <w:lang w:eastAsia="en-US"/>
                </w:rPr>
                <w:delText>hours</w:delText>
              </w:r>
            </w:del>
          </w:p>
        </w:tc>
      </w:tr>
      <w:tr w:rsidR="00CA76F4" w:rsidRPr="007F4429" w14:paraId="3E37BF91" w14:textId="77777777" w:rsidTr="005C74D6">
        <w:trPr>
          <w:trHeight w:val="722"/>
          <w:jc w:val="center"/>
          <w:trPrChange w:id="7117" w:author="Mutali Nepfumbada" w:date="2022-09-21T09:03:00Z">
            <w:trPr>
              <w:trHeight w:val="722"/>
              <w:jc w:val="center"/>
            </w:trPr>
          </w:trPrChange>
        </w:trPr>
        <w:tc>
          <w:tcPr>
            <w:tcW w:w="1037" w:type="dxa"/>
            <w:tcPrChange w:id="7118" w:author="Mutali Nepfumbada" w:date="2022-09-21T09:03:00Z">
              <w:tcPr>
                <w:tcW w:w="616" w:type="dxa"/>
              </w:tcPr>
            </w:tcPrChange>
          </w:tcPr>
          <w:p w14:paraId="75BCD571" w14:textId="7BDEF539" w:rsidR="00CA76F4" w:rsidRPr="007F4429" w:rsidRDefault="0049140B" w:rsidP="004776AB">
            <w:pPr>
              <w:jc w:val="both"/>
              <w:rPr>
                <w:lang w:eastAsia="en-US"/>
              </w:rPr>
            </w:pPr>
            <w:r>
              <w:rPr>
                <w:lang w:eastAsia="en-US"/>
              </w:rPr>
              <w:t>23/08/</w:t>
            </w:r>
            <w:r w:rsidR="00CE5D65">
              <w:rPr>
                <w:lang w:eastAsia="en-US"/>
              </w:rPr>
              <w:t>2022</w:t>
            </w:r>
          </w:p>
        </w:tc>
        <w:tc>
          <w:tcPr>
            <w:tcW w:w="1109" w:type="dxa"/>
            <w:tcPrChange w:id="7119" w:author="Mutali Nepfumbada" w:date="2022-09-21T09:03:00Z">
              <w:tcPr>
                <w:tcW w:w="1115" w:type="dxa"/>
              </w:tcPr>
            </w:tcPrChange>
          </w:tcPr>
          <w:p w14:paraId="68554CE1" w14:textId="022A56D6" w:rsidR="00CA76F4" w:rsidRPr="007F4429" w:rsidRDefault="00CA76F4" w:rsidP="004776AB">
            <w:pPr>
              <w:jc w:val="both"/>
              <w:rPr>
                <w:lang w:eastAsia="en-US"/>
              </w:rPr>
            </w:pPr>
            <w:r>
              <w:rPr>
                <w:lang w:eastAsia="en-US"/>
              </w:rPr>
              <w:t>Durbanville</w:t>
            </w:r>
          </w:p>
        </w:tc>
        <w:tc>
          <w:tcPr>
            <w:tcW w:w="1677" w:type="dxa"/>
            <w:tcPrChange w:id="7120" w:author="Mutali Nepfumbada" w:date="2022-09-21T09:03:00Z">
              <w:tcPr>
                <w:tcW w:w="1387" w:type="dxa"/>
              </w:tcPr>
            </w:tcPrChange>
          </w:tcPr>
          <w:p w14:paraId="2B734542" w14:textId="6D0219D0" w:rsidR="00CA76F4" w:rsidRPr="007F4429" w:rsidRDefault="0049140B" w:rsidP="004776AB">
            <w:pPr>
              <w:rPr>
                <w:lang w:eastAsia="en-US"/>
              </w:rPr>
            </w:pPr>
            <w:r>
              <w:rPr>
                <w:lang w:eastAsia="en-US"/>
              </w:rPr>
              <w:t>Theft</w:t>
            </w:r>
          </w:p>
        </w:tc>
        <w:tc>
          <w:tcPr>
            <w:tcW w:w="2975" w:type="dxa"/>
            <w:tcPrChange w:id="7121" w:author="Mutali Nepfumbada" w:date="2022-09-21T09:03:00Z">
              <w:tcPr>
                <w:tcW w:w="3496" w:type="dxa"/>
              </w:tcPr>
            </w:tcPrChange>
          </w:tcPr>
          <w:p w14:paraId="42D85F6C" w14:textId="58A0F3FB" w:rsidR="00CA76F4" w:rsidRDefault="0049140B" w:rsidP="004776AB">
            <w:pPr>
              <w:rPr>
                <w:lang w:eastAsia="en-US"/>
              </w:rPr>
            </w:pPr>
            <w:r w:rsidRPr="0049140B">
              <w:rPr>
                <w:lang w:eastAsia="en-US"/>
              </w:rPr>
              <w:t>The main earthing cable of the solar system has been stolen (7 meters) behind the green tanks on the roof slab</w:t>
            </w:r>
            <w:r>
              <w:rPr>
                <w:lang w:eastAsia="en-US"/>
              </w:rPr>
              <w:t>.</w:t>
            </w:r>
          </w:p>
          <w:p w14:paraId="0034AF93" w14:textId="3F97EFD4" w:rsidR="0049140B" w:rsidRPr="007F4429" w:rsidRDefault="0049140B" w:rsidP="004776AB">
            <w:pPr>
              <w:rPr>
                <w:lang w:eastAsia="en-US"/>
              </w:rPr>
            </w:pPr>
          </w:p>
        </w:tc>
        <w:tc>
          <w:tcPr>
            <w:tcW w:w="2755" w:type="dxa"/>
            <w:tcPrChange w:id="7122" w:author="Mutali Nepfumbada" w:date="2022-09-21T09:03:00Z">
              <w:tcPr>
                <w:tcW w:w="2939" w:type="dxa"/>
              </w:tcPr>
            </w:tcPrChange>
          </w:tcPr>
          <w:p w14:paraId="00404F88" w14:textId="0BE3F495" w:rsidR="00CA76F4" w:rsidRPr="007F4429" w:rsidRDefault="0049140B" w:rsidP="004776AB">
            <w:pPr>
              <w:rPr>
                <w:lang w:eastAsia="en-US"/>
              </w:rPr>
            </w:pPr>
            <w:r w:rsidRPr="0049140B">
              <w:rPr>
                <w:lang w:eastAsia="en-US"/>
              </w:rPr>
              <w:t>The earthing cable parts that was stolen have been replaced</w:t>
            </w:r>
            <w:r>
              <w:rPr>
                <w:lang w:eastAsia="en-US"/>
              </w:rPr>
              <w:t>. Harmattan have also submitted incident to the insurer to understand the excess on the claim.</w:t>
            </w:r>
            <w:ins w:id="7123" w:author="Mutali Nepfumbada" w:date="2022-09-21T14:28:00Z">
              <w:r w:rsidR="00456906">
                <w:rPr>
                  <w:lang w:eastAsia="en-US"/>
                </w:rPr>
                <w:t xml:space="preserve"> The insurer has stated a minimum detectable of </w:t>
              </w:r>
            </w:ins>
            <w:ins w:id="7124" w:author="Mutali Nepfumbada" w:date="2022-09-21T14:32:00Z">
              <w:r w:rsidR="007617FD">
                <w:rPr>
                  <w:lang w:eastAsia="en-US"/>
                </w:rPr>
                <w:t>R</w:t>
              </w:r>
            </w:ins>
            <w:r w:rsidR="006B0498">
              <w:rPr>
                <w:lang w:eastAsia="en-US"/>
              </w:rPr>
              <w:t>15,000</w:t>
            </w:r>
            <w:ins w:id="7125" w:author="Mutali Nepfumbada" w:date="2022-09-21T14:29:00Z">
              <w:r w:rsidR="0063168A">
                <w:rPr>
                  <w:lang w:eastAsia="en-US"/>
                </w:rPr>
                <w:t xml:space="preserve"> for theft. Since the total replacement cost for cable was </w:t>
              </w:r>
            </w:ins>
            <w:ins w:id="7126" w:author="Mutali Nepfumbada" w:date="2022-09-21T14:31:00Z">
              <w:r w:rsidR="007617FD" w:rsidRPr="007617FD">
                <w:rPr>
                  <w:lang w:eastAsia="en-US"/>
                </w:rPr>
                <w:t>R4,945.00.</w:t>
              </w:r>
            </w:ins>
            <w:ins w:id="7127" w:author="Mutali Nepfumbada" w:date="2022-09-21T14:32:00Z">
              <w:r w:rsidR="007617FD">
                <w:rPr>
                  <w:lang w:eastAsia="en-US"/>
                </w:rPr>
                <w:t xml:space="preserve"> </w:t>
              </w:r>
            </w:ins>
            <w:ins w:id="7128" w:author="Mutali Nepfumbada" w:date="2022-09-21T14:31:00Z">
              <w:r w:rsidR="007617FD">
                <w:rPr>
                  <w:lang w:eastAsia="en-US"/>
                </w:rPr>
                <w:t xml:space="preserve">Harmattan </w:t>
              </w:r>
            </w:ins>
            <w:ins w:id="7129" w:author="Mutali Nepfumbada" w:date="2022-09-21T14:32:00Z">
              <w:r w:rsidR="00DB775B">
                <w:rPr>
                  <w:lang w:eastAsia="en-US"/>
                </w:rPr>
                <w:t xml:space="preserve">note that the incident cost is too low </w:t>
              </w:r>
              <w:r w:rsidR="00EA3A1A">
                <w:rPr>
                  <w:lang w:eastAsia="en-US"/>
                </w:rPr>
                <w:t>vs the e</w:t>
              </w:r>
            </w:ins>
            <w:ins w:id="7130" w:author="Mutali Nepfumbada" w:date="2022-09-21T14:33:00Z">
              <w:r w:rsidR="00EA3A1A">
                <w:rPr>
                  <w:lang w:eastAsia="en-US"/>
                </w:rPr>
                <w:t>xcess required by the insurer.</w:t>
              </w:r>
            </w:ins>
          </w:p>
        </w:tc>
      </w:tr>
      <w:tr w:rsidR="00B14631" w:rsidRPr="007F4429" w14:paraId="3D1F754A" w14:textId="77777777" w:rsidTr="005C74D6">
        <w:trPr>
          <w:trHeight w:val="1556"/>
          <w:jc w:val="center"/>
          <w:trPrChange w:id="7131" w:author="Mutali Nepfumbada" w:date="2022-09-21T09:03:00Z">
            <w:trPr>
              <w:trHeight w:val="1556"/>
              <w:jc w:val="center"/>
            </w:trPr>
          </w:trPrChange>
        </w:trPr>
        <w:tc>
          <w:tcPr>
            <w:tcW w:w="1037" w:type="dxa"/>
            <w:tcPrChange w:id="7132" w:author="Mutali Nepfumbada" w:date="2022-09-21T09:03:00Z">
              <w:tcPr>
                <w:tcW w:w="616" w:type="dxa"/>
              </w:tcPr>
            </w:tcPrChange>
          </w:tcPr>
          <w:p w14:paraId="016C4776" w14:textId="4D798F4A" w:rsidR="00B14631" w:rsidRPr="007F4429" w:rsidRDefault="00B14631" w:rsidP="004776AB">
            <w:pPr>
              <w:jc w:val="both"/>
              <w:rPr>
                <w:lang w:eastAsia="en-US"/>
              </w:rPr>
            </w:pPr>
            <w:r w:rsidRPr="00923098">
              <w:rPr>
                <w:lang w:eastAsia="en-US"/>
              </w:rPr>
              <w:t>22</w:t>
            </w:r>
            <w:r>
              <w:rPr>
                <w:lang w:eastAsia="en-US"/>
              </w:rPr>
              <w:t>/</w:t>
            </w:r>
            <w:r w:rsidRPr="00923098">
              <w:rPr>
                <w:lang w:eastAsia="en-US"/>
              </w:rPr>
              <w:t>02</w:t>
            </w:r>
            <w:r>
              <w:rPr>
                <w:lang w:eastAsia="en-US"/>
              </w:rPr>
              <w:t>/</w:t>
            </w:r>
            <w:r w:rsidR="00CE5D65">
              <w:rPr>
                <w:lang w:eastAsia="en-US"/>
              </w:rPr>
              <w:t>2022</w:t>
            </w:r>
          </w:p>
        </w:tc>
        <w:tc>
          <w:tcPr>
            <w:tcW w:w="1109" w:type="dxa"/>
            <w:tcPrChange w:id="7133" w:author="Mutali Nepfumbada" w:date="2022-09-21T09:03:00Z">
              <w:tcPr>
                <w:tcW w:w="1115" w:type="dxa"/>
              </w:tcPr>
            </w:tcPrChange>
          </w:tcPr>
          <w:p w14:paraId="31FE3151" w14:textId="77777777" w:rsidR="00B14631" w:rsidRPr="007F4429" w:rsidRDefault="00B14631" w:rsidP="004776AB">
            <w:pPr>
              <w:jc w:val="both"/>
              <w:rPr>
                <w:lang w:eastAsia="en-US"/>
              </w:rPr>
            </w:pPr>
            <w:proofErr w:type="spellStart"/>
            <w:r>
              <w:rPr>
                <w:lang w:eastAsia="en-US"/>
              </w:rPr>
              <w:t>Vergelegen</w:t>
            </w:r>
            <w:proofErr w:type="spellEnd"/>
          </w:p>
        </w:tc>
        <w:tc>
          <w:tcPr>
            <w:tcW w:w="1677" w:type="dxa"/>
            <w:tcPrChange w:id="7134" w:author="Mutali Nepfumbada" w:date="2022-09-21T09:03:00Z">
              <w:tcPr>
                <w:tcW w:w="1387" w:type="dxa"/>
              </w:tcPr>
            </w:tcPrChange>
          </w:tcPr>
          <w:p w14:paraId="7FB6B3C9" w14:textId="77777777" w:rsidR="00B14631" w:rsidRPr="007F4429" w:rsidRDefault="00B14631" w:rsidP="004776AB">
            <w:pPr>
              <w:rPr>
                <w:lang w:eastAsia="en-US"/>
              </w:rPr>
            </w:pPr>
            <w:r w:rsidRPr="00923098">
              <w:rPr>
                <w:lang w:eastAsia="en-US"/>
              </w:rPr>
              <w:t>Block 1, inverter 2, large DC of output current</w:t>
            </w:r>
          </w:p>
        </w:tc>
        <w:tc>
          <w:tcPr>
            <w:tcW w:w="2975" w:type="dxa"/>
            <w:tcPrChange w:id="7135" w:author="Mutali Nepfumbada" w:date="2022-09-21T09:03:00Z">
              <w:tcPr>
                <w:tcW w:w="3496" w:type="dxa"/>
              </w:tcPr>
            </w:tcPrChange>
          </w:tcPr>
          <w:p w14:paraId="1F1C16AD" w14:textId="3161CF3E" w:rsidR="00B14631" w:rsidRDefault="00B14631" w:rsidP="004776AB">
            <w:pPr>
              <w:rPr>
                <w:lang w:eastAsia="en-US"/>
              </w:rPr>
            </w:pPr>
            <w:r>
              <w:rPr>
                <w:lang w:eastAsia="en-US"/>
              </w:rPr>
              <w:t xml:space="preserve">Inverter 2 had a string fault that caused a high output </w:t>
            </w:r>
            <w:r w:rsidR="0049140B">
              <w:rPr>
                <w:lang w:eastAsia="en-US"/>
              </w:rPr>
              <w:t>DC current</w:t>
            </w:r>
            <w:r>
              <w:rPr>
                <w:lang w:eastAsia="en-US"/>
              </w:rPr>
              <w:t>.</w:t>
            </w:r>
          </w:p>
          <w:p w14:paraId="139EB541" w14:textId="77777777" w:rsidR="00B14631" w:rsidRDefault="00B14631" w:rsidP="004776AB">
            <w:pPr>
              <w:rPr>
                <w:lang w:eastAsia="en-US"/>
              </w:rPr>
            </w:pPr>
          </w:p>
          <w:p w14:paraId="4A9C4040" w14:textId="77777777" w:rsidR="00B14631" w:rsidRPr="007F4429" w:rsidRDefault="00B14631" w:rsidP="004776AB">
            <w:pPr>
              <w:rPr>
                <w:lang w:eastAsia="en-US"/>
              </w:rPr>
            </w:pPr>
            <w:r>
              <w:rPr>
                <w:lang w:eastAsia="en-US"/>
              </w:rPr>
              <w:t>It was determined on site that inverter 2, string 2.2.1, had an open circuit voltage reading.  The MC4 connection on the module array of string 2.2.1 failed due to a hot connection and melted, causing an open circuit connection.</w:t>
            </w:r>
          </w:p>
        </w:tc>
        <w:tc>
          <w:tcPr>
            <w:tcW w:w="2755" w:type="dxa"/>
            <w:tcPrChange w:id="7136" w:author="Mutali Nepfumbada" w:date="2022-09-21T09:03:00Z">
              <w:tcPr>
                <w:tcW w:w="2939" w:type="dxa"/>
              </w:tcPr>
            </w:tcPrChange>
          </w:tcPr>
          <w:p w14:paraId="6759B595" w14:textId="447C2202" w:rsidR="00B14631" w:rsidRDefault="00B14631" w:rsidP="004776AB">
            <w:pPr>
              <w:rPr>
                <w:lang w:eastAsia="en-US"/>
              </w:rPr>
            </w:pPr>
            <w:r>
              <w:rPr>
                <w:lang w:eastAsia="en-US"/>
              </w:rPr>
              <w:t xml:space="preserve">On 23 February </w:t>
            </w:r>
            <w:r w:rsidR="00CE5D65">
              <w:rPr>
                <w:lang w:eastAsia="en-US"/>
              </w:rPr>
              <w:t>2022</w:t>
            </w:r>
            <w:r>
              <w:rPr>
                <w:lang w:eastAsia="en-US"/>
              </w:rPr>
              <w:t>, the MC4 was removed, the cables were reconnected, and a new MC4 was installed and properly connected to ensure continuity. The string was retested and found to be functional.</w:t>
            </w:r>
          </w:p>
          <w:p w14:paraId="77980944" w14:textId="77777777" w:rsidR="00B14631" w:rsidRDefault="00B14631" w:rsidP="004776AB">
            <w:pPr>
              <w:rPr>
                <w:lang w:eastAsia="en-US"/>
              </w:rPr>
            </w:pPr>
          </w:p>
          <w:p w14:paraId="1EA86460" w14:textId="22DD4976" w:rsidR="00B14631" w:rsidRPr="007F4429" w:rsidRDefault="00B14631" w:rsidP="004776AB">
            <w:pPr>
              <w:rPr>
                <w:lang w:eastAsia="en-US"/>
              </w:rPr>
            </w:pPr>
            <w:r>
              <w:rPr>
                <w:lang w:eastAsia="en-US"/>
              </w:rPr>
              <w:t xml:space="preserve">The estimated production loss is 68.85 </w:t>
            </w:r>
            <w:proofErr w:type="spellStart"/>
            <w:r w:rsidR="004776AB">
              <w:rPr>
                <w:lang w:eastAsia="en-US"/>
              </w:rPr>
              <w:t>k</w:t>
            </w:r>
            <w:r>
              <w:rPr>
                <w:lang w:eastAsia="en-US"/>
              </w:rPr>
              <w:t>Wp</w:t>
            </w:r>
            <w:proofErr w:type="spellEnd"/>
            <w:r>
              <w:rPr>
                <w:lang w:eastAsia="en-US"/>
              </w:rPr>
              <w:t>.</w:t>
            </w:r>
          </w:p>
        </w:tc>
      </w:tr>
      <w:tr w:rsidR="00B14631" w:rsidRPr="007F4429" w14:paraId="62478763" w14:textId="77777777" w:rsidTr="005C74D6">
        <w:trPr>
          <w:trHeight w:val="722"/>
          <w:jc w:val="center"/>
          <w:trPrChange w:id="7137" w:author="Mutali Nepfumbada" w:date="2022-09-21T09:03:00Z">
            <w:trPr>
              <w:trHeight w:val="722"/>
              <w:jc w:val="center"/>
            </w:trPr>
          </w:trPrChange>
        </w:trPr>
        <w:tc>
          <w:tcPr>
            <w:tcW w:w="1037" w:type="dxa"/>
            <w:tcPrChange w:id="7138" w:author="Mutali Nepfumbada" w:date="2022-09-21T09:03:00Z">
              <w:tcPr>
                <w:tcW w:w="616" w:type="dxa"/>
              </w:tcPr>
            </w:tcPrChange>
          </w:tcPr>
          <w:p w14:paraId="7AE37D7B" w14:textId="2BAAE603" w:rsidR="00B14631" w:rsidRPr="007F4429" w:rsidRDefault="00B14631" w:rsidP="00676980">
            <w:pPr>
              <w:rPr>
                <w:lang w:eastAsia="en-US"/>
              </w:rPr>
            </w:pPr>
            <w:r w:rsidRPr="005E53CC">
              <w:rPr>
                <w:lang w:eastAsia="en-US"/>
              </w:rPr>
              <w:t>25/05/</w:t>
            </w:r>
            <w:r w:rsidR="00CE5D65">
              <w:rPr>
                <w:lang w:eastAsia="en-US"/>
              </w:rPr>
              <w:t>2022</w:t>
            </w:r>
          </w:p>
        </w:tc>
        <w:tc>
          <w:tcPr>
            <w:tcW w:w="1109" w:type="dxa"/>
            <w:tcPrChange w:id="7139" w:author="Mutali Nepfumbada" w:date="2022-09-21T09:03:00Z">
              <w:tcPr>
                <w:tcW w:w="1115" w:type="dxa"/>
              </w:tcPr>
            </w:tcPrChange>
          </w:tcPr>
          <w:p w14:paraId="0451E394" w14:textId="77777777" w:rsidR="00B14631" w:rsidRPr="007F4429" w:rsidRDefault="00B14631" w:rsidP="00676980">
            <w:pPr>
              <w:rPr>
                <w:lang w:eastAsia="en-US"/>
              </w:rPr>
            </w:pPr>
            <w:r>
              <w:rPr>
                <w:lang w:eastAsia="en-US"/>
              </w:rPr>
              <w:t>Hermanus</w:t>
            </w:r>
          </w:p>
        </w:tc>
        <w:tc>
          <w:tcPr>
            <w:tcW w:w="1677" w:type="dxa"/>
            <w:tcPrChange w:id="7140" w:author="Mutali Nepfumbada" w:date="2022-09-21T09:03:00Z">
              <w:tcPr>
                <w:tcW w:w="1387" w:type="dxa"/>
              </w:tcPr>
            </w:tcPrChange>
          </w:tcPr>
          <w:p w14:paraId="54945D09" w14:textId="77777777" w:rsidR="00B14631" w:rsidRPr="007F4429" w:rsidRDefault="00B14631" w:rsidP="00676980">
            <w:pPr>
              <w:rPr>
                <w:lang w:eastAsia="en-US"/>
              </w:rPr>
            </w:pPr>
            <w:r w:rsidRPr="00EC4A1F">
              <w:rPr>
                <w:lang w:eastAsia="en-US"/>
              </w:rPr>
              <w:t>Main circuit breakers not switching on</w:t>
            </w:r>
          </w:p>
        </w:tc>
        <w:tc>
          <w:tcPr>
            <w:tcW w:w="2975" w:type="dxa"/>
            <w:tcPrChange w:id="7141" w:author="Mutali Nepfumbada" w:date="2022-09-21T09:03:00Z">
              <w:tcPr>
                <w:tcW w:w="3496" w:type="dxa"/>
              </w:tcPr>
            </w:tcPrChange>
          </w:tcPr>
          <w:p w14:paraId="5AC20BEB" w14:textId="77777777" w:rsidR="00B14631" w:rsidRDefault="00B14631" w:rsidP="00676980">
            <w:pPr>
              <w:rPr>
                <w:lang w:eastAsia="en-US"/>
              </w:rPr>
            </w:pPr>
            <w:r>
              <w:rPr>
                <w:lang w:eastAsia="en-US"/>
              </w:rPr>
              <w:t xml:space="preserve">The main circuit breakers at the feeder and PVDB do not want to turn on automatically. </w:t>
            </w:r>
          </w:p>
          <w:p w14:paraId="6150148E" w14:textId="77777777" w:rsidR="00B14631" w:rsidRDefault="00B14631" w:rsidP="00676980">
            <w:pPr>
              <w:rPr>
                <w:lang w:eastAsia="en-US"/>
              </w:rPr>
            </w:pPr>
          </w:p>
          <w:p w14:paraId="583171C9" w14:textId="77777777" w:rsidR="00B14631" w:rsidRPr="007F4429" w:rsidRDefault="00B14631" w:rsidP="00676980">
            <w:pPr>
              <w:rPr>
                <w:lang w:eastAsia="en-US"/>
              </w:rPr>
            </w:pPr>
            <w:r>
              <w:rPr>
                <w:lang w:eastAsia="en-US"/>
              </w:rPr>
              <w:t>It was determined on site that the UFD, which automatically turns the circuit breakers on and off, has failed.</w:t>
            </w:r>
          </w:p>
        </w:tc>
        <w:tc>
          <w:tcPr>
            <w:tcW w:w="2755" w:type="dxa"/>
            <w:tcPrChange w:id="7142" w:author="Mutali Nepfumbada" w:date="2022-09-21T09:03:00Z">
              <w:tcPr>
                <w:tcW w:w="2939" w:type="dxa"/>
              </w:tcPr>
            </w:tcPrChange>
          </w:tcPr>
          <w:p w14:paraId="7BE722ED" w14:textId="75B4605D" w:rsidR="00B14631" w:rsidRDefault="00B14631" w:rsidP="00676980">
            <w:pPr>
              <w:rPr>
                <w:lang w:eastAsia="en-US"/>
              </w:rPr>
            </w:pPr>
            <w:r>
              <w:rPr>
                <w:lang w:eastAsia="en-US"/>
              </w:rPr>
              <w:t xml:space="preserve">0n 26 May </w:t>
            </w:r>
            <w:r w:rsidR="00CE5D65">
              <w:rPr>
                <w:lang w:eastAsia="en-US"/>
              </w:rPr>
              <w:t>2022</w:t>
            </w:r>
            <w:r>
              <w:rPr>
                <w:lang w:eastAsia="en-US"/>
              </w:rPr>
              <w:t>, the UFD was replaced by another UFD.</w:t>
            </w:r>
          </w:p>
          <w:p w14:paraId="6D33E86A" w14:textId="77777777" w:rsidR="00B14631" w:rsidRDefault="00B14631" w:rsidP="00676980">
            <w:pPr>
              <w:rPr>
                <w:lang w:eastAsia="en-US"/>
              </w:rPr>
            </w:pPr>
          </w:p>
          <w:p w14:paraId="7B681055" w14:textId="1A01F40E" w:rsidR="00B14631" w:rsidRPr="007F4429" w:rsidRDefault="00B14631" w:rsidP="00676980">
            <w:pPr>
              <w:rPr>
                <w:lang w:eastAsia="en-US"/>
              </w:rPr>
            </w:pPr>
            <w:r>
              <w:rPr>
                <w:lang w:eastAsia="en-US"/>
              </w:rPr>
              <w:t>The production downtime is 9</w:t>
            </w:r>
            <w:ins w:id="7143" w:author="Mutali Nepfumbada" w:date="2022-09-23T04:44:00Z">
              <w:r w:rsidR="0081721F">
                <w:rPr>
                  <w:lang w:eastAsia="en-US"/>
                </w:rPr>
                <w:t>0</w:t>
              </w:r>
              <w:r w:rsidR="00896A60">
                <w:rPr>
                  <w:lang w:eastAsia="en-US"/>
                </w:rPr>
                <w:t>0kWp</w:t>
              </w:r>
            </w:ins>
            <w:del w:id="7144" w:author="Mutali Nepfumbada" w:date="2022-09-23T04:44:00Z">
              <w:r w:rsidDel="00896A60">
                <w:rPr>
                  <w:lang w:eastAsia="en-US"/>
                </w:rPr>
                <w:delText xml:space="preserve"> hours.</w:delText>
              </w:r>
            </w:del>
          </w:p>
        </w:tc>
      </w:tr>
    </w:tbl>
    <w:p w14:paraId="677C7791" w14:textId="188625E5" w:rsidR="000A0ECB" w:rsidRDefault="000A0ECB" w:rsidP="000A0ECB">
      <w:pPr>
        <w:pStyle w:val="Caption"/>
        <w:rPr>
          <w:ins w:id="7145" w:author="Mutali Nepfumbada" w:date="2022-09-21T14:14:00Z"/>
          <w:lang w:eastAsia="en-US"/>
        </w:rPr>
      </w:pPr>
      <w:bookmarkStart w:id="7146" w:name="_Toc114662549"/>
      <w:bookmarkStart w:id="7147" w:name="_Toc115101859"/>
      <w:r w:rsidRPr="00974694">
        <w:t xml:space="preserve">Table </w:t>
      </w:r>
      <w:r w:rsidR="00000000">
        <w:fldChar w:fldCharType="begin"/>
      </w:r>
      <w:r w:rsidR="00000000">
        <w:instrText xml:space="preserve"> STYLEREF 1 \s </w:instrText>
      </w:r>
      <w:r w:rsidR="00000000">
        <w:fldChar w:fldCharType="separate"/>
      </w:r>
      <w:r w:rsidR="00B61424">
        <w:rPr>
          <w:noProof/>
        </w:rPr>
        <w:t>9</w:t>
      </w:r>
      <w:r w:rsidR="00000000">
        <w:rPr>
          <w:noProof/>
        </w:rPr>
        <w:fldChar w:fldCharType="end"/>
      </w:r>
      <w:r w:rsidR="00B61424">
        <w:noBreakHyphen/>
      </w:r>
      <w:r w:rsidR="00000000">
        <w:fldChar w:fldCharType="begin"/>
      </w:r>
      <w:r w:rsidR="00000000">
        <w:instrText xml:space="preserve"> SEQ Table \* ARABIC \s 1 </w:instrText>
      </w:r>
      <w:r w:rsidR="00000000">
        <w:fldChar w:fldCharType="separate"/>
      </w:r>
      <w:r w:rsidR="00B61424">
        <w:rPr>
          <w:noProof/>
        </w:rPr>
        <w:t>1</w:t>
      </w:r>
      <w:r w:rsidR="00000000">
        <w:rPr>
          <w:noProof/>
        </w:rPr>
        <w:fldChar w:fldCharType="end"/>
      </w:r>
      <w:r w:rsidRPr="00974694">
        <w:t xml:space="preserve">: </w:t>
      </w:r>
      <w:ins w:id="7148" w:author="Mutali Nepfumbada" w:date="2022-09-21T14:14:00Z">
        <w:r>
          <w:t>Unscheduled Maintenance Events</w:t>
        </w:r>
        <w:bookmarkEnd w:id="7146"/>
        <w:bookmarkEnd w:id="7147"/>
      </w:ins>
    </w:p>
    <w:p w14:paraId="757491D1" w14:textId="77777777" w:rsidR="00C8371A" w:rsidRPr="00974694" w:rsidRDefault="00C8371A" w:rsidP="00B003E1">
      <w:pPr>
        <w:rPr>
          <w:lang w:eastAsia="en-US"/>
        </w:rPr>
      </w:pPr>
    </w:p>
    <w:p w14:paraId="140AECEC" w14:textId="051A7E63" w:rsidR="00B003E1" w:rsidRDefault="00B003E1" w:rsidP="001057C5">
      <w:pPr>
        <w:pStyle w:val="Heading2"/>
      </w:pPr>
      <w:bookmarkStart w:id="7149" w:name="_Toc111090562"/>
      <w:bookmarkStart w:id="7150" w:name="_Toc115101826"/>
      <w:r w:rsidRPr="00C8371A">
        <w:t>Spare Parts</w:t>
      </w:r>
      <w:bookmarkEnd w:id="7149"/>
      <w:bookmarkEnd w:id="7150"/>
    </w:p>
    <w:p w14:paraId="646F4A6B" w14:textId="77777777" w:rsidR="004865CB" w:rsidRPr="004865CB" w:rsidRDefault="004865CB" w:rsidP="004865CB"/>
    <w:p w14:paraId="022FE617" w14:textId="5414E0C9" w:rsidR="00B003E1" w:rsidRDefault="006F3B9E" w:rsidP="00B003E1">
      <w:pPr>
        <w:rPr>
          <w:lang w:eastAsia="en-US"/>
        </w:rPr>
      </w:pPr>
      <w:r>
        <w:rPr>
          <w:lang w:eastAsia="en-US"/>
        </w:rPr>
        <w:t>The following table describes the required maximum spare parts required under the contract vs the minimum spare parts currently available on site.</w:t>
      </w:r>
    </w:p>
    <w:p w14:paraId="1F6107DA" w14:textId="77777777" w:rsidR="004776AB" w:rsidRPr="00974694" w:rsidRDefault="004776AB" w:rsidP="00B003E1">
      <w:pPr>
        <w:rPr>
          <w:lang w:eastAsia="en-US"/>
        </w:rPr>
      </w:pPr>
    </w:p>
    <w:tbl>
      <w:tblPr>
        <w:tblStyle w:val="TableGridLight"/>
        <w:tblW w:w="0" w:type="auto"/>
        <w:jc w:val="center"/>
        <w:tblLook w:val="04A0" w:firstRow="1" w:lastRow="0" w:firstColumn="1" w:lastColumn="0" w:noHBand="0" w:noVBand="1"/>
      </w:tblPr>
      <w:tblGrid>
        <w:gridCol w:w="2364"/>
        <w:gridCol w:w="1316"/>
        <w:gridCol w:w="1079"/>
        <w:gridCol w:w="1070"/>
        <w:gridCol w:w="1835"/>
        <w:gridCol w:w="990"/>
        <w:gridCol w:w="885"/>
        <w:tblGridChange w:id="7151">
          <w:tblGrid>
            <w:gridCol w:w="2364"/>
            <w:gridCol w:w="78"/>
            <w:gridCol w:w="1238"/>
            <w:gridCol w:w="72"/>
            <w:gridCol w:w="1007"/>
            <w:gridCol w:w="207"/>
            <w:gridCol w:w="863"/>
            <w:gridCol w:w="369"/>
            <w:gridCol w:w="1159"/>
            <w:gridCol w:w="307"/>
            <w:gridCol w:w="843"/>
            <w:gridCol w:w="147"/>
            <w:gridCol w:w="885"/>
          </w:tblGrid>
        </w:tblGridChange>
      </w:tblGrid>
      <w:tr w:rsidR="00B003E1" w:rsidRPr="00974694" w14:paraId="03CF9571" w14:textId="77777777" w:rsidTr="00676D01">
        <w:trPr>
          <w:trHeight w:val="90"/>
          <w:jc w:val="center"/>
        </w:trPr>
        <w:tc>
          <w:tcPr>
            <w:tcW w:w="0" w:type="auto"/>
            <w:shd w:val="clear" w:color="auto" w:fill="5F0500"/>
            <w:noWrap/>
            <w:hideMark/>
          </w:tcPr>
          <w:p w14:paraId="029AB75B" w14:textId="29BB45A9" w:rsidR="00B003E1" w:rsidRPr="00962DBE" w:rsidRDefault="00B003E1" w:rsidP="00676980">
            <w:pPr>
              <w:rPr>
                <w:rFonts w:cs="Calibri"/>
                <w:b/>
                <w:bCs/>
                <w:color w:val="FFFFFF" w:themeColor="background1"/>
                <w:lang w:val="en-ZA" w:eastAsia="en-ZA"/>
                <w:rPrChange w:id="7152" w:author="Mutali Nepfumbada" w:date="2022-09-21T09:07:00Z">
                  <w:rPr>
                    <w:rFonts w:cs="Calibri"/>
                    <w:color w:val="FFFFFF" w:themeColor="background1"/>
                    <w:lang w:val="en-ZA" w:eastAsia="en-ZA"/>
                  </w:rPr>
                </w:rPrChange>
              </w:rPr>
            </w:pPr>
            <w:commentRangeStart w:id="7153"/>
            <w:commentRangeStart w:id="7154"/>
            <w:r w:rsidRPr="00962DBE">
              <w:rPr>
                <w:rFonts w:cs="Calibri"/>
                <w:b/>
                <w:bCs/>
                <w:color w:val="FFFFFF" w:themeColor="background1"/>
                <w:lang w:val="en-ZA" w:eastAsia="en-ZA"/>
                <w:rPrChange w:id="7155" w:author="Mutali Nepfumbada" w:date="2022-09-21T09:07:00Z">
                  <w:rPr>
                    <w:rFonts w:cs="Calibri"/>
                    <w:color w:val="FFFFFF" w:themeColor="background1"/>
                    <w:lang w:val="en-ZA" w:eastAsia="en-ZA"/>
                  </w:rPr>
                </w:rPrChange>
              </w:rPr>
              <w:t xml:space="preserve">Major Parts List – </w:t>
            </w:r>
            <w:r w:rsidR="00CE5D65">
              <w:rPr>
                <w:rFonts w:cs="Calibri"/>
                <w:b/>
                <w:bCs/>
                <w:color w:val="FFFFFF" w:themeColor="background1"/>
                <w:lang w:val="en-ZA" w:eastAsia="en-ZA"/>
              </w:rPr>
              <w:t>2022</w:t>
            </w:r>
          </w:p>
        </w:tc>
        <w:tc>
          <w:tcPr>
            <w:tcW w:w="0" w:type="auto"/>
            <w:shd w:val="clear" w:color="auto" w:fill="5F0500"/>
            <w:noWrap/>
            <w:hideMark/>
          </w:tcPr>
          <w:p w14:paraId="0478DDFB" w14:textId="77777777" w:rsidR="00B003E1" w:rsidRPr="00962DBE" w:rsidRDefault="00B003E1" w:rsidP="00676980">
            <w:pPr>
              <w:jc w:val="center"/>
              <w:rPr>
                <w:rFonts w:cs="Calibri"/>
                <w:b/>
                <w:bCs/>
                <w:color w:val="FFFFFF" w:themeColor="background1"/>
                <w:lang w:val="en-ZA" w:eastAsia="en-ZA"/>
                <w:rPrChange w:id="7156" w:author="Mutali Nepfumbada" w:date="2022-09-21T09:07:00Z">
                  <w:rPr>
                    <w:rFonts w:cs="Calibri"/>
                    <w:color w:val="FFFFFF" w:themeColor="background1"/>
                    <w:lang w:val="en-ZA" w:eastAsia="en-ZA"/>
                  </w:rPr>
                </w:rPrChange>
              </w:rPr>
            </w:pPr>
            <w:r w:rsidRPr="00962DBE">
              <w:rPr>
                <w:rFonts w:cs="Calibri"/>
                <w:b/>
                <w:bCs/>
                <w:color w:val="FFFFFF" w:themeColor="background1"/>
                <w:lang w:val="en-ZA" w:eastAsia="en-ZA"/>
                <w:rPrChange w:id="7157" w:author="Mutali Nepfumbada" w:date="2022-09-21T09:07:00Z">
                  <w:rPr>
                    <w:rFonts w:cs="Calibri"/>
                    <w:color w:val="FFFFFF" w:themeColor="background1"/>
                    <w:lang w:val="en-ZA" w:eastAsia="en-ZA"/>
                  </w:rPr>
                </w:rPrChange>
              </w:rPr>
              <w:t>Maximum QTY</w:t>
            </w:r>
          </w:p>
        </w:tc>
        <w:tc>
          <w:tcPr>
            <w:tcW w:w="0" w:type="auto"/>
            <w:shd w:val="clear" w:color="auto" w:fill="5F0500"/>
          </w:tcPr>
          <w:p w14:paraId="2BE887F9" w14:textId="77777777" w:rsidR="00B003E1" w:rsidRPr="00962DBE" w:rsidRDefault="00B003E1" w:rsidP="00676980">
            <w:pPr>
              <w:jc w:val="center"/>
              <w:rPr>
                <w:rFonts w:cs="Calibri"/>
                <w:b/>
                <w:bCs/>
                <w:color w:val="FFFFFF" w:themeColor="background1"/>
                <w:lang w:val="en-ZA" w:eastAsia="en-ZA"/>
                <w:rPrChange w:id="7158" w:author="Mutali Nepfumbada" w:date="2022-09-21T09:07:00Z">
                  <w:rPr>
                    <w:rFonts w:cs="Calibri"/>
                    <w:color w:val="FFFFFF" w:themeColor="background1"/>
                    <w:lang w:val="en-ZA" w:eastAsia="en-ZA"/>
                  </w:rPr>
                </w:rPrChange>
              </w:rPr>
            </w:pPr>
            <w:r w:rsidRPr="00962DBE">
              <w:rPr>
                <w:b/>
                <w:bCs/>
                <w:rPrChange w:id="7159" w:author="Mutali Nepfumbada" w:date="2022-09-21T09:07:00Z">
                  <w:rPr/>
                </w:rPrChange>
              </w:rPr>
              <w:t>Durbanville QTY</w:t>
            </w:r>
          </w:p>
        </w:tc>
        <w:tc>
          <w:tcPr>
            <w:tcW w:w="0" w:type="auto"/>
            <w:shd w:val="clear" w:color="auto" w:fill="5F0500"/>
          </w:tcPr>
          <w:p w14:paraId="12B52A99" w14:textId="77777777" w:rsidR="00B003E1" w:rsidRPr="00962DBE" w:rsidRDefault="00B003E1" w:rsidP="00676980">
            <w:pPr>
              <w:jc w:val="center"/>
              <w:rPr>
                <w:rFonts w:cs="Calibri"/>
                <w:b/>
                <w:bCs/>
                <w:color w:val="FFFFFF" w:themeColor="background1"/>
                <w:lang w:val="en-ZA" w:eastAsia="en-ZA"/>
                <w:rPrChange w:id="7160" w:author="Mutali Nepfumbada" w:date="2022-09-21T09:07:00Z">
                  <w:rPr>
                    <w:rFonts w:cs="Calibri"/>
                    <w:color w:val="FFFFFF" w:themeColor="background1"/>
                    <w:lang w:val="en-ZA" w:eastAsia="en-ZA"/>
                  </w:rPr>
                </w:rPrChange>
              </w:rPr>
            </w:pPr>
            <w:proofErr w:type="spellStart"/>
            <w:r w:rsidRPr="00962DBE">
              <w:rPr>
                <w:b/>
                <w:bCs/>
                <w:rPrChange w:id="7161" w:author="Mutali Nepfumbada" w:date="2022-09-21T09:07:00Z">
                  <w:rPr/>
                </w:rPrChange>
              </w:rPr>
              <w:t>Vergelegen</w:t>
            </w:r>
            <w:proofErr w:type="spellEnd"/>
            <w:r w:rsidRPr="00962DBE">
              <w:rPr>
                <w:b/>
                <w:bCs/>
                <w:rPrChange w:id="7162" w:author="Mutali Nepfumbada" w:date="2022-09-21T09:07:00Z">
                  <w:rPr/>
                </w:rPrChange>
              </w:rPr>
              <w:t xml:space="preserve"> QTY</w:t>
            </w:r>
          </w:p>
        </w:tc>
        <w:tc>
          <w:tcPr>
            <w:tcW w:w="0" w:type="auto"/>
            <w:shd w:val="clear" w:color="auto" w:fill="5F0500"/>
          </w:tcPr>
          <w:p w14:paraId="4B2FF2C1" w14:textId="77777777" w:rsidR="00B003E1" w:rsidRPr="00962DBE" w:rsidRDefault="00B003E1" w:rsidP="00676980">
            <w:pPr>
              <w:jc w:val="center"/>
              <w:rPr>
                <w:rFonts w:cs="Calibri"/>
                <w:b/>
                <w:bCs/>
                <w:color w:val="FFFFFF" w:themeColor="background1"/>
                <w:lang w:val="en-ZA" w:eastAsia="en-ZA"/>
                <w:rPrChange w:id="7163" w:author="Mutali Nepfumbada" w:date="2022-09-21T09:07:00Z">
                  <w:rPr>
                    <w:rFonts w:cs="Calibri"/>
                    <w:color w:val="FFFFFF" w:themeColor="background1"/>
                    <w:lang w:val="en-ZA" w:eastAsia="en-ZA"/>
                  </w:rPr>
                </w:rPrChange>
              </w:rPr>
            </w:pPr>
            <w:r w:rsidRPr="00962DBE">
              <w:rPr>
                <w:b/>
                <w:bCs/>
                <w:rPrChange w:id="7164" w:author="Mutali Nepfumbada" w:date="2022-09-21T09:07:00Z">
                  <w:rPr/>
                </w:rPrChange>
              </w:rPr>
              <w:t>Midstream QTY</w:t>
            </w:r>
          </w:p>
        </w:tc>
        <w:tc>
          <w:tcPr>
            <w:tcW w:w="0" w:type="auto"/>
            <w:shd w:val="clear" w:color="auto" w:fill="5F0500"/>
          </w:tcPr>
          <w:p w14:paraId="0980BD08" w14:textId="77777777" w:rsidR="00B003E1" w:rsidRPr="00962DBE" w:rsidRDefault="00B003E1" w:rsidP="00676980">
            <w:pPr>
              <w:jc w:val="center"/>
              <w:rPr>
                <w:rFonts w:cs="Calibri"/>
                <w:b/>
                <w:bCs/>
                <w:color w:val="FFFFFF" w:themeColor="background1"/>
                <w:lang w:val="en-ZA" w:eastAsia="en-ZA"/>
                <w:rPrChange w:id="7165" w:author="Mutali Nepfumbada" w:date="2022-09-21T09:07:00Z">
                  <w:rPr>
                    <w:rFonts w:cs="Calibri"/>
                    <w:color w:val="FFFFFF" w:themeColor="background1"/>
                    <w:lang w:val="en-ZA" w:eastAsia="en-ZA"/>
                  </w:rPr>
                </w:rPrChange>
              </w:rPr>
            </w:pPr>
            <w:r w:rsidRPr="00962DBE">
              <w:rPr>
                <w:b/>
                <w:bCs/>
                <w:rPrChange w:id="7166" w:author="Mutali Nepfumbada" w:date="2022-09-21T09:07:00Z">
                  <w:rPr/>
                </w:rPrChange>
              </w:rPr>
              <w:t>Hermanus QTY</w:t>
            </w:r>
          </w:p>
        </w:tc>
        <w:tc>
          <w:tcPr>
            <w:tcW w:w="0" w:type="auto"/>
            <w:shd w:val="clear" w:color="auto" w:fill="5F0500"/>
          </w:tcPr>
          <w:p w14:paraId="2AE08EB6" w14:textId="77777777" w:rsidR="00B003E1" w:rsidRPr="00962DBE" w:rsidRDefault="00B003E1" w:rsidP="00676980">
            <w:pPr>
              <w:jc w:val="center"/>
              <w:rPr>
                <w:rFonts w:cs="Calibri"/>
                <w:b/>
                <w:bCs/>
                <w:color w:val="FFFFFF" w:themeColor="background1"/>
                <w:lang w:val="en-ZA" w:eastAsia="en-ZA"/>
                <w:rPrChange w:id="7167" w:author="Mutali Nepfumbada" w:date="2022-09-21T09:07:00Z">
                  <w:rPr>
                    <w:rFonts w:cs="Calibri"/>
                    <w:color w:val="FFFFFF" w:themeColor="background1"/>
                    <w:lang w:val="en-ZA" w:eastAsia="en-ZA"/>
                  </w:rPr>
                </w:rPrChange>
              </w:rPr>
            </w:pPr>
            <w:r w:rsidRPr="00962DBE">
              <w:rPr>
                <w:b/>
                <w:bCs/>
                <w:rPrChange w:id="7168" w:author="Mutali Nepfumbada" w:date="2022-09-21T09:07:00Z">
                  <w:rPr/>
                </w:rPrChange>
              </w:rPr>
              <w:t>Highveld QTY</w:t>
            </w:r>
          </w:p>
        </w:tc>
      </w:tr>
      <w:commentRangeEnd w:id="7153"/>
      <w:commentRangeEnd w:id="7154"/>
      <w:tr w:rsidR="00BC7200" w:rsidRPr="00974694" w14:paraId="34E25740" w14:textId="77777777" w:rsidTr="00BC7200">
        <w:tblPrEx>
          <w:tblW w:w="0" w:type="auto"/>
          <w:jc w:val="center"/>
          <w:tblPrExChange w:id="7169" w:author="Mutali Nepfumbada" w:date="2022-09-21T08:53:00Z">
            <w:tblPrEx>
              <w:tblW w:w="0" w:type="auto"/>
              <w:jc w:val="center"/>
            </w:tblPrEx>
          </w:tblPrExChange>
        </w:tblPrEx>
        <w:trPr>
          <w:trHeight w:val="228"/>
          <w:jc w:val="center"/>
          <w:trPrChange w:id="7170" w:author="Mutali Nepfumbada" w:date="2022-09-21T08:53:00Z">
            <w:trPr>
              <w:trHeight w:val="228"/>
              <w:jc w:val="center"/>
            </w:trPr>
          </w:trPrChange>
        </w:trPr>
        <w:tc>
          <w:tcPr>
            <w:tcW w:w="0" w:type="auto"/>
            <w:noWrap/>
            <w:hideMark/>
            <w:tcPrChange w:id="7171" w:author="Mutali Nepfumbada" w:date="2022-09-21T08:53:00Z">
              <w:tcPr>
                <w:tcW w:w="0" w:type="auto"/>
                <w:gridSpan w:val="2"/>
                <w:noWrap/>
                <w:hideMark/>
              </w:tcPr>
            </w:tcPrChange>
          </w:tcPr>
          <w:p w14:paraId="4DA4C1CD" w14:textId="74A75317" w:rsidR="00BC7200" w:rsidRPr="00974694" w:rsidRDefault="00BC7200" w:rsidP="00BC7200">
            <w:pPr>
              <w:rPr>
                <w:rFonts w:cs="Calibri"/>
                <w:color w:val="000000"/>
                <w:lang w:val="en-ZA" w:eastAsia="en-ZA"/>
              </w:rPr>
            </w:pPr>
            <w:r w:rsidRPr="00974694">
              <w:rPr>
                <w:rFonts w:cs="Calibri"/>
                <w:color w:val="000000"/>
                <w:lang w:val="en-ZA" w:eastAsia="en-ZA"/>
              </w:rPr>
              <w:t>SUN</w:t>
            </w:r>
            <w:r w:rsidR="006B0498">
              <w:rPr>
                <w:rFonts w:cs="Calibri"/>
                <w:color w:val="000000"/>
                <w:lang w:val="en-ZA" w:eastAsia="en-ZA"/>
              </w:rPr>
              <w:t>2,000</w:t>
            </w:r>
            <w:r w:rsidRPr="00974694">
              <w:rPr>
                <w:rFonts w:cs="Calibri"/>
                <w:color w:val="000000"/>
                <w:lang w:val="en-ZA" w:eastAsia="en-ZA"/>
              </w:rPr>
              <w:t xml:space="preserve"> 100KTL Inverter</w:t>
            </w:r>
          </w:p>
        </w:tc>
        <w:tc>
          <w:tcPr>
            <w:tcW w:w="0" w:type="auto"/>
            <w:noWrap/>
            <w:hideMark/>
            <w:tcPrChange w:id="7172" w:author="Mutali Nepfumbada" w:date="2022-09-21T08:53:00Z">
              <w:tcPr>
                <w:tcW w:w="0" w:type="auto"/>
                <w:gridSpan w:val="2"/>
                <w:noWrap/>
                <w:hideMark/>
              </w:tcPr>
            </w:tcPrChange>
          </w:tcPr>
          <w:p w14:paraId="44ABC6B0" w14:textId="77777777" w:rsidR="00BC7200" w:rsidRPr="00974694" w:rsidRDefault="00BC7200" w:rsidP="00BC7200">
            <w:pPr>
              <w:jc w:val="center"/>
              <w:rPr>
                <w:rFonts w:cs="Calibri"/>
                <w:color w:val="000000"/>
                <w:lang w:val="en-ZA" w:eastAsia="en-ZA"/>
              </w:rPr>
            </w:pPr>
            <w:r w:rsidRPr="00974694">
              <w:rPr>
                <w:rFonts w:cs="Calibri"/>
                <w:color w:val="000000"/>
                <w:lang w:val="en-ZA" w:eastAsia="en-ZA"/>
              </w:rPr>
              <w:t>1</w:t>
            </w:r>
          </w:p>
        </w:tc>
        <w:tc>
          <w:tcPr>
            <w:tcW w:w="0" w:type="auto"/>
            <w:shd w:val="clear" w:color="auto" w:fill="7F7F7F" w:themeFill="text1" w:themeFillTint="80"/>
            <w:vAlign w:val="center"/>
            <w:tcPrChange w:id="7173" w:author="Mutali Nepfumbada" w:date="2022-09-21T08:53:00Z">
              <w:tcPr>
                <w:tcW w:w="0" w:type="auto"/>
                <w:gridSpan w:val="2"/>
              </w:tcPr>
            </w:tcPrChange>
          </w:tcPr>
          <w:p w14:paraId="0CF23963" w14:textId="7C91BD16" w:rsidR="00BC7200" w:rsidRPr="00974694" w:rsidRDefault="00BC7200" w:rsidP="00BC7200">
            <w:pPr>
              <w:jc w:val="center"/>
              <w:rPr>
                <w:rFonts w:cs="Calibri"/>
                <w:color w:val="000000"/>
                <w:lang w:val="en-ZA" w:eastAsia="en-ZA"/>
              </w:rPr>
            </w:pPr>
            <w:ins w:id="7174" w:author="Mutali Nepfumbada" w:date="2022-09-21T08:51:00Z">
              <w:r w:rsidRPr="004B4872">
                <w:rPr>
                  <w:b/>
                  <w:sz w:val="18"/>
                  <w:szCs w:val="18"/>
                </w:rPr>
                <w:t>TBC</w:t>
              </w:r>
            </w:ins>
          </w:p>
        </w:tc>
        <w:tc>
          <w:tcPr>
            <w:tcW w:w="0" w:type="auto"/>
            <w:shd w:val="clear" w:color="auto" w:fill="7F7F7F" w:themeFill="text1" w:themeFillTint="80"/>
            <w:vAlign w:val="center"/>
            <w:tcPrChange w:id="7175" w:author="Mutali Nepfumbada" w:date="2022-09-21T08:53:00Z">
              <w:tcPr>
                <w:tcW w:w="0" w:type="auto"/>
                <w:gridSpan w:val="2"/>
              </w:tcPr>
            </w:tcPrChange>
          </w:tcPr>
          <w:p w14:paraId="43905093" w14:textId="7BCF8919" w:rsidR="00BC7200" w:rsidRPr="00974694" w:rsidRDefault="00BC7200" w:rsidP="00BC7200">
            <w:pPr>
              <w:jc w:val="center"/>
              <w:rPr>
                <w:rFonts w:cs="Calibri"/>
                <w:color w:val="000000"/>
                <w:lang w:val="en-ZA" w:eastAsia="en-ZA"/>
              </w:rPr>
            </w:pPr>
            <w:ins w:id="7176" w:author="Mutali Nepfumbada" w:date="2022-09-21T08:52:00Z">
              <w:r w:rsidRPr="004B4872">
                <w:rPr>
                  <w:b/>
                  <w:sz w:val="18"/>
                  <w:szCs w:val="18"/>
                </w:rPr>
                <w:t>TBC</w:t>
              </w:r>
            </w:ins>
          </w:p>
        </w:tc>
        <w:tc>
          <w:tcPr>
            <w:tcW w:w="0" w:type="auto"/>
            <w:shd w:val="clear" w:color="auto" w:fill="7F7F7F" w:themeFill="text1" w:themeFillTint="80"/>
            <w:vAlign w:val="center"/>
            <w:tcPrChange w:id="7177" w:author="Mutali Nepfumbada" w:date="2022-09-21T08:53:00Z">
              <w:tcPr>
                <w:tcW w:w="0" w:type="auto"/>
              </w:tcPr>
            </w:tcPrChange>
          </w:tcPr>
          <w:p w14:paraId="126FE76E" w14:textId="06788671" w:rsidR="00BC7200" w:rsidRPr="00974694" w:rsidRDefault="00BC7200" w:rsidP="00BC7200">
            <w:pPr>
              <w:jc w:val="center"/>
              <w:rPr>
                <w:rFonts w:cs="Calibri"/>
                <w:color w:val="000000"/>
                <w:lang w:val="en-ZA" w:eastAsia="en-ZA"/>
              </w:rPr>
            </w:pPr>
            <w:ins w:id="7178" w:author="Mutali Nepfumbada" w:date="2022-09-21T08:52:00Z">
              <w:r w:rsidRPr="004B4872">
                <w:rPr>
                  <w:b/>
                  <w:sz w:val="18"/>
                  <w:szCs w:val="18"/>
                </w:rPr>
                <w:t>TBC</w:t>
              </w:r>
            </w:ins>
          </w:p>
        </w:tc>
        <w:tc>
          <w:tcPr>
            <w:tcW w:w="0" w:type="auto"/>
            <w:shd w:val="clear" w:color="auto" w:fill="7F7F7F" w:themeFill="text1" w:themeFillTint="80"/>
            <w:vAlign w:val="center"/>
            <w:tcPrChange w:id="7179" w:author="Mutali Nepfumbada" w:date="2022-09-21T08:53:00Z">
              <w:tcPr>
                <w:tcW w:w="0" w:type="auto"/>
                <w:gridSpan w:val="2"/>
              </w:tcPr>
            </w:tcPrChange>
          </w:tcPr>
          <w:p w14:paraId="6A0E1A22" w14:textId="56B28535" w:rsidR="00BC7200" w:rsidRPr="00974694" w:rsidRDefault="00BC7200" w:rsidP="00BC7200">
            <w:pPr>
              <w:jc w:val="center"/>
              <w:rPr>
                <w:rFonts w:cs="Calibri"/>
                <w:color w:val="000000"/>
                <w:lang w:val="en-ZA" w:eastAsia="en-ZA"/>
              </w:rPr>
            </w:pPr>
            <w:ins w:id="7180" w:author="Mutali Nepfumbada" w:date="2022-09-21T08:52:00Z">
              <w:r w:rsidRPr="004B4872">
                <w:rPr>
                  <w:b/>
                  <w:sz w:val="18"/>
                  <w:szCs w:val="18"/>
                </w:rPr>
                <w:t>TBC</w:t>
              </w:r>
            </w:ins>
          </w:p>
        </w:tc>
        <w:tc>
          <w:tcPr>
            <w:tcW w:w="0" w:type="auto"/>
            <w:shd w:val="clear" w:color="auto" w:fill="7F7F7F" w:themeFill="text1" w:themeFillTint="80"/>
            <w:vAlign w:val="center"/>
            <w:tcPrChange w:id="7181" w:author="Mutali Nepfumbada" w:date="2022-09-21T08:53:00Z">
              <w:tcPr>
                <w:tcW w:w="0" w:type="auto"/>
                <w:gridSpan w:val="2"/>
              </w:tcPr>
            </w:tcPrChange>
          </w:tcPr>
          <w:p w14:paraId="3A0D8CE1" w14:textId="6F5251E8" w:rsidR="00BC7200" w:rsidRPr="00974694" w:rsidRDefault="00BC7200" w:rsidP="00BC7200">
            <w:pPr>
              <w:jc w:val="center"/>
              <w:rPr>
                <w:rFonts w:cs="Calibri"/>
                <w:color w:val="000000"/>
                <w:lang w:val="en-ZA" w:eastAsia="en-ZA"/>
              </w:rPr>
            </w:pPr>
            <w:ins w:id="7182" w:author="Mutali Nepfumbada" w:date="2022-09-21T08:52:00Z">
              <w:r w:rsidRPr="004B4872">
                <w:rPr>
                  <w:b/>
                  <w:sz w:val="18"/>
                  <w:szCs w:val="18"/>
                </w:rPr>
                <w:t>TBC</w:t>
              </w:r>
            </w:ins>
          </w:p>
        </w:tc>
      </w:tr>
      <w:tr w:rsidR="00BC7200" w:rsidRPr="00974694" w14:paraId="65370EBF" w14:textId="77777777" w:rsidTr="00BC7200">
        <w:tblPrEx>
          <w:tblW w:w="0" w:type="auto"/>
          <w:jc w:val="center"/>
          <w:tblPrExChange w:id="7183" w:author="Mutali Nepfumbada" w:date="2022-09-21T08:53:00Z">
            <w:tblPrEx>
              <w:tblW w:w="0" w:type="auto"/>
              <w:jc w:val="center"/>
            </w:tblPrEx>
          </w:tblPrExChange>
        </w:tblPrEx>
        <w:trPr>
          <w:trHeight w:val="228"/>
          <w:jc w:val="center"/>
          <w:trPrChange w:id="7184" w:author="Mutali Nepfumbada" w:date="2022-09-21T08:53:00Z">
            <w:trPr>
              <w:trHeight w:val="228"/>
              <w:jc w:val="center"/>
            </w:trPr>
          </w:trPrChange>
        </w:trPr>
        <w:tc>
          <w:tcPr>
            <w:tcW w:w="0" w:type="auto"/>
            <w:noWrap/>
            <w:hideMark/>
            <w:tcPrChange w:id="7185" w:author="Mutali Nepfumbada" w:date="2022-09-21T08:53:00Z">
              <w:tcPr>
                <w:tcW w:w="0" w:type="auto"/>
                <w:gridSpan w:val="2"/>
                <w:noWrap/>
                <w:hideMark/>
              </w:tcPr>
            </w:tcPrChange>
          </w:tcPr>
          <w:p w14:paraId="6A39FEF9" w14:textId="6C3365C4" w:rsidR="00BC7200" w:rsidRPr="00974694" w:rsidRDefault="00BC7200" w:rsidP="00BC7200">
            <w:pPr>
              <w:rPr>
                <w:rFonts w:cs="Calibri"/>
                <w:color w:val="000000"/>
                <w:lang w:val="en-ZA" w:eastAsia="en-ZA"/>
              </w:rPr>
            </w:pPr>
            <w:r w:rsidRPr="00974694">
              <w:rPr>
                <w:rFonts w:cs="Calibri"/>
                <w:color w:val="000000"/>
                <w:lang w:val="en-ZA" w:eastAsia="en-ZA"/>
              </w:rPr>
              <w:t>SUN</w:t>
            </w:r>
            <w:r w:rsidR="006B0498">
              <w:rPr>
                <w:rFonts w:cs="Calibri"/>
                <w:color w:val="000000"/>
                <w:lang w:val="en-ZA" w:eastAsia="en-ZA"/>
              </w:rPr>
              <w:t>2,000</w:t>
            </w:r>
            <w:r w:rsidRPr="00974694">
              <w:rPr>
                <w:rFonts w:cs="Calibri"/>
                <w:color w:val="000000"/>
                <w:lang w:val="en-ZA" w:eastAsia="en-ZA"/>
              </w:rPr>
              <w:t xml:space="preserve"> 50KTL Inverter</w:t>
            </w:r>
          </w:p>
        </w:tc>
        <w:tc>
          <w:tcPr>
            <w:tcW w:w="0" w:type="auto"/>
            <w:noWrap/>
            <w:hideMark/>
            <w:tcPrChange w:id="7186" w:author="Mutali Nepfumbada" w:date="2022-09-21T08:53:00Z">
              <w:tcPr>
                <w:tcW w:w="0" w:type="auto"/>
                <w:gridSpan w:val="2"/>
                <w:noWrap/>
                <w:hideMark/>
              </w:tcPr>
            </w:tcPrChange>
          </w:tcPr>
          <w:p w14:paraId="4DF796A9" w14:textId="77777777" w:rsidR="00BC7200" w:rsidRPr="00974694" w:rsidRDefault="00BC7200" w:rsidP="00BC7200">
            <w:pPr>
              <w:jc w:val="center"/>
              <w:rPr>
                <w:rFonts w:cs="Calibri"/>
                <w:color w:val="000000"/>
                <w:lang w:val="en-ZA" w:eastAsia="en-ZA"/>
              </w:rPr>
            </w:pPr>
            <w:r w:rsidRPr="00974694">
              <w:rPr>
                <w:rFonts w:cs="Calibri"/>
                <w:color w:val="000000"/>
                <w:lang w:val="en-ZA" w:eastAsia="en-ZA"/>
              </w:rPr>
              <w:t>1</w:t>
            </w:r>
          </w:p>
        </w:tc>
        <w:tc>
          <w:tcPr>
            <w:tcW w:w="0" w:type="auto"/>
            <w:shd w:val="clear" w:color="auto" w:fill="7F7F7F" w:themeFill="text1" w:themeFillTint="80"/>
            <w:vAlign w:val="center"/>
            <w:tcPrChange w:id="7187" w:author="Mutali Nepfumbada" w:date="2022-09-21T08:53:00Z">
              <w:tcPr>
                <w:tcW w:w="0" w:type="auto"/>
                <w:gridSpan w:val="2"/>
              </w:tcPr>
            </w:tcPrChange>
          </w:tcPr>
          <w:p w14:paraId="2E5BA311" w14:textId="3164B266" w:rsidR="00BC7200" w:rsidRPr="00974694" w:rsidRDefault="00BC7200" w:rsidP="00BC7200">
            <w:pPr>
              <w:jc w:val="center"/>
              <w:rPr>
                <w:rFonts w:cs="Calibri"/>
                <w:color w:val="000000"/>
                <w:lang w:val="en-ZA" w:eastAsia="en-ZA"/>
              </w:rPr>
            </w:pPr>
            <w:ins w:id="7188" w:author="Mutali Nepfumbada" w:date="2022-09-21T08:52:00Z">
              <w:r w:rsidRPr="004B4872">
                <w:rPr>
                  <w:b/>
                  <w:sz w:val="18"/>
                  <w:szCs w:val="18"/>
                </w:rPr>
                <w:t>TBC</w:t>
              </w:r>
            </w:ins>
          </w:p>
        </w:tc>
        <w:tc>
          <w:tcPr>
            <w:tcW w:w="0" w:type="auto"/>
            <w:shd w:val="clear" w:color="auto" w:fill="7F7F7F" w:themeFill="text1" w:themeFillTint="80"/>
            <w:vAlign w:val="center"/>
            <w:tcPrChange w:id="7189" w:author="Mutali Nepfumbada" w:date="2022-09-21T08:53:00Z">
              <w:tcPr>
                <w:tcW w:w="0" w:type="auto"/>
                <w:gridSpan w:val="2"/>
              </w:tcPr>
            </w:tcPrChange>
          </w:tcPr>
          <w:p w14:paraId="0C8B9C92" w14:textId="63CB7E37" w:rsidR="00BC7200" w:rsidRPr="00974694" w:rsidRDefault="00BC7200" w:rsidP="00BC7200">
            <w:pPr>
              <w:jc w:val="center"/>
              <w:rPr>
                <w:rFonts w:cs="Calibri"/>
                <w:color w:val="000000"/>
                <w:lang w:val="en-ZA" w:eastAsia="en-ZA"/>
              </w:rPr>
            </w:pPr>
            <w:ins w:id="7190" w:author="Mutali Nepfumbada" w:date="2022-09-21T08:52:00Z">
              <w:r w:rsidRPr="004B4872">
                <w:rPr>
                  <w:b/>
                  <w:sz w:val="18"/>
                  <w:szCs w:val="18"/>
                </w:rPr>
                <w:t>TBC</w:t>
              </w:r>
            </w:ins>
          </w:p>
        </w:tc>
        <w:tc>
          <w:tcPr>
            <w:tcW w:w="0" w:type="auto"/>
            <w:shd w:val="clear" w:color="auto" w:fill="7F7F7F" w:themeFill="text1" w:themeFillTint="80"/>
            <w:vAlign w:val="center"/>
            <w:tcPrChange w:id="7191" w:author="Mutali Nepfumbada" w:date="2022-09-21T08:53:00Z">
              <w:tcPr>
                <w:tcW w:w="0" w:type="auto"/>
              </w:tcPr>
            </w:tcPrChange>
          </w:tcPr>
          <w:p w14:paraId="630234E6" w14:textId="58CA49DB" w:rsidR="00BC7200" w:rsidRPr="00974694" w:rsidRDefault="00BC7200" w:rsidP="00BC7200">
            <w:pPr>
              <w:jc w:val="center"/>
              <w:rPr>
                <w:rFonts w:cs="Calibri"/>
                <w:color w:val="000000"/>
                <w:lang w:val="en-ZA" w:eastAsia="en-ZA"/>
              </w:rPr>
            </w:pPr>
            <w:ins w:id="7192" w:author="Mutali Nepfumbada" w:date="2022-09-21T08:52:00Z">
              <w:r w:rsidRPr="004B4872">
                <w:rPr>
                  <w:b/>
                  <w:sz w:val="18"/>
                  <w:szCs w:val="18"/>
                </w:rPr>
                <w:t>TBC</w:t>
              </w:r>
            </w:ins>
          </w:p>
        </w:tc>
        <w:tc>
          <w:tcPr>
            <w:tcW w:w="0" w:type="auto"/>
            <w:shd w:val="clear" w:color="auto" w:fill="7F7F7F" w:themeFill="text1" w:themeFillTint="80"/>
            <w:vAlign w:val="center"/>
            <w:tcPrChange w:id="7193" w:author="Mutali Nepfumbada" w:date="2022-09-21T08:53:00Z">
              <w:tcPr>
                <w:tcW w:w="0" w:type="auto"/>
                <w:gridSpan w:val="2"/>
              </w:tcPr>
            </w:tcPrChange>
          </w:tcPr>
          <w:p w14:paraId="66B44DAB" w14:textId="19AD2756" w:rsidR="00BC7200" w:rsidRPr="00974694" w:rsidRDefault="00BC7200" w:rsidP="00BC7200">
            <w:pPr>
              <w:jc w:val="center"/>
              <w:rPr>
                <w:rFonts w:cs="Calibri"/>
                <w:color w:val="000000"/>
                <w:lang w:val="en-ZA" w:eastAsia="en-ZA"/>
              </w:rPr>
            </w:pPr>
            <w:ins w:id="7194" w:author="Mutali Nepfumbada" w:date="2022-09-21T08:52:00Z">
              <w:r w:rsidRPr="004B4872">
                <w:rPr>
                  <w:b/>
                  <w:sz w:val="18"/>
                  <w:szCs w:val="18"/>
                </w:rPr>
                <w:t>TBC</w:t>
              </w:r>
            </w:ins>
          </w:p>
        </w:tc>
        <w:tc>
          <w:tcPr>
            <w:tcW w:w="0" w:type="auto"/>
            <w:shd w:val="clear" w:color="auto" w:fill="7F7F7F" w:themeFill="text1" w:themeFillTint="80"/>
            <w:vAlign w:val="center"/>
            <w:tcPrChange w:id="7195" w:author="Mutali Nepfumbada" w:date="2022-09-21T08:53:00Z">
              <w:tcPr>
                <w:tcW w:w="0" w:type="auto"/>
                <w:gridSpan w:val="2"/>
              </w:tcPr>
            </w:tcPrChange>
          </w:tcPr>
          <w:p w14:paraId="2E148B77" w14:textId="441D1E14" w:rsidR="00BC7200" w:rsidRPr="00974694" w:rsidRDefault="00BC7200" w:rsidP="00BC7200">
            <w:pPr>
              <w:jc w:val="center"/>
              <w:rPr>
                <w:rFonts w:cs="Calibri"/>
                <w:color w:val="000000"/>
                <w:lang w:val="en-ZA" w:eastAsia="en-ZA"/>
              </w:rPr>
            </w:pPr>
            <w:ins w:id="7196" w:author="Mutali Nepfumbada" w:date="2022-09-21T08:52:00Z">
              <w:r w:rsidRPr="004B4872">
                <w:rPr>
                  <w:b/>
                  <w:sz w:val="18"/>
                  <w:szCs w:val="18"/>
                </w:rPr>
                <w:t>TBC</w:t>
              </w:r>
            </w:ins>
          </w:p>
        </w:tc>
      </w:tr>
      <w:tr w:rsidR="00BC7200" w:rsidRPr="00974694" w14:paraId="0F30B641" w14:textId="77777777" w:rsidTr="00BC7200">
        <w:tblPrEx>
          <w:tblW w:w="0" w:type="auto"/>
          <w:jc w:val="center"/>
          <w:tblPrExChange w:id="7197" w:author="Mutali Nepfumbada" w:date="2022-09-21T08:53:00Z">
            <w:tblPrEx>
              <w:tblW w:w="0" w:type="auto"/>
              <w:jc w:val="center"/>
            </w:tblPrEx>
          </w:tblPrExChange>
        </w:tblPrEx>
        <w:trPr>
          <w:trHeight w:val="323"/>
          <w:jc w:val="center"/>
          <w:trPrChange w:id="7198" w:author="Mutali Nepfumbada" w:date="2022-09-21T08:53:00Z">
            <w:trPr>
              <w:trHeight w:val="90"/>
              <w:jc w:val="center"/>
            </w:trPr>
          </w:trPrChange>
        </w:trPr>
        <w:tc>
          <w:tcPr>
            <w:tcW w:w="0" w:type="auto"/>
            <w:noWrap/>
            <w:hideMark/>
            <w:tcPrChange w:id="7199" w:author="Mutali Nepfumbada" w:date="2022-09-21T08:53:00Z">
              <w:tcPr>
                <w:tcW w:w="0" w:type="auto"/>
                <w:gridSpan w:val="2"/>
                <w:noWrap/>
                <w:hideMark/>
              </w:tcPr>
            </w:tcPrChange>
          </w:tcPr>
          <w:p w14:paraId="0C3DB046" w14:textId="77777777" w:rsidR="00BC7200" w:rsidRPr="00974694" w:rsidRDefault="00BC7200" w:rsidP="00BC7200">
            <w:pPr>
              <w:rPr>
                <w:rFonts w:cs="Calibri"/>
                <w:color w:val="000000"/>
                <w:lang w:val="en-ZA" w:eastAsia="en-ZA"/>
              </w:rPr>
            </w:pPr>
            <w:r w:rsidRPr="00974694">
              <w:rPr>
                <w:rFonts w:cs="Calibri"/>
                <w:color w:val="000000"/>
                <w:lang w:val="en-ZA" w:eastAsia="en-ZA"/>
              </w:rPr>
              <w:t>630A CB</w:t>
            </w:r>
          </w:p>
        </w:tc>
        <w:tc>
          <w:tcPr>
            <w:tcW w:w="0" w:type="auto"/>
            <w:noWrap/>
            <w:hideMark/>
            <w:tcPrChange w:id="7200" w:author="Mutali Nepfumbada" w:date="2022-09-21T08:53:00Z">
              <w:tcPr>
                <w:tcW w:w="0" w:type="auto"/>
                <w:gridSpan w:val="2"/>
                <w:noWrap/>
                <w:hideMark/>
              </w:tcPr>
            </w:tcPrChange>
          </w:tcPr>
          <w:p w14:paraId="35A01CB6" w14:textId="77777777" w:rsidR="00BC7200" w:rsidRPr="00974694" w:rsidRDefault="00BC7200" w:rsidP="00BC7200">
            <w:pPr>
              <w:jc w:val="center"/>
              <w:rPr>
                <w:rFonts w:cs="Calibri"/>
                <w:color w:val="000000"/>
                <w:lang w:val="en-ZA" w:eastAsia="en-ZA"/>
              </w:rPr>
            </w:pPr>
            <w:r w:rsidRPr="00974694">
              <w:rPr>
                <w:rFonts w:cs="Calibri"/>
                <w:color w:val="000000"/>
                <w:lang w:val="en-ZA" w:eastAsia="en-ZA"/>
              </w:rPr>
              <w:t>1</w:t>
            </w:r>
          </w:p>
        </w:tc>
        <w:tc>
          <w:tcPr>
            <w:tcW w:w="0" w:type="auto"/>
            <w:shd w:val="clear" w:color="auto" w:fill="7F7F7F" w:themeFill="text1" w:themeFillTint="80"/>
            <w:vAlign w:val="center"/>
            <w:tcPrChange w:id="7201" w:author="Mutali Nepfumbada" w:date="2022-09-21T08:53:00Z">
              <w:tcPr>
                <w:tcW w:w="0" w:type="auto"/>
                <w:gridSpan w:val="2"/>
              </w:tcPr>
            </w:tcPrChange>
          </w:tcPr>
          <w:p w14:paraId="5A7A3D32" w14:textId="14E935CF" w:rsidR="00BC7200" w:rsidRPr="00974694" w:rsidRDefault="00BC7200" w:rsidP="00BC7200">
            <w:pPr>
              <w:jc w:val="center"/>
              <w:rPr>
                <w:rFonts w:cs="Calibri"/>
                <w:color w:val="000000"/>
                <w:lang w:val="en-ZA" w:eastAsia="en-ZA"/>
              </w:rPr>
            </w:pPr>
            <w:ins w:id="7202" w:author="Mutali Nepfumbada" w:date="2022-09-21T08:52:00Z">
              <w:r w:rsidRPr="004B4872">
                <w:rPr>
                  <w:b/>
                  <w:sz w:val="18"/>
                  <w:szCs w:val="18"/>
                </w:rPr>
                <w:t>TBC</w:t>
              </w:r>
            </w:ins>
          </w:p>
        </w:tc>
        <w:tc>
          <w:tcPr>
            <w:tcW w:w="0" w:type="auto"/>
            <w:shd w:val="clear" w:color="auto" w:fill="7F7F7F" w:themeFill="text1" w:themeFillTint="80"/>
            <w:vAlign w:val="center"/>
            <w:tcPrChange w:id="7203" w:author="Mutali Nepfumbada" w:date="2022-09-21T08:53:00Z">
              <w:tcPr>
                <w:tcW w:w="0" w:type="auto"/>
                <w:gridSpan w:val="2"/>
              </w:tcPr>
            </w:tcPrChange>
          </w:tcPr>
          <w:p w14:paraId="1E8A8128" w14:textId="10B5E0D2" w:rsidR="00BC7200" w:rsidRPr="00974694" w:rsidRDefault="00BC7200" w:rsidP="00BC7200">
            <w:pPr>
              <w:jc w:val="center"/>
              <w:rPr>
                <w:rFonts w:cs="Calibri"/>
                <w:color w:val="000000"/>
                <w:lang w:val="en-ZA" w:eastAsia="en-ZA"/>
              </w:rPr>
            </w:pPr>
            <w:ins w:id="7204" w:author="Mutali Nepfumbada" w:date="2022-09-21T08:52:00Z">
              <w:r w:rsidRPr="004B4872">
                <w:rPr>
                  <w:b/>
                  <w:sz w:val="18"/>
                  <w:szCs w:val="18"/>
                </w:rPr>
                <w:t>TBC</w:t>
              </w:r>
            </w:ins>
          </w:p>
        </w:tc>
        <w:tc>
          <w:tcPr>
            <w:tcW w:w="0" w:type="auto"/>
            <w:shd w:val="clear" w:color="auto" w:fill="7F7F7F" w:themeFill="text1" w:themeFillTint="80"/>
            <w:vAlign w:val="center"/>
            <w:tcPrChange w:id="7205" w:author="Mutali Nepfumbada" w:date="2022-09-21T08:53:00Z">
              <w:tcPr>
                <w:tcW w:w="0" w:type="auto"/>
              </w:tcPr>
            </w:tcPrChange>
          </w:tcPr>
          <w:p w14:paraId="428994C7" w14:textId="63804839" w:rsidR="00BC7200" w:rsidRPr="00974694" w:rsidRDefault="00BC7200" w:rsidP="00BC7200">
            <w:pPr>
              <w:jc w:val="center"/>
              <w:rPr>
                <w:rFonts w:cs="Calibri"/>
                <w:color w:val="000000"/>
                <w:lang w:val="en-ZA" w:eastAsia="en-ZA"/>
              </w:rPr>
            </w:pPr>
            <w:ins w:id="7206" w:author="Mutali Nepfumbada" w:date="2022-09-21T08:52:00Z">
              <w:r w:rsidRPr="004B4872">
                <w:rPr>
                  <w:b/>
                  <w:sz w:val="18"/>
                  <w:szCs w:val="18"/>
                </w:rPr>
                <w:t>TBC</w:t>
              </w:r>
            </w:ins>
          </w:p>
        </w:tc>
        <w:tc>
          <w:tcPr>
            <w:tcW w:w="0" w:type="auto"/>
            <w:shd w:val="clear" w:color="auto" w:fill="7F7F7F" w:themeFill="text1" w:themeFillTint="80"/>
            <w:vAlign w:val="center"/>
            <w:tcPrChange w:id="7207" w:author="Mutali Nepfumbada" w:date="2022-09-21T08:53:00Z">
              <w:tcPr>
                <w:tcW w:w="0" w:type="auto"/>
                <w:gridSpan w:val="2"/>
              </w:tcPr>
            </w:tcPrChange>
          </w:tcPr>
          <w:p w14:paraId="331D6771" w14:textId="22CAC2FE" w:rsidR="00BC7200" w:rsidRPr="00974694" w:rsidRDefault="00BC7200" w:rsidP="00BC7200">
            <w:pPr>
              <w:jc w:val="center"/>
              <w:rPr>
                <w:rFonts w:cs="Calibri"/>
                <w:color w:val="000000"/>
                <w:lang w:val="en-ZA" w:eastAsia="en-ZA"/>
              </w:rPr>
            </w:pPr>
            <w:ins w:id="7208" w:author="Mutali Nepfumbada" w:date="2022-09-21T08:52:00Z">
              <w:r w:rsidRPr="004B4872">
                <w:rPr>
                  <w:b/>
                  <w:sz w:val="18"/>
                  <w:szCs w:val="18"/>
                </w:rPr>
                <w:t>TBC</w:t>
              </w:r>
            </w:ins>
          </w:p>
        </w:tc>
        <w:tc>
          <w:tcPr>
            <w:tcW w:w="0" w:type="auto"/>
            <w:shd w:val="clear" w:color="auto" w:fill="7F7F7F" w:themeFill="text1" w:themeFillTint="80"/>
            <w:vAlign w:val="center"/>
            <w:tcPrChange w:id="7209" w:author="Mutali Nepfumbada" w:date="2022-09-21T08:53:00Z">
              <w:tcPr>
                <w:tcW w:w="0" w:type="auto"/>
                <w:gridSpan w:val="2"/>
              </w:tcPr>
            </w:tcPrChange>
          </w:tcPr>
          <w:p w14:paraId="0A162907" w14:textId="2C17B537" w:rsidR="00BC7200" w:rsidRPr="00974694" w:rsidRDefault="00BC7200" w:rsidP="00BC7200">
            <w:pPr>
              <w:jc w:val="center"/>
              <w:rPr>
                <w:rFonts w:cs="Calibri"/>
                <w:color w:val="000000"/>
                <w:lang w:val="en-ZA" w:eastAsia="en-ZA"/>
              </w:rPr>
            </w:pPr>
            <w:ins w:id="7210" w:author="Mutali Nepfumbada" w:date="2022-09-21T08:52:00Z">
              <w:r w:rsidRPr="004B4872">
                <w:rPr>
                  <w:b/>
                  <w:sz w:val="18"/>
                  <w:szCs w:val="18"/>
                </w:rPr>
                <w:t>TBC</w:t>
              </w:r>
            </w:ins>
          </w:p>
        </w:tc>
      </w:tr>
      <w:tr w:rsidR="00BC7200" w:rsidRPr="00974694" w14:paraId="7153E8CE" w14:textId="77777777" w:rsidTr="00BC7200">
        <w:tblPrEx>
          <w:tblW w:w="0" w:type="auto"/>
          <w:jc w:val="center"/>
          <w:tblPrExChange w:id="7211" w:author="Mutali Nepfumbada" w:date="2022-09-21T08:53:00Z">
            <w:tblPrEx>
              <w:tblW w:w="0" w:type="auto"/>
              <w:jc w:val="center"/>
            </w:tblPrEx>
          </w:tblPrExChange>
        </w:tblPrEx>
        <w:trPr>
          <w:trHeight w:val="90"/>
          <w:jc w:val="center"/>
          <w:trPrChange w:id="7212" w:author="Mutali Nepfumbada" w:date="2022-09-21T08:53:00Z">
            <w:trPr>
              <w:trHeight w:val="90"/>
              <w:jc w:val="center"/>
            </w:trPr>
          </w:trPrChange>
        </w:trPr>
        <w:tc>
          <w:tcPr>
            <w:tcW w:w="0" w:type="auto"/>
            <w:noWrap/>
            <w:hideMark/>
            <w:tcPrChange w:id="7213" w:author="Mutali Nepfumbada" w:date="2022-09-21T08:53:00Z">
              <w:tcPr>
                <w:tcW w:w="0" w:type="auto"/>
                <w:gridSpan w:val="2"/>
                <w:noWrap/>
                <w:hideMark/>
              </w:tcPr>
            </w:tcPrChange>
          </w:tcPr>
          <w:p w14:paraId="5ACCA4BE" w14:textId="77777777" w:rsidR="00BC7200" w:rsidRPr="00974694" w:rsidRDefault="00BC7200" w:rsidP="00BC7200">
            <w:pPr>
              <w:rPr>
                <w:rFonts w:cs="Calibri"/>
                <w:color w:val="000000"/>
                <w:lang w:val="en-ZA" w:eastAsia="en-ZA"/>
              </w:rPr>
            </w:pPr>
            <w:r w:rsidRPr="00974694">
              <w:rPr>
                <w:rFonts w:cs="Calibri"/>
                <w:color w:val="000000"/>
                <w:lang w:val="en-ZA" w:eastAsia="en-ZA"/>
              </w:rPr>
              <w:t>200A CB</w:t>
            </w:r>
          </w:p>
        </w:tc>
        <w:tc>
          <w:tcPr>
            <w:tcW w:w="0" w:type="auto"/>
            <w:noWrap/>
            <w:hideMark/>
            <w:tcPrChange w:id="7214" w:author="Mutali Nepfumbada" w:date="2022-09-21T08:53:00Z">
              <w:tcPr>
                <w:tcW w:w="0" w:type="auto"/>
                <w:gridSpan w:val="2"/>
                <w:noWrap/>
                <w:hideMark/>
              </w:tcPr>
            </w:tcPrChange>
          </w:tcPr>
          <w:p w14:paraId="77D8F1A6" w14:textId="77777777" w:rsidR="00BC7200" w:rsidRPr="00974694" w:rsidRDefault="00BC7200" w:rsidP="00BC7200">
            <w:pPr>
              <w:jc w:val="center"/>
              <w:rPr>
                <w:rFonts w:cs="Calibri"/>
                <w:color w:val="000000"/>
                <w:lang w:val="en-ZA" w:eastAsia="en-ZA"/>
              </w:rPr>
            </w:pPr>
            <w:r w:rsidRPr="00974694">
              <w:rPr>
                <w:rFonts w:cs="Calibri"/>
                <w:color w:val="000000"/>
                <w:lang w:val="en-ZA" w:eastAsia="en-ZA"/>
              </w:rPr>
              <w:t>1</w:t>
            </w:r>
          </w:p>
        </w:tc>
        <w:tc>
          <w:tcPr>
            <w:tcW w:w="0" w:type="auto"/>
            <w:shd w:val="clear" w:color="auto" w:fill="7F7F7F" w:themeFill="text1" w:themeFillTint="80"/>
            <w:vAlign w:val="center"/>
            <w:tcPrChange w:id="7215" w:author="Mutali Nepfumbada" w:date="2022-09-21T08:53:00Z">
              <w:tcPr>
                <w:tcW w:w="0" w:type="auto"/>
                <w:gridSpan w:val="2"/>
              </w:tcPr>
            </w:tcPrChange>
          </w:tcPr>
          <w:p w14:paraId="58BB6B55" w14:textId="010449A1" w:rsidR="00BC7200" w:rsidRPr="00974694" w:rsidRDefault="00BC7200" w:rsidP="00BC7200">
            <w:pPr>
              <w:jc w:val="center"/>
              <w:rPr>
                <w:rFonts w:cs="Calibri"/>
                <w:color w:val="000000"/>
                <w:lang w:val="en-ZA" w:eastAsia="en-ZA"/>
              </w:rPr>
            </w:pPr>
            <w:ins w:id="7216" w:author="Mutali Nepfumbada" w:date="2022-09-21T08:52:00Z">
              <w:r w:rsidRPr="004B4872">
                <w:rPr>
                  <w:b/>
                  <w:sz w:val="18"/>
                  <w:szCs w:val="18"/>
                </w:rPr>
                <w:t>TBC</w:t>
              </w:r>
            </w:ins>
          </w:p>
        </w:tc>
        <w:tc>
          <w:tcPr>
            <w:tcW w:w="0" w:type="auto"/>
            <w:shd w:val="clear" w:color="auto" w:fill="7F7F7F" w:themeFill="text1" w:themeFillTint="80"/>
            <w:vAlign w:val="center"/>
            <w:tcPrChange w:id="7217" w:author="Mutali Nepfumbada" w:date="2022-09-21T08:53:00Z">
              <w:tcPr>
                <w:tcW w:w="0" w:type="auto"/>
                <w:gridSpan w:val="2"/>
              </w:tcPr>
            </w:tcPrChange>
          </w:tcPr>
          <w:p w14:paraId="291189CD" w14:textId="2C7E8DCA" w:rsidR="00BC7200" w:rsidRPr="00974694" w:rsidRDefault="00BC7200" w:rsidP="00BC7200">
            <w:pPr>
              <w:jc w:val="center"/>
              <w:rPr>
                <w:rFonts w:cs="Calibri"/>
                <w:color w:val="000000"/>
                <w:lang w:val="en-ZA" w:eastAsia="en-ZA"/>
              </w:rPr>
            </w:pPr>
            <w:ins w:id="7218" w:author="Mutali Nepfumbada" w:date="2022-09-21T08:52:00Z">
              <w:r w:rsidRPr="004B4872">
                <w:rPr>
                  <w:b/>
                  <w:sz w:val="18"/>
                  <w:szCs w:val="18"/>
                </w:rPr>
                <w:t>TBC</w:t>
              </w:r>
            </w:ins>
          </w:p>
        </w:tc>
        <w:tc>
          <w:tcPr>
            <w:tcW w:w="0" w:type="auto"/>
            <w:shd w:val="clear" w:color="auto" w:fill="7F7F7F" w:themeFill="text1" w:themeFillTint="80"/>
            <w:vAlign w:val="center"/>
            <w:tcPrChange w:id="7219" w:author="Mutali Nepfumbada" w:date="2022-09-21T08:53:00Z">
              <w:tcPr>
                <w:tcW w:w="0" w:type="auto"/>
              </w:tcPr>
            </w:tcPrChange>
          </w:tcPr>
          <w:p w14:paraId="20E042DC" w14:textId="4B5FA19A" w:rsidR="00BC7200" w:rsidRPr="00974694" w:rsidRDefault="00BC7200" w:rsidP="00BC7200">
            <w:pPr>
              <w:jc w:val="center"/>
              <w:rPr>
                <w:rFonts w:cs="Calibri"/>
                <w:color w:val="000000"/>
                <w:lang w:val="en-ZA" w:eastAsia="en-ZA"/>
              </w:rPr>
            </w:pPr>
            <w:ins w:id="7220" w:author="Mutali Nepfumbada" w:date="2022-09-21T08:52:00Z">
              <w:r w:rsidRPr="004B4872">
                <w:rPr>
                  <w:b/>
                  <w:sz w:val="18"/>
                  <w:szCs w:val="18"/>
                </w:rPr>
                <w:t>TBC</w:t>
              </w:r>
            </w:ins>
          </w:p>
        </w:tc>
        <w:tc>
          <w:tcPr>
            <w:tcW w:w="0" w:type="auto"/>
            <w:shd w:val="clear" w:color="auto" w:fill="7F7F7F" w:themeFill="text1" w:themeFillTint="80"/>
            <w:vAlign w:val="center"/>
            <w:tcPrChange w:id="7221" w:author="Mutali Nepfumbada" w:date="2022-09-21T08:53:00Z">
              <w:tcPr>
                <w:tcW w:w="0" w:type="auto"/>
                <w:gridSpan w:val="2"/>
              </w:tcPr>
            </w:tcPrChange>
          </w:tcPr>
          <w:p w14:paraId="5671AD0A" w14:textId="57A75F51" w:rsidR="00BC7200" w:rsidRPr="00974694" w:rsidRDefault="00BC7200" w:rsidP="00BC7200">
            <w:pPr>
              <w:jc w:val="center"/>
              <w:rPr>
                <w:rFonts w:cs="Calibri"/>
                <w:color w:val="000000"/>
                <w:lang w:val="en-ZA" w:eastAsia="en-ZA"/>
              </w:rPr>
            </w:pPr>
            <w:ins w:id="7222" w:author="Mutali Nepfumbada" w:date="2022-09-21T08:52:00Z">
              <w:r w:rsidRPr="004B4872">
                <w:rPr>
                  <w:b/>
                  <w:sz w:val="18"/>
                  <w:szCs w:val="18"/>
                </w:rPr>
                <w:t>TBC</w:t>
              </w:r>
            </w:ins>
          </w:p>
        </w:tc>
        <w:tc>
          <w:tcPr>
            <w:tcW w:w="0" w:type="auto"/>
            <w:shd w:val="clear" w:color="auto" w:fill="7F7F7F" w:themeFill="text1" w:themeFillTint="80"/>
            <w:vAlign w:val="center"/>
            <w:tcPrChange w:id="7223" w:author="Mutali Nepfumbada" w:date="2022-09-21T08:53:00Z">
              <w:tcPr>
                <w:tcW w:w="0" w:type="auto"/>
                <w:gridSpan w:val="2"/>
              </w:tcPr>
            </w:tcPrChange>
          </w:tcPr>
          <w:p w14:paraId="62083E89" w14:textId="248FD18E" w:rsidR="00BC7200" w:rsidRPr="00974694" w:rsidRDefault="00BC7200" w:rsidP="00BC7200">
            <w:pPr>
              <w:jc w:val="center"/>
              <w:rPr>
                <w:rFonts w:cs="Calibri"/>
                <w:color w:val="000000"/>
                <w:lang w:val="en-ZA" w:eastAsia="en-ZA"/>
              </w:rPr>
            </w:pPr>
            <w:ins w:id="7224" w:author="Mutali Nepfumbada" w:date="2022-09-21T08:52:00Z">
              <w:r w:rsidRPr="004B4872">
                <w:rPr>
                  <w:b/>
                  <w:sz w:val="18"/>
                  <w:szCs w:val="18"/>
                </w:rPr>
                <w:t>TBC</w:t>
              </w:r>
            </w:ins>
          </w:p>
        </w:tc>
      </w:tr>
      <w:tr w:rsidR="00BC7200" w:rsidRPr="00974694" w14:paraId="3D615B4E" w14:textId="77777777" w:rsidTr="00BC7200">
        <w:tblPrEx>
          <w:tblW w:w="0" w:type="auto"/>
          <w:jc w:val="center"/>
          <w:tblPrExChange w:id="7225" w:author="Mutali Nepfumbada" w:date="2022-09-21T08:53:00Z">
            <w:tblPrEx>
              <w:tblW w:w="0" w:type="auto"/>
              <w:jc w:val="center"/>
            </w:tblPrEx>
          </w:tblPrExChange>
        </w:tblPrEx>
        <w:trPr>
          <w:trHeight w:val="90"/>
          <w:jc w:val="center"/>
          <w:trPrChange w:id="7226" w:author="Mutali Nepfumbada" w:date="2022-09-21T08:53:00Z">
            <w:trPr>
              <w:trHeight w:val="90"/>
              <w:jc w:val="center"/>
            </w:trPr>
          </w:trPrChange>
        </w:trPr>
        <w:tc>
          <w:tcPr>
            <w:tcW w:w="0" w:type="auto"/>
            <w:noWrap/>
            <w:hideMark/>
            <w:tcPrChange w:id="7227" w:author="Mutali Nepfumbada" w:date="2022-09-21T08:53:00Z">
              <w:tcPr>
                <w:tcW w:w="0" w:type="auto"/>
                <w:gridSpan w:val="2"/>
                <w:noWrap/>
                <w:hideMark/>
              </w:tcPr>
            </w:tcPrChange>
          </w:tcPr>
          <w:p w14:paraId="3B171B46" w14:textId="77777777" w:rsidR="00BC7200" w:rsidRPr="00974694" w:rsidRDefault="00BC7200" w:rsidP="00BC7200">
            <w:pPr>
              <w:rPr>
                <w:rFonts w:cs="Calibri"/>
                <w:color w:val="000000"/>
                <w:lang w:val="en-ZA" w:eastAsia="en-ZA"/>
              </w:rPr>
            </w:pPr>
            <w:r w:rsidRPr="00974694">
              <w:rPr>
                <w:rFonts w:cs="Calibri"/>
                <w:color w:val="000000"/>
                <w:lang w:val="en-ZA" w:eastAsia="en-ZA"/>
              </w:rPr>
              <w:t>100A CB</w:t>
            </w:r>
          </w:p>
        </w:tc>
        <w:tc>
          <w:tcPr>
            <w:tcW w:w="0" w:type="auto"/>
            <w:noWrap/>
            <w:hideMark/>
            <w:tcPrChange w:id="7228" w:author="Mutali Nepfumbada" w:date="2022-09-21T08:53:00Z">
              <w:tcPr>
                <w:tcW w:w="0" w:type="auto"/>
                <w:gridSpan w:val="2"/>
                <w:noWrap/>
                <w:hideMark/>
              </w:tcPr>
            </w:tcPrChange>
          </w:tcPr>
          <w:p w14:paraId="007E30C3" w14:textId="77777777" w:rsidR="00BC7200" w:rsidRPr="00974694" w:rsidRDefault="00BC7200" w:rsidP="00BC7200">
            <w:pPr>
              <w:jc w:val="center"/>
              <w:rPr>
                <w:rFonts w:cs="Calibri"/>
                <w:color w:val="000000"/>
                <w:lang w:val="en-ZA" w:eastAsia="en-ZA"/>
              </w:rPr>
            </w:pPr>
            <w:r w:rsidRPr="00974694">
              <w:rPr>
                <w:rFonts w:cs="Calibri"/>
                <w:color w:val="000000"/>
                <w:lang w:val="en-ZA" w:eastAsia="en-ZA"/>
              </w:rPr>
              <w:t>1</w:t>
            </w:r>
          </w:p>
        </w:tc>
        <w:tc>
          <w:tcPr>
            <w:tcW w:w="0" w:type="auto"/>
            <w:shd w:val="clear" w:color="auto" w:fill="7F7F7F" w:themeFill="text1" w:themeFillTint="80"/>
            <w:vAlign w:val="center"/>
            <w:tcPrChange w:id="7229" w:author="Mutali Nepfumbada" w:date="2022-09-21T08:53:00Z">
              <w:tcPr>
                <w:tcW w:w="0" w:type="auto"/>
                <w:gridSpan w:val="2"/>
              </w:tcPr>
            </w:tcPrChange>
          </w:tcPr>
          <w:p w14:paraId="042164A3" w14:textId="11224047" w:rsidR="00BC7200" w:rsidRPr="00974694" w:rsidRDefault="00BC7200" w:rsidP="00BC7200">
            <w:pPr>
              <w:jc w:val="center"/>
              <w:rPr>
                <w:rFonts w:cs="Calibri"/>
                <w:color w:val="000000"/>
                <w:lang w:val="en-ZA" w:eastAsia="en-ZA"/>
              </w:rPr>
            </w:pPr>
            <w:ins w:id="7230" w:author="Mutali Nepfumbada" w:date="2022-09-21T08:52:00Z">
              <w:r w:rsidRPr="004B4872">
                <w:rPr>
                  <w:b/>
                  <w:sz w:val="18"/>
                  <w:szCs w:val="18"/>
                </w:rPr>
                <w:t>TBC</w:t>
              </w:r>
            </w:ins>
          </w:p>
        </w:tc>
        <w:tc>
          <w:tcPr>
            <w:tcW w:w="0" w:type="auto"/>
            <w:shd w:val="clear" w:color="auto" w:fill="7F7F7F" w:themeFill="text1" w:themeFillTint="80"/>
            <w:vAlign w:val="center"/>
            <w:tcPrChange w:id="7231" w:author="Mutali Nepfumbada" w:date="2022-09-21T08:53:00Z">
              <w:tcPr>
                <w:tcW w:w="0" w:type="auto"/>
                <w:gridSpan w:val="2"/>
              </w:tcPr>
            </w:tcPrChange>
          </w:tcPr>
          <w:p w14:paraId="101E72BF" w14:textId="0E124C63" w:rsidR="00BC7200" w:rsidRPr="00974694" w:rsidRDefault="00BC7200" w:rsidP="00BC7200">
            <w:pPr>
              <w:jc w:val="center"/>
              <w:rPr>
                <w:rFonts w:cs="Calibri"/>
                <w:color w:val="000000"/>
                <w:lang w:val="en-ZA" w:eastAsia="en-ZA"/>
              </w:rPr>
            </w:pPr>
            <w:ins w:id="7232" w:author="Mutali Nepfumbada" w:date="2022-09-21T08:52:00Z">
              <w:r w:rsidRPr="004B4872">
                <w:rPr>
                  <w:b/>
                  <w:sz w:val="18"/>
                  <w:szCs w:val="18"/>
                </w:rPr>
                <w:t>TBC</w:t>
              </w:r>
            </w:ins>
          </w:p>
        </w:tc>
        <w:tc>
          <w:tcPr>
            <w:tcW w:w="0" w:type="auto"/>
            <w:shd w:val="clear" w:color="auto" w:fill="7F7F7F" w:themeFill="text1" w:themeFillTint="80"/>
            <w:vAlign w:val="center"/>
            <w:tcPrChange w:id="7233" w:author="Mutali Nepfumbada" w:date="2022-09-21T08:53:00Z">
              <w:tcPr>
                <w:tcW w:w="0" w:type="auto"/>
              </w:tcPr>
            </w:tcPrChange>
          </w:tcPr>
          <w:p w14:paraId="7B24CAD4" w14:textId="2EC76431" w:rsidR="00BC7200" w:rsidRPr="00974694" w:rsidRDefault="00BC7200" w:rsidP="00BC7200">
            <w:pPr>
              <w:jc w:val="center"/>
              <w:rPr>
                <w:rFonts w:cs="Calibri"/>
                <w:color w:val="000000"/>
                <w:lang w:val="en-ZA" w:eastAsia="en-ZA"/>
              </w:rPr>
            </w:pPr>
            <w:ins w:id="7234" w:author="Mutali Nepfumbada" w:date="2022-09-21T08:52:00Z">
              <w:r w:rsidRPr="004B4872">
                <w:rPr>
                  <w:b/>
                  <w:sz w:val="18"/>
                  <w:szCs w:val="18"/>
                </w:rPr>
                <w:t>TBC</w:t>
              </w:r>
            </w:ins>
          </w:p>
        </w:tc>
        <w:tc>
          <w:tcPr>
            <w:tcW w:w="0" w:type="auto"/>
            <w:shd w:val="clear" w:color="auto" w:fill="7F7F7F" w:themeFill="text1" w:themeFillTint="80"/>
            <w:vAlign w:val="center"/>
            <w:tcPrChange w:id="7235" w:author="Mutali Nepfumbada" w:date="2022-09-21T08:53:00Z">
              <w:tcPr>
                <w:tcW w:w="0" w:type="auto"/>
                <w:gridSpan w:val="2"/>
              </w:tcPr>
            </w:tcPrChange>
          </w:tcPr>
          <w:p w14:paraId="4D8625DA" w14:textId="4B00867C" w:rsidR="00BC7200" w:rsidRPr="00974694" w:rsidRDefault="00BC7200" w:rsidP="00BC7200">
            <w:pPr>
              <w:jc w:val="center"/>
              <w:rPr>
                <w:rFonts w:cs="Calibri"/>
                <w:color w:val="000000"/>
                <w:lang w:val="en-ZA" w:eastAsia="en-ZA"/>
              </w:rPr>
            </w:pPr>
            <w:ins w:id="7236" w:author="Mutali Nepfumbada" w:date="2022-09-21T08:52:00Z">
              <w:r w:rsidRPr="004B4872">
                <w:rPr>
                  <w:b/>
                  <w:sz w:val="18"/>
                  <w:szCs w:val="18"/>
                </w:rPr>
                <w:t>TBC</w:t>
              </w:r>
            </w:ins>
          </w:p>
        </w:tc>
        <w:tc>
          <w:tcPr>
            <w:tcW w:w="0" w:type="auto"/>
            <w:shd w:val="clear" w:color="auto" w:fill="7F7F7F" w:themeFill="text1" w:themeFillTint="80"/>
            <w:vAlign w:val="center"/>
            <w:tcPrChange w:id="7237" w:author="Mutali Nepfumbada" w:date="2022-09-21T08:53:00Z">
              <w:tcPr>
                <w:tcW w:w="0" w:type="auto"/>
                <w:gridSpan w:val="2"/>
              </w:tcPr>
            </w:tcPrChange>
          </w:tcPr>
          <w:p w14:paraId="2E66EB65" w14:textId="3C66EE82" w:rsidR="00BC7200" w:rsidRPr="00974694" w:rsidRDefault="00BC7200" w:rsidP="00BC7200">
            <w:pPr>
              <w:jc w:val="center"/>
              <w:rPr>
                <w:rFonts w:cs="Calibri"/>
                <w:color w:val="000000"/>
                <w:lang w:val="en-ZA" w:eastAsia="en-ZA"/>
              </w:rPr>
            </w:pPr>
            <w:ins w:id="7238" w:author="Mutali Nepfumbada" w:date="2022-09-21T08:52:00Z">
              <w:r w:rsidRPr="004B4872">
                <w:rPr>
                  <w:b/>
                  <w:sz w:val="18"/>
                  <w:szCs w:val="18"/>
                </w:rPr>
                <w:t>TBC</w:t>
              </w:r>
            </w:ins>
          </w:p>
        </w:tc>
      </w:tr>
      <w:tr w:rsidR="00BC7200" w:rsidRPr="00974694" w14:paraId="2EB16390" w14:textId="77777777" w:rsidTr="00BC7200">
        <w:tblPrEx>
          <w:tblW w:w="0" w:type="auto"/>
          <w:jc w:val="center"/>
          <w:tblPrExChange w:id="7239" w:author="Mutali Nepfumbada" w:date="2022-09-21T08:53:00Z">
            <w:tblPrEx>
              <w:tblW w:w="0" w:type="auto"/>
              <w:jc w:val="center"/>
            </w:tblPrEx>
          </w:tblPrExChange>
        </w:tblPrEx>
        <w:trPr>
          <w:trHeight w:val="228"/>
          <w:jc w:val="center"/>
          <w:trPrChange w:id="7240" w:author="Mutali Nepfumbada" w:date="2022-09-21T08:53:00Z">
            <w:trPr>
              <w:trHeight w:val="228"/>
              <w:jc w:val="center"/>
            </w:trPr>
          </w:trPrChange>
        </w:trPr>
        <w:tc>
          <w:tcPr>
            <w:tcW w:w="0" w:type="auto"/>
            <w:noWrap/>
            <w:hideMark/>
            <w:tcPrChange w:id="7241" w:author="Mutali Nepfumbada" w:date="2022-09-21T08:53:00Z">
              <w:tcPr>
                <w:tcW w:w="0" w:type="auto"/>
                <w:gridSpan w:val="2"/>
                <w:noWrap/>
                <w:hideMark/>
              </w:tcPr>
            </w:tcPrChange>
          </w:tcPr>
          <w:p w14:paraId="5AF8A277" w14:textId="77777777" w:rsidR="00BC7200" w:rsidRPr="00974694" w:rsidRDefault="00BC7200" w:rsidP="00BC7200">
            <w:pPr>
              <w:rPr>
                <w:rFonts w:cs="Calibri"/>
                <w:color w:val="000000"/>
                <w:lang w:val="en-ZA" w:eastAsia="en-ZA"/>
              </w:rPr>
            </w:pPr>
            <w:r w:rsidRPr="00974694">
              <w:rPr>
                <w:rFonts w:cs="Calibri"/>
                <w:color w:val="000000"/>
                <w:lang w:val="en-ZA" w:eastAsia="en-ZA"/>
              </w:rPr>
              <w:t>Motorised Breaker Mechanism</w:t>
            </w:r>
          </w:p>
        </w:tc>
        <w:tc>
          <w:tcPr>
            <w:tcW w:w="0" w:type="auto"/>
            <w:noWrap/>
            <w:hideMark/>
            <w:tcPrChange w:id="7242" w:author="Mutali Nepfumbada" w:date="2022-09-21T08:53:00Z">
              <w:tcPr>
                <w:tcW w:w="0" w:type="auto"/>
                <w:gridSpan w:val="2"/>
                <w:noWrap/>
                <w:hideMark/>
              </w:tcPr>
            </w:tcPrChange>
          </w:tcPr>
          <w:p w14:paraId="0F7D94FD" w14:textId="77777777" w:rsidR="00BC7200" w:rsidRPr="00974694" w:rsidRDefault="00BC7200" w:rsidP="00BC7200">
            <w:pPr>
              <w:jc w:val="center"/>
              <w:rPr>
                <w:rFonts w:cs="Calibri"/>
                <w:color w:val="000000"/>
                <w:lang w:val="en-ZA" w:eastAsia="en-ZA"/>
              </w:rPr>
            </w:pPr>
            <w:r w:rsidRPr="00974694">
              <w:rPr>
                <w:rFonts w:cs="Calibri"/>
                <w:color w:val="000000"/>
                <w:lang w:val="en-ZA" w:eastAsia="en-ZA"/>
              </w:rPr>
              <w:t>1</w:t>
            </w:r>
          </w:p>
        </w:tc>
        <w:tc>
          <w:tcPr>
            <w:tcW w:w="0" w:type="auto"/>
            <w:shd w:val="clear" w:color="auto" w:fill="7F7F7F" w:themeFill="text1" w:themeFillTint="80"/>
            <w:vAlign w:val="center"/>
            <w:tcPrChange w:id="7243" w:author="Mutali Nepfumbada" w:date="2022-09-21T08:53:00Z">
              <w:tcPr>
                <w:tcW w:w="0" w:type="auto"/>
                <w:gridSpan w:val="2"/>
              </w:tcPr>
            </w:tcPrChange>
          </w:tcPr>
          <w:p w14:paraId="5FC954A5" w14:textId="689FB51C" w:rsidR="00BC7200" w:rsidRPr="00974694" w:rsidRDefault="00BC7200" w:rsidP="00BC7200">
            <w:pPr>
              <w:jc w:val="center"/>
              <w:rPr>
                <w:rFonts w:cs="Calibri"/>
                <w:color w:val="000000"/>
                <w:lang w:val="en-ZA" w:eastAsia="en-ZA"/>
              </w:rPr>
            </w:pPr>
            <w:ins w:id="7244" w:author="Mutali Nepfumbada" w:date="2022-09-21T08:52:00Z">
              <w:r w:rsidRPr="004B4872">
                <w:rPr>
                  <w:b/>
                  <w:sz w:val="18"/>
                  <w:szCs w:val="18"/>
                </w:rPr>
                <w:t>TBC</w:t>
              </w:r>
            </w:ins>
          </w:p>
        </w:tc>
        <w:tc>
          <w:tcPr>
            <w:tcW w:w="0" w:type="auto"/>
            <w:shd w:val="clear" w:color="auto" w:fill="7F7F7F" w:themeFill="text1" w:themeFillTint="80"/>
            <w:vAlign w:val="center"/>
            <w:tcPrChange w:id="7245" w:author="Mutali Nepfumbada" w:date="2022-09-21T08:53:00Z">
              <w:tcPr>
                <w:tcW w:w="0" w:type="auto"/>
                <w:gridSpan w:val="2"/>
              </w:tcPr>
            </w:tcPrChange>
          </w:tcPr>
          <w:p w14:paraId="49C13A9F" w14:textId="6F0928CF" w:rsidR="00BC7200" w:rsidRPr="00974694" w:rsidRDefault="00BC7200" w:rsidP="00BC7200">
            <w:pPr>
              <w:jc w:val="center"/>
              <w:rPr>
                <w:rFonts w:cs="Calibri"/>
                <w:color w:val="000000"/>
                <w:lang w:val="en-ZA" w:eastAsia="en-ZA"/>
              </w:rPr>
            </w:pPr>
            <w:ins w:id="7246" w:author="Mutali Nepfumbada" w:date="2022-09-21T08:52:00Z">
              <w:r w:rsidRPr="004B4872">
                <w:rPr>
                  <w:b/>
                  <w:sz w:val="18"/>
                  <w:szCs w:val="18"/>
                </w:rPr>
                <w:t>TBC</w:t>
              </w:r>
            </w:ins>
          </w:p>
        </w:tc>
        <w:tc>
          <w:tcPr>
            <w:tcW w:w="0" w:type="auto"/>
            <w:shd w:val="clear" w:color="auto" w:fill="7F7F7F" w:themeFill="text1" w:themeFillTint="80"/>
            <w:vAlign w:val="center"/>
            <w:tcPrChange w:id="7247" w:author="Mutali Nepfumbada" w:date="2022-09-21T08:53:00Z">
              <w:tcPr>
                <w:tcW w:w="0" w:type="auto"/>
              </w:tcPr>
            </w:tcPrChange>
          </w:tcPr>
          <w:p w14:paraId="14F2C932" w14:textId="325B7E13" w:rsidR="00BC7200" w:rsidRPr="00974694" w:rsidRDefault="00BC7200" w:rsidP="00BC7200">
            <w:pPr>
              <w:jc w:val="center"/>
              <w:rPr>
                <w:rFonts w:cs="Calibri"/>
                <w:color w:val="000000"/>
                <w:lang w:val="en-ZA" w:eastAsia="en-ZA"/>
              </w:rPr>
            </w:pPr>
            <w:ins w:id="7248" w:author="Mutali Nepfumbada" w:date="2022-09-21T08:52:00Z">
              <w:r w:rsidRPr="004B4872">
                <w:rPr>
                  <w:b/>
                  <w:sz w:val="18"/>
                  <w:szCs w:val="18"/>
                </w:rPr>
                <w:t>TBC</w:t>
              </w:r>
            </w:ins>
          </w:p>
        </w:tc>
        <w:tc>
          <w:tcPr>
            <w:tcW w:w="0" w:type="auto"/>
            <w:shd w:val="clear" w:color="auto" w:fill="7F7F7F" w:themeFill="text1" w:themeFillTint="80"/>
            <w:vAlign w:val="center"/>
            <w:tcPrChange w:id="7249" w:author="Mutali Nepfumbada" w:date="2022-09-21T08:53:00Z">
              <w:tcPr>
                <w:tcW w:w="0" w:type="auto"/>
                <w:gridSpan w:val="2"/>
              </w:tcPr>
            </w:tcPrChange>
          </w:tcPr>
          <w:p w14:paraId="411D3810" w14:textId="6E3417A3" w:rsidR="00BC7200" w:rsidRPr="00974694" w:rsidRDefault="00BC7200" w:rsidP="00BC7200">
            <w:pPr>
              <w:jc w:val="center"/>
              <w:rPr>
                <w:rFonts w:cs="Calibri"/>
                <w:color w:val="000000"/>
                <w:lang w:val="en-ZA" w:eastAsia="en-ZA"/>
              </w:rPr>
            </w:pPr>
            <w:ins w:id="7250" w:author="Mutali Nepfumbada" w:date="2022-09-21T08:52:00Z">
              <w:r w:rsidRPr="004B4872">
                <w:rPr>
                  <w:b/>
                  <w:sz w:val="18"/>
                  <w:szCs w:val="18"/>
                </w:rPr>
                <w:t>TBC</w:t>
              </w:r>
            </w:ins>
          </w:p>
        </w:tc>
        <w:tc>
          <w:tcPr>
            <w:tcW w:w="0" w:type="auto"/>
            <w:shd w:val="clear" w:color="auto" w:fill="7F7F7F" w:themeFill="text1" w:themeFillTint="80"/>
            <w:vAlign w:val="center"/>
            <w:tcPrChange w:id="7251" w:author="Mutali Nepfumbada" w:date="2022-09-21T08:53:00Z">
              <w:tcPr>
                <w:tcW w:w="0" w:type="auto"/>
                <w:gridSpan w:val="2"/>
              </w:tcPr>
            </w:tcPrChange>
          </w:tcPr>
          <w:p w14:paraId="18FCA0CC" w14:textId="53D8B45D" w:rsidR="00BC7200" w:rsidRPr="00974694" w:rsidRDefault="00BC7200" w:rsidP="00BC7200">
            <w:pPr>
              <w:jc w:val="center"/>
              <w:rPr>
                <w:rFonts w:cs="Calibri"/>
                <w:color w:val="000000"/>
                <w:lang w:val="en-ZA" w:eastAsia="en-ZA"/>
              </w:rPr>
            </w:pPr>
            <w:ins w:id="7252" w:author="Mutali Nepfumbada" w:date="2022-09-21T08:52:00Z">
              <w:r w:rsidRPr="004B4872">
                <w:rPr>
                  <w:b/>
                  <w:sz w:val="18"/>
                  <w:szCs w:val="18"/>
                </w:rPr>
                <w:t>TBC</w:t>
              </w:r>
            </w:ins>
          </w:p>
        </w:tc>
      </w:tr>
      <w:tr w:rsidR="00BC7200" w:rsidRPr="00974694" w14:paraId="50F2651C" w14:textId="77777777" w:rsidTr="00BC7200">
        <w:tblPrEx>
          <w:tblW w:w="0" w:type="auto"/>
          <w:jc w:val="center"/>
          <w:tblPrExChange w:id="7253" w:author="Mutali Nepfumbada" w:date="2022-09-21T08:53:00Z">
            <w:tblPrEx>
              <w:tblW w:w="0" w:type="auto"/>
              <w:jc w:val="center"/>
            </w:tblPrEx>
          </w:tblPrExChange>
        </w:tblPrEx>
        <w:trPr>
          <w:trHeight w:val="232"/>
          <w:jc w:val="center"/>
          <w:trPrChange w:id="7254" w:author="Mutali Nepfumbada" w:date="2022-09-21T08:53:00Z">
            <w:trPr>
              <w:trHeight w:val="232"/>
              <w:jc w:val="center"/>
            </w:trPr>
          </w:trPrChange>
        </w:trPr>
        <w:tc>
          <w:tcPr>
            <w:tcW w:w="0" w:type="auto"/>
            <w:noWrap/>
            <w:hideMark/>
            <w:tcPrChange w:id="7255" w:author="Mutali Nepfumbada" w:date="2022-09-21T08:53:00Z">
              <w:tcPr>
                <w:tcW w:w="0" w:type="auto"/>
                <w:gridSpan w:val="2"/>
                <w:noWrap/>
                <w:hideMark/>
              </w:tcPr>
            </w:tcPrChange>
          </w:tcPr>
          <w:p w14:paraId="664560A7" w14:textId="77777777" w:rsidR="00BC7200" w:rsidRPr="00974694" w:rsidRDefault="00BC7200" w:rsidP="00BC7200">
            <w:pPr>
              <w:rPr>
                <w:rFonts w:cs="Calibri"/>
                <w:color w:val="000000"/>
                <w:lang w:val="en-ZA" w:eastAsia="en-ZA"/>
              </w:rPr>
            </w:pPr>
            <w:r w:rsidRPr="00974694">
              <w:rPr>
                <w:rFonts w:cs="Calibri"/>
                <w:color w:val="000000"/>
                <w:lang w:val="en-ZA" w:eastAsia="en-ZA"/>
              </w:rPr>
              <w:t>JA Solar 540 W modules</w:t>
            </w:r>
          </w:p>
        </w:tc>
        <w:tc>
          <w:tcPr>
            <w:tcW w:w="0" w:type="auto"/>
            <w:noWrap/>
            <w:hideMark/>
            <w:tcPrChange w:id="7256" w:author="Mutali Nepfumbada" w:date="2022-09-21T08:53:00Z">
              <w:tcPr>
                <w:tcW w:w="0" w:type="auto"/>
                <w:gridSpan w:val="2"/>
                <w:noWrap/>
                <w:hideMark/>
              </w:tcPr>
            </w:tcPrChange>
          </w:tcPr>
          <w:p w14:paraId="0E99E29A" w14:textId="77777777" w:rsidR="00BC7200" w:rsidRPr="00974694" w:rsidRDefault="00BC7200" w:rsidP="00BC7200">
            <w:pPr>
              <w:jc w:val="center"/>
              <w:rPr>
                <w:rFonts w:cs="Calibri"/>
                <w:color w:val="000000"/>
                <w:lang w:val="en-ZA" w:eastAsia="en-ZA"/>
              </w:rPr>
            </w:pPr>
            <w:r w:rsidRPr="00974694">
              <w:rPr>
                <w:rFonts w:cs="Calibri"/>
                <w:color w:val="000000"/>
                <w:lang w:val="en-ZA" w:eastAsia="en-ZA"/>
              </w:rPr>
              <w:t>10</w:t>
            </w:r>
          </w:p>
        </w:tc>
        <w:tc>
          <w:tcPr>
            <w:tcW w:w="0" w:type="auto"/>
            <w:shd w:val="clear" w:color="auto" w:fill="7F7F7F" w:themeFill="text1" w:themeFillTint="80"/>
            <w:vAlign w:val="center"/>
            <w:tcPrChange w:id="7257" w:author="Mutali Nepfumbada" w:date="2022-09-21T08:53:00Z">
              <w:tcPr>
                <w:tcW w:w="0" w:type="auto"/>
                <w:gridSpan w:val="2"/>
              </w:tcPr>
            </w:tcPrChange>
          </w:tcPr>
          <w:p w14:paraId="4096F20E" w14:textId="4DEDAB3A" w:rsidR="00BC7200" w:rsidRPr="00974694" w:rsidRDefault="00BC7200" w:rsidP="00BC7200">
            <w:pPr>
              <w:jc w:val="center"/>
              <w:rPr>
                <w:rFonts w:cs="Calibri"/>
                <w:color w:val="000000"/>
                <w:lang w:val="en-ZA" w:eastAsia="en-ZA"/>
              </w:rPr>
            </w:pPr>
            <w:ins w:id="7258" w:author="Mutali Nepfumbada" w:date="2022-09-21T08:52:00Z">
              <w:r w:rsidRPr="004B4872">
                <w:rPr>
                  <w:b/>
                  <w:sz w:val="18"/>
                  <w:szCs w:val="18"/>
                </w:rPr>
                <w:t>TBC</w:t>
              </w:r>
            </w:ins>
          </w:p>
        </w:tc>
        <w:tc>
          <w:tcPr>
            <w:tcW w:w="0" w:type="auto"/>
            <w:shd w:val="clear" w:color="auto" w:fill="7F7F7F" w:themeFill="text1" w:themeFillTint="80"/>
            <w:vAlign w:val="center"/>
            <w:tcPrChange w:id="7259" w:author="Mutali Nepfumbada" w:date="2022-09-21T08:53:00Z">
              <w:tcPr>
                <w:tcW w:w="0" w:type="auto"/>
                <w:gridSpan w:val="2"/>
              </w:tcPr>
            </w:tcPrChange>
          </w:tcPr>
          <w:p w14:paraId="79D0E131" w14:textId="4D6F8BE7" w:rsidR="00BC7200" w:rsidRPr="00974694" w:rsidRDefault="00BC7200" w:rsidP="00BC7200">
            <w:pPr>
              <w:jc w:val="center"/>
              <w:rPr>
                <w:rFonts w:cs="Calibri"/>
                <w:color w:val="000000"/>
                <w:lang w:val="en-ZA" w:eastAsia="en-ZA"/>
              </w:rPr>
            </w:pPr>
            <w:ins w:id="7260" w:author="Mutali Nepfumbada" w:date="2022-09-21T08:52:00Z">
              <w:r w:rsidRPr="004B4872">
                <w:rPr>
                  <w:b/>
                  <w:sz w:val="18"/>
                  <w:szCs w:val="18"/>
                </w:rPr>
                <w:t>TBC</w:t>
              </w:r>
            </w:ins>
          </w:p>
        </w:tc>
        <w:tc>
          <w:tcPr>
            <w:tcW w:w="0" w:type="auto"/>
            <w:shd w:val="clear" w:color="auto" w:fill="7F7F7F" w:themeFill="text1" w:themeFillTint="80"/>
            <w:vAlign w:val="center"/>
            <w:tcPrChange w:id="7261" w:author="Mutali Nepfumbada" w:date="2022-09-21T08:53:00Z">
              <w:tcPr>
                <w:tcW w:w="0" w:type="auto"/>
              </w:tcPr>
            </w:tcPrChange>
          </w:tcPr>
          <w:p w14:paraId="5D5C1A65" w14:textId="58EEC7AE" w:rsidR="00BC7200" w:rsidRPr="00974694" w:rsidRDefault="00BC7200" w:rsidP="00BC7200">
            <w:pPr>
              <w:jc w:val="center"/>
              <w:rPr>
                <w:rFonts w:cs="Calibri"/>
                <w:color w:val="000000"/>
                <w:lang w:val="en-ZA" w:eastAsia="en-ZA"/>
              </w:rPr>
            </w:pPr>
            <w:ins w:id="7262" w:author="Mutali Nepfumbada" w:date="2022-09-21T08:52:00Z">
              <w:r w:rsidRPr="004B4872">
                <w:rPr>
                  <w:b/>
                  <w:sz w:val="18"/>
                  <w:szCs w:val="18"/>
                </w:rPr>
                <w:t>TBC</w:t>
              </w:r>
            </w:ins>
            <w:del w:id="7263" w:author="Mutali Nepfumbada" w:date="2022-09-21T08:52:00Z">
              <w:r w:rsidDel="00874ECB">
                <w:rPr>
                  <w:rStyle w:val="CommentReference"/>
                  <w:rFonts w:ascii="Verdana" w:hAnsi="Verdana"/>
                </w:rPr>
                <w:commentReference w:id="7153"/>
              </w:r>
            </w:del>
            <w:r w:rsidR="002916AC">
              <w:rPr>
                <w:rStyle w:val="CommentReference"/>
                <w:rFonts w:ascii="Verdana" w:hAnsi="Verdana"/>
              </w:rPr>
              <w:commentReference w:id="7154"/>
            </w:r>
          </w:p>
        </w:tc>
        <w:tc>
          <w:tcPr>
            <w:tcW w:w="0" w:type="auto"/>
            <w:shd w:val="clear" w:color="auto" w:fill="7F7F7F" w:themeFill="text1" w:themeFillTint="80"/>
            <w:vAlign w:val="center"/>
            <w:tcPrChange w:id="7264" w:author="Mutali Nepfumbada" w:date="2022-09-21T08:53:00Z">
              <w:tcPr>
                <w:tcW w:w="0" w:type="auto"/>
                <w:gridSpan w:val="2"/>
              </w:tcPr>
            </w:tcPrChange>
          </w:tcPr>
          <w:p w14:paraId="316D8FCD" w14:textId="5F7BCB30" w:rsidR="00BC7200" w:rsidRPr="00974694" w:rsidRDefault="00BC7200" w:rsidP="00BC7200">
            <w:pPr>
              <w:jc w:val="center"/>
              <w:rPr>
                <w:rFonts w:cs="Calibri"/>
                <w:color w:val="000000"/>
                <w:lang w:val="en-ZA" w:eastAsia="en-ZA"/>
              </w:rPr>
            </w:pPr>
            <w:ins w:id="7265" w:author="Mutali Nepfumbada" w:date="2022-09-21T08:52:00Z">
              <w:r w:rsidRPr="004B4872">
                <w:rPr>
                  <w:b/>
                  <w:sz w:val="18"/>
                  <w:szCs w:val="18"/>
                </w:rPr>
                <w:t>TBC</w:t>
              </w:r>
            </w:ins>
          </w:p>
        </w:tc>
        <w:tc>
          <w:tcPr>
            <w:tcW w:w="0" w:type="auto"/>
            <w:shd w:val="clear" w:color="auto" w:fill="7F7F7F" w:themeFill="text1" w:themeFillTint="80"/>
            <w:vAlign w:val="center"/>
            <w:tcPrChange w:id="7266" w:author="Mutali Nepfumbada" w:date="2022-09-21T08:53:00Z">
              <w:tcPr>
                <w:tcW w:w="0" w:type="auto"/>
                <w:gridSpan w:val="2"/>
              </w:tcPr>
            </w:tcPrChange>
          </w:tcPr>
          <w:p w14:paraId="53326FA8" w14:textId="3B8C2409" w:rsidR="00BC7200" w:rsidRPr="00974694" w:rsidRDefault="00BC7200" w:rsidP="00BC7200">
            <w:pPr>
              <w:jc w:val="center"/>
              <w:rPr>
                <w:rFonts w:cs="Calibri"/>
                <w:color w:val="000000"/>
                <w:lang w:val="en-ZA" w:eastAsia="en-ZA"/>
              </w:rPr>
            </w:pPr>
            <w:ins w:id="7267" w:author="Mutali Nepfumbada" w:date="2022-09-21T08:52:00Z">
              <w:r w:rsidRPr="004B4872">
                <w:rPr>
                  <w:b/>
                  <w:sz w:val="18"/>
                  <w:szCs w:val="18"/>
                </w:rPr>
                <w:t>TBC</w:t>
              </w:r>
            </w:ins>
          </w:p>
        </w:tc>
      </w:tr>
    </w:tbl>
    <w:p w14:paraId="5619CB90" w14:textId="57FBEC34" w:rsidR="00B003E1" w:rsidRDefault="00B003E1" w:rsidP="004776AB">
      <w:pPr>
        <w:pStyle w:val="Caption"/>
        <w:rPr>
          <w:lang w:eastAsia="en-US"/>
        </w:rPr>
      </w:pPr>
      <w:bookmarkStart w:id="7268" w:name="_Toc114662550"/>
      <w:bookmarkStart w:id="7269" w:name="_Toc115101860"/>
      <w:bookmarkStart w:id="7270" w:name="_Hlk114662072"/>
      <w:r w:rsidRPr="00974694">
        <w:t xml:space="preserve">Table </w:t>
      </w:r>
      <w:r w:rsidR="00000000">
        <w:fldChar w:fldCharType="begin"/>
      </w:r>
      <w:r w:rsidR="00000000">
        <w:instrText xml:space="preserve"> STYLEREF 1 \s </w:instrText>
      </w:r>
      <w:r w:rsidR="00000000">
        <w:fldChar w:fldCharType="separate"/>
      </w:r>
      <w:r w:rsidR="00B61424">
        <w:rPr>
          <w:noProof/>
        </w:rPr>
        <w:t>9</w:t>
      </w:r>
      <w:r w:rsidR="00000000">
        <w:rPr>
          <w:noProof/>
        </w:rPr>
        <w:fldChar w:fldCharType="end"/>
      </w:r>
      <w:r w:rsidR="00B61424">
        <w:noBreakHyphen/>
      </w:r>
      <w:r w:rsidR="00000000">
        <w:fldChar w:fldCharType="begin"/>
      </w:r>
      <w:r w:rsidR="00000000">
        <w:instrText xml:space="preserve"> SEQ Table \* ARABIC \s 1 </w:instrText>
      </w:r>
      <w:r w:rsidR="00000000">
        <w:fldChar w:fldCharType="separate"/>
      </w:r>
      <w:r w:rsidR="00B61424">
        <w:rPr>
          <w:noProof/>
        </w:rPr>
        <w:t>2</w:t>
      </w:r>
      <w:r w:rsidR="00000000">
        <w:rPr>
          <w:noProof/>
        </w:rPr>
        <w:fldChar w:fldCharType="end"/>
      </w:r>
      <w:r w:rsidRPr="00974694">
        <w:t>: Major Spare parts</w:t>
      </w:r>
      <w:r w:rsidR="006F3B9E">
        <w:rPr>
          <w:lang w:eastAsia="en-US"/>
        </w:rPr>
        <w:t>.</w:t>
      </w:r>
      <w:bookmarkEnd w:id="7268"/>
      <w:bookmarkEnd w:id="7269"/>
    </w:p>
    <w:bookmarkEnd w:id="7270"/>
    <w:p w14:paraId="61B6DACC" w14:textId="4F870728" w:rsidR="004776AB" w:rsidRDefault="004776AB" w:rsidP="00B003E1">
      <w:pPr>
        <w:rPr>
          <w:lang w:eastAsia="en-US"/>
        </w:rPr>
      </w:pPr>
      <w:r w:rsidRPr="004776AB">
        <w:rPr>
          <w:lang w:eastAsia="en-US"/>
        </w:rPr>
        <w:t xml:space="preserve">The </w:t>
      </w:r>
      <w:r>
        <w:rPr>
          <w:lang w:eastAsia="en-US"/>
        </w:rPr>
        <w:t>Operator</w:t>
      </w:r>
      <w:r w:rsidRPr="004776AB">
        <w:rPr>
          <w:lang w:eastAsia="en-US"/>
        </w:rPr>
        <w:t xml:space="preserve"> </w:t>
      </w:r>
      <w:del w:id="7271" w:author="Thulani Ndaba" w:date="2022-09-20T17:23:00Z">
        <w:r w:rsidRPr="004776AB">
          <w:rPr>
            <w:lang w:eastAsia="en-US"/>
          </w:rPr>
          <w:delText xml:space="preserve">did </w:delText>
        </w:r>
      </w:del>
      <w:ins w:id="7272" w:author="Thulani Ndaba" w:date="2022-09-20T17:23:00Z">
        <w:r w:rsidR="00A65817">
          <w:rPr>
            <w:lang w:eastAsia="en-US"/>
          </w:rPr>
          <w:t>has</w:t>
        </w:r>
        <w:r w:rsidR="00A65817" w:rsidRPr="004776AB">
          <w:rPr>
            <w:lang w:eastAsia="en-US"/>
          </w:rPr>
          <w:t xml:space="preserve"> </w:t>
        </w:r>
      </w:ins>
      <w:r w:rsidRPr="004776AB">
        <w:rPr>
          <w:lang w:eastAsia="en-US"/>
        </w:rPr>
        <w:t>not provide</w:t>
      </w:r>
      <w:ins w:id="7273" w:author="Thulani Ndaba" w:date="2022-09-20T17:23:00Z">
        <w:r w:rsidR="00A65817">
          <w:rPr>
            <w:lang w:eastAsia="en-US"/>
          </w:rPr>
          <w:t>d</w:t>
        </w:r>
      </w:ins>
      <w:r w:rsidRPr="004776AB">
        <w:rPr>
          <w:lang w:eastAsia="en-US"/>
        </w:rPr>
        <w:t xml:space="preserve"> a spare parts list for each facility. Harmattan has requested these and is now waiting for the </w:t>
      </w:r>
      <w:r>
        <w:rPr>
          <w:lang w:eastAsia="en-US"/>
        </w:rPr>
        <w:t>Operator</w:t>
      </w:r>
      <w:r w:rsidRPr="004776AB">
        <w:rPr>
          <w:lang w:eastAsia="en-US"/>
        </w:rPr>
        <w:t>'s response.</w:t>
      </w:r>
    </w:p>
    <w:p w14:paraId="4B98BB0C" w14:textId="77777777" w:rsidR="004776AB" w:rsidRPr="00974694" w:rsidRDefault="004776AB" w:rsidP="00B003E1">
      <w:pPr>
        <w:rPr>
          <w:ins w:id="7274" w:author="Thulani Ndaba" w:date="2022-09-20T17:20:00Z"/>
          <w:lang w:eastAsia="en-US"/>
        </w:rPr>
      </w:pPr>
    </w:p>
    <w:p w14:paraId="231A60A7" w14:textId="77777777" w:rsidR="009B14B6" w:rsidRDefault="009B14B6" w:rsidP="00B003E1">
      <w:pPr>
        <w:rPr>
          <w:ins w:id="7275" w:author="Thulani Ndaba" w:date="2022-09-20T17:20:00Z"/>
          <w:lang w:eastAsia="en-US"/>
        </w:rPr>
        <w:sectPr w:rsidR="009B14B6" w:rsidSect="006C75D2">
          <w:pgSz w:w="11907" w:h="16840" w:code="9"/>
          <w:pgMar w:top="1985" w:right="1179" w:bottom="1134" w:left="1179" w:header="709" w:footer="425" w:gutter="0"/>
          <w:cols w:space="708"/>
          <w:docGrid w:linePitch="360"/>
        </w:sectPr>
      </w:pPr>
      <w:bookmarkStart w:id="7276" w:name="_Toc111090563"/>
    </w:p>
    <w:p w14:paraId="2AD5E5ED" w14:textId="77777777" w:rsidR="009B14B6" w:rsidRPr="00974694" w:rsidRDefault="009B14B6" w:rsidP="00B003E1">
      <w:pPr>
        <w:rPr>
          <w:lang w:eastAsia="en-US"/>
        </w:rPr>
      </w:pPr>
    </w:p>
    <w:p w14:paraId="36A33372" w14:textId="77777777" w:rsidR="00B003E1" w:rsidRDefault="00B003E1" w:rsidP="00B003E1">
      <w:pPr>
        <w:pStyle w:val="Heading1"/>
        <w:tabs>
          <w:tab w:val="clear" w:pos="432"/>
        </w:tabs>
        <w:ind w:left="360" w:hanging="360"/>
      </w:pPr>
      <w:bookmarkStart w:id="7277" w:name="_Toc115101827"/>
      <w:commentRangeStart w:id="7278"/>
      <w:r w:rsidRPr="00974694">
        <w:t>Project Budget</w:t>
      </w:r>
      <w:bookmarkEnd w:id="7276"/>
      <w:bookmarkEnd w:id="7277"/>
      <w:r w:rsidRPr="00974694">
        <w:t xml:space="preserve"> </w:t>
      </w:r>
      <w:commentRangeEnd w:id="7278"/>
      <w:r w:rsidR="00B13DBA">
        <w:rPr>
          <w:rStyle w:val="CommentReference"/>
          <w:rFonts w:ascii="Verdana" w:hAnsi="Verdana" w:cs="Times New Roman"/>
          <w:color w:val="auto"/>
          <w:kern w:val="0"/>
        </w:rPr>
        <w:commentReference w:id="7278"/>
      </w:r>
    </w:p>
    <w:p w14:paraId="2DF977FA" w14:textId="77777777" w:rsidR="00B14631" w:rsidRPr="00B14631" w:rsidRDefault="00B14631" w:rsidP="00B14631"/>
    <w:p w14:paraId="574C853F" w14:textId="429919CC" w:rsidR="004776AB" w:rsidRDefault="004776AB" w:rsidP="00B003E1">
      <w:r w:rsidRPr="004776AB">
        <w:t xml:space="preserve">The </w:t>
      </w:r>
      <w:ins w:id="7279" w:author="Thulani Ndaba" w:date="2022-09-20T17:21:00Z">
        <w:r w:rsidR="0084324D">
          <w:t xml:space="preserve">purpose </w:t>
        </w:r>
        <w:r w:rsidR="000F2681">
          <w:t xml:space="preserve">of the </w:t>
        </w:r>
      </w:ins>
      <w:r w:rsidRPr="004776AB">
        <w:t>following table</w:t>
      </w:r>
      <w:ins w:id="7280" w:author="Thulani Ndaba" w:date="2022-09-20T17:21:00Z">
        <w:r w:rsidRPr="004776AB">
          <w:t xml:space="preserve"> </w:t>
        </w:r>
        <w:r w:rsidR="000F2681">
          <w:t>was to</w:t>
        </w:r>
      </w:ins>
      <w:r w:rsidRPr="004776AB">
        <w:t xml:space="preserve"> show</w:t>
      </w:r>
      <w:del w:id="7281" w:author="Thulani Ndaba" w:date="2022-09-20T17:21:00Z">
        <w:r w:rsidRPr="004776AB">
          <w:delText>s</w:delText>
        </w:r>
      </w:del>
      <w:r w:rsidRPr="004776AB">
        <w:t xml:space="preserve"> the plant's monthly expenses compared to the allocated budget. </w:t>
      </w:r>
      <w:ins w:id="7282" w:author="Thulani Ndaba" w:date="2022-09-20T17:21:00Z">
        <w:r w:rsidR="000F2681">
          <w:t xml:space="preserve">However, </w:t>
        </w:r>
      </w:ins>
      <w:r w:rsidRPr="004776AB">
        <w:t>Harmattan has not yet received a financial model/operating model from the Operator to complete the following table. Harmattan has requested this information from the Operator</w:t>
      </w:r>
      <w:ins w:id="7283" w:author="Thulani Ndaba" w:date="2022-09-20T17:22:00Z">
        <w:r w:rsidR="00A65817">
          <w:t>,</w:t>
        </w:r>
      </w:ins>
      <w:r w:rsidRPr="004776AB">
        <w:t xml:space="preserve"> and </w:t>
      </w:r>
      <w:ins w:id="7284" w:author="Thulani Ndaba" w:date="2022-09-20T17:22:00Z">
        <w:r w:rsidR="00A65817">
          <w:t>we are still</w:t>
        </w:r>
      </w:ins>
      <w:del w:id="7285" w:author="Thulani Ndaba" w:date="2022-09-20T17:22:00Z">
        <w:r w:rsidRPr="004776AB">
          <w:delText>is</w:delText>
        </w:r>
      </w:del>
      <w:r w:rsidRPr="004776AB">
        <w:t xml:space="preserve"> awaiting a response.</w:t>
      </w:r>
    </w:p>
    <w:p w14:paraId="7D0D64A0" w14:textId="77777777" w:rsidR="004776AB" w:rsidRPr="00B14631" w:rsidRDefault="004776AB" w:rsidP="00B003E1">
      <w:pPr>
        <w:rPr>
          <w:lang w:eastAsia="en-US"/>
        </w:rPr>
      </w:pPr>
    </w:p>
    <w:tbl>
      <w:tblPr>
        <w:tblStyle w:val="TableGridLight"/>
        <w:tblW w:w="10738" w:type="dxa"/>
        <w:tblLook w:val="04A0" w:firstRow="1" w:lastRow="0" w:firstColumn="1" w:lastColumn="0" w:noHBand="0" w:noVBand="1"/>
      </w:tblPr>
      <w:tblGrid>
        <w:gridCol w:w="1089"/>
        <w:gridCol w:w="1458"/>
        <w:gridCol w:w="1064"/>
        <w:gridCol w:w="1134"/>
        <w:gridCol w:w="1815"/>
        <w:gridCol w:w="1374"/>
        <w:gridCol w:w="1150"/>
        <w:gridCol w:w="1755"/>
        <w:tblGridChange w:id="7286">
          <w:tblGrid>
            <w:gridCol w:w="1089"/>
            <w:gridCol w:w="864"/>
            <w:gridCol w:w="1161"/>
            <w:gridCol w:w="992"/>
            <w:gridCol w:w="1957"/>
            <w:gridCol w:w="1374"/>
            <w:gridCol w:w="1150"/>
            <w:gridCol w:w="1244"/>
            <w:gridCol w:w="1008"/>
          </w:tblGrid>
        </w:tblGridChange>
      </w:tblGrid>
      <w:tr w:rsidR="00DA6B49" w:rsidRPr="00B14631" w14:paraId="20A55A41" w14:textId="77777777" w:rsidTr="00F81C9A">
        <w:trPr>
          <w:trHeight w:val="240"/>
        </w:trPr>
        <w:tc>
          <w:tcPr>
            <w:tcW w:w="10738" w:type="dxa"/>
            <w:gridSpan w:val="8"/>
            <w:shd w:val="clear" w:color="auto" w:fill="5F0500"/>
            <w:noWrap/>
          </w:tcPr>
          <w:p w14:paraId="6FDD8788" w14:textId="77777777" w:rsidR="00DA6B49" w:rsidRPr="00962DBE" w:rsidRDefault="00DA6B49" w:rsidP="00363D50">
            <w:pPr>
              <w:jc w:val="center"/>
              <w:rPr>
                <w:b/>
                <w:bCs/>
                <w:lang w:val="en-US" w:eastAsia="en-US"/>
                <w:rPrChange w:id="7287" w:author="Mutali Nepfumbada" w:date="2022-09-21T09:06:00Z">
                  <w:rPr>
                    <w:lang w:val="en-US" w:eastAsia="en-US"/>
                  </w:rPr>
                </w:rPrChange>
              </w:rPr>
            </w:pPr>
            <w:r w:rsidRPr="00962DBE">
              <w:rPr>
                <w:b/>
                <w:bCs/>
                <w:lang w:val="en-US" w:eastAsia="en-US"/>
                <w:rPrChange w:id="7288" w:author="Mutali Nepfumbada" w:date="2022-09-21T09:06:00Z">
                  <w:rPr>
                    <w:lang w:val="en-US" w:eastAsia="en-US"/>
                  </w:rPr>
                </w:rPrChange>
              </w:rPr>
              <w:t xml:space="preserve">Project Budget </w:t>
            </w:r>
          </w:p>
        </w:tc>
      </w:tr>
      <w:tr w:rsidR="00B003E1" w:rsidRPr="00C03081" w14:paraId="20CA18AA" w14:textId="77777777" w:rsidTr="00F81C9A">
        <w:tblPrEx>
          <w:tblW w:w="10738" w:type="dxa"/>
          <w:tblPrExChange w:id="7289" w:author="Mutali Nepfumbada" w:date="2022-09-21T09:06:00Z">
            <w:tblPrEx>
              <w:tblW w:w="9831" w:type="dxa"/>
            </w:tblPrEx>
          </w:tblPrExChange>
        </w:tblPrEx>
        <w:trPr>
          <w:trHeight w:val="403"/>
          <w:trPrChange w:id="7290" w:author="Mutali Nepfumbada" w:date="2022-09-21T09:06:00Z">
            <w:trPr>
              <w:gridAfter w:val="0"/>
              <w:trHeight w:val="403"/>
            </w:trPr>
          </w:trPrChange>
        </w:trPr>
        <w:tc>
          <w:tcPr>
            <w:tcW w:w="2547" w:type="dxa"/>
            <w:gridSpan w:val="2"/>
            <w:shd w:val="clear" w:color="auto" w:fill="5F0500"/>
            <w:noWrap/>
            <w:hideMark/>
            <w:tcPrChange w:id="7291" w:author="Mutali Nepfumbada" w:date="2022-09-21T09:06:00Z">
              <w:tcPr>
                <w:tcW w:w="1953" w:type="dxa"/>
                <w:gridSpan w:val="2"/>
                <w:shd w:val="clear" w:color="auto" w:fill="5F0500"/>
                <w:noWrap/>
                <w:hideMark/>
              </w:tcPr>
            </w:tcPrChange>
          </w:tcPr>
          <w:p w14:paraId="0284451C" w14:textId="77777777" w:rsidR="00B003E1" w:rsidRPr="00962DBE" w:rsidRDefault="00B003E1" w:rsidP="00676980">
            <w:pPr>
              <w:rPr>
                <w:b/>
                <w:bCs/>
                <w:lang w:val="en-US" w:eastAsia="en-US"/>
                <w:rPrChange w:id="7292" w:author="Mutali Nepfumbada" w:date="2022-09-21T09:06:00Z">
                  <w:rPr>
                    <w:lang w:val="en-US" w:eastAsia="en-US"/>
                  </w:rPr>
                </w:rPrChange>
              </w:rPr>
            </w:pPr>
            <w:r w:rsidRPr="00962DBE">
              <w:rPr>
                <w:b/>
                <w:bCs/>
                <w:lang w:val="en-US" w:eastAsia="en-US"/>
                <w:rPrChange w:id="7293" w:author="Mutali Nepfumbada" w:date="2022-09-21T09:06:00Z">
                  <w:rPr>
                    <w:lang w:val="en-US" w:eastAsia="en-US"/>
                  </w:rPr>
                </w:rPrChange>
              </w:rPr>
              <w:t>Site</w:t>
            </w:r>
          </w:p>
        </w:tc>
        <w:tc>
          <w:tcPr>
            <w:tcW w:w="1064" w:type="dxa"/>
            <w:shd w:val="clear" w:color="auto" w:fill="5F0500"/>
            <w:noWrap/>
            <w:hideMark/>
            <w:tcPrChange w:id="7294" w:author="Mutali Nepfumbada" w:date="2022-09-21T09:06:00Z">
              <w:tcPr>
                <w:tcW w:w="1161" w:type="dxa"/>
                <w:shd w:val="clear" w:color="auto" w:fill="5F0500"/>
                <w:noWrap/>
                <w:hideMark/>
              </w:tcPr>
            </w:tcPrChange>
          </w:tcPr>
          <w:p w14:paraId="275C0051" w14:textId="77777777" w:rsidR="00B003E1" w:rsidRPr="00962DBE" w:rsidRDefault="00B003E1" w:rsidP="00363D50">
            <w:pPr>
              <w:jc w:val="center"/>
              <w:rPr>
                <w:b/>
                <w:bCs/>
                <w:lang w:eastAsia="en-US"/>
                <w:rPrChange w:id="7295" w:author="Mutali Nepfumbada" w:date="2022-09-21T09:06:00Z">
                  <w:rPr>
                    <w:lang w:eastAsia="en-US"/>
                  </w:rPr>
                </w:rPrChange>
              </w:rPr>
            </w:pPr>
            <w:r w:rsidRPr="00962DBE">
              <w:rPr>
                <w:b/>
                <w:bCs/>
                <w:lang w:val="en-US" w:eastAsia="en-US"/>
                <w:rPrChange w:id="7296" w:author="Mutali Nepfumbada" w:date="2022-09-21T09:06:00Z">
                  <w:rPr>
                    <w:lang w:val="en-US" w:eastAsia="en-US"/>
                  </w:rPr>
                </w:rPrChange>
              </w:rPr>
              <w:t>Monitoring</w:t>
            </w:r>
          </w:p>
        </w:tc>
        <w:tc>
          <w:tcPr>
            <w:tcW w:w="1134" w:type="dxa"/>
            <w:shd w:val="clear" w:color="auto" w:fill="5F0500"/>
            <w:noWrap/>
            <w:hideMark/>
            <w:tcPrChange w:id="7297" w:author="Mutali Nepfumbada" w:date="2022-09-21T09:06:00Z">
              <w:tcPr>
                <w:tcW w:w="992" w:type="dxa"/>
                <w:shd w:val="clear" w:color="auto" w:fill="5F0500"/>
                <w:noWrap/>
                <w:hideMark/>
              </w:tcPr>
            </w:tcPrChange>
          </w:tcPr>
          <w:p w14:paraId="0F84DF4D" w14:textId="77777777" w:rsidR="00B003E1" w:rsidRPr="00962DBE" w:rsidRDefault="00B003E1" w:rsidP="00363D50">
            <w:pPr>
              <w:jc w:val="center"/>
              <w:rPr>
                <w:b/>
                <w:bCs/>
                <w:lang w:eastAsia="en-US"/>
              </w:rPr>
            </w:pPr>
            <w:r w:rsidRPr="00962DBE">
              <w:rPr>
                <w:b/>
                <w:bCs/>
                <w:lang w:val="en-US" w:eastAsia="en-US"/>
              </w:rPr>
              <w:t>Satellite Data</w:t>
            </w:r>
          </w:p>
        </w:tc>
        <w:tc>
          <w:tcPr>
            <w:tcW w:w="1815" w:type="dxa"/>
            <w:shd w:val="clear" w:color="auto" w:fill="5F0500"/>
            <w:noWrap/>
            <w:hideMark/>
            <w:tcPrChange w:id="7298" w:author="Mutali Nepfumbada" w:date="2022-09-21T09:06:00Z">
              <w:tcPr>
                <w:tcW w:w="1957" w:type="dxa"/>
                <w:shd w:val="clear" w:color="auto" w:fill="5F0500"/>
                <w:noWrap/>
                <w:hideMark/>
              </w:tcPr>
            </w:tcPrChange>
          </w:tcPr>
          <w:p w14:paraId="7777361B" w14:textId="77777777" w:rsidR="00B003E1" w:rsidRPr="00962DBE" w:rsidRDefault="00B003E1" w:rsidP="00363D50">
            <w:pPr>
              <w:jc w:val="center"/>
              <w:rPr>
                <w:b/>
                <w:bCs/>
                <w:lang w:eastAsia="en-US"/>
              </w:rPr>
            </w:pPr>
            <w:r w:rsidRPr="00962DBE">
              <w:rPr>
                <w:b/>
                <w:bCs/>
                <w:lang w:val="en-US" w:eastAsia="en-US"/>
              </w:rPr>
              <w:t>Site Maintenance &amp; Cleaning</w:t>
            </w:r>
          </w:p>
        </w:tc>
        <w:tc>
          <w:tcPr>
            <w:tcW w:w="1374" w:type="dxa"/>
            <w:shd w:val="clear" w:color="auto" w:fill="5F0500"/>
            <w:noWrap/>
            <w:hideMark/>
            <w:tcPrChange w:id="7299" w:author="Mutali Nepfumbada" w:date="2022-09-21T09:06:00Z">
              <w:tcPr>
                <w:tcW w:w="1374" w:type="dxa"/>
                <w:shd w:val="clear" w:color="auto" w:fill="5F0500"/>
                <w:noWrap/>
                <w:hideMark/>
              </w:tcPr>
            </w:tcPrChange>
          </w:tcPr>
          <w:p w14:paraId="33639F4C" w14:textId="77777777" w:rsidR="00B003E1" w:rsidRPr="00962DBE" w:rsidRDefault="00B003E1" w:rsidP="00363D50">
            <w:pPr>
              <w:jc w:val="center"/>
              <w:rPr>
                <w:b/>
                <w:bCs/>
                <w:lang w:eastAsia="en-US"/>
              </w:rPr>
            </w:pPr>
            <w:r w:rsidRPr="00962DBE">
              <w:rPr>
                <w:b/>
                <w:bCs/>
                <w:lang w:val="en-US" w:eastAsia="en-US"/>
              </w:rPr>
              <w:t>Administration</w:t>
            </w:r>
          </w:p>
        </w:tc>
        <w:tc>
          <w:tcPr>
            <w:tcW w:w="1150" w:type="dxa"/>
            <w:shd w:val="clear" w:color="auto" w:fill="5F0500"/>
            <w:noWrap/>
            <w:hideMark/>
            <w:tcPrChange w:id="7300" w:author="Mutali Nepfumbada" w:date="2022-09-21T09:06:00Z">
              <w:tcPr>
                <w:tcW w:w="1150" w:type="dxa"/>
                <w:shd w:val="clear" w:color="auto" w:fill="5F0500"/>
                <w:noWrap/>
                <w:hideMark/>
              </w:tcPr>
            </w:tcPrChange>
          </w:tcPr>
          <w:p w14:paraId="0FE2F942" w14:textId="77777777" w:rsidR="00B003E1" w:rsidRPr="00962DBE" w:rsidRDefault="00B003E1" w:rsidP="00363D50">
            <w:pPr>
              <w:jc w:val="center"/>
              <w:rPr>
                <w:b/>
                <w:bCs/>
                <w:lang w:eastAsia="en-US"/>
              </w:rPr>
            </w:pPr>
            <w:r w:rsidRPr="00962DBE">
              <w:rPr>
                <w:b/>
                <w:bCs/>
                <w:lang w:val="en-US" w:eastAsia="en-US"/>
              </w:rPr>
              <w:t>Spare Parts</w:t>
            </w:r>
          </w:p>
        </w:tc>
        <w:tc>
          <w:tcPr>
            <w:tcW w:w="1654" w:type="dxa"/>
            <w:shd w:val="clear" w:color="auto" w:fill="5F0500"/>
            <w:noWrap/>
            <w:hideMark/>
            <w:tcPrChange w:id="7301" w:author="Mutali Nepfumbada" w:date="2022-09-21T09:06:00Z">
              <w:tcPr>
                <w:tcW w:w="1244" w:type="dxa"/>
                <w:shd w:val="clear" w:color="auto" w:fill="5F0500"/>
                <w:noWrap/>
                <w:hideMark/>
              </w:tcPr>
            </w:tcPrChange>
          </w:tcPr>
          <w:p w14:paraId="118119DE" w14:textId="77777777" w:rsidR="00B003E1" w:rsidRPr="00962DBE" w:rsidRDefault="00B003E1" w:rsidP="00363D50">
            <w:pPr>
              <w:jc w:val="center"/>
              <w:rPr>
                <w:b/>
                <w:bCs/>
                <w:lang w:eastAsia="en-US"/>
              </w:rPr>
            </w:pPr>
            <w:r w:rsidRPr="00962DBE">
              <w:rPr>
                <w:b/>
                <w:bCs/>
                <w:lang w:val="en-US" w:eastAsia="en-US"/>
              </w:rPr>
              <w:t>Total Cost</w:t>
            </w:r>
          </w:p>
        </w:tc>
      </w:tr>
      <w:tr w:rsidR="006F0810" w:rsidRPr="00C03081" w14:paraId="7AF5B98D" w14:textId="77777777" w:rsidTr="00F81C9A">
        <w:tblPrEx>
          <w:tblW w:w="10738" w:type="dxa"/>
          <w:tblPrExChange w:id="7302" w:author="Mutali Nepfumbada" w:date="2022-09-21T09:06:00Z">
            <w:tblPrEx>
              <w:tblW w:w="9831" w:type="dxa"/>
            </w:tblPrEx>
          </w:tblPrExChange>
        </w:tblPrEx>
        <w:trPr>
          <w:trHeight w:val="236"/>
          <w:trPrChange w:id="7303" w:author="Mutali Nepfumbada" w:date="2022-09-21T09:06:00Z">
            <w:trPr>
              <w:gridAfter w:val="0"/>
              <w:trHeight w:val="236"/>
            </w:trPr>
          </w:trPrChange>
        </w:trPr>
        <w:tc>
          <w:tcPr>
            <w:tcW w:w="1089" w:type="dxa"/>
            <w:vMerge w:val="restart"/>
            <w:noWrap/>
            <w:hideMark/>
            <w:tcPrChange w:id="7304" w:author="Mutali Nepfumbada" w:date="2022-09-21T09:06:00Z">
              <w:tcPr>
                <w:tcW w:w="1089" w:type="dxa"/>
                <w:vMerge w:val="restart"/>
                <w:noWrap/>
                <w:hideMark/>
              </w:tcPr>
            </w:tcPrChange>
          </w:tcPr>
          <w:p w14:paraId="04210262" w14:textId="77777777" w:rsidR="00B003E1" w:rsidRPr="00C03081" w:rsidRDefault="00B003E1" w:rsidP="00676980">
            <w:pPr>
              <w:rPr>
                <w:lang w:eastAsia="en-US"/>
              </w:rPr>
            </w:pPr>
            <w:r w:rsidRPr="00C03081">
              <w:rPr>
                <w:lang w:val="en-US" w:eastAsia="en-US"/>
              </w:rPr>
              <w:t>Durbanville</w:t>
            </w:r>
          </w:p>
        </w:tc>
        <w:tc>
          <w:tcPr>
            <w:tcW w:w="1458" w:type="dxa"/>
            <w:tcPrChange w:id="7305" w:author="Mutali Nepfumbada" w:date="2022-09-21T09:06:00Z">
              <w:tcPr>
                <w:tcW w:w="864" w:type="dxa"/>
              </w:tcPr>
            </w:tcPrChange>
          </w:tcPr>
          <w:p w14:paraId="01652E2A" w14:textId="694A9535" w:rsidR="00B003E1" w:rsidRPr="00C03081" w:rsidRDefault="00F64F0A" w:rsidP="00676980">
            <w:pPr>
              <w:rPr>
                <w:lang w:val="en-US" w:eastAsia="en-US"/>
              </w:rPr>
            </w:pPr>
            <w:r>
              <w:rPr>
                <w:lang w:val="en-US" w:eastAsia="en-US"/>
              </w:rPr>
              <w:t>Forecast</w:t>
            </w:r>
          </w:p>
        </w:tc>
        <w:tc>
          <w:tcPr>
            <w:tcW w:w="1064" w:type="dxa"/>
            <w:noWrap/>
            <w:hideMark/>
            <w:tcPrChange w:id="7306" w:author="Mutali Nepfumbada" w:date="2022-09-21T09:06:00Z">
              <w:tcPr>
                <w:tcW w:w="1161" w:type="dxa"/>
                <w:noWrap/>
                <w:hideMark/>
              </w:tcPr>
            </w:tcPrChange>
          </w:tcPr>
          <w:p w14:paraId="21A8BC74" w14:textId="77777777" w:rsidR="00B003E1" w:rsidRPr="00C03081" w:rsidRDefault="00B003E1" w:rsidP="00363D50">
            <w:pPr>
              <w:jc w:val="center"/>
              <w:rPr>
                <w:lang w:eastAsia="en-US"/>
              </w:rPr>
            </w:pPr>
            <w:r w:rsidRPr="00C03081">
              <w:rPr>
                <w:lang w:val="en-US" w:eastAsia="en-US"/>
              </w:rPr>
              <w:t>R7'785.83</w:t>
            </w:r>
          </w:p>
        </w:tc>
        <w:tc>
          <w:tcPr>
            <w:tcW w:w="1134" w:type="dxa"/>
            <w:noWrap/>
            <w:hideMark/>
            <w:tcPrChange w:id="7307" w:author="Mutali Nepfumbada" w:date="2022-09-21T09:06:00Z">
              <w:tcPr>
                <w:tcW w:w="992" w:type="dxa"/>
                <w:noWrap/>
                <w:hideMark/>
              </w:tcPr>
            </w:tcPrChange>
          </w:tcPr>
          <w:p w14:paraId="615274A6" w14:textId="77777777" w:rsidR="00B003E1" w:rsidRPr="00C03081" w:rsidRDefault="00B003E1" w:rsidP="00363D50">
            <w:pPr>
              <w:jc w:val="center"/>
              <w:rPr>
                <w:lang w:eastAsia="en-US"/>
              </w:rPr>
            </w:pPr>
            <w:r w:rsidRPr="00C03081">
              <w:rPr>
                <w:lang w:val="en-US" w:eastAsia="en-US"/>
              </w:rPr>
              <w:t>R9'673.89</w:t>
            </w:r>
          </w:p>
        </w:tc>
        <w:tc>
          <w:tcPr>
            <w:tcW w:w="1815" w:type="dxa"/>
            <w:noWrap/>
            <w:hideMark/>
            <w:tcPrChange w:id="7308" w:author="Mutali Nepfumbada" w:date="2022-09-21T09:06:00Z">
              <w:tcPr>
                <w:tcW w:w="1957" w:type="dxa"/>
                <w:noWrap/>
                <w:hideMark/>
              </w:tcPr>
            </w:tcPrChange>
          </w:tcPr>
          <w:p w14:paraId="3351E6B9" w14:textId="77777777" w:rsidR="00B003E1" w:rsidRPr="00C03081" w:rsidRDefault="00B003E1" w:rsidP="00363D50">
            <w:pPr>
              <w:jc w:val="center"/>
              <w:rPr>
                <w:lang w:eastAsia="en-US"/>
              </w:rPr>
            </w:pPr>
            <w:r w:rsidRPr="00C03081">
              <w:rPr>
                <w:lang w:val="en-US" w:eastAsia="en-US"/>
              </w:rPr>
              <w:t>R37'191.36</w:t>
            </w:r>
          </w:p>
        </w:tc>
        <w:tc>
          <w:tcPr>
            <w:tcW w:w="1374" w:type="dxa"/>
            <w:noWrap/>
            <w:hideMark/>
            <w:tcPrChange w:id="7309" w:author="Mutali Nepfumbada" w:date="2022-09-21T09:06:00Z">
              <w:tcPr>
                <w:tcW w:w="1374" w:type="dxa"/>
                <w:noWrap/>
                <w:hideMark/>
              </w:tcPr>
            </w:tcPrChange>
          </w:tcPr>
          <w:p w14:paraId="680D2444" w14:textId="77777777" w:rsidR="00B003E1" w:rsidRPr="00C03081" w:rsidRDefault="00B003E1" w:rsidP="00363D50">
            <w:pPr>
              <w:jc w:val="center"/>
              <w:rPr>
                <w:lang w:eastAsia="en-US"/>
              </w:rPr>
            </w:pPr>
            <w:r w:rsidRPr="00C03081">
              <w:rPr>
                <w:lang w:val="en-US" w:eastAsia="en-US"/>
              </w:rPr>
              <w:t>R15'000.00</w:t>
            </w:r>
          </w:p>
        </w:tc>
        <w:tc>
          <w:tcPr>
            <w:tcW w:w="1150" w:type="dxa"/>
            <w:noWrap/>
            <w:tcPrChange w:id="7310" w:author="Mutali Nepfumbada" w:date="2022-09-21T09:06:00Z">
              <w:tcPr>
                <w:tcW w:w="1150" w:type="dxa"/>
                <w:noWrap/>
              </w:tcPr>
            </w:tcPrChange>
          </w:tcPr>
          <w:p w14:paraId="5B353578" w14:textId="77777777" w:rsidR="00B003E1" w:rsidRPr="00C03081" w:rsidRDefault="00B003E1" w:rsidP="00363D50">
            <w:pPr>
              <w:jc w:val="center"/>
              <w:rPr>
                <w:lang w:eastAsia="en-US"/>
              </w:rPr>
            </w:pPr>
          </w:p>
        </w:tc>
        <w:tc>
          <w:tcPr>
            <w:tcW w:w="1654" w:type="dxa"/>
            <w:noWrap/>
            <w:hideMark/>
            <w:tcPrChange w:id="7311" w:author="Mutali Nepfumbada" w:date="2022-09-21T09:06:00Z">
              <w:tcPr>
                <w:tcW w:w="1244" w:type="dxa"/>
                <w:noWrap/>
                <w:hideMark/>
              </w:tcPr>
            </w:tcPrChange>
          </w:tcPr>
          <w:p w14:paraId="23512499" w14:textId="77777777" w:rsidR="00B003E1" w:rsidRPr="00C03081" w:rsidRDefault="00B003E1" w:rsidP="00363D50">
            <w:pPr>
              <w:jc w:val="center"/>
              <w:rPr>
                <w:lang w:eastAsia="en-US"/>
              </w:rPr>
            </w:pPr>
            <w:r w:rsidRPr="00C03081">
              <w:rPr>
                <w:lang w:val="en-US" w:eastAsia="en-US"/>
              </w:rPr>
              <w:t>R69'651.08</w:t>
            </w:r>
          </w:p>
        </w:tc>
      </w:tr>
      <w:tr w:rsidR="00BC7200" w:rsidRPr="00C03081" w14:paraId="7AF96F09" w14:textId="77777777" w:rsidTr="00F81C9A">
        <w:tblPrEx>
          <w:tblW w:w="10738" w:type="dxa"/>
          <w:tblPrExChange w:id="7312" w:author="Mutali Nepfumbada" w:date="2022-09-21T09:06:00Z">
            <w:tblPrEx>
              <w:tblW w:w="9831" w:type="dxa"/>
            </w:tblPrEx>
          </w:tblPrExChange>
        </w:tblPrEx>
        <w:trPr>
          <w:trHeight w:val="236"/>
          <w:trPrChange w:id="7313" w:author="Mutali Nepfumbada" w:date="2022-09-21T09:06:00Z">
            <w:trPr>
              <w:gridAfter w:val="0"/>
              <w:trHeight w:val="236"/>
            </w:trPr>
          </w:trPrChange>
        </w:trPr>
        <w:tc>
          <w:tcPr>
            <w:tcW w:w="1089" w:type="dxa"/>
            <w:vMerge/>
            <w:noWrap/>
            <w:tcPrChange w:id="7314" w:author="Mutali Nepfumbada" w:date="2022-09-21T09:06:00Z">
              <w:tcPr>
                <w:tcW w:w="1089" w:type="dxa"/>
                <w:vMerge/>
                <w:noWrap/>
              </w:tcPr>
            </w:tcPrChange>
          </w:tcPr>
          <w:p w14:paraId="3FDC4A5D" w14:textId="77777777" w:rsidR="00BC7200" w:rsidRPr="00C03081" w:rsidRDefault="00BC7200" w:rsidP="00BC7200">
            <w:pPr>
              <w:rPr>
                <w:lang w:val="en-US" w:eastAsia="en-US"/>
              </w:rPr>
            </w:pPr>
          </w:p>
        </w:tc>
        <w:tc>
          <w:tcPr>
            <w:tcW w:w="1458" w:type="dxa"/>
            <w:tcPrChange w:id="7315" w:author="Mutali Nepfumbada" w:date="2022-09-21T09:06:00Z">
              <w:tcPr>
                <w:tcW w:w="864" w:type="dxa"/>
              </w:tcPr>
            </w:tcPrChange>
          </w:tcPr>
          <w:p w14:paraId="011D9A3F" w14:textId="2E84F3DA" w:rsidR="00BC7200" w:rsidRPr="00C03081" w:rsidRDefault="00F64F0A" w:rsidP="00BC7200">
            <w:pPr>
              <w:rPr>
                <w:lang w:val="en-US" w:eastAsia="en-US"/>
              </w:rPr>
            </w:pPr>
            <w:r>
              <w:rPr>
                <w:lang w:val="en-US" w:eastAsia="en-US"/>
              </w:rPr>
              <w:t>Actual</w:t>
            </w:r>
          </w:p>
        </w:tc>
        <w:tc>
          <w:tcPr>
            <w:tcW w:w="1064" w:type="dxa"/>
            <w:shd w:val="clear" w:color="auto" w:fill="7F7F7F" w:themeFill="text1" w:themeFillTint="80"/>
            <w:noWrap/>
            <w:vAlign w:val="center"/>
            <w:tcPrChange w:id="7316" w:author="Mutali Nepfumbada" w:date="2022-09-21T09:06:00Z">
              <w:tcPr>
                <w:tcW w:w="1161" w:type="dxa"/>
                <w:noWrap/>
              </w:tcPr>
            </w:tcPrChange>
          </w:tcPr>
          <w:p w14:paraId="67B308CC" w14:textId="683E1C5A" w:rsidR="00BC7200" w:rsidRPr="00C03081" w:rsidRDefault="00BC7200" w:rsidP="00BC7200">
            <w:pPr>
              <w:jc w:val="center"/>
              <w:rPr>
                <w:lang w:val="en-US" w:eastAsia="en-US"/>
              </w:rPr>
            </w:pPr>
            <w:ins w:id="7317" w:author="Mutali Nepfumbada" w:date="2022-09-21T08:54:00Z">
              <w:r w:rsidRPr="004B4872">
                <w:rPr>
                  <w:b/>
                  <w:sz w:val="18"/>
                  <w:szCs w:val="18"/>
                </w:rPr>
                <w:t>TBC</w:t>
              </w:r>
            </w:ins>
          </w:p>
        </w:tc>
        <w:tc>
          <w:tcPr>
            <w:tcW w:w="1134" w:type="dxa"/>
            <w:shd w:val="clear" w:color="auto" w:fill="7F7F7F" w:themeFill="text1" w:themeFillTint="80"/>
            <w:noWrap/>
            <w:vAlign w:val="center"/>
            <w:tcPrChange w:id="7318" w:author="Mutali Nepfumbada" w:date="2022-09-21T09:06:00Z">
              <w:tcPr>
                <w:tcW w:w="992" w:type="dxa"/>
                <w:noWrap/>
              </w:tcPr>
            </w:tcPrChange>
          </w:tcPr>
          <w:p w14:paraId="5A6576DD" w14:textId="31D2A59A" w:rsidR="00BC7200" w:rsidRPr="00C03081" w:rsidRDefault="00BC7200" w:rsidP="00BC7200">
            <w:pPr>
              <w:jc w:val="center"/>
              <w:rPr>
                <w:lang w:val="en-US" w:eastAsia="en-US"/>
              </w:rPr>
            </w:pPr>
            <w:ins w:id="7319" w:author="Mutali Nepfumbada" w:date="2022-09-21T08:54:00Z">
              <w:r w:rsidRPr="004B4872">
                <w:rPr>
                  <w:b/>
                  <w:sz w:val="18"/>
                  <w:szCs w:val="18"/>
                </w:rPr>
                <w:t>TBC</w:t>
              </w:r>
            </w:ins>
          </w:p>
        </w:tc>
        <w:tc>
          <w:tcPr>
            <w:tcW w:w="1815" w:type="dxa"/>
            <w:shd w:val="clear" w:color="auto" w:fill="7F7F7F" w:themeFill="text1" w:themeFillTint="80"/>
            <w:noWrap/>
            <w:vAlign w:val="center"/>
            <w:tcPrChange w:id="7320" w:author="Mutali Nepfumbada" w:date="2022-09-21T09:06:00Z">
              <w:tcPr>
                <w:tcW w:w="1957" w:type="dxa"/>
                <w:noWrap/>
              </w:tcPr>
            </w:tcPrChange>
          </w:tcPr>
          <w:p w14:paraId="018DF227" w14:textId="7927D6EA" w:rsidR="00BC7200" w:rsidRPr="00C03081" w:rsidRDefault="00BC7200" w:rsidP="00BC7200">
            <w:pPr>
              <w:jc w:val="center"/>
              <w:rPr>
                <w:lang w:val="en-US" w:eastAsia="en-US"/>
              </w:rPr>
            </w:pPr>
            <w:ins w:id="7321" w:author="Mutali Nepfumbada" w:date="2022-09-21T08:54:00Z">
              <w:r w:rsidRPr="004B4872">
                <w:rPr>
                  <w:b/>
                  <w:sz w:val="18"/>
                  <w:szCs w:val="18"/>
                </w:rPr>
                <w:t>TBC</w:t>
              </w:r>
            </w:ins>
          </w:p>
        </w:tc>
        <w:tc>
          <w:tcPr>
            <w:tcW w:w="1374" w:type="dxa"/>
            <w:shd w:val="clear" w:color="auto" w:fill="7F7F7F" w:themeFill="text1" w:themeFillTint="80"/>
            <w:noWrap/>
            <w:vAlign w:val="center"/>
            <w:tcPrChange w:id="7322" w:author="Mutali Nepfumbada" w:date="2022-09-21T09:06:00Z">
              <w:tcPr>
                <w:tcW w:w="1374" w:type="dxa"/>
                <w:noWrap/>
              </w:tcPr>
            </w:tcPrChange>
          </w:tcPr>
          <w:p w14:paraId="3D8F6AEE" w14:textId="086CC446" w:rsidR="00BC7200" w:rsidRPr="00C03081" w:rsidRDefault="00BC7200" w:rsidP="00BC7200">
            <w:pPr>
              <w:jc w:val="center"/>
              <w:rPr>
                <w:lang w:val="en-US" w:eastAsia="en-US"/>
              </w:rPr>
            </w:pPr>
            <w:ins w:id="7323" w:author="Mutali Nepfumbada" w:date="2022-09-21T08:54:00Z">
              <w:r w:rsidRPr="004B4872">
                <w:rPr>
                  <w:b/>
                  <w:sz w:val="18"/>
                  <w:szCs w:val="18"/>
                </w:rPr>
                <w:t>TBC</w:t>
              </w:r>
            </w:ins>
          </w:p>
        </w:tc>
        <w:tc>
          <w:tcPr>
            <w:tcW w:w="1150" w:type="dxa"/>
            <w:shd w:val="clear" w:color="auto" w:fill="7F7F7F" w:themeFill="text1" w:themeFillTint="80"/>
            <w:noWrap/>
            <w:vAlign w:val="center"/>
            <w:tcPrChange w:id="7324" w:author="Mutali Nepfumbada" w:date="2022-09-21T09:06:00Z">
              <w:tcPr>
                <w:tcW w:w="1150" w:type="dxa"/>
                <w:noWrap/>
              </w:tcPr>
            </w:tcPrChange>
          </w:tcPr>
          <w:p w14:paraId="4205FF1C" w14:textId="4FB26F3F" w:rsidR="00BC7200" w:rsidRPr="00C03081" w:rsidRDefault="00BC7200" w:rsidP="00BC7200">
            <w:pPr>
              <w:jc w:val="center"/>
              <w:rPr>
                <w:lang w:val="en-US" w:eastAsia="en-US"/>
              </w:rPr>
            </w:pPr>
            <w:ins w:id="7325" w:author="Mutali Nepfumbada" w:date="2022-09-21T08:54:00Z">
              <w:r w:rsidRPr="004B4872">
                <w:rPr>
                  <w:b/>
                  <w:sz w:val="18"/>
                  <w:szCs w:val="18"/>
                </w:rPr>
                <w:t>TBC</w:t>
              </w:r>
            </w:ins>
          </w:p>
        </w:tc>
        <w:tc>
          <w:tcPr>
            <w:tcW w:w="1654" w:type="dxa"/>
            <w:shd w:val="clear" w:color="auto" w:fill="7F7F7F" w:themeFill="text1" w:themeFillTint="80"/>
            <w:noWrap/>
            <w:vAlign w:val="center"/>
            <w:tcPrChange w:id="7326" w:author="Mutali Nepfumbada" w:date="2022-09-21T09:06:00Z">
              <w:tcPr>
                <w:tcW w:w="1244" w:type="dxa"/>
                <w:noWrap/>
              </w:tcPr>
            </w:tcPrChange>
          </w:tcPr>
          <w:p w14:paraId="7B18A185" w14:textId="0BF2F838" w:rsidR="00BC7200" w:rsidRPr="00C03081" w:rsidRDefault="00BC7200" w:rsidP="00BC7200">
            <w:pPr>
              <w:jc w:val="center"/>
              <w:rPr>
                <w:lang w:val="en-US" w:eastAsia="en-US"/>
              </w:rPr>
            </w:pPr>
            <w:ins w:id="7327" w:author="Mutali Nepfumbada" w:date="2022-09-21T08:54:00Z">
              <w:r w:rsidRPr="004B4872">
                <w:rPr>
                  <w:b/>
                  <w:sz w:val="18"/>
                  <w:szCs w:val="18"/>
                </w:rPr>
                <w:t>TBC</w:t>
              </w:r>
            </w:ins>
          </w:p>
        </w:tc>
      </w:tr>
      <w:tr w:rsidR="00BC7200" w:rsidRPr="00C03081" w14:paraId="48FAA700" w14:textId="77777777" w:rsidTr="00F81C9A">
        <w:tblPrEx>
          <w:tblW w:w="10738" w:type="dxa"/>
          <w:tblPrExChange w:id="7328" w:author="Mutali Nepfumbada" w:date="2022-09-21T09:06:00Z">
            <w:tblPrEx>
              <w:tblW w:w="9831" w:type="dxa"/>
            </w:tblPrEx>
          </w:tblPrExChange>
        </w:tblPrEx>
        <w:trPr>
          <w:trHeight w:val="236"/>
          <w:trPrChange w:id="7329" w:author="Mutali Nepfumbada" w:date="2022-09-21T09:06:00Z">
            <w:trPr>
              <w:gridAfter w:val="0"/>
              <w:trHeight w:val="236"/>
            </w:trPr>
          </w:trPrChange>
        </w:trPr>
        <w:tc>
          <w:tcPr>
            <w:tcW w:w="1089" w:type="dxa"/>
            <w:vMerge/>
            <w:noWrap/>
            <w:tcPrChange w:id="7330" w:author="Mutali Nepfumbada" w:date="2022-09-21T09:06:00Z">
              <w:tcPr>
                <w:tcW w:w="1089" w:type="dxa"/>
                <w:vMerge/>
                <w:noWrap/>
              </w:tcPr>
            </w:tcPrChange>
          </w:tcPr>
          <w:p w14:paraId="4E25B90F" w14:textId="77777777" w:rsidR="00BC7200" w:rsidRPr="00C03081" w:rsidRDefault="00BC7200" w:rsidP="00BC7200">
            <w:pPr>
              <w:rPr>
                <w:lang w:val="en-US" w:eastAsia="en-US"/>
              </w:rPr>
            </w:pPr>
          </w:p>
        </w:tc>
        <w:tc>
          <w:tcPr>
            <w:tcW w:w="1458" w:type="dxa"/>
            <w:tcPrChange w:id="7331" w:author="Mutali Nepfumbada" w:date="2022-09-21T09:06:00Z">
              <w:tcPr>
                <w:tcW w:w="864" w:type="dxa"/>
              </w:tcPr>
            </w:tcPrChange>
          </w:tcPr>
          <w:p w14:paraId="183959FB" w14:textId="3D8A11AF" w:rsidR="00BC7200" w:rsidRPr="00C03081" w:rsidRDefault="00F64F0A" w:rsidP="00BC7200">
            <w:pPr>
              <w:rPr>
                <w:lang w:val="en-US" w:eastAsia="en-US"/>
              </w:rPr>
            </w:pPr>
            <w:r>
              <w:t>Delta (%)</w:t>
            </w:r>
          </w:p>
        </w:tc>
        <w:tc>
          <w:tcPr>
            <w:tcW w:w="1064" w:type="dxa"/>
            <w:shd w:val="clear" w:color="auto" w:fill="7F7F7F" w:themeFill="text1" w:themeFillTint="80"/>
            <w:noWrap/>
            <w:vAlign w:val="center"/>
            <w:tcPrChange w:id="7332" w:author="Mutali Nepfumbada" w:date="2022-09-21T09:06:00Z">
              <w:tcPr>
                <w:tcW w:w="1161" w:type="dxa"/>
                <w:noWrap/>
              </w:tcPr>
            </w:tcPrChange>
          </w:tcPr>
          <w:p w14:paraId="6B3DAA61" w14:textId="0B62981C" w:rsidR="00BC7200" w:rsidRPr="00C03081" w:rsidRDefault="00BC7200" w:rsidP="00BC7200">
            <w:pPr>
              <w:jc w:val="center"/>
              <w:rPr>
                <w:lang w:val="en-US" w:eastAsia="en-US"/>
              </w:rPr>
            </w:pPr>
            <w:ins w:id="7333" w:author="Mutali Nepfumbada" w:date="2022-09-21T08:54:00Z">
              <w:r w:rsidRPr="004B4872">
                <w:rPr>
                  <w:b/>
                  <w:sz w:val="18"/>
                  <w:szCs w:val="18"/>
                </w:rPr>
                <w:t>TBC</w:t>
              </w:r>
            </w:ins>
          </w:p>
        </w:tc>
        <w:tc>
          <w:tcPr>
            <w:tcW w:w="1134" w:type="dxa"/>
            <w:shd w:val="clear" w:color="auto" w:fill="7F7F7F" w:themeFill="text1" w:themeFillTint="80"/>
            <w:noWrap/>
            <w:vAlign w:val="center"/>
            <w:tcPrChange w:id="7334" w:author="Mutali Nepfumbada" w:date="2022-09-21T09:06:00Z">
              <w:tcPr>
                <w:tcW w:w="992" w:type="dxa"/>
                <w:noWrap/>
              </w:tcPr>
            </w:tcPrChange>
          </w:tcPr>
          <w:p w14:paraId="37BE2DEB" w14:textId="607223F1" w:rsidR="00BC7200" w:rsidRPr="00C03081" w:rsidRDefault="00BC7200" w:rsidP="00BC7200">
            <w:pPr>
              <w:jc w:val="center"/>
              <w:rPr>
                <w:lang w:val="en-US" w:eastAsia="en-US"/>
              </w:rPr>
            </w:pPr>
            <w:ins w:id="7335" w:author="Mutali Nepfumbada" w:date="2022-09-21T08:54:00Z">
              <w:r w:rsidRPr="004B4872">
                <w:rPr>
                  <w:b/>
                  <w:sz w:val="18"/>
                  <w:szCs w:val="18"/>
                </w:rPr>
                <w:t>TBC</w:t>
              </w:r>
            </w:ins>
          </w:p>
        </w:tc>
        <w:tc>
          <w:tcPr>
            <w:tcW w:w="1815" w:type="dxa"/>
            <w:shd w:val="clear" w:color="auto" w:fill="7F7F7F" w:themeFill="text1" w:themeFillTint="80"/>
            <w:noWrap/>
            <w:vAlign w:val="center"/>
            <w:tcPrChange w:id="7336" w:author="Mutali Nepfumbada" w:date="2022-09-21T09:06:00Z">
              <w:tcPr>
                <w:tcW w:w="1957" w:type="dxa"/>
                <w:noWrap/>
              </w:tcPr>
            </w:tcPrChange>
          </w:tcPr>
          <w:p w14:paraId="15F472C1" w14:textId="15D9B01E" w:rsidR="00BC7200" w:rsidRPr="00C03081" w:rsidRDefault="00BC7200" w:rsidP="00BC7200">
            <w:pPr>
              <w:jc w:val="center"/>
              <w:rPr>
                <w:lang w:val="en-US" w:eastAsia="en-US"/>
              </w:rPr>
            </w:pPr>
            <w:ins w:id="7337" w:author="Mutali Nepfumbada" w:date="2022-09-21T08:54:00Z">
              <w:r w:rsidRPr="004B4872">
                <w:rPr>
                  <w:b/>
                  <w:sz w:val="18"/>
                  <w:szCs w:val="18"/>
                </w:rPr>
                <w:t>TBC</w:t>
              </w:r>
            </w:ins>
          </w:p>
        </w:tc>
        <w:tc>
          <w:tcPr>
            <w:tcW w:w="1374" w:type="dxa"/>
            <w:shd w:val="clear" w:color="auto" w:fill="7F7F7F" w:themeFill="text1" w:themeFillTint="80"/>
            <w:noWrap/>
            <w:vAlign w:val="center"/>
            <w:tcPrChange w:id="7338" w:author="Mutali Nepfumbada" w:date="2022-09-21T09:06:00Z">
              <w:tcPr>
                <w:tcW w:w="1374" w:type="dxa"/>
                <w:noWrap/>
              </w:tcPr>
            </w:tcPrChange>
          </w:tcPr>
          <w:p w14:paraId="5DE31C8B" w14:textId="5B462106" w:rsidR="00BC7200" w:rsidRPr="00C03081" w:rsidRDefault="00BC7200" w:rsidP="00BC7200">
            <w:pPr>
              <w:jc w:val="center"/>
              <w:rPr>
                <w:lang w:val="en-US" w:eastAsia="en-US"/>
              </w:rPr>
            </w:pPr>
            <w:ins w:id="7339" w:author="Mutali Nepfumbada" w:date="2022-09-21T08:54:00Z">
              <w:r w:rsidRPr="004B4872">
                <w:rPr>
                  <w:b/>
                  <w:sz w:val="18"/>
                  <w:szCs w:val="18"/>
                </w:rPr>
                <w:t>TBC</w:t>
              </w:r>
            </w:ins>
          </w:p>
        </w:tc>
        <w:tc>
          <w:tcPr>
            <w:tcW w:w="1150" w:type="dxa"/>
            <w:shd w:val="clear" w:color="auto" w:fill="7F7F7F" w:themeFill="text1" w:themeFillTint="80"/>
            <w:noWrap/>
            <w:vAlign w:val="center"/>
            <w:tcPrChange w:id="7340" w:author="Mutali Nepfumbada" w:date="2022-09-21T09:06:00Z">
              <w:tcPr>
                <w:tcW w:w="1150" w:type="dxa"/>
                <w:noWrap/>
              </w:tcPr>
            </w:tcPrChange>
          </w:tcPr>
          <w:p w14:paraId="6CCAF6CE" w14:textId="2C6DD0E0" w:rsidR="00BC7200" w:rsidRPr="00C03081" w:rsidRDefault="00BC7200" w:rsidP="00BC7200">
            <w:pPr>
              <w:jc w:val="center"/>
              <w:rPr>
                <w:lang w:val="en-US" w:eastAsia="en-US"/>
              </w:rPr>
            </w:pPr>
            <w:ins w:id="7341" w:author="Mutali Nepfumbada" w:date="2022-09-21T08:54:00Z">
              <w:r w:rsidRPr="004B4872">
                <w:rPr>
                  <w:b/>
                  <w:sz w:val="18"/>
                  <w:szCs w:val="18"/>
                </w:rPr>
                <w:t>TBC</w:t>
              </w:r>
            </w:ins>
          </w:p>
        </w:tc>
        <w:tc>
          <w:tcPr>
            <w:tcW w:w="1654" w:type="dxa"/>
            <w:shd w:val="clear" w:color="auto" w:fill="7F7F7F" w:themeFill="text1" w:themeFillTint="80"/>
            <w:noWrap/>
            <w:vAlign w:val="center"/>
            <w:tcPrChange w:id="7342" w:author="Mutali Nepfumbada" w:date="2022-09-21T09:06:00Z">
              <w:tcPr>
                <w:tcW w:w="1244" w:type="dxa"/>
                <w:noWrap/>
              </w:tcPr>
            </w:tcPrChange>
          </w:tcPr>
          <w:p w14:paraId="416B35C5" w14:textId="032943D4" w:rsidR="00BC7200" w:rsidRPr="00C03081" w:rsidRDefault="00BC7200" w:rsidP="00BC7200">
            <w:pPr>
              <w:jc w:val="center"/>
              <w:rPr>
                <w:lang w:val="en-US" w:eastAsia="en-US"/>
              </w:rPr>
            </w:pPr>
            <w:ins w:id="7343" w:author="Mutali Nepfumbada" w:date="2022-09-21T08:54:00Z">
              <w:r w:rsidRPr="004B4872">
                <w:rPr>
                  <w:b/>
                  <w:sz w:val="18"/>
                  <w:szCs w:val="18"/>
                </w:rPr>
                <w:t>TBC</w:t>
              </w:r>
            </w:ins>
          </w:p>
        </w:tc>
      </w:tr>
      <w:tr w:rsidR="00B003E1" w:rsidRPr="00C03081" w14:paraId="4DC2B14B" w14:textId="77777777" w:rsidTr="00F81C9A">
        <w:tblPrEx>
          <w:tblW w:w="10738" w:type="dxa"/>
          <w:tblPrExChange w:id="7344" w:author="Mutali Nepfumbada" w:date="2022-09-21T09:06:00Z">
            <w:tblPrEx>
              <w:tblW w:w="9831" w:type="dxa"/>
            </w:tblPrEx>
          </w:tblPrExChange>
        </w:tblPrEx>
        <w:trPr>
          <w:trHeight w:val="236"/>
          <w:trPrChange w:id="7345" w:author="Mutali Nepfumbada" w:date="2022-09-21T09:06:00Z">
            <w:trPr>
              <w:gridAfter w:val="0"/>
              <w:trHeight w:val="236"/>
            </w:trPr>
          </w:trPrChange>
        </w:trPr>
        <w:tc>
          <w:tcPr>
            <w:tcW w:w="1089" w:type="dxa"/>
            <w:vMerge w:val="restart"/>
            <w:noWrap/>
            <w:hideMark/>
            <w:tcPrChange w:id="7346" w:author="Mutali Nepfumbada" w:date="2022-09-21T09:06:00Z">
              <w:tcPr>
                <w:tcW w:w="1089" w:type="dxa"/>
                <w:vMerge w:val="restart"/>
                <w:noWrap/>
                <w:hideMark/>
              </w:tcPr>
            </w:tcPrChange>
          </w:tcPr>
          <w:p w14:paraId="52E57C12" w14:textId="77777777" w:rsidR="00B003E1" w:rsidRPr="00C03081" w:rsidRDefault="00B003E1" w:rsidP="00676980">
            <w:pPr>
              <w:rPr>
                <w:lang w:eastAsia="en-US"/>
              </w:rPr>
            </w:pPr>
            <w:proofErr w:type="spellStart"/>
            <w:r w:rsidRPr="00C03081">
              <w:rPr>
                <w:lang w:val="en-US" w:eastAsia="en-US"/>
              </w:rPr>
              <w:t>Vergelegen</w:t>
            </w:r>
            <w:proofErr w:type="spellEnd"/>
          </w:p>
        </w:tc>
        <w:tc>
          <w:tcPr>
            <w:tcW w:w="1458" w:type="dxa"/>
            <w:tcPrChange w:id="7347" w:author="Mutali Nepfumbada" w:date="2022-09-21T09:06:00Z">
              <w:tcPr>
                <w:tcW w:w="864" w:type="dxa"/>
              </w:tcPr>
            </w:tcPrChange>
          </w:tcPr>
          <w:p w14:paraId="48D5ACE9" w14:textId="10762EE9" w:rsidR="00B003E1" w:rsidRPr="00C03081" w:rsidRDefault="00F64F0A" w:rsidP="00676980">
            <w:pPr>
              <w:rPr>
                <w:lang w:val="en-US" w:eastAsia="en-US"/>
              </w:rPr>
            </w:pPr>
            <w:r>
              <w:rPr>
                <w:lang w:val="en-US" w:eastAsia="en-US"/>
              </w:rPr>
              <w:t>Forecast</w:t>
            </w:r>
          </w:p>
        </w:tc>
        <w:tc>
          <w:tcPr>
            <w:tcW w:w="1064" w:type="dxa"/>
            <w:noWrap/>
            <w:hideMark/>
            <w:tcPrChange w:id="7348" w:author="Mutali Nepfumbada" w:date="2022-09-21T09:06:00Z">
              <w:tcPr>
                <w:tcW w:w="1161" w:type="dxa"/>
                <w:noWrap/>
                <w:hideMark/>
              </w:tcPr>
            </w:tcPrChange>
          </w:tcPr>
          <w:p w14:paraId="48572F7A" w14:textId="77777777" w:rsidR="00B003E1" w:rsidRPr="00C03081" w:rsidRDefault="00B003E1" w:rsidP="00363D50">
            <w:pPr>
              <w:jc w:val="center"/>
              <w:rPr>
                <w:lang w:eastAsia="en-US"/>
              </w:rPr>
            </w:pPr>
            <w:r w:rsidRPr="00C03081">
              <w:rPr>
                <w:lang w:val="en-US" w:eastAsia="en-US"/>
              </w:rPr>
              <w:t>R7'702.96</w:t>
            </w:r>
          </w:p>
        </w:tc>
        <w:tc>
          <w:tcPr>
            <w:tcW w:w="1134" w:type="dxa"/>
            <w:noWrap/>
            <w:hideMark/>
            <w:tcPrChange w:id="7349" w:author="Mutali Nepfumbada" w:date="2022-09-21T09:06:00Z">
              <w:tcPr>
                <w:tcW w:w="992" w:type="dxa"/>
                <w:noWrap/>
                <w:hideMark/>
              </w:tcPr>
            </w:tcPrChange>
          </w:tcPr>
          <w:p w14:paraId="53C52413" w14:textId="77777777" w:rsidR="00B003E1" w:rsidRPr="00C03081" w:rsidRDefault="00B003E1" w:rsidP="00363D50">
            <w:pPr>
              <w:jc w:val="center"/>
              <w:rPr>
                <w:lang w:eastAsia="en-US"/>
              </w:rPr>
            </w:pPr>
            <w:r w:rsidRPr="00C03081">
              <w:rPr>
                <w:lang w:val="en-US" w:eastAsia="en-US"/>
              </w:rPr>
              <w:t>R9'673.89</w:t>
            </w:r>
          </w:p>
        </w:tc>
        <w:tc>
          <w:tcPr>
            <w:tcW w:w="1815" w:type="dxa"/>
            <w:noWrap/>
            <w:hideMark/>
            <w:tcPrChange w:id="7350" w:author="Mutali Nepfumbada" w:date="2022-09-21T09:06:00Z">
              <w:tcPr>
                <w:tcW w:w="1957" w:type="dxa"/>
                <w:noWrap/>
                <w:hideMark/>
              </w:tcPr>
            </w:tcPrChange>
          </w:tcPr>
          <w:p w14:paraId="4D05D50D" w14:textId="77777777" w:rsidR="00B003E1" w:rsidRPr="00C03081" w:rsidRDefault="00B003E1" w:rsidP="00363D50">
            <w:pPr>
              <w:jc w:val="center"/>
              <w:rPr>
                <w:lang w:eastAsia="en-US"/>
              </w:rPr>
            </w:pPr>
            <w:r w:rsidRPr="00C03081">
              <w:rPr>
                <w:lang w:eastAsia="en-US"/>
              </w:rPr>
              <w:t>R36'879.36</w:t>
            </w:r>
          </w:p>
        </w:tc>
        <w:tc>
          <w:tcPr>
            <w:tcW w:w="1374" w:type="dxa"/>
            <w:noWrap/>
            <w:hideMark/>
            <w:tcPrChange w:id="7351" w:author="Mutali Nepfumbada" w:date="2022-09-21T09:06:00Z">
              <w:tcPr>
                <w:tcW w:w="1374" w:type="dxa"/>
                <w:noWrap/>
                <w:hideMark/>
              </w:tcPr>
            </w:tcPrChange>
          </w:tcPr>
          <w:p w14:paraId="73CB3FFE" w14:textId="77777777" w:rsidR="00B003E1" w:rsidRPr="00C03081" w:rsidRDefault="00B003E1" w:rsidP="00363D50">
            <w:pPr>
              <w:jc w:val="center"/>
              <w:rPr>
                <w:lang w:eastAsia="en-US"/>
              </w:rPr>
            </w:pPr>
            <w:r w:rsidRPr="00C03081">
              <w:rPr>
                <w:lang w:eastAsia="en-US"/>
              </w:rPr>
              <w:t>R15'000.00</w:t>
            </w:r>
          </w:p>
        </w:tc>
        <w:tc>
          <w:tcPr>
            <w:tcW w:w="1150" w:type="dxa"/>
            <w:noWrap/>
            <w:tcPrChange w:id="7352" w:author="Mutali Nepfumbada" w:date="2022-09-21T09:06:00Z">
              <w:tcPr>
                <w:tcW w:w="1150" w:type="dxa"/>
                <w:noWrap/>
              </w:tcPr>
            </w:tcPrChange>
          </w:tcPr>
          <w:p w14:paraId="5762DF2B" w14:textId="77777777" w:rsidR="00B003E1" w:rsidRPr="00C03081" w:rsidRDefault="00B003E1" w:rsidP="00363D50">
            <w:pPr>
              <w:jc w:val="center"/>
              <w:rPr>
                <w:lang w:eastAsia="en-US"/>
              </w:rPr>
            </w:pPr>
          </w:p>
        </w:tc>
        <w:tc>
          <w:tcPr>
            <w:tcW w:w="1654" w:type="dxa"/>
            <w:noWrap/>
            <w:hideMark/>
            <w:tcPrChange w:id="7353" w:author="Mutali Nepfumbada" w:date="2022-09-21T09:06:00Z">
              <w:tcPr>
                <w:tcW w:w="1244" w:type="dxa"/>
                <w:noWrap/>
                <w:hideMark/>
              </w:tcPr>
            </w:tcPrChange>
          </w:tcPr>
          <w:p w14:paraId="0718640B" w14:textId="77777777" w:rsidR="00B003E1" w:rsidRPr="00C03081" w:rsidRDefault="00B003E1" w:rsidP="00363D50">
            <w:pPr>
              <w:jc w:val="center"/>
              <w:rPr>
                <w:lang w:eastAsia="en-US"/>
              </w:rPr>
            </w:pPr>
            <w:r w:rsidRPr="00C03081">
              <w:rPr>
                <w:lang w:val="en-US" w:eastAsia="en-US"/>
              </w:rPr>
              <w:t>R69'256.21</w:t>
            </w:r>
          </w:p>
        </w:tc>
      </w:tr>
      <w:tr w:rsidR="00480D07" w:rsidRPr="00C03081" w14:paraId="61E9B401" w14:textId="77777777" w:rsidTr="00F81C9A">
        <w:tblPrEx>
          <w:tblW w:w="10738" w:type="dxa"/>
          <w:tblPrExChange w:id="7354" w:author="Mutali Nepfumbada" w:date="2022-09-21T09:06:00Z">
            <w:tblPrEx>
              <w:tblW w:w="9831" w:type="dxa"/>
            </w:tblPrEx>
          </w:tblPrExChange>
        </w:tblPrEx>
        <w:trPr>
          <w:trHeight w:val="236"/>
          <w:trPrChange w:id="7355" w:author="Mutali Nepfumbada" w:date="2022-09-21T09:06:00Z">
            <w:trPr>
              <w:gridAfter w:val="0"/>
              <w:trHeight w:val="236"/>
            </w:trPr>
          </w:trPrChange>
        </w:trPr>
        <w:tc>
          <w:tcPr>
            <w:tcW w:w="1089" w:type="dxa"/>
            <w:vMerge/>
            <w:noWrap/>
            <w:tcPrChange w:id="7356" w:author="Mutali Nepfumbada" w:date="2022-09-21T09:06:00Z">
              <w:tcPr>
                <w:tcW w:w="1089" w:type="dxa"/>
                <w:vMerge/>
                <w:noWrap/>
              </w:tcPr>
            </w:tcPrChange>
          </w:tcPr>
          <w:p w14:paraId="41186609" w14:textId="77777777" w:rsidR="00480D07" w:rsidRPr="00C03081" w:rsidRDefault="00480D07" w:rsidP="00480D07">
            <w:pPr>
              <w:rPr>
                <w:lang w:val="en-US" w:eastAsia="en-US"/>
              </w:rPr>
            </w:pPr>
          </w:p>
        </w:tc>
        <w:tc>
          <w:tcPr>
            <w:tcW w:w="1458" w:type="dxa"/>
            <w:tcPrChange w:id="7357" w:author="Mutali Nepfumbada" w:date="2022-09-21T09:06:00Z">
              <w:tcPr>
                <w:tcW w:w="864" w:type="dxa"/>
              </w:tcPr>
            </w:tcPrChange>
          </w:tcPr>
          <w:p w14:paraId="600F2E4D" w14:textId="431B64FF" w:rsidR="00480D07" w:rsidRPr="00C03081" w:rsidRDefault="00F64F0A" w:rsidP="00480D07">
            <w:pPr>
              <w:rPr>
                <w:lang w:val="en-US" w:eastAsia="en-US"/>
              </w:rPr>
            </w:pPr>
            <w:r>
              <w:rPr>
                <w:lang w:val="en-US" w:eastAsia="en-US"/>
              </w:rPr>
              <w:t>Actual</w:t>
            </w:r>
          </w:p>
        </w:tc>
        <w:tc>
          <w:tcPr>
            <w:tcW w:w="1064" w:type="dxa"/>
            <w:shd w:val="clear" w:color="auto" w:fill="7F7F7F" w:themeFill="text1" w:themeFillTint="80"/>
            <w:noWrap/>
            <w:vAlign w:val="center"/>
            <w:tcPrChange w:id="7358" w:author="Mutali Nepfumbada" w:date="2022-09-21T09:06:00Z">
              <w:tcPr>
                <w:tcW w:w="1161" w:type="dxa"/>
                <w:noWrap/>
              </w:tcPr>
            </w:tcPrChange>
          </w:tcPr>
          <w:p w14:paraId="4170214E" w14:textId="719B4836" w:rsidR="00480D07" w:rsidRPr="00C03081" w:rsidRDefault="00480D07" w:rsidP="00480D07">
            <w:pPr>
              <w:jc w:val="center"/>
              <w:rPr>
                <w:lang w:val="en-US" w:eastAsia="en-US"/>
              </w:rPr>
            </w:pPr>
            <w:ins w:id="7359" w:author="Mutali Nepfumbada" w:date="2022-09-21T08:54:00Z">
              <w:r w:rsidRPr="004B4872">
                <w:rPr>
                  <w:b/>
                  <w:sz w:val="18"/>
                  <w:szCs w:val="18"/>
                </w:rPr>
                <w:t>TBC</w:t>
              </w:r>
            </w:ins>
          </w:p>
        </w:tc>
        <w:tc>
          <w:tcPr>
            <w:tcW w:w="1134" w:type="dxa"/>
            <w:shd w:val="clear" w:color="auto" w:fill="7F7F7F" w:themeFill="text1" w:themeFillTint="80"/>
            <w:noWrap/>
            <w:vAlign w:val="center"/>
            <w:tcPrChange w:id="7360" w:author="Mutali Nepfumbada" w:date="2022-09-21T09:06:00Z">
              <w:tcPr>
                <w:tcW w:w="992" w:type="dxa"/>
                <w:noWrap/>
              </w:tcPr>
            </w:tcPrChange>
          </w:tcPr>
          <w:p w14:paraId="05BA854E" w14:textId="6D2E36FA" w:rsidR="00480D07" w:rsidRPr="00C03081" w:rsidRDefault="00480D07" w:rsidP="00480D07">
            <w:pPr>
              <w:jc w:val="center"/>
              <w:rPr>
                <w:lang w:val="en-US" w:eastAsia="en-US"/>
              </w:rPr>
            </w:pPr>
            <w:ins w:id="7361" w:author="Mutali Nepfumbada" w:date="2022-09-21T08:54:00Z">
              <w:r w:rsidRPr="004B4872">
                <w:rPr>
                  <w:b/>
                  <w:sz w:val="18"/>
                  <w:szCs w:val="18"/>
                </w:rPr>
                <w:t>TBC</w:t>
              </w:r>
            </w:ins>
          </w:p>
        </w:tc>
        <w:tc>
          <w:tcPr>
            <w:tcW w:w="1815" w:type="dxa"/>
            <w:shd w:val="clear" w:color="auto" w:fill="7F7F7F" w:themeFill="text1" w:themeFillTint="80"/>
            <w:noWrap/>
            <w:vAlign w:val="center"/>
            <w:tcPrChange w:id="7362" w:author="Mutali Nepfumbada" w:date="2022-09-21T09:06:00Z">
              <w:tcPr>
                <w:tcW w:w="1957" w:type="dxa"/>
                <w:noWrap/>
              </w:tcPr>
            </w:tcPrChange>
          </w:tcPr>
          <w:p w14:paraId="5F98BE40" w14:textId="20FFFC4C" w:rsidR="00480D07" w:rsidRPr="00C03081" w:rsidRDefault="00480D07" w:rsidP="00480D07">
            <w:pPr>
              <w:jc w:val="center"/>
              <w:rPr>
                <w:lang w:eastAsia="en-US"/>
              </w:rPr>
            </w:pPr>
            <w:ins w:id="7363" w:author="Mutali Nepfumbada" w:date="2022-09-21T08:54:00Z">
              <w:r w:rsidRPr="004B4872">
                <w:rPr>
                  <w:b/>
                  <w:sz w:val="18"/>
                  <w:szCs w:val="18"/>
                </w:rPr>
                <w:t>TBC</w:t>
              </w:r>
            </w:ins>
          </w:p>
        </w:tc>
        <w:tc>
          <w:tcPr>
            <w:tcW w:w="1374" w:type="dxa"/>
            <w:shd w:val="clear" w:color="auto" w:fill="7F7F7F" w:themeFill="text1" w:themeFillTint="80"/>
            <w:noWrap/>
            <w:vAlign w:val="center"/>
            <w:tcPrChange w:id="7364" w:author="Mutali Nepfumbada" w:date="2022-09-21T09:06:00Z">
              <w:tcPr>
                <w:tcW w:w="1374" w:type="dxa"/>
                <w:noWrap/>
              </w:tcPr>
            </w:tcPrChange>
          </w:tcPr>
          <w:p w14:paraId="01C790F2" w14:textId="177EC39B" w:rsidR="00480D07" w:rsidRPr="00C03081" w:rsidRDefault="00480D07" w:rsidP="00480D07">
            <w:pPr>
              <w:jc w:val="center"/>
              <w:rPr>
                <w:lang w:eastAsia="en-US"/>
              </w:rPr>
            </w:pPr>
            <w:ins w:id="7365" w:author="Mutali Nepfumbada" w:date="2022-09-21T08:54:00Z">
              <w:r w:rsidRPr="004B4872">
                <w:rPr>
                  <w:b/>
                  <w:sz w:val="18"/>
                  <w:szCs w:val="18"/>
                </w:rPr>
                <w:t>TBC</w:t>
              </w:r>
            </w:ins>
          </w:p>
        </w:tc>
        <w:tc>
          <w:tcPr>
            <w:tcW w:w="1150" w:type="dxa"/>
            <w:shd w:val="clear" w:color="auto" w:fill="7F7F7F" w:themeFill="text1" w:themeFillTint="80"/>
            <w:noWrap/>
            <w:vAlign w:val="center"/>
            <w:tcPrChange w:id="7366" w:author="Mutali Nepfumbada" w:date="2022-09-21T09:06:00Z">
              <w:tcPr>
                <w:tcW w:w="1150" w:type="dxa"/>
                <w:noWrap/>
              </w:tcPr>
            </w:tcPrChange>
          </w:tcPr>
          <w:p w14:paraId="60103269" w14:textId="7522DC89" w:rsidR="00480D07" w:rsidRPr="00C03081" w:rsidRDefault="00480D07" w:rsidP="00480D07">
            <w:pPr>
              <w:jc w:val="center"/>
              <w:rPr>
                <w:lang w:val="en-US" w:eastAsia="en-US"/>
              </w:rPr>
            </w:pPr>
            <w:ins w:id="7367" w:author="Mutali Nepfumbada" w:date="2022-09-21T08:54:00Z">
              <w:r w:rsidRPr="004B4872">
                <w:rPr>
                  <w:b/>
                  <w:sz w:val="18"/>
                  <w:szCs w:val="18"/>
                </w:rPr>
                <w:t>TBC</w:t>
              </w:r>
            </w:ins>
          </w:p>
        </w:tc>
        <w:tc>
          <w:tcPr>
            <w:tcW w:w="1654" w:type="dxa"/>
            <w:shd w:val="clear" w:color="auto" w:fill="7F7F7F" w:themeFill="text1" w:themeFillTint="80"/>
            <w:noWrap/>
            <w:vAlign w:val="center"/>
            <w:tcPrChange w:id="7368" w:author="Mutali Nepfumbada" w:date="2022-09-21T09:06:00Z">
              <w:tcPr>
                <w:tcW w:w="1244" w:type="dxa"/>
                <w:noWrap/>
              </w:tcPr>
            </w:tcPrChange>
          </w:tcPr>
          <w:p w14:paraId="686ABD36" w14:textId="33DE3814" w:rsidR="00480D07" w:rsidRPr="00C03081" w:rsidRDefault="00480D07" w:rsidP="00480D07">
            <w:pPr>
              <w:jc w:val="center"/>
              <w:rPr>
                <w:lang w:val="en-US" w:eastAsia="en-US"/>
              </w:rPr>
            </w:pPr>
            <w:ins w:id="7369" w:author="Mutali Nepfumbada" w:date="2022-09-21T08:54:00Z">
              <w:r w:rsidRPr="004B4872">
                <w:rPr>
                  <w:b/>
                  <w:sz w:val="18"/>
                  <w:szCs w:val="18"/>
                </w:rPr>
                <w:t>TBC</w:t>
              </w:r>
            </w:ins>
          </w:p>
        </w:tc>
      </w:tr>
      <w:tr w:rsidR="00480D07" w:rsidRPr="00C03081" w14:paraId="7C7575DD" w14:textId="77777777" w:rsidTr="00F81C9A">
        <w:tblPrEx>
          <w:tblW w:w="10738" w:type="dxa"/>
          <w:tblPrExChange w:id="7370" w:author="Mutali Nepfumbada" w:date="2022-09-21T09:06:00Z">
            <w:tblPrEx>
              <w:tblW w:w="9831" w:type="dxa"/>
            </w:tblPrEx>
          </w:tblPrExChange>
        </w:tblPrEx>
        <w:trPr>
          <w:trHeight w:val="236"/>
          <w:trPrChange w:id="7371" w:author="Mutali Nepfumbada" w:date="2022-09-21T09:06:00Z">
            <w:trPr>
              <w:gridAfter w:val="0"/>
              <w:trHeight w:val="236"/>
            </w:trPr>
          </w:trPrChange>
        </w:trPr>
        <w:tc>
          <w:tcPr>
            <w:tcW w:w="1089" w:type="dxa"/>
            <w:vMerge/>
            <w:noWrap/>
            <w:tcPrChange w:id="7372" w:author="Mutali Nepfumbada" w:date="2022-09-21T09:06:00Z">
              <w:tcPr>
                <w:tcW w:w="1089" w:type="dxa"/>
                <w:vMerge/>
                <w:noWrap/>
              </w:tcPr>
            </w:tcPrChange>
          </w:tcPr>
          <w:p w14:paraId="5DAB8013" w14:textId="77777777" w:rsidR="00480D07" w:rsidRPr="00C03081" w:rsidRDefault="00480D07" w:rsidP="00480D07">
            <w:pPr>
              <w:rPr>
                <w:lang w:val="en-US" w:eastAsia="en-US"/>
              </w:rPr>
            </w:pPr>
          </w:p>
        </w:tc>
        <w:tc>
          <w:tcPr>
            <w:tcW w:w="1458" w:type="dxa"/>
            <w:tcPrChange w:id="7373" w:author="Mutali Nepfumbada" w:date="2022-09-21T09:06:00Z">
              <w:tcPr>
                <w:tcW w:w="864" w:type="dxa"/>
              </w:tcPr>
            </w:tcPrChange>
          </w:tcPr>
          <w:p w14:paraId="175D4075" w14:textId="3206EBD9" w:rsidR="00480D07" w:rsidRPr="00C03081" w:rsidRDefault="00F64F0A" w:rsidP="00480D07">
            <w:pPr>
              <w:rPr>
                <w:lang w:val="en-US" w:eastAsia="en-US"/>
              </w:rPr>
            </w:pPr>
            <w:r>
              <w:t>Delta (%)</w:t>
            </w:r>
          </w:p>
        </w:tc>
        <w:tc>
          <w:tcPr>
            <w:tcW w:w="1064" w:type="dxa"/>
            <w:shd w:val="clear" w:color="auto" w:fill="7F7F7F" w:themeFill="text1" w:themeFillTint="80"/>
            <w:noWrap/>
            <w:vAlign w:val="center"/>
            <w:tcPrChange w:id="7374" w:author="Mutali Nepfumbada" w:date="2022-09-21T09:06:00Z">
              <w:tcPr>
                <w:tcW w:w="1161" w:type="dxa"/>
                <w:noWrap/>
              </w:tcPr>
            </w:tcPrChange>
          </w:tcPr>
          <w:p w14:paraId="6F7E7D07" w14:textId="55735BB2" w:rsidR="00480D07" w:rsidRPr="00C03081" w:rsidRDefault="00480D07" w:rsidP="00480D07">
            <w:pPr>
              <w:jc w:val="center"/>
              <w:rPr>
                <w:lang w:val="en-US" w:eastAsia="en-US"/>
              </w:rPr>
            </w:pPr>
            <w:ins w:id="7375" w:author="Mutali Nepfumbada" w:date="2022-09-21T08:54:00Z">
              <w:r w:rsidRPr="004B4872">
                <w:rPr>
                  <w:b/>
                  <w:sz w:val="18"/>
                  <w:szCs w:val="18"/>
                </w:rPr>
                <w:t>TBC</w:t>
              </w:r>
            </w:ins>
          </w:p>
        </w:tc>
        <w:tc>
          <w:tcPr>
            <w:tcW w:w="1134" w:type="dxa"/>
            <w:shd w:val="clear" w:color="auto" w:fill="7F7F7F" w:themeFill="text1" w:themeFillTint="80"/>
            <w:noWrap/>
            <w:vAlign w:val="center"/>
            <w:tcPrChange w:id="7376" w:author="Mutali Nepfumbada" w:date="2022-09-21T09:06:00Z">
              <w:tcPr>
                <w:tcW w:w="992" w:type="dxa"/>
                <w:noWrap/>
              </w:tcPr>
            </w:tcPrChange>
          </w:tcPr>
          <w:p w14:paraId="628F5C0B" w14:textId="4591931B" w:rsidR="00480D07" w:rsidRPr="00C03081" w:rsidRDefault="00480D07" w:rsidP="00480D07">
            <w:pPr>
              <w:jc w:val="center"/>
              <w:rPr>
                <w:lang w:val="en-US" w:eastAsia="en-US"/>
              </w:rPr>
            </w:pPr>
            <w:ins w:id="7377" w:author="Mutali Nepfumbada" w:date="2022-09-21T08:54:00Z">
              <w:r w:rsidRPr="004B4872">
                <w:rPr>
                  <w:b/>
                  <w:sz w:val="18"/>
                  <w:szCs w:val="18"/>
                </w:rPr>
                <w:t>TBC</w:t>
              </w:r>
            </w:ins>
          </w:p>
        </w:tc>
        <w:tc>
          <w:tcPr>
            <w:tcW w:w="1815" w:type="dxa"/>
            <w:shd w:val="clear" w:color="auto" w:fill="7F7F7F" w:themeFill="text1" w:themeFillTint="80"/>
            <w:noWrap/>
            <w:vAlign w:val="center"/>
            <w:tcPrChange w:id="7378" w:author="Mutali Nepfumbada" w:date="2022-09-21T09:06:00Z">
              <w:tcPr>
                <w:tcW w:w="1957" w:type="dxa"/>
                <w:noWrap/>
              </w:tcPr>
            </w:tcPrChange>
          </w:tcPr>
          <w:p w14:paraId="30CAFE6B" w14:textId="7CC54BAC" w:rsidR="00480D07" w:rsidRPr="00C03081" w:rsidRDefault="00480D07" w:rsidP="00480D07">
            <w:pPr>
              <w:jc w:val="center"/>
              <w:rPr>
                <w:lang w:eastAsia="en-US"/>
              </w:rPr>
            </w:pPr>
            <w:ins w:id="7379" w:author="Mutali Nepfumbada" w:date="2022-09-21T08:54:00Z">
              <w:r w:rsidRPr="004B4872">
                <w:rPr>
                  <w:b/>
                  <w:sz w:val="18"/>
                  <w:szCs w:val="18"/>
                </w:rPr>
                <w:t>TBC</w:t>
              </w:r>
            </w:ins>
          </w:p>
        </w:tc>
        <w:tc>
          <w:tcPr>
            <w:tcW w:w="1374" w:type="dxa"/>
            <w:shd w:val="clear" w:color="auto" w:fill="7F7F7F" w:themeFill="text1" w:themeFillTint="80"/>
            <w:noWrap/>
            <w:vAlign w:val="center"/>
            <w:tcPrChange w:id="7380" w:author="Mutali Nepfumbada" w:date="2022-09-21T09:06:00Z">
              <w:tcPr>
                <w:tcW w:w="1374" w:type="dxa"/>
                <w:noWrap/>
              </w:tcPr>
            </w:tcPrChange>
          </w:tcPr>
          <w:p w14:paraId="768F2257" w14:textId="37F4EFA9" w:rsidR="00480D07" w:rsidRPr="00C03081" w:rsidRDefault="00480D07" w:rsidP="00480D07">
            <w:pPr>
              <w:jc w:val="center"/>
              <w:rPr>
                <w:lang w:eastAsia="en-US"/>
              </w:rPr>
            </w:pPr>
            <w:ins w:id="7381" w:author="Mutali Nepfumbada" w:date="2022-09-21T08:54:00Z">
              <w:r w:rsidRPr="004B4872">
                <w:rPr>
                  <w:b/>
                  <w:sz w:val="18"/>
                  <w:szCs w:val="18"/>
                </w:rPr>
                <w:t>TBC</w:t>
              </w:r>
            </w:ins>
          </w:p>
        </w:tc>
        <w:tc>
          <w:tcPr>
            <w:tcW w:w="1150" w:type="dxa"/>
            <w:shd w:val="clear" w:color="auto" w:fill="7F7F7F" w:themeFill="text1" w:themeFillTint="80"/>
            <w:noWrap/>
            <w:vAlign w:val="center"/>
            <w:tcPrChange w:id="7382" w:author="Mutali Nepfumbada" w:date="2022-09-21T09:06:00Z">
              <w:tcPr>
                <w:tcW w:w="1150" w:type="dxa"/>
                <w:noWrap/>
              </w:tcPr>
            </w:tcPrChange>
          </w:tcPr>
          <w:p w14:paraId="6C254AC8" w14:textId="4A9AE8B5" w:rsidR="00480D07" w:rsidRPr="00C03081" w:rsidRDefault="00480D07" w:rsidP="00480D07">
            <w:pPr>
              <w:jc w:val="center"/>
              <w:rPr>
                <w:lang w:val="en-US" w:eastAsia="en-US"/>
              </w:rPr>
            </w:pPr>
            <w:ins w:id="7383" w:author="Mutali Nepfumbada" w:date="2022-09-21T08:54:00Z">
              <w:r w:rsidRPr="004B4872">
                <w:rPr>
                  <w:b/>
                  <w:sz w:val="18"/>
                  <w:szCs w:val="18"/>
                </w:rPr>
                <w:t>TBC</w:t>
              </w:r>
            </w:ins>
          </w:p>
        </w:tc>
        <w:tc>
          <w:tcPr>
            <w:tcW w:w="1654" w:type="dxa"/>
            <w:shd w:val="clear" w:color="auto" w:fill="7F7F7F" w:themeFill="text1" w:themeFillTint="80"/>
            <w:noWrap/>
            <w:vAlign w:val="center"/>
            <w:tcPrChange w:id="7384" w:author="Mutali Nepfumbada" w:date="2022-09-21T09:06:00Z">
              <w:tcPr>
                <w:tcW w:w="1244" w:type="dxa"/>
                <w:noWrap/>
              </w:tcPr>
            </w:tcPrChange>
          </w:tcPr>
          <w:p w14:paraId="6DB2B923" w14:textId="6F1A2650" w:rsidR="00480D07" w:rsidRPr="00C03081" w:rsidRDefault="00480D07" w:rsidP="00480D07">
            <w:pPr>
              <w:jc w:val="center"/>
              <w:rPr>
                <w:lang w:val="en-US" w:eastAsia="en-US"/>
              </w:rPr>
            </w:pPr>
            <w:ins w:id="7385" w:author="Mutali Nepfumbada" w:date="2022-09-21T08:54:00Z">
              <w:r w:rsidRPr="004B4872">
                <w:rPr>
                  <w:b/>
                  <w:sz w:val="18"/>
                  <w:szCs w:val="18"/>
                </w:rPr>
                <w:t>TBC</w:t>
              </w:r>
            </w:ins>
          </w:p>
        </w:tc>
      </w:tr>
      <w:tr w:rsidR="006F0810" w:rsidRPr="00C03081" w14:paraId="7663CD80" w14:textId="77777777" w:rsidTr="00F81C9A">
        <w:tblPrEx>
          <w:tblW w:w="10738" w:type="dxa"/>
          <w:tblPrExChange w:id="7386" w:author="Mutali Nepfumbada" w:date="2022-09-21T09:06:00Z">
            <w:tblPrEx>
              <w:tblW w:w="9831" w:type="dxa"/>
            </w:tblPrEx>
          </w:tblPrExChange>
        </w:tblPrEx>
        <w:trPr>
          <w:trHeight w:val="236"/>
          <w:trPrChange w:id="7387" w:author="Mutali Nepfumbada" w:date="2022-09-21T09:06:00Z">
            <w:trPr>
              <w:gridAfter w:val="0"/>
              <w:trHeight w:val="236"/>
            </w:trPr>
          </w:trPrChange>
        </w:trPr>
        <w:tc>
          <w:tcPr>
            <w:tcW w:w="1089" w:type="dxa"/>
            <w:vMerge w:val="restart"/>
            <w:noWrap/>
            <w:hideMark/>
            <w:tcPrChange w:id="7388" w:author="Mutali Nepfumbada" w:date="2022-09-21T09:06:00Z">
              <w:tcPr>
                <w:tcW w:w="1089" w:type="dxa"/>
                <w:vMerge w:val="restart"/>
                <w:noWrap/>
                <w:hideMark/>
              </w:tcPr>
            </w:tcPrChange>
          </w:tcPr>
          <w:p w14:paraId="41378CC1" w14:textId="77777777" w:rsidR="00B003E1" w:rsidRPr="00C03081" w:rsidRDefault="00B003E1" w:rsidP="00676980">
            <w:pPr>
              <w:rPr>
                <w:lang w:eastAsia="en-US"/>
              </w:rPr>
            </w:pPr>
            <w:r w:rsidRPr="00C03081">
              <w:rPr>
                <w:lang w:val="en-US" w:eastAsia="en-US"/>
              </w:rPr>
              <w:t>Midstream</w:t>
            </w:r>
          </w:p>
        </w:tc>
        <w:tc>
          <w:tcPr>
            <w:tcW w:w="1458" w:type="dxa"/>
            <w:tcPrChange w:id="7389" w:author="Mutali Nepfumbada" w:date="2022-09-21T09:06:00Z">
              <w:tcPr>
                <w:tcW w:w="864" w:type="dxa"/>
              </w:tcPr>
            </w:tcPrChange>
          </w:tcPr>
          <w:p w14:paraId="0B1FB07E" w14:textId="79D1748D" w:rsidR="00B003E1" w:rsidRPr="00C03081" w:rsidRDefault="00F64F0A" w:rsidP="00676980">
            <w:pPr>
              <w:rPr>
                <w:lang w:val="en-US" w:eastAsia="en-US"/>
              </w:rPr>
            </w:pPr>
            <w:r>
              <w:rPr>
                <w:lang w:val="en-US" w:eastAsia="en-US"/>
              </w:rPr>
              <w:t>Forecast</w:t>
            </w:r>
          </w:p>
        </w:tc>
        <w:tc>
          <w:tcPr>
            <w:tcW w:w="1064" w:type="dxa"/>
            <w:noWrap/>
            <w:hideMark/>
            <w:tcPrChange w:id="7390" w:author="Mutali Nepfumbada" w:date="2022-09-21T09:06:00Z">
              <w:tcPr>
                <w:tcW w:w="1161" w:type="dxa"/>
                <w:noWrap/>
                <w:hideMark/>
              </w:tcPr>
            </w:tcPrChange>
          </w:tcPr>
          <w:p w14:paraId="59C28639" w14:textId="77777777" w:rsidR="00B003E1" w:rsidRPr="00C03081" w:rsidRDefault="00B003E1" w:rsidP="00363D50">
            <w:pPr>
              <w:jc w:val="center"/>
              <w:rPr>
                <w:lang w:eastAsia="en-US"/>
              </w:rPr>
            </w:pPr>
            <w:r w:rsidRPr="00C03081">
              <w:rPr>
                <w:lang w:val="en-US" w:eastAsia="en-US"/>
              </w:rPr>
              <w:t>R2'518.30</w:t>
            </w:r>
          </w:p>
        </w:tc>
        <w:tc>
          <w:tcPr>
            <w:tcW w:w="1134" w:type="dxa"/>
            <w:noWrap/>
            <w:hideMark/>
            <w:tcPrChange w:id="7391" w:author="Mutali Nepfumbada" w:date="2022-09-21T09:06:00Z">
              <w:tcPr>
                <w:tcW w:w="992" w:type="dxa"/>
                <w:noWrap/>
                <w:hideMark/>
              </w:tcPr>
            </w:tcPrChange>
          </w:tcPr>
          <w:p w14:paraId="16A4183E" w14:textId="77777777" w:rsidR="00B003E1" w:rsidRPr="00C03081" w:rsidRDefault="00B003E1" w:rsidP="00363D50">
            <w:pPr>
              <w:jc w:val="center"/>
              <w:rPr>
                <w:lang w:eastAsia="en-US"/>
              </w:rPr>
            </w:pPr>
            <w:r w:rsidRPr="00C03081">
              <w:rPr>
                <w:lang w:val="en-US" w:eastAsia="en-US"/>
              </w:rPr>
              <w:t>R9'673.89</w:t>
            </w:r>
          </w:p>
        </w:tc>
        <w:tc>
          <w:tcPr>
            <w:tcW w:w="1815" w:type="dxa"/>
            <w:noWrap/>
            <w:hideMark/>
            <w:tcPrChange w:id="7392" w:author="Mutali Nepfumbada" w:date="2022-09-21T09:06:00Z">
              <w:tcPr>
                <w:tcW w:w="1957" w:type="dxa"/>
                <w:noWrap/>
                <w:hideMark/>
              </w:tcPr>
            </w:tcPrChange>
          </w:tcPr>
          <w:p w14:paraId="3042CCB4" w14:textId="77777777" w:rsidR="00B003E1" w:rsidRPr="00C03081" w:rsidRDefault="00B003E1" w:rsidP="00363D50">
            <w:pPr>
              <w:jc w:val="center"/>
              <w:rPr>
                <w:lang w:eastAsia="en-US"/>
              </w:rPr>
            </w:pPr>
            <w:r w:rsidRPr="00C03081">
              <w:rPr>
                <w:lang w:eastAsia="en-US"/>
              </w:rPr>
              <w:t>R17'360.64</w:t>
            </w:r>
          </w:p>
        </w:tc>
        <w:tc>
          <w:tcPr>
            <w:tcW w:w="1374" w:type="dxa"/>
            <w:noWrap/>
            <w:hideMark/>
            <w:tcPrChange w:id="7393" w:author="Mutali Nepfumbada" w:date="2022-09-21T09:06:00Z">
              <w:tcPr>
                <w:tcW w:w="1374" w:type="dxa"/>
                <w:noWrap/>
                <w:hideMark/>
              </w:tcPr>
            </w:tcPrChange>
          </w:tcPr>
          <w:p w14:paraId="0DB3E87D" w14:textId="77777777" w:rsidR="00B003E1" w:rsidRPr="00C03081" w:rsidRDefault="00B003E1" w:rsidP="00363D50">
            <w:pPr>
              <w:jc w:val="center"/>
              <w:rPr>
                <w:lang w:eastAsia="en-US"/>
              </w:rPr>
            </w:pPr>
            <w:r w:rsidRPr="00C03081">
              <w:rPr>
                <w:lang w:val="en-US" w:eastAsia="en-US"/>
              </w:rPr>
              <w:t>R15'000.00</w:t>
            </w:r>
          </w:p>
        </w:tc>
        <w:tc>
          <w:tcPr>
            <w:tcW w:w="1150" w:type="dxa"/>
            <w:noWrap/>
            <w:tcPrChange w:id="7394" w:author="Mutali Nepfumbada" w:date="2022-09-21T09:06:00Z">
              <w:tcPr>
                <w:tcW w:w="1150" w:type="dxa"/>
                <w:noWrap/>
              </w:tcPr>
            </w:tcPrChange>
          </w:tcPr>
          <w:p w14:paraId="49EAC7BF" w14:textId="77777777" w:rsidR="00B003E1" w:rsidRPr="00C03081" w:rsidRDefault="00B003E1" w:rsidP="00363D50">
            <w:pPr>
              <w:jc w:val="center"/>
              <w:rPr>
                <w:lang w:eastAsia="en-US"/>
              </w:rPr>
            </w:pPr>
          </w:p>
        </w:tc>
        <w:tc>
          <w:tcPr>
            <w:tcW w:w="1654" w:type="dxa"/>
            <w:noWrap/>
            <w:hideMark/>
            <w:tcPrChange w:id="7395" w:author="Mutali Nepfumbada" w:date="2022-09-21T09:06:00Z">
              <w:tcPr>
                <w:tcW w:w="1244" w:type="dxa"/>
                <w:noWrap/>
                <w:hideMark/>
              </w:tcPr>
            </w:tcPrChange>
          </w:tcPr>
          <w:p w14:paraId="4EFDB70A" w14:textId="77777777" w:rsidR="00B003E1" w:rsidRPr="00C03081" w:rsidRDefault="00B003E1" w:rsidP="00363D50">
            <w:pPr>
              <w:jc w:val="center"/>
              <w:rPr>
                <w:lang w:eastAsia="en-US"/>
              </w:rPr>
            </w:pPr>
            <w:r w:rsidRPr="00C03081">
              <w:rPr>
                <w:lang w:val="en-US" w:eastAsia="en-US"/>
              </w:rPr>
              <w:t>R44'552.83</w:t>
            </w:r>
          </w:p>
        </w:tc>
      </w:tr>
      <w:tr w:rsidR="00480D07" w:rsidRPr="00C03081" w14:paraId="6F45F07E" w14:textId="77777777" w:rsidTr="00F81C9A">
        <w:tblPrEx>
          <w:tblW w:w="10738" w:type="dxa"/>
          <w:tblPrExChange w:id="7396" w:author="Mutali Nepfumbada" w:date="2022-09-21T09:06:00Z">
            <w:tblPrEx>
              <w:tblW w:w="9831" w:type="dxa"/>
            </w:tblPrEx>
          </w:tblPrExChange>
        </w:tblPrEx>
        <w:trPr>
          <w:trHeight w:val="236"/>
          <w:trPrChange w:id="7397" w:author="Mutali Nepfumbada" w:date="2022-09-21T09:06:00Z">
            <w:trPr>
              <w:gridAfter w:val="0"/>
              <w:trHeight w:val="236"/>
            </w:trPr>
          </w:trPrChange>
        </w:trPr>
        <w:tc>
          <w:tcPr>
            <w:tcW w:w="1089" w:type="dxa"/>
            <w:vMerge/>
            <w:noWrap/>
            <w:tcPrChange w:id="7398" w:author="Mutali Nepfumbada" w:date="2022-09-21T09:06:00Z">
              <w:tcPr>
                <w:tcW w:w="1089" w:type="dxa"/>
                <w:vMerge/>
                <w:noWrap/>
              </w:tcPr>
            </w:tcPrChange>
          </w:tcPr>
          <w:p w14:paraId="6DCFA3A7" w14:textId="77777777" w:rsidR="00480D07" w:rsidRPr="00C03081" w:rsidRDefault="00480D07" w:rsidP="00480D07">
            <w:pPr>
              <w:rPr>
                <w:lang w:val="en-US" w:eastAsia="en-US"/>
              </w:rPr>
            </w:pPr>
          </w:p>
        </w:tc>
        <w:tc>
          <w:tcPr>
            <w:tcW w:w="1458" w:type="dxa"/>
            <w:tcPrChange w:id="7399" w:author="Mutali Nepfumbada" w:date="2022-09-21T09:06:00Z">
              <w:tcPr>
                <w:tcW w:w="864" w:type="dxa"/>
              </w:tcPr>
            </w:tcPrChange>
          </w:tcPr>
          <w:p w14:paraId="51C63D1F" w14:textId="41D5DE93" w:rsidR="00480D07" w:rsidRPr="00C03081" w:rsidRDefault="00F64F0A" w:rsidP="00480D07">
            <w:pPr>
              <w:rPr>
                <w:lang w:val="en-US" w:eastAsia="en-US"/>
              </w:rPr>
            </w:pPr>
            <w:r>
              <w:rPr>
                <w:lang w:val="en-US" w:eastAsia="en-US"/>
              </w:rPr>
              <w:t>Actual</w:t>
            </w:r>
          </w:p>
        </w:tc>
        <w:tc>
          <w:tcPr>
            <w:tcW w:w="1064" w:type="dxa"/>
            <w:shd w:val="clear" w:color="auto" w:fill="7F7F7F" w:themeFill="text1" w:themeFillTint="80"/>
            <w:noWrap/>
            <w:vAlign w:val="center"/>
            <w:tcPrChange w:id="7400" w:author="Mutali Nepfumbada" w:date="2022-09-21T09:06:00Z">
              <w:tcPr>
                <w:tcW w:w="1161" w:type="dxa"/>
                <w:noWrap/>
              </w:tcPr>
            </w:tcPrChange>
          </w:tcPr>
          <w:p w14:paraId="3D23A70D" w14:textId="27028C3D" w:rsidR="00480D07" w:rsidRPr="00C03081" w:rsidRDefault="00480D07" w:rsidP="00480D07">
            <w:pPr>
              <w:jc w:val="center"/>
              <w:rPr>
                <w:lang w:val="en-US" w:eastAsia="en-US"/>
              </w:rPr>
            </w:pPr>
            <w:ins w:id="7401" w:author="Mutali Nepfumbada" w:date="2022-09-21T08:54:00Z">
              <w:r w:rsidRPr="004B4872">
                <w:rPr>
                  <w:b/>
                  <w:sz w:val="18"/>
                  <w:szCs w:val="18"/>
                </w:rPr>
                <w:t>TBC</w:t>
              </w:r>
            </w:ins>
          </w:p>
        </w:tc>
        <w:tc>
          <w:tcPr>
            <w:tcW w:w="1134" w:type="dxa"/>
            <w:shd w:val="clear" w:color="auto" w:fill="7F7F7F" w:themeFill="text1" w:themeFillTint="80"/>
            <w:noWrap/>
            <w:vAlign w:val="center"/>
            <w:tcPrChange w:id="7402" w:author="Mutali Nepfumbada" w:date="2022-09-21T09:06:00Z">
              <w:tcPr>
                <w:tcW w:w="992" w:type="dxa"/>
                <w:noWrap/>
              </w:tcPr>
            </w:tcPrChange>
          </w:tcPr>
          <w:p w14:paraId="1BCC80EE" w14:textId="27CAD428" w:rsidR="00480D07" w:rsidRPr="00C03081" w:rsidRDefault="00480D07" w:rsidP="00480D07">
            <w:pPr>
              <w:jc w:val="center"/>
              <w:rPr>
                <w:lang w:val="en-US" w:eastAsia="en-US"/>
              </w:rPr>
            </w:pPr>
            <w:ins w:id="7403" w:author="Mutali Nepfumbada" w:date="2022-09-21T08:54:00Z">
              <w:r w:rsidRPr="004B4872">
                <w:rPr>
                  <w:b/>
                  <w:sz w:val="18"/>
                  <w:szCs w:val="18"/>
                </w:rPr>
                <w:t>TBC</w:t>
              </w:r>
            </w:ins>
          </w:p>
        </w:tc>
        <w:tc>
          <w:tcPr>
            <w:tcW w:w="1815" w:type="dxa"/>
            <w:shd w:val="clear" w:color="auto" w:fill="7F7F7F" w:themeFill="text1" w:themeFillTint="80"/>
            <w:noWrap/>
            <w:vAlign w:val="center"/>
            <w:tcPrChange w:id="7404" w:author="Mutali Nepfumbada" w:date="2022-09-21T09:06:00Z">
              <w:tcPr>
                <w:tcW w:w="1957" w:type="dxa"/>
                <w:noWrap/>
              </w:tcPr>
            </w:tcPrChange>
          </w:tcPr>
          <w:p w14:paraId="0F7AF0D2" w14:textId="2B39CDC3" w:rsidR="00480D07" w:rsidRPr="00C03081" w:rsidRDefault="00480D07" w:rsidP="00480D07">
            <w:pPr>
              <w:jc w:val="center"/>
              <w:rPr>
                <w:lang w:eastAsia="en-US"/>
              </w:rPr>
            </w:pPr>
            <w:ins w:id="7405" w:author="Mutali Nepfumbada" w:date="2022-09-21T08:54:00Z">
              <w:r w:rsidRPr="004B4872">
                <w:rPr>
                  <w:b/>
                  <w:sz w:val="18"/>
                  <w:szCs w:val="18"/>
                </w:rPr>
                <w:t>TBC</w:t>
              </w:r>
            </w:ins>
          </w:p>
        </w:tc>
        <w:tc>
          <w:tcPr>
            <w:tcW w:w="1374" w:type="dxa"/>
            <w:shd w:val="clear" w:color="auto" w:fill="7F7F7F" w:themeFill="text1" w:themeFillTint="80"/>
            <w:noWrap/>
            <w:vAlign w:val="center"/>
            <w:tcPrChange w:id="7406" w:author="Mutali Nepfumbada" w:date="2022-09-21T09:06:00Z">
              <w:tcPr>
                <w:tcW w:w="1374" w:type="dxa"/>
                <w:noWrap/>
              </w:tcPr>
            </w:tcPrChange>
          </w:tcPr>
          <w:p w14:paraId="7A757144" w14:textId="63977366" w:rsidR="00480D07" w:rsidRPr="00C03081" w:rsidRDefault="00480D07" w:rsidP="00480D07">
            <w:pPr>
              <w:jc w:val="center"/>
              <w:rPr>
                <w:lang w:val="en-US" w:eastAsia="en-US"/>
              </w:rPr>
            </w:pPr>
            <w:ins w:id="7407" w:author="Mutali Nepfumbada" w:date="2022-09-21T08:54:00Z">
              <w:r w:rsidRPr="004B4872">
                <w:rPr>
                  <w:b/>
                  <w:sz w:val="18"/>
                  <w:szCs w:val="18"/>
                </w:rPr>
                <w:t>TBC</w:t>
              </w:r>
            </w:ins>
          </w:p>
        </w:tc>
        <w:tc>
          <w:tcPr>
            <w:tcW w:w="1150" w:type="dxa"/>
            <w:shd w:val="clear" w:color="auto" w:fill="7F7F7F" w:themeFill="text1" w:themeFillTint="80"/>
            <w:noWrap/>
            <w:vAlign w:val="center"/>
            <w:tcPrChange w:id="7408" w:author="Mutali Nepfumbada" w:date="2022-09-21T09:06:00Z">
              <w:tcPr>
                <w:tcW w:w="1150" w:type="dxa"/>
                <w:noWrap/>
              </w:tcPr>
            </w:tcPrChange>
          </w:tcPr>
          <w:p w14:paraId="06873AC3" w14:textId="44330DC9" w:rsidR="00480D07" w:rsidRPr="00C03081" w:rsidRDefault="00480D07" w:rsidP="00480D07">
            <w:pPr>
              <w:jc w:val="center"/>
              <w:rPr>
                <w:lang w:val="en-US" w:eastAsia="en-US"/>
              </w:rPr>
            </w:pPr>
            <w:ins w:id="7409" w:author="Mutali Nepfumbada" w:date="2022-09-21T08:54:00Z">
              <w:r w:rsidRPr="004B4872">
                <w:rPr>
                  <w:b/>
                  <w:sz w:val="18"/>
                  <w:szCs w:val="18"/>
                </w:rPr>
                <w:t>TBC</w:t>
              </w:r>
            </w:ins>
          </w:p>
        </w:tc>
        <w:tc>
          <w:tcPr>
            <w:tcW w:w="1654" w:type="dxa"/>
            <w:shd w:val="clear" w:color="auto" w:fill="7F7F7F" w:themeFill="text1" w:themeFillTint="80"/>
            <w:noWrap/>
            <w:vAlign w:val="center"/>
            <w:tcPrChange w:id="7410" w:author="Mutali Nepfumbada" w:date="2022-09-21T09:06:00Z">
              <w:tcPr>
                <w:tcW w:w="1244" w:type="dxa"/>
                <w:noWrap/>
              </w:tcPr>
            </w:tcPrChange>
          </w:tcPr>
          <w:p w14:paraId="0CE60477" w14:textId="7EA27997" w:rsidR="00480D07" w:rsidRPr="00C03081" w:rsidRDefault="00480D07" w:rsidP="00480D07">
            <w:pPr>
              <w:jc w:val="center"/>
              <w:rPr>
                <w:lang w:val="en-US" w:eastAsia="en-US"/>
              </w:rPr>
            </w:pPr>
            <w:ins w:id="7411" w:author="Mutali Nepfumbada" w:date="2022-09-21T08:54:00Z">
              <w:r w:rsidRPr="004B4872">
                <w:rPr>
                  <w:b/>
                  <w:sz w:val="18"/>
                  <w:szCs w:val="18"/>
                </w:rPr>
                <w:t>TBC</w:t>
              </w:r>
            </w:ins>
          </w:p>
        </w:tc>
      </w:tr>
      <w:tr w:rsidR="00480D07" w:rsidRPr="00C03081" w14:paraId="37F9AC7D" w14:textId="77777777" w:rsidTr="00F81C9A">
        <w:tblPrEx>
          <w:tblW w:w="10738" w:type="dxa"/>
          <w:tblPrExChange w:id="7412" w:author="Mutali Nepfumbada" w:date="2022-09-21T09:06:00Z">
            <w:tblPrEx>
              <w:tblW w:w="9831" w:type="dxa"/>
            </w:tblPrEx>
          </w:tblPrExChange>
        </w:tblPrEx>
        <w:trPr>
          <w:trHeight w:val="236"/>
          <w:trPrChange w:id="7413" w:author="Mutali Nepfumbada" w:date="2022-09-21T09:06:00Z">
            <w:trPr>
              <w:gridAfter w:val="0"/>
              <w:trHeight w:val="236"/>
            </w:trPr>
          </w:trPrChange>
        </w:trPr>
        <w:tc>
          <w:tcPr>
            <w:tcW w:w="1089" w:type="dxa"/>
            <w:vMerge/>
            <w:noWrap/>
            <w:tcPrChange w:id="7414" w:author="Mutali Nepfumbada" w:date="2022-09-21T09:06:00Z">
              <w:tcPr>
                <w:tcW w:w="1089" w:type="dxa"/>
                <w:vMerge/>
                <w:noWrap/>
              </w:tcPr>
            </w:tcPrChange>
          </w:tcPr>
          <w:p w14:paraId="6927F281" w14:textId="77777777" w:rsidR="00480D07" w:rsidRPr="00C03081" w:rsidRDefault="00480D07" w:rsidP="00480D07">
            <w:pPr>
              <w:rPr>
                <w:lang w:val="en-US" w:eastAsia="en-US"/>
              </w:rPr>
            </w:pPr>
          </w:p>
        </w:tc>
        <w:tc>
          <w:tcPr>
            <w:tcW w:w="1458" w:type="dxa"/>
            <w:tcPrChange w:id="7415" w:author="Mutali Nepfumbada" w:date="2022-09-21T09:06:00Z">
              <w:tcPr>
                <w:tcW w:w="864" w:type="dxa"/>
              </w:tcPr>
            </w:tcPrChange>
          </w:tcPr>
          <w:p w14:paraId="3C8F2BE2" w14:textId="0784D29A" w:rsidR="00480D07" w:rsidRPr="00C03081" w:rsidRDefault="00F64F0A" w:rsidP="00480D07">
            <w:pPr>
              <w:rPr>
                <w:lang w:val="en-US" w:eastAsia="en-US"/>
              </w:rPr>
            </w:pPr>
            <w:r>
              <w:t>Delta (%)</w:t>
            </w:r>
          </w:p>
        </w:tc>
        <w:tc>
          <w:tcPr>
            <w:tcW w:w="1064" w:type="dxa"/>
            <w:shd w:val="clear" w:color="auto" w:fill="7F7F7F" w:themeFill="text1" w:themeFillTint="80"/>
            <w:noWrap/>
            <w:vAlign w:val="center"/>
            <w:tcPrChange w:id="7416" w:author="Mutali Nepfumbada" w:date="2022-09-21T09:06:00Z">
              <w:tcPr>
                <w:tcW w:w="1161" w:type="dxa"/>
                <w:noWrap/>
              </w:tcPr>
            </w:tcPrChange>
          </w:tcPr>
          <w:p w14:paraId="5B9361F4" w14:textId="75A4A9EA" w:rsidR="00480D07" w:rsidRPr="00C03081" w:rsidRDefault="00480D07" w:rsidP="00480D07">
            <w:pPr>
              <w:jc w:val="center"/>
              <w:rPr>
                <w:lang w:val="en-US" w:eastAsia="en-US"/>
              </w:rPr>
            </w:pPr>
            <w:ins w:id="7417" w:author="Mutali Nepfumbada" w:date="2022-09-21T08:54:00Z">
              <w:r w:rsidRPr="004B4872">
                <w:rPr>
                  <w:b/>
                  <w:sz w:val="18"/>
                  <w:szCs w:val="18"/>
                </w:rPr>
                <w:t>TBC</w:t>
              </w:r>
            </w:ins>
          </w:p>
        </w:tc>
        <w:tc>
          <w:tcPr>
            <w:tcW w:w="1134" w:type="dxa"/>
            <w:shd w:val="clear" w:color="auto" w:fill="7F7F7F" w:themeFill="text1" w:themeFillTint="80"/>
            <w:noWrap/>
            <w:vAlign w:val="center"/>
            <w:tcPrChange w:id="7418" w:author="Mutali Nepfumbada" w:date="2022-09-21T09:06:00Z">
              <w:tcPr>
                <w:tcW w:w="992" w:type="dxa"/>
                <w:noWrap/>
              </w:tcPr>
            </w:tcPrChange>
          </w:tcPr>
          <w:p w14:paraId="4021BA36" w14:textId="4917644D" w:rsidR="00480D07" w:rsidRPr="00C03081" w:rsidRDefault="00480D07" w:rsidP="00480D07">
            <w:pPr>
              <w:jc w:val="center"/>
              <w:rPr>
                <w:lang w:val="en-US" w:eastAsia="en-US"/>
              </w:rPr>
            </w:pPr>
            <w:ins w:id="7419" w:author="Mutali Nepfumbada" w:date="2022-09-21T08:54:00Z">
              <w:r w:rsidRPr="004B4872">
                <w:rPr>
                  <w:b/>
                  <w:sz w:val="18"/>
                  <w:szCs w:val="18"/>
                </w:rPr>
                <w:t>TBC</w:t>
              </w:r>
            </w:ins>
          </w:p>
        </w:tc>
        <w:tc>
          <w:tcPr>
            <w:tcW w:w="1815" w:type="dxa"/>
            <w:shd w:val="clear" w:color="auto" w:fill="7F7F7F" w:themeFill="text1" w:themeFillTint="80"/>
            <w:noWrap/>
            <w:vAlign w:val="center"/>
            <w:tcPrChange w:id="7420" w:author="Mutali Nepfumbada" w:date="2022-09-21T09:06:00Z">
              <w:tcPr>
                <w:tcW w:w="1957" w:type="dxa"/>
                <w:noWrap/>
              </w:tcPr>
            </w:tcPrChange>
          </w:tcPr>
          <w:p w14:paraId="68F18B06" w14:textId="216FC633" w:rsidR="00480D07" w:rsidRPr="00C03081" w:rsidRDefault="00480D07" w:rsidP="00480D07">
            <w:pPr>
              <w:jc w:val="center"/>
              <w:rPr>
                <w:lang w:eastAsia="en-US"/>
              </w:rPr>
            </w:pPr>
            <w:ins w:id="7421" w:author="Mutali Nepfumbada" w:date="2022-09-21T08:54:00Z">
              <w:r w:rsidRPr="004B4872">
                <w:rPr>
                  <w:b/>
                  <w:sz w:val="18"/>
                  <w:szCs w:val="18"/>
                </w:rPr>
                <w:t>TBC</w:t>
              </w:r>
            </w:ins>
          </w:p>
        </w:tc>
        <w:tc>
          <w:tcPr>
            <w:tcW w:w="1374" w:type="dxa"/>
            <w:shd w:val="clear" w:color="auto" w:fill="7F7F7F" w:themeFill="text1" w:themeFillTint="80"/>
            <w:noWrap/>
            <w:vAlign w:val="center"/>
            <w:tcPrChange w:id="7422" w:author="Mutali Nepfumbada" w:date="2022-09-21T09:06:00Z">
              <w:tcPr>
                <w:tcW w:w="1374" w:type="dxa"/>
                <w:noWrap/>
              </w:tcPr>
            </w:tcPrChange>
          </w:tcPr>
          <w:p w14:paraId="156F441E" w14:textId="58135F67" w:rsidR="00480D07" w:rsidRPr="00C03081" w:rsidRDefault="00480D07" w:rsidP="00480D07">
            <w:pPr>
              <w:jc w:val="center"/>
              <w:rPr>
                <w:lang w:val="en-US" w:eastAsia="en-US"/>
              </w:rPr>
            </w:pPr>
            <w:ins w:id="7423" w:author="Mutali Nepfumbada" w:date="2022-09-21T08:54:00Z">
              <w:r w:rsidRPr="004B4872">
                <w:rPr>
                  <w:b/>
                  <w:sz w:val="18"/>
                  <w:szCs w:val="18"/>
                </w:rPr>
                <w:t>TBC</w:t>
              </w:r>
            </w:ins>
          </w:p>
        </w:tc>
        <w:tc>
          <w:tcPr>
            <w:tcW w:w="1150" w:type="dxa"/>
            <w:shd w:val="clear" w:color="auto" w:fill="7F7F7F" w:themeFill="text1" w:themeFillTint="80"/>
            <w:noWrap/>
            <w:vAlign w:val="center"/>
            <w:tcPrChange w:id="7424" w:author="Mutali Nepfumbada" w:date="2022-09-21T09:06:00Z">
              <w:tcPr>
                <w:tcW w:w="1150" w:type="dxa"/>
                <w:noWrap/>
              </w:tcPr>
            </w:tcPrChange>
          </w:tcPr>
          <w:p w14:paraId="6894EBB1" w14:textId="7A3FDA31" w:rsidR="00480D07" w:rsidRPr="00C03081" w:rsidRDefault="00480D07" w:rsidP="00480D07">
            <w:pPr>
              <w:jc w:val="center"/>
              <w:rPr>
                <w:lang w:val="en-US" w:eastAsia="en-US"/>
              </w:rPr>
            </w:pPr>
            <w:ins w:id="7425" w:author="Mutali Nepfumbada" w:date="2022-09-21T08:54:00Z">
              <w:r w:rsidRPr="004B4872">
                <w:rPr>
                  <w:b/>
                  <w:sz w:val="18"/>
                  <w:szCs w:val="18"/>
                </w:rPr>
                <w:t>TBC</w:t>
              </w:r>
            </w:ins>
          </w:p>
        </w:tc>
        <w:tc>
          <w:tcPr>
            <w:tcW w:w="1654" w:type="dxa"/>
            <w:shd w:val="clear" w:color="auto" w:fill="7F7F7F" w:themeFill="text1" w:themeFillTint="80"/>
            <w:noWrap/>
            <w:vAlign w:val="center"/>
            <w:tcPrChange w:id="7426" w:author="Mutali Nepfumbada" w:date="2022-09-21T09:06:00Z">
              <w:tcPr>
                <w:tcW w:w="1244" w:type="dxa"/>
                <w:noWrap/>
              </w:tcPr>
            </w:tcPrChange>
          </w:tcPr>
          <w:p w14:paraId="3422D95E" w14:textId="3A1F965C" w:rsidR="00480D07" w:rsidRPr="00C03081" w:rsidRDefault="00480D07" w:rsidP="00480D07">
            <w:pPr>
              <w:jc w:val="center"/>
              <w:rPr>
                <w:lang w:val="en-US" w:eastAsia="en-US"/>
              </w:rPr>
            </w:pPr>
            <w:ins w:id="7427" w:author="Mutali Nepfumbada" w:date="2022-09-21T08:54:00Z">
              <w:r w:rsidRPr="004B4872">
                <w:rPr>
                  <w:b/>
                  <w:sz w:val="18"/>
                  <w:szCs w:val="18"/>
                </w:rPr>
                <w:t>TBC</w:t>
              </w:r>
            </w:ins>
          </w:p>
        </w:tc>
      </w:tr>
      <w:tr w:rsidR="00B003E1" w:rsidRPr="00C03081" w14:paraId="5898BACA" w14:textId="77777777" w:rsidTr="00F81C9A">
        <w:tblPrEx>
          <w:tblW w:w="10738" w:type="dxa"/>
          <w:tblPrExChange w:id="7428" w:author="Mutali Nepfumbada" w:date="2022-09-21T09:06:00Z">
            <w:tblPrEx>
              <w:tblW w:w="9831" w:type="dxa"/>
            </w:tblPrEx>
          </w:tblPrExChange>
        </w:tblPrEx>
        <w:trPr>
          <w:trHeight w:val="236"/>
          <w:trPrChange w:id="7429" w:author="Mutali Nepfumbada" w:date="2022-09-21T09:06:00Z">
            <w:trPr>
              <w:gridAfter w:val="0"/>
              <w:trHeight w:val="236"/>
            </w:trPr>
          </w:trPrChange>
        </w:trPr>
        <w:tc>
          <w:tcPr>
            <w:tcW w:w="1089" w:type="dxa"/>
            <w:vMerge w:val="restart"/>
            <w:noWrap/>
            <w:hideMark/>
            <w:tcPrChange w:id="7430" w:author="Mutali Nepfumbada" w:date="2022-09-21T09:06:00Z">
              <w:tcPr>
                <w:tcW w:w="1089" w:type="dxa"/>
                <w:vMerge w:val="restart"/>
                <w:noWrap/>
                <w:hideMark/>
              </w:tcPr>
            </w:tcPrChange>
          </w:tcPr>
          <w:p w14:paraId="005AF9E0" w14:textId="77777777" w:rsidR="00B003E1" w:rsidRPr="00C03081" w:rsidRDefault="00B003E1" w:rsidP="00676980">
            <w:pPr>
              <w:rPr>
                <w:lang w:eastAsia="en-US"/>
              </w:rPr>
            </w:pPr>
            <w:r w:rsidRPr="00C03081">
              <w:rPr>
                <w:lang w:val="en-US" w:eastAsia="en-US"/>
              </w:rPr>
              <w:t>Tzaneen</w:t>
            </w:r>
          </w:p>
        </w:tc>
        <w:tc>
          <w:tcPr>
            <w:tcW w:w="1458" w:type="dxa"/>
            <w:tcPrChange w:id="7431" w:author="Mutali Nepfumbada" w:date="2022-09-21T09:06:00Z">
              <w:tcPr>
                <w:tcW w:w="864" w:type="dxa"/>
              </w:tcPr>
            </w:tcPrChange>
          </w:tcPr>
          <w:p w14:paraId="3D30BE46" w14:textId="1BE6870C" w:rsidR="00B003E1" w:rsidRPr="00C03081" w:rsidRDefault="00F64F0A" w:rsidP="00676980">
            <w:pPr>
              <w:rPr>
                <w:lang w:val="en-US" w:eastAsia="en-US"/>
              </w:rPr>
            </w:pPr>
            <w:r>
              <w:rPr>
                <w:lang w:val="en-US" w:eastAsia="en-US"/>
              </w:rPr>
              <w:t>Forecast</w:t>
            </w:r>
          </w:p>
        </w:tc>
        <w:tc>
          <w:tcPr>
            <w:tcW w:w="1064" w:type="dxa"/>
            <w:noWrap/>
            <w:hideMark/>
            <w:tcPrChange w:id="7432" w:author="Mutali Nepfumbada" w:date="2022-09-21T09:06:00Z">
              <w:tcPr>
                <w:tcW w:w="1161" w:type="dxa"/>
                <w:noWrap/>
                <w:hideMark/>
              </w:tcPr>
            </w:tcPrChange>
          </w:tcPr>
          <w:p w14:paraId="12004A3E" w14:textId="77777777" w:rsidR="00B003E1" w:rsidRPr="00C03081" w:rsidRDefault="00B003E1" w:rsidP="00363D50">
            <w:pPr>
              <w:jc w:val="center"/>
              <w:rPr>
                <w:lang w:eastAsia="en-US"/>
              </w:rPr>
            </w:pPr>
            <w:r w:rsidRPr="00C03081">
              <w:rPr>
                <w:lang w:val="en-US" w:eastAsia="en-US"/>
              </w:rPr>
              <w:t>R4'492.93</w:t>
            </w:r>
          </w:p>
        </w:tc>
        <w:tc>
          <w:tcPr>
            <w:tcW w:w="1134" w:type="dxa"/>
            <w:noWrap/>
            <w:hideMark/>
            <w:tcPrChange w:id="7433" w:author="Mutali Nepfumbada" w:date="2022-09-21T09:06:00Z">
              <w:tcPr>
                <w:tcW w:w="992" w:type="dxa"/>
                <w:noWrap/>
                <w:hideMark/>
              </w:tcPr>
            </w:tcPrChange>
          </w:tcPr>
          <w:p w14:paraId="302CE0F9" w14:textId="77777777" w:rsidR="00B003E1" w:rsidRPr="00C03081" w:rsidRDefault="00B003E1" w:rsidP="00363D50">
            <w:pPr>
              <w:jc w:val="center"/>
              <w:rPr>
                <w:lang w:eastAsia="en-US"/>
              </w:rPr>
            </w:pPr>
            <w:r w:rsidRPr="00C03081">
              <w:rPr>
                <w:lang w:val="en-US" w:eastAsia="en-US"/>
              </w:rPr>
              <w:t>R9'673.89</w:t>
            </w:r>
          </w:p>
        </w:tc>
        <w:tc>
          <w:tcPr>
            <w:tcW w:w="1815" w:type="dxa"/>
            <w:noWrap/>
            <w:hideMark/>
            <w:tcPrChange w:id="7434" w:author="Mutali Nepfumbada" w:date="2022-09-21T09:06:00Z">
              <w:tcPr>
                <w:tcW w:w="1957" w:type="dxa"/>
                <w:noWrap/>
                <w:hideMark/>
              </w:tcPr>
            </w:tcPrChange>
          </w:tcPr>
          <w:p w14:paraId="44BF8FFE" w14:textId="77777777" w:rsidR="00B003E1" w:rsidRPr="00C03081" w:rsidRDefault="00B003E1" w:rsidP="00363D50">
            <w:pPr>
              <w:jc w:val="center"/>
              <w:rPr>
                <w:lang w:eastAsia="en-US"/>
              </w:rPr>
            </w:pPr>
            <w:r w:rsidRPr="00C03081">
              <w:rPr>
                <w:lang w:eastAsia="en-US"/>
              </w:rPr>
              <w:t>R24'794.56</w:t>
            </w:r>
          </w:p>
        </w:tc>
        <w:tc>
          <w:tcPr>
            <w:tcW w:w="1374" w:type="dxa"/>
            <w:noWrap/>
            <w:hideMark/>
            <w:tcPrChange w:id="7435" w:author="Mutali Nepfumbada" w:date="2022-09-21T09:06:00Z">
              <w:tcPr>
                <w:tcW w:w="1374" w:type="dxa"/>
                <w:noWrap/>
                <w:hideMark/>
              </w:tcPr>
            </w:tcPrChange>
          </w:tcPr>
          <w:p w14:paraId="0403CD75" w14:textId="77777777" w:rsidR="00B003E1" w:rsidRPr="00C03081" w:rsidRDefault="00B003E1" w:rsidP="00363D50">
            <w:pPr>
              <w:jc w:val="center"/>
              <w:rPr>
                <w:lang w:eastAsia="en-US"/>
              </w:rPr>
            </w:pPr>
            <w:r w:rsidRPr="00C03081">
              <w:rPr>
                <w:lang w:val="en-US" w:eastAsia="en-US"/>
              </w:rPr>
              <w:t>R15'000.00</w:t>
            </w:r>
          </w:p>
        </w:tc>
        <w:tc>
          <w:tcPr>
            <w:tcW w:w="1150" w:type="dxa"/>
            <w:noWrap/>
            <w:tcPrChange w:id="7436" w:author="Mutali Nepfumbada" w:date="2022-09-21T09:06:00Z">
              <w:tcPr>
                <w:tcW w:w="1150" w:type="dxa"/>
                <w:noWrap/>
              </w:tcPr>
            </w:tcPrChange>
          </w:tcPr>
          <w:p w14:paraId="20EDAE3D" w14:textId="77777777" w:rsidR="00B003E1" w:rsidRPr="00C03081" w:rsidRDefault="00B003E1" w:rsidP="00363D50">
            <w:pPr>
              <w:jc w:val="center"/>
              <w:rPr>
                <w:lang w:eastAsia="en-US"/>
              </w:rPr>
            </w:pPr>
          </w:p>
        </w:tc>
        <w:tc>
          <w:tcPr>
            <w:tcW w:w="1654" w:type="dxa"/>
            <w:noWrap/>
            <w:hideMark/>
            <w:tcPrChange w:id="7437" w:author="Mutali Nepfumbada" w:date="2022-09-21T09:06:00Z">
              <w:tcPr>
                <w:tcW w:w="1244" w:type="dxa"/>
                <w:noWrap/>
                <w:hideMark/>
              </w:tcPr>
            </w:tcPrChange>
          </w:tcPr>
          <w:p w14:paraId="59421E7E" w14:textId="77777777" w:rsidR="00B003E1" w:rsidRPr="00C03081" w:rsidRDefault="00B003E1" w:rsidP="00363D50">
            <w:pPr>
              <w:jc w:val="center"/>
              <w:rPr>
                <w:lang w:eastAsia="en-US"/>
              </w:rPr>
            </w:pPr>
            <w:r w:rsidRPr="00C03081">
              <w:rPr>
                <w:lang w:val="en-US" w:eastAsia="en-US"/>
              </w:rPr>
              <w:t>R53'961.38</w:t>
            </w:r>
          </w:p>
        </w:tc>
      </w:tr>
      <w:tr w:rsidR="00480D07" w:rsidRPr="00C03081" w14:paraId="0110D924" w14:textId="77777777" w:rsidTr="00F81C9A">
        <w:tblPrEx>
          <w:tblW w:w="10738" w:type="dxa"/>
          <w:tblPrExChange w:id="7438" w:author="Mutali Nepfumbada" w:date="2022-09-21T09:06:00Z">
            <w:tblPrEx>
              <w:tblW w:w="9831" w:type="dxa"/>
            </w:tblPrEx>
          </w:tblPrExChange>
        </w:tblPrEx>
        <w:trPr>
          <w:trHeight w:val="236"/>
          <w:trPrChange w:id="7439" w:author="Mutali Nepfumbada" w:date="2022-09-21T09:06:00Z">
            <w:trPr>
              <w:gridAfter w:val="0"/>
              <w:trHeight w:val="236"/>
            </w:trPr>
          </w:trPrChange>
        </w:trPr>
        <w:tc>
          <w:tcPr>
            <w:tcW w:w="1089" w:type="dxa"/>
            <w:vMerge/>
            <w:noWrap/>
            <w:tcPrChange w:id="7440" w:author="Mutali Nepfumbada" w:date="2022-09-21T09:06:00Z">
              <w:tcPr>
                <w:tcW w:w="1089" w:type="dxa"/>
                <w:vMerge/>
                <w:noWrap/>
              </w:tcPr>
            </w:tcPrChange>
          </w:tcPr>
          <w:p w14:paraId="7642AA40" w14:textId="77777777" w:rsidR="00480D07" w:rsidRPr="00C03081" w:rsidRDefault="00480D07" w:rsidP="00480D07">
            <w:pPr>
              <w:rPr>
                <w:lang w:val="en-US" w:eastAsia="en-US"/>
              </w:rPr>
            </w:pPr>
          </w:p>
        </w:tc>
        <w:tc>
          <w:tcPr>
            <w:tcW w:w="1458" w:type="dxa"/>
            <w:tcPrChange w:id="7441" w:author="Mutali Nepfumbada" w:date="2022-09-21T09:06:00Z">
              <w:tcPr>
                <w:tcW w:w="864" w:type="dxa"/>
              </w:tcPr>
            </w:tcPrChange>
          </w:tcPr>
          <w:p w14:paraId="768A5567" w14:textId="6ED6A8E5" w:rsidR="00480D07" w:rsidRPr="00C03081" w:rsidRDefault="00F64F0A" w:rsidP="00480D07">
            <w:pPr>
              <w:rPr>
                <w:lang w:val="en-US" w:eastAsia="en-US"/>
              </w:rPr>
            </w:pPr>
            <w:r>
              <w:rPr>
                <w:lang w:val="en-US" w:eastAsia="en-US"/>
              </w:rPr>
              <w:t>Actual</w:t>
            </w:r>
          </w:p>
        </w:tc>
        <w:tc>
          <w:tcPr>
            <w:tcW w:w="1064" w:type="dxa"/>
            <w:shd w:val="clear" w:color="auto" w:fill="7F7F7F" w:themeFill="text1" w:themeFillTint="80"/>
            <w:noWrap/>
            <w:vAlign w:val="center"/>
            <w:tcPrChange w:id="7442" w:author="Mutali Nepfumbada" w:date="2022-09-21T09:06:00Z">
              <w:tcPr>
                <w:tcW w:w="1161" w:type="dxa"/>
                <w:noWrap/>
              </w:tcPr>
            </w:tcPrChange>
          </w:tcPr>
          <w:p w14:paraId="33FB4FDF" w14:textId="067A96E5" w:rsidR="00480D07" w:rsidRPr="00C03081" w:rsidRDefault="00480D07" w:rsidP="00480D07">
            <w:pPr>
              <w:jc w:val="center"/>
              <w:rPr>
                <w:lang w:val="en-US" w:eastAsia="en-US"/>
              </w:rPr>
            </w:pPr>
            <w:ins w:id="7443" w:author="Mutali Nepfumbada" w:date="2022-09-21T08:54:00Z">
              <w:r w:rsidRPr="004B4872">
                <w:rPr>
                  <w:b/>
                  <w:sz w:val="18"/>
                  <w:szCs w:val="18"/>
                </w:rPr>
                <w:t>TBC</w:t>
              </w:r>
            </w:ins>
          </w:p>
        </w:tc>
        <w:tc>
          <w:tcPr>
            <w:tcW w:w="1134" w:type="dxa"/>
            <w:shd w:val="clear" w:color="auto" w:fill="7F7F7F" w:themeFill="text1" w:themeFillTint="80"/>
            <w:noWrap/>
            <w:vAlign w:val="center"/>
            <w:tcPrChange w:id="7444" w:author="Mutali Nepfumbada" w:date="2022-09-21T09:06:00Z">
              <w:tcPr>
                <w:tcW w:w="992" w:type="dxa"/>
                <w:noWrap/>
              </w:tcPr>
            </w:tcPrChange>
          </w:tcPr>
          <w:p w14:paraId="4B33F6CD" w14:textId="27FB8045" w:rsidR="00480D07" w:rsidRPr="00C03081" w:rsidRDefault="00480D07" w:rsidP="00480D07">
            <w:pPr>
              <w:jc w:val="center"/>
              <w:rPr>
                <w:lang w:val="en-US" w:eastAsia="en-US"/>
              </w:rPr>
            </w:pPr>
            <w:ins w:id="7445" w:author="Mutali Nepfumbada" w:date="2022-09-21T08:54:00Z">
              <w:r w:rsidRPr="004B4872">
                <w:rPr>
                  <w:b/>
                  <w:sz w:val="18"/>
                  <w:szCs w:val="18"/>
                </w:rPr>
                <w:t>TBC</w:t>
              </w:r>
            </w:ins>
          </w:p>
        </w:tc>
        <w:tc>
          <w:tcPr>
            <w:tcW w:w="1815" w:type="dxa"/>
            <w:shd w:val="clear" w:color="auto" w:fill="7F7F7F" w:themeFill="text1" w:themeFillTint="80"/>
            <w:noWrap/>
            <w:vAlign w:val="center"/>
            <w:tcPrChange w:id="7446" w:author="Mutali Nepfumbada" w:date="2022-09-21T09:06:00Z">
              <w:tcPr>
                <w:tcW w:w="1957" w:type="dxa"/>
                <w:noWrap/>
              </w:tcPr>
            </w:tcPrChange>
          </w:tcPr>
          <w:p w14:paraId="238FF9AE" w14:textId="7674AFEE" w:rsidR="00480D07" w:rsidRPr="00C03081" w:rsidRDefault="00480D07" w:rsidP="00480D07">
            <w:pPr>
              <w:jc w:val="center"/>
              <w:rPr>
                <w:lang w:eastAsia="en-US"/>
              </w:rPr>
            </w:pPr>
            <w:ins w:id="7447" w:author="Mutali Nepfumbada" w:date="2022-09-21T08:54:00Z">
              <w:r w:rsidRPr="004B4872">
                <w:rPr>
                  <w:b/>
                  <w:sz w:val="18"/>
                  <w:szCs w:val="18"/>
                </w:rPr>
                <w:t>TBC</w:t>
              </w:r>
            </w:ins>
          </w:p>
        </w:tc>
        <w:tc>
          <w:tcPr>
            <w:tcW w:w="1374" w:type="dxa"/>
            <w:shd w:val="clear" w:color="auto" w:fill="7F7F7F" w:themeFill="text1" w:themeFillTint="80"/>
            <w:noWrap/>
            <w:vAlign w:val="center"/>
            <w:tcPrChange w:id="7448" w:author="Mutali Nepfumbada" w:date="2022-09-21T09:06:00Z">
              <w:tcPr>
                <w:tcW w:w="1374" w:type="dxa"/>
                <w:noWrap/>
              </w:tcPr>
            </w:tcPrChange>
          </w:tcPr>
          <w:p w14:paraId="656A4E91" w14:textId="758E27A2" w:rsidR="00480D07" w:rsidRPr="00C03081" w:rsidRDefault="00480D07" w:rsidP="00480D07">
            <w:pPr>
              <w:jc w:val="center"/>
              <w:rPr>
                <w:lang w:val="en-US" w:eastAsia="en-US"/>
              </w:rPr>
            </w:pPr>
            <w:ins w:id="7449" w:author="Mutali Nepfumbada" w:date="2022-09-21T08:54:00Z">
              <w:r w:rsidRPr="004B4872">
                <w:rPr>
                  <w:b/>
                  <w:sz w:val="18"/>
                  <w:szCs w:val="18"/>
                </w:rPr>
                <w:t>TBC</w:t>
              </w:r>
            </w:ins>
          </w:p>
        </w:tc>
        <w:tc>
          <w:tcPr>
            <w:tcW w:w="1150" w:type="dxa"/>
            <w:shd w:val="clear" w:color="auto" w:fill="7F7F7F" w:themeFill="text1" w:themeFillTint="80"/>
            <w:noWrap/>
            <w:vAlign w:val="center"/>
            <w:tcPrChange w:id="7450" w:author="Mutali Nepfumbada" w:date="2022-09-21T09:06:00Z">
              <w:tcPr>
                <w:tcW w:w="1150" w:type="dxa"/>
                <w:noWrap/>
              </w:tcPr>
            </w:tcPrChange>
          </w:tcPr>
          <w:p w14:paraId="3A550005" w14:textId="69935A86" w:rsidR="00480D07" w:rsidRPr="00C03081" w:rsidRDefault="00480D07" w:rsidP="00480D07">
            <w:pPr>
              <w:jc w:val="center"/>
              <w:rPr>
                <w:lang w:val="en-US" w:eastAsia="en-US"/>
              </w:rPr>
            </w:pPr>
            <w:ins w:id="7451" w:author="Mutali Nepfumbada" w:date="2022-09-21T08:54:00Z">
              <w:r w:rsidRPr="004B4872">
                <w:rPr>
                  <w:b/>
                  <w:sz w:val="18"/>
                  <w:szCs w:val="18"/>
                </w:rPr>
                <w:t>TBC</w:t>
              </w:r>
            </w:ins>
          </w:p>
        </w:tc>
        <w:tc>
          <w:tcPr>
            <w:tcW w:w="1654" w:type="dxa"/>
            <w:shd w:val="clear" w:color="auto" w:fill="7F7F7F" w:themeFill="text1" w:themeFillTint="80"/>
            <w:noWrap/>
            <w:vAlign w:val="center"/>
            <w:tcPrChange w:id="7452" w:author="Mutali Nepfumbada" w:date="2022-09-21T09:06:00Z">
              <w:tcPr>
                <w:tcW w:w="1244" w:type="dxa"/>
                <w:noWrap/>
              </w:tcPr>
            </w:tcPrChange>
          </w:tcPr>
          <w:p w14:paraId="69EE9682" w14:textId="021D1E06" w:rsidR="00480D07" w:rsidRPr="00C03081" w:rsidRDefault="00480D07" w:rsidP="00480D07">
            <w:pPr>
              <w:jc w:val="center"/>
              <w:rPr>
                <w:lang w:val="en-US" w:eastAsia="en-US"/>
              </w:rPr>
            </w:pPr>
            <w:ins w:id="7453" w:author="Mutali Nepfumbada" w:date="2022-09-21T08:54:00Z">
              <w:r w:rsidRPr="004B4872">
                <w:rPr>
                  <w:b/>
                  <w:sz w:val="18"/>
                  <w:szCs w:val="18"/>
                </w:rPr>
                <w:t>TBC</w:t>
              </w:r>
            </w:ins>
          </w:p>
        </w:tc>
      </w:tr>
      <w:tr w:rsidR="00480D07" w:rsidRPr="00C03081" w14:paraId="3B29C646" w14:textId="77777777" w:rsidTr="00F81C9A">
        <w:tblPrEx>
          <w:tblW w:w="10738" w:type="dxa"/>
          <w:tblPrExChange w:id="7454" w:author="Mutali Nepfumbada" w:date="2022-09-21T09:06:00Z">
            <w:tblPrEx>
              <w:tblW w:w="9831" w:type="dxa"/>
            </w:tblPrEx>
          </w:tblPrExChange>
        </w:tblPrEx>
        <w:trPr>
          <w:trHeight w:val="236"/>
          <w:trPrChange w:id="7455" w:author="Mutali Nepfumbada" w:date="2022-09-21T09:06:00Z">
            <w:trPr>
              <w:gridAfter w:val="0"/>
              <w:trHeight w:val="236"/>
            </w:trPr>
          </w:trPrChange>
        </w:trPr>
        <w:tc>
          <w:tcPr>
            <w:tcW w:w="1089" w:type="dxa"/>
            <w:vMerge/>
            <w:noWrap/>
            <w:tcPrChange w:id="7456" w:author="Mutali Nepfumbada" w:date="2022-09-21T09:06:00Z">
              <w:tcPr>
                <w:tcW w:w="1089" w:type="dxa"/>
                <w:vMerge/>
                <w:noWrap/>
              </w:tcPr>
            </w:tcPrChange>
          </w:tcPr>
          <w:p w14:paraId="7E66DA5E" w14:textId="77777777" w:rsidR="00480D07" w:rsidRPr="00C03081" w:rsidRDefault="00480D07" w:rsidP="00480D07">
            <w:pPr>
              <w:rPr>
                <w:lang w:val="en-US" w:eastAsia="en-US"/>
              </w:rPr>
            </w:pPr>
          </w:p>
        </w:tc>
        <w:tc>
          <w:tcPr>
            <w:tcW w:w="1458" w:type="dxa"/>
            <w:tcPrChange w:id="7457" w:author="Mutali Nepfumbada" w:date="2022-09-21T09:06:00Z">
              <w:tcPr>
                <w:tcW w:w="864" w:type="dxa"/>
              </w:tcPr>
            </w:tcPrChange>
          </w:tcPr>
          <w:p w14:paraId="4AD4535E" w14:textId="47DCD434" w:rsidR="00480D07" w:rsidRPr="00C03081" w:rsidRDefault="00F64F0A" w:rsidP="00480D07">
            <w:pPr>
              <w:rPr>
                <w:lang w:val="en-US" w:eastAsia="en-US"/>
              </w:rPr>
            </w:pPr>
            <w:r>
              <w:t>Delta (%)</w:t>
            </w:r>
          </w:p>
        </w:tc>
        <w:tc>
          <w:tcPr>
            <w:tcW w:w="1064" w:type="dxa"/>
            <w:shd w:val="clear" w:color="auto" w:fill="7F7F7F" w:themeFill="text1" w:themeFillTint="80"/>
            <w:noWrap/>
            <w:vAlign w:val="center"/>
            <w:tcPrChange w:id="7458" w:author="Mutali Nepfumbada" w:date="2022-09-21T09:06:00Z">
              <w:tcPr>
                <w:tcW w:w="1161" w:type="dxa"/>
                <w:noWrap/>
              </w:tcPr>
            </w:tcPrChange>
          </w:tcPr>
          <w:p w14:paraId="4E8F0EE5" w14:textId="5504BD71" w:rsidR="00480D07" w:rsidRPr="00C03081" w:rsidRDefault="00480D07" w:rsidP="00480D07">
            <w:pPr>
              <w:jc w:val="center"/>
              <w:rPr>
                <w:lang w:val="en-US" w:eastAsia="en-US"/>
              </w:rPr>
            </w:pPr>
            <w:ins w:id="7459" w:author="Mutali Nepfumbada" w:date="2022-09-21T08:54:00Z">
              <w:r w:rsidRPr="004B4872">
                <w:rPr>
                  <w:b/>
                  <w:sz w:val="18"/>
                  <w:szCs w:val="18"/>
                </w:rPr>
                <w:t>TBC</w:t>
              </w:r>
            </w:ins>
          </w:p>
        </w:tc>
        <w:tc>
          <w:tcPr>
            <w:tcW w:w="1134" w:type="dxa"/>
            <w:shd w:val="clear" w:color="auto" w:fill="7F7F7F" w:themeFill="text1" w:themeFillTint="80"/>
            <w:noWrap/>
            <w:vAlign w:val="center"/>
            <w:tcPrChange w:id="7460" w:author="Mutali Nepfumbada" w:date="2022-09-21T09:06:00Z">
              <w:tcPr>
                <w:tcW w:w="992" w:type="dxa"/>
                <w:noWrap/>
              </w:tcPr>
            </w:tcPrChange>
          </w:tcPr>
          <w:p w14:paraId="613B478C" w14:textId="31E46E12" w:rsidR="00480D07" w:rsidRPr="00C03081" w:rsidRDefault="00480D07" w:rsidP="00480D07">
            <w:pPr>
              <w:jc w:val="center"/>
              <w:rPr>
                <w:lang w:val="en-US" w:eastAsia="en-US"/>
              </w:rPr>
            </w:pPr>
            <w:ins w:id="7461" w:author="Mutali Nepfumbada" w:date="2022-09-21T08:54:00Z">
              <w:r w:rsidRPr="004B4872">
                <w:rPr>
                  <w:b/>
                  <w:sz w:val="18"/>
                  <w:szCs w:val="18"/>
                </w:rPr>
                <w:t>TBC</w:t>
              </w:r>
            </w:ins>
          </w:p>
        </w:tc>
        <w:tc>
          <w:tcPr>
            <w:tcW w:w="1815" w:type="dxa"/>
            <w:shd w:val="clear" w:color="auto" w:fill="7F7F7F" w:themeFill="text1" w:themeFillTint="80"/>
            <w:noWrap/>
            <w:vAlign w:val="center"/>
            <w:tcPrChange w:id="7462" w:author="Mutali Nepfumbada" w:date="2022-09-21T09:06:00Z">
              <w:tcPr>
                <w:tcW w:w="1957" w:type="dxa"/>
                <w:noWrap/>
              </w:tcPr>
            </w:tcPrChange>
          </w:tcPr>
          <w:p w14:paraId="3A34B654" w14:textId="235F7019" w:rsidR="00480D07" w:rsidRPr="00C03081" w:rsidRDefault="00480D07" w:rsidP="00480D07">
            <w:pPr>
              <w:jc w:val="center"/>
              <w:rPr>
                <w:lang w:eastAsia="en-US"/>
              </w:rPr>
            </w:pPr>
            <w:ins w:id="7463" w:author="Mutali Nepfumbada" w:date="2022-09-21T08:54:00Z">
              <w:r w:rsidRPr="004B4872">
                <w:rPr>
                  <w:b/>
                  <w:sz w:val="18"/>
                  <w:szCs w:val="18"/>
                </w:rPr>
                <w:t>TBC</w:t>
              </w:r>
            </w:ins>
          </w:p>
        </w:tc>
        <w:tc>
          <w:tcPr>
            <w:tcW w:w="1374" w:type="dxa"/>
            <w:shd w:val="clear" w:color="auto" w:fill="7F7F7F" w:themeFill="text1" w:themeFillTint="80"/>
            <w:noWrap/>
            <w:vAlign w:val="center"/>
            <w:tcPrChange w:id="7464" w:author="Mutali Nepfumbada" w:date="2022-09-21T09:06:00Z">
              <w:tcPr>
                <w:tcW w:w="1374" w:type="dxa"/>
                <w:noWrap/>
              </w:tcPr>
            </w:tcPrChange>
          </w:tcPr>
          <w:p w14:paraId="134380A5" w14:textId="1F5C3478" w:rsidR="00480D07" w:rsidRPr="00C03081" w:rsidRDefault="00480D07" w:rsidP="00480D07">
            <w:pPr>
              <w:jc w:val="center"/>
              <w:rPr>
                <w:lang w:val="en-US" w:eastAsia="en-US"/>
              </w:rPr>
            </w:pPr>
            <w:ins w:id="7465" w:author="Mutali Nepfumbada" w:date="2022-09-21T08:54:00Z">
              <w:r w:rsidRPr="004B4872">
                <w:rPr>
                  <w:b/>
                  <w:sz w:val="18"/>
                  <w:szCs w:val="18"/>
                </w:rPr>
                <w:t>TBC</w:t>
              </w:r>
            </w:ins>
          </w:p>
        </w:tc>
        <w:tc>
          <w:tcPr>
            <w:tcW w:w="1150" w:type="dxa"/>
            <w:shd w:val="clear" w:color="auto" w:fill="7F7F7F" w:themeFill="text1" w:themeFillTint="80"/>
            <w:noWrap/>
            <w:vAlign w:val="center"/>
            <w:tcPrChange w:id="7466" w:author="Mutali Nepfumbada" w:date="2022-09-21T09:06:00Z">
              <w:tcPr>
                <w:tcW w:w="1150" w:type="dxa"/>
                <w:noWrap/>
              </w:tcPr>
            </w:tcPrChange>
          </w:tcPr>
          <w:p w14:paraId="1FAB0266" w14:textId="2F559AB7" w:rsidR="00480D07" w:rsidRPr="00C03081" w:rsidRDefault="00480D07" w:rsidP="00480D07">
            <w:pPr>
              <w:jc w:val="center"/>
              <w:rPr>
                <w:lang w:val="en-US" w:eastAsia="en-US"/>
              </w:rPr>
            </w:pPr>
            <w:ins w:id="7467" w:author="Mutali Nepfumbada" w:date="2022-09-21T08:54:00Z">
              <w:r w:rsidRPr="004B4872">
                <w:rPr>
                  <w:b/>
                  <w:sz w:val="18"/>
                  <w:szCs w:val="18"/>
                </w:rPr>
                <w:t>TBC</w:t>
              </w:r>
            </w:ins>
          </w:p>
        </w:tc>
        <w:tc>
          <w:tcPr>
            <w:tcW w:w="1654" w:type="dxa"/>
            <w:shd w:val="clear" w:color="auto" w:fill="7F7F7F" w:themeFill="text1" w:themeFillTint="80"/>
            <w:noWrap/>
            <w:vAlign w:val="center"/>
            <w:tcPrChange w:id="7468" w:author="Mutali Nepfumbada" w:date="2022-09-21T09:06:00Z">
              <w:tcPr>
                <w:tcW w:w="1244" w:type="dxa"/>
                <w:noWrap/>
              </w:tcPr>
            </w:tcPrChange>
          </w:tcPr>
          <w:p w14:paraId="7E87CF54" w14:textId="321580DB" w:rsidR="00480D07" w:rsidRPr="00C03081" w:rsidRDefault="00480D07" w:rsidP="00480D07">
            <w:pPr>
              <w:jc w:val="center"/>
              <w:rPr>
                <w:lang w:val="en-US" w:eastAsia="en-US"/>
              </w:rPr>
            </w:pPr>
            <w:ins w:id="7469" w:author="Mutali Nepfumbada" w:date="2022-09-21T08:54:00Z">
              <w:r w:rsidRPr="004B4872">
                <w:rPr>
                  <w:b/>
                  <w:sz w:val="18"/>
                  <w:szCs w:val="18"/>
                </w:rPr>
                <w:t>TBC</w:t>
              </w:r>
            </w:ins>
          </w:p>
        </w:tc>
      </w:tr>
      <w:tr w:rsidR="006F0810" w:rsidRPr="00C03081" w14:paraId="3D777E6E" w14:textId="77777777" w:rsidTr="00F81C9A">
        <w:tblPrEx>
          <w:tblW w:w="10738" w:type="dxa"/>
          <w:tblPrExChange w:id="7470" w:author="Mutali Nepfumbada" w:date="2022-09-21T09:06:00Z">
            <w:tblPrEx>
              <w:tblW w:w="9831" w:type="dxa"/>
            </w:tblPrEx>
          </w:tblPrExChange>
        </w:tblPrEx>
        <w:trPr>
          <w:trHeight w:val="236"/>
          <w:trPrChange w:id="7471" w:author="Mutali Nepfumbada" w:date="2022-09-21T09:06:00Z">
            <w:trPr>
              <w:gridAfter w:val="0"/>
              <w:trHeight w:val="236"/>
            </w:trPr>
          </w:trPrChange>
        </w:trPr>
        <w:tc>
          <w:tcPr>
            <w:tcW w:w="1089" w:type="dxa"/>
            <w:vMerge w:val="restart"/>
            <w:noWrap/>
            <w:hideMark/>
            <w:tcPrChange w:id="7472" w:author="Mutali Nepfumbada" w:date="2022-09-21T09:06:00Z">
              <w:tcPr>
                <w:tcW w:w="1089" w:type="dxa"/>
                <w:vMerge w:val="restart"/>
                <w:noWrap/>
                <w:hideMark/>
              </w:tcPr>
            </w:tcPrChange>
          </w:tcPr>
          <w:p w14:paraId="4CA82F8A" w14:textId="77777777" w:rsidR="00B003E1" w:rsidRPr="00C03081" w:rsidRDefault="00B003E1" w:rsidP="00676980">
            <w:pPr>
              <w:rPr>
                <w:lang w:eastAsia="en-US"/>
              </w:rPr>
            </w:pPr>
            <w:commentRangeStart w:id="7473"/>
            <w:r w:rsidRPr="00C03081">
              <w:rPr>
                <w:lang w:val="en-US" w:eastAsia="en-US"/>
              </w:rPr>
              <w:t>Highveld</w:t>
            </w:r>
          </w:p>
        </w:tc>
        <w:tc>
          <w:tcPr>
            <w:tcW w:w="1458" w:type="dxa"/>
            <w:tcPrChange w:id="7474" w:author="Mutali Nepfumbada" w:date="2022-09-21T09:06:00Z">
              <w:tcPr>
                <w:tcW w:w="864" w:type="dxa"/>
              </w:tcPr>
            </w:tcPrChange>
          </w:tcPr>
          <w:p w14:paraId="6B349F3E" w14:textId="0C523FBF" w:rsidR="00B003E1" w:rsidRPr="00C03081" w:rsidRDefault="00F64F0A" w:rsidP="00676980">
            <w:pPr>
              <w:rPr>
                <w:lang w:val="en-US" w:eastAsia="en-US"/>
              </w:rPr>
            </w:pPr>
            <w:r>
              <w:rPr>
                <w:lang w:val="en-US" w:eastAsia="en-US"/>
              </w:rPr>
              <w:t>Forecast</w:t>
            </w:r>
          </w:p>
        </w:tc>
        <w:tc>
          <w:tcPr>
            <w:tcW w:w="1064" w:type="dxa"/>
            <w:noWrap/>
            <w:hideMark/>
            <w:tcPrChange w:id="7475" w:author="Mutali Nepfumbada" w:date="2022-09-21T09:06:00Z">
              <w:tcPr>
                <w:tcW w:w="1161" w:type="dxa"/>
                <w:noWrap/>
                <w:hideMark/>
              </w:tcPr>
            </w:tcPrChange>
          </w:tcPr>
          <w:p w14:paraId="5CCDECC2" w14:textId="77777777" w:rsidR="00B003E1" w:rsidRPr="00C03081" w:rsidRDefault="00B003E1" w:rsidP="00363D50">
            <w:pPr>
              <w:jc w:val="center"/>
              <w:rPr>
                <w:lang w:eastAsia="en-US"/>
              </w:rPr>
            </w:pPr>
            <w:r w:rsidRPr="00C03081">
              <w:rPr>
                <w:lang w:val="en-US" w:eastAsia="en-US"/>
              </w:rPr>
              <w:t>R2'906.15</w:t>
            </w:r>
          </w:p>
        </w:tc>
        <w:tc>
          <w:tcPr>
            <w:tcW w:w="1134" w:type="dxa"/>
            <w:noWrap/>
            <w:hideMark/>
            <w:tcPrChange w:id="7476" w:author="Mutali Nepfumbada" w:date="2022-09-21T09:06:00Z">
              <w:tcPr>
                <w:tcW w:w="992" w:type="dxa"/>
                <w:noWrap/>
                <w:hideMark/>
              </w:tcPr>
            </w:tcPrChange>
          </w:tcPr>
          <w:p w14:paraId="6300A338" w14:textId="77777777" w:rsidR="00B003E1" w:rsidRPr="00C03081" w:rsidRDefault="00B003E1" w:rsidP="00363D50">
            <w:pPr>
              <w:jc w:val="center"/>
              <w:rPr>
                <w:lang w:eastAsia="en-US"/>
              </w:rPr>
            </w:pPr>
            <w:r w:rsidRPr="00C03081">
              <w:rPr>
                <w:lang w:val="en-US" w:eastAsia="en-US"/>
              </w:rPr>
              <w:t>R9'673.89</w:t>
            </w:r>
          </w:p>
        </w:tc>
        <w:tc>
          <w:tcPr>
            <w:tcW w:w="1815" w:type="dxa"/>
            <w:noWrap/>
            <w:hideMark/>
            <w:tcPrChange w:id="7477" w:author="Mutali Nepfumbada" w:date="2022-09-21T09:06:00Z">
              <w:tcPr>
                <w:tcW w:w="1957" w:type="dxa"/>
                <w:noWrap/>
                <w:hideMark/>
              </w:tcPr>
            </w:tcPrChange>
          </w:tcPr>
          <w:p w14:paraId="2A8285E5" w14:textId="77777777" w:rsidR="00B003E1" w:rsidRPr="00C03081" w:rsidRDefault="00B003E1" w:rsidP="00363D50">
            <w:pPr>
              <w:jc w:val="center"/>
              <w:rPr>
                <w:lang w:eastAsia="en-US"/>
              </w:rPr>
            </w:pPr>
            <w:r w:rsidRPr="00C03081">
              <w:rPr>
                <w:lang w:eastAsia="en-US"/>
              </w:rPr>
              <w:t>R18'820.80</w:t>
            </w:r>
          </w:p>
        </w:tc>
        <w:tc>
          <w:tcPr>
            <w:tcW w:w="1374" w:type="dxa"/>
            <w:noWrap/>
            <w:hideMark/>
            <w:tcPrChange w:id="7478" w:author="Mutali Nepfumbada" w:date="2022-09-21T09:06:00Z">
              <w:tcPr>
                <w:tcW w:w="1374" w:type="dxa"/>
                <w:noWrap/>
                <w:hideMark/>
              </w:tcPr>
            </w:tcPrChange>
          </w:tcPr>
          <w:p w14:paraId="6C5760E7" w14:textId="77777777" w:rsidR="00B003E1" w:rsidRPr="00C03081" w:rsidRDefault="00B003E1" w:rsidP="00363D50">
            <w:pPr>
              <w:jc w:val="center"/>
              <w:rPr>
                <w:lang w:eastAsia="en-US"/>
              </w:rPr>
            </w:pPr>
            <w:r w:rsidRPr="00C03081">
              <w:rPr>
                <w:lang w:val="en-US" w:eastAsia="en-US"/>
              </w:rPr>
              <w:t>R15'000.00</w:t>
            </w:r>
          </w:p>
        </w:tc>
        <w:tc>
          <w:tcPr>
            <w:tcW w:w="1150" w:type="dxa"/>
            <w:noWrap/>
            <w:tcPrChange w:id="7479" w:author="Mutali Nepfumbada" w:date="2022-09-21T09:06:00Z">
              <w:tcPr>
                <w:tcW w:w="1150" w:type="dxa"/>
                <w:noWrap/>
              </w:tcPr>
            </w:tcPrChange>
          </w:tcPr>
          <w:p w14:paraId="6F2D7F64" w14:textId="77777777" w:rsidR="00B003E1" w:rsidRPr="00C03081" w:rsidRDefault="00B003E1" w:rsidP="00363D50">
            <w:pPr>
              <w:jc w:val="center"/>
              <w:rPr>
                <w:lang w:eastAsia="en-US"/>
              </w:rPr>
            </w:pPr>
          </w:p>
        </w:tc>
        <w:tc>
          <w:tcPr>
            <w:tcW w:w="1654" w:type="dxa"/>
            <w:noWrap/>
            <w:hideMark/>
            <w:tcPrChange w:id="7480" w:author="Mutali Nepfumbada" w:date="2022-09-21T09:06:00Z">
              <w:tcPr>
                <w:tcW w:w="1244" w:type="dxa"/>
                <w:noWrap/>
                <w:hideMark/>
              </w:tcPr>
            </w:tcPrChange>
          </w:tcPr>
          <w:p w14:paraId="3F7D1ABC" w14:textId="77777777" w:rsidR="00B003E1" w:rsidRPr="00C03081" w:rsidRDefault="00B003E1" w:rsidP="00363D50">
            <w:pPr>
              <w:jc w:val="center"/>
              <w:rPr>
                <w:lang w:eastAsia="en-US"/>
              </w:rPr>
            </w:pPr>
            <w:r w:rsidRPr="00C03081">
              <w:rPr>
                <w:lang w:val="en-US" w:eastAsia="en-US"/>
              </w:rPr>
              <w:t>R46'400.84</w:t>
            </w:r>
            <w:commentRangeEnd w:id="7473"/>
            <w:r w:rsidR="007C60F7">
              <w:rPr>
                <w:rStyle w:val="CommentReference"/>
                <w:rFonts w:ascii="Verdana" w:hAnsi="Verdana"/>
              </w:rPr>
              <w:commentReference w:id="7473"/>
            </w:r>
          </w:p>
        </w:tc>
      </w:tr>
      <w:tr w:rsidR="00480D07" w:rsidRPr="00C03081" w14:paraId="7A473DD8" w14:textId="77777777" w:rsidTr="00F81C9A">
        <w:tblPrEx>
          <w:tblW w:w="10738" w:type="dxa"/>
          <w:tblPrExChange w:id="7481" w:author="Mutali Nepfumbada" w:date="2022-09-21T09:06:00Z">
            <w:tblPrEx>
              <w:tblW w:w="9831" w:type="dxa"/>
            </w:tblPrEx>
          </w:tblPrExChange>
        </w:tblPrEx>
        <w:trPr>
          <w:trHeight w:val="236"/>
          <w:trPrChange w:id="7482" w:author="Mutali Nepfumbada" w:date="2022-09-21T09:06:00Z">
            <w:trPr>
              <w:gridAfter w:val="0"/>
              <w:trHeight w:val="236"/>
            </w:trPr>
          </w:trPrChange>
        </w:trPr>
        <w:tc>
          <w:tcPr>
            <w:tcW w:w="1089" w:type="dxa"/>
            <w:vMerge/>
            <w:noWrap/>
            <w:tcPrChange w:id="7483" w:author="Mutali Nepfumbada" w:date="2022-09-21T09:06:00Z">
              <w:tcPr>
                <w:tcW w:w="1089" w:type="dxa"/>
                <w:vMerge/>
                <w:noWrap/>
              </w:tcPr>
            </w:tcPrChange>
          </w:tcPr>
          <w:p w14:paraId="2C3A1D86" w14:textId="77777777" w:rsidR="00480D07" w:rsidRPr="00C03081" w:rsidRDefault="00480D07" w:rsidP="00480D07">
            <w:pPr>
              <w:rPr>
                <w:lang w:val="en-US" w:eastAsia="en-US"/>
              </w:rPr>
            </w:pPr>
          </w:p>
        </w:tc>
        <w:tc>
          <w:tcPr>
            <w:tcW w:w="1458" w:type="dxa"/>
            <w:tcPrChange w:id="7484" w:author="Mutali Nepfumbada" w:date="2022-09-21T09:06:00Z">
              <w:tcPr>
                <w:tcW w:w="864" w:type="dxa"/>
              </w:tcPr>
            </w:tcPrChange>
          </w:tcPr>
          <w:p w14:paraId="4C8B762B" w14:textId="25BAD726" w:rsidR="00480D07" w:rsidRPr="00C03081" w:rsidRDefault="00F64F0A" w:rsidP="00480D07">
            <w:pPr>
              <w:rPr>
                <w:lang w:val="en-US" w:eastAsia="en-US"/>
              </w:rPr>
            </w:pPr>
            <w:r>
              <w:rPr>
                <w:lang w:val="en-US" w:eastAsia="en-US"/>
              </w:rPr>
              <w:t>Actual</w:t>
            </w:r>
          </w:p>
        </w:tc>
        <w:tc>
          <w:tcPr>
            <w:tcW w:w="1064" w:type="dxa"/>
            <w:shd w:val="clear" w:color="auto" w:fill="7F7F7F" w:themeFill="text1" w:themeFillTint="80"/>
            <w:noWrap/>
            <w:vAlign w:val="center"/>
            <w:tcPrChange w:id="7485" w:author="Mutali Nepfumbada" w:date="2022-09-21T09:06:00Z">
              <w:tcPr>
                <w:tcW w:w="1161" w:type="dxa"/>
                <w:noWrap/>
              </w:tcPr>
            </w:tcPrChange>
          </w:tcPr>
          <w:p w14:paraId="1D413D52" w14:textId="3C94660B" w:rsidR="00480D07" w:rsidRPr="00C03081" w:rsidRDefault="00480D07" w:rsidP="00480D07">
            <w:pPr>
              <w:jc w:val="center"/>
              <w:rPr>
                <w:lang w:val="en-US" w:eastAsia="en-US"/>
              </w:rPr>
            </w:pPr>
            <w:ins w:id="7486" w:author="Mutali Nepfumbada" w:date="2022-09-21T08:55:00Z">
              <w:r w:rsidRPr="004B4872">
                <w:rPr>
                  <w:b/>
                  <w:sz w:val="18"/>
                  <w:szCs w:val="18"/>
                </w:rPr>
                <w:t>TBC</w:t>
              </w:r>
            </w:ins>
          </w:p>
        </w:tc>
        <w:tc>
          <w:tcPr>
            <w:tcW w:w="1134" w:type="dxa"/>
            <w:shd w:val="clear" w:color="auto" w:fill="7F7F7F" w:themeFill="text1" w:themeFillTint="80"/>
            <w:noWrap/>
            <w:vAlign w:val="center"/>
            <w:tcPrChange w:id="7487" w:author="Mutali Nepfumbada" w:date="2022-09-21T09:06:00Z">
              <w:tcPr>
                <w:tcW w:w="992" w:type="dxa"/>
                <w:noWrap/>
              </w:tcPr>
            </w:tcPrChange>
          </w:tcPr>
          <w:p w14:paraId="6ADA2344" w14:textId="241B7855" w:rsidR="00480D07" w:rsidRPr="00C03081" w:rsidRDefault="00480D07" w:rsidP="00480D07">
            <w:pPr>
              <w:jc w:val="center"/>
              <w:rPr>
                <w:lang w:val="en-US" w:eastAsia="en-US"/>
              </w:rPr>
            </w:pPr>
            <w:ins w:id="7488" w:author="Mutali Nepfumbada" w:date="2022-09-21T08:55:00Z">
              <w:r w:rsidRPr="004B4872">
                <w:rPr>
                  <w:b/>
                  <w:sz w:val="18"/>
                  <w:szCs w:val="18"/>
                </w:rPr>
                <w:t>TBC</w:t>
              </w:r>
            </w:ins>
          </w:p>
        </w:tc>
        <w:tc>
          <w:tcPr>
            <w:tcW w:w="1815" w:type="dxa"/>
            <w:shd w:val="clear" w:color="auto" w:fill="7F7F7F" w:themeFill="text1" w:themeFillTint="80"/>
            <w:noWrap/>
            <w:vAlign w:val="center"/>
            <w:tcPrChange w:id="7489" w:author="Mutali Nepfumbada" w:date="2022-09-21T09:06:00Z">
              <w:tcPr>
                <w:tcW w:w="1957" w:type="dxa"/>
                <w:noWrap/>
              </w:tcPr>
            </w:tcPrChange>
          </w:tcPr>
          <w:p w14:paraId="4D87D58C" w14:textId="4CE42188" w:rsidR="00480D07" w:rsidRPr="00C03081" w:rsidRDefault="00480D07" w:rsidP="00480D07">
            <w:pPr>
              <w:jc w:val="center"/>
              <w:rPr>
                <w:lang w:eastAsia="en-US"/>
              </w:rPr>
            </w:pPr>
            <w:ins w:id="7490" w:author="Mutali Nepfumbada" w:date="2022-09-21T08:55:00Z">
              <w:r w:rsidRPr="004B4872">
                <w:rPr>
                  <w:b/>
                  <w:sz w:val="18"/>
                  <w:szCs w:val="18"/>
                </w:rPr>
                <w:t>TBC</w:t>
              </w:r>
            </w:ins>
          </w:p>
        </w:tc>
        <w:tc>
          <w:tcPr>
            <w:tcW w:w="1374" w:type="dxa"/>
            <w:shd w:val="clear" w:color="auto" w:fill="7F7F7F" w:themeFill="text1" w:themeFillTint="80"/>
            <w:noWrap/>
            <w:vAlign w:val="center"/>
            <w:tcPrChange w:id="7491" w:author="Mutali Nepfumbada" w:date="2022-09-21T09:06:00Z">
              <w:tcPr>
                <w:tcW w:w="1374" w:type="dxa"/>
                <w:noWrap/>
              </w:tcPr>
            </w:tcPrChange>
          </w:tcPr>
          <w:p w14:paraId="6F1840C9" w14:textId="66E73146" w:rsidR="00480D07" w:rsidRPr="00C03081" w:rsidRDefault="00480D07" w:rsidP="00480D07">
            <w:pPr>
              <w:jc w:val="center"/>
              <w:rPr>
                <w:lang w:val="en-US" w:eastAsia="en-US"/>
              </w:rPr>
            </w:pPr>
            <w:ins w:id="7492" w:author="Mutali Nepfumbada" w:date="2022-09-21T08:55:00Z">
              <w:r w:rsidRPr="004B4872">
                <w:rPr>
                  <w:b/>
                  <w:sz w:val="18"/>
                  <w:szCs w:val="18"/>
                </w:rPr>
                <w:t>TBC</w:t>
              </w:r>
            </w:ins>
          </w:p>
        </w:tc>
        <w:tc>
          <w:tcPr>
            <w:tcW w:w="1150" w:type="dxa"/>
            <w:shd w:val="clear" w:color="auto" w:fill="7F7F7F" w:themeFill="text1" w:themeFillTint="80"/>
            <w:noWrap/>
            <w:vAlign w:val="center"/>
            <w:tcPrChange w:id="7493" w:author="Mutali Nepfumbada" w:date="2022-09-21T09:06:00Z">
              <w:tcPr>
                <w:tcW w:w="1150" w:type="dxa"/>
                <w:noWrap/>
              </w:tcPr>
            </w:tcPrChange>
          </w:tcPr>
          <w:p w14:paraId="107A5290" w14:textId="4E5A4696" w:rsidR="00480D07" w:rsidRPr="00C03081" w:rsidRDefault="00480D07" w:rsidP="00480D07">
            <w:pPr>
              <w:jc w:val="center"/>
              <w:rPr>
                <w:lang w:val="en-US" w:eastAsia="en-US"/>
              </w:rPr>
            </w:pPr>
            <w:ins w:id="7494" w:author="Mutali Nepfumbada" w:date="2022-09-21T08:55:00Z">
              <w:r w:rsidRPr="004B4872">
                <w:rPr>
                  <w:b/>
                  <w:sz w:val="18"/>
                  <w:szCs w:val="18"/>
                </w:rPr>
                <w:t>TBC</w:t>
              </w:r>
            </w:ins>
          </w:p>
        </w:tc>
        <w:tc>
          <w:tcPr>
            <w:tcW w:w="1654" w:type="dxa"/>
            <w:shd w:val="clear" w:color="auto" w:fill="7F7F7F" w:themeFill="text1" w:themeFillTint="80"/>
            <w:noWrap/>
            <w:vAlign w:val="center"/>
            <w:tcPrChange w:id="7495" w:author="Mutali Nepfumbada" w:date="2022-09-21T09:06:00Z">
              <w:tcPr>
                <w:tcW w:w="1244" w:type="dxa"/>
                <w:noWrap/>
              </w:tcPr>
            </w:tcPrChange>
          </w:tcPr>
          <w:p w14:paraId="3FBE1563" w14:textId="1A5DB9EE" w:rsidR="00480D07" w:rsidRPr="00C03081" w:rsidRDefault="00480D07" w:rsidP="00480D07">
            <w:pPr>
              <w:jc w:val="center"/>
              <w:rPr>
                <w:lang w:val="en-US" w:eastAsia="en-US"/>
              </w:rPr>
            </w:pPr>
            <w:ins w:id="7496" w:author="Mutali Nepfumbada" w:date="2022-09-21T08:55:00Z">
              <w:r w:rsidRPr="004B4872">
                <w:rPr>
                  <w:b/>
                  <w:sz w:val="18"/>
                  <w:szCs w:val="18"/>
                </w:rPr>
                <w:t>TBC</w:t>
              </w:r>
            </w:ins>
          </w:p>
        </w:tc>
      </w:tr>
      <w:tr w:rsidR="00480D07" w:rsidRPr="00C03081" w14:paraId="0DBC8947" w14:textId="77777777" w:rsidTr="00F81C9A">
        <w:tblPrEx>
          <w:tblW w:w="10738" w:type="dxa"/>
          <w:tblPrExChange w:id="7497" w:author="Mutali Nepfumbada" w:date="2022-09-21T09:06:00Z">
            <w:tblPrEx>
              <w:tblW w:w="9831" w:type="dxa"/>
            </w:tblPrEx>
          </w:tblPrExChange>
        </w:tblPrEx>
        <w:trPr>
          <w:trHeight w:val="236"/>
          <w:trPrChange w:id="7498" w:author="Mutali Nepfumbada" w:date="2022-09-21T09:06:00Z">
            <w:trPr>
              <w:gridAfter w:val="0"/>
              <w:trHeight w:val="236"/>
            </w:trPr>
          </w:trPrChange>
        </w:trPr>
        <w:tc>
          <w:tcPr>
            <w:tcW w:w="1089" w:type="dxa"/>
            <w:vMerge/>
            <w:noWrap/>
            <w:tcPrChange w:id="7499" w:author="Mutali Nepfumbada" w:date="2022-09-21T09:06:00Z">
              <w:tcPr>
                <w:tcW w:w="1089" w:type="dxa"/>
                <w:vMerge/>
                <w:noWrap/>
              </w:tcPr>
            </w:tcPrChange>
          </w:tcPr>
          <w:p w14:paraId="1A1C813B" w14:textId="77777777" w:rsidR="00480D07" w:rsidRPr="00C03081" w:rsidRDefault="00480D07" w:rsidP="00480D07">
            <w:pPr>
              <w:rPr>
                <w:lang w:val="en-US" w:eastAsia="en-US"/>
              </w:rPr>
            </w:pPr>
          </w:p>
        </w:tc>
        <w:tc>
          <w:tcPr>
            <w:tcW w:w="1458" w:type="dxa"/>
            <w:tcPrChange w:id="7500" w:author="Mutali Nepfumbada" w:date="2022-09-21T09:06:00Z">
              <w:tcPr>
                <w:tcW w:w="864" w:type="dxa"/>
              </w:tcPr>
            </w:tcPrChange>
          </w:tcPr>
          <w:p w14:paraId="52966E5A" w14:textId="624AA526" w:rsidR="00480D07" w:rsidRPr="00C03081" w:rsidRDefault="00F64F0A" w:rsidP="00480D07">
            <w:pPr>
              <w:rPr>
                <w:lang w:val="en-US" w:eastAsia="en-US"/>
              </w:rPr>
            </w:pPr>
            <w:r>
              <w:t>Delta (%)</w:t>
            </w:r>
          </w:p>
        </w:tc>
        <w:tc>
          <w:tcPr>
            <w:tcW w:w="1064" w:type="dxa"/>
            <w:shd w:val="clear" w:color="auto" w:fill="7F7F7F" w:themeFill="text1" w:themeFillTint="80"/>
            <w:noWrap/>
            <w:vAlign w:val="center"/>
            <w:tcPrChange w:id="7501" w:author="Mutali Nepfumbada" w:date="2022-09-21T09:06:00Z">
              <w:tcPr>
                <w:tcW w:w="1161" w:type="dxa"/>
                <w:noWrap/>
              </w:tcPr>
            </w:tcPrChange>
          </w:tcPr>
          <w:p w14:paraId="70145C31" w14:textId="7852C181" w:rsidR="00480D07" w:rsidRPr="00C03081" w:rsidRDefault="00480D07" w:rsidP="00480D07">
            <w:pPr>
              <w:jc w:val="center"/>
              <w:rPr>
                <w:lang w:val="en-US" w:eastAsia="en-US"/>
              </w:rPr>
            </w:pPr>
            <w:ins w:id="7502" w:author="Mutali Nepfumbada" w:date="2022-09-21T08:55:00Z">
              <w:r w:rsidRPr="004B4872">
                <w:rPr>
                  <w:b/>
                  <w:sz w:val="18"/>
                  <w:szCs w:val="18"/>
                </w:rPr>
                <w:t>TBC</w:t>
              </w:r>
            </w:ins>
          </w:p>
        </w:tc>
        <w:tc>
          <w:tcPr>
            <w:tcW w:w="1134" w:type="dxa"/>
            <w:shd w:val="clear" w:color="auto" w:fill="7F7F7F" w:themeFill="text1" w:themeFillTint="80"/>
            <w:noWrap/>
            <w:vAlign w:val="center"/>
            <w:tcPrChange w:id="7503" w:author="Mutali Nepfumbada" w:date="2022-09-21T09:06:00Z">
              <w:tcPr>
                <w:tcW w:w="992" w:type="dxa"/>
                <w:noWrap/>
              </w:tcPr>
            </w:tcPrChange>
          </w:tcPr>
          <w:p w14:paraId="5821BA69" w14:textId="19D669FA" w:rsidR="00480D07" w:rsidRPr="00C03081" w:rsidRDefault="00480D07" w:rsidP="00480D07">
            <w:pPr>
              <w:jc w:val="center"/>
              <w:rPr>
                <w:lang w:val="en-US" w:eastAsia="en-US"/>
              </w:rPr>
            </w:pPr>
            <w:ins w:id="7504" w:author="Mutali Nepfumbada" w:date="2022-09-21T08:55:00Z">
              <w:r w:rsidRPr="004B4872">
                <w:rPr>
                  <w:b/>
                  <w:sz w:val="18"/>
                  <w:szCs w:val="18"/>
                </w:rPr>
                <w:t>TBC</w:t>
              </w:r>
            </w:ins>
          </w:p>
        </w:tc>
        <w:tc>
          <w:tcPr>
            <w:tcW w:w="1815" w:type="dxa"/>
            <w:shd w:val="clear" w:color="auto" w:fill="7F7F7F" w:themeFill="text1" w:themeFillTint="80"/>
            <w:noWrap/>
            <w:vAlign w:val="center"/>
            <w:tcPrChange w:id="7505" w:author="Mutali Nepfumbada" w:date="2022-09-21T09:06:00Z">
              <w:tcPr>
                <w:tcW w:w="1957" w:type="dxa"/>
                <w:noWrap/>
              </w:tcPr>
            </w:tcPrChange>
          </w:tcPr>
          <w:p w14:paraId="20F93CAA" w14:textId="51AC55E4" w:rsidR="00480D07" w:rsidRPr="00C03081" w:rsidRDefault="00480D07" w:rsidP="00480D07">
            <w:pPr>
              <w:jc w:val="center"/>
              <w:rPr>
                <w:lang w:eastAsia="en-US"/>
              </w:rPr>
            </w:pPr>
            <w:ins w:id="7506" w:author="Mutali Nepfumbada" w:date="2022-09-21T08:55:00Z">
              <w:r w:rsidRPr="004B4872">
                <w:rPr>
                  <w:b/>
                  <w:sz w:val="18"/>
                  <w:szCs w:val="18"/>
                </w:rPr>
                <w:t>TBC</w:t>
              </w:r>
            </w:ins>
          </w:p>
        </w:tc>
        <w:tc>
          <w:tcPr>
            <w:tcW w:w="1374" w:type="dxa"/>
            <w:shd w:val="clear" w:color="auto" w:fill="7F7F7F" w:themeFill="text1" w:themeFillTint="80"/>
            <w:noWrap/>
            <w:vAlign w:val="center"/>
            <w:tcPrChange w:id="7507" w:author="Mutali Nepfumbada" w:date="2022-09-21T09:06:00Z">
              <w:tcPr>
                <w:tcW w:w="1374" w:type="dxa"/>
                <w:noWrap/>
              </w:tcPr>
            </w:tcPrChange>
          </w:tcPr>
          <w:p w14:paraId="14991C87" w14:textId="5B67DCE6" w:rsidR="00480D07" w:rsidRPr="00C03081" w:rsidRDefault="00480D07" w:rsidP="00480D07">
            <w:pPr>
              <w:jc w:val="center"/>
              <w:rPr>
                <w:lang w:val="en-US" w:eastAsia="en-US"/>
              </w:rPr>
            </w:pPr>
            <w:ins w:id="7508" w:author="Mutali Nepfumbada" w:date="2022-09-21T08:55:00Z">
              <w:r w:rsidRPr="004B4872">
                <w:rPr>
                  <w:b/>
                  <w:sz w:val="18"/>
                  <w:szCs w:val="18"/>
                </w:rPr>
                <w:t>TBC</w:t>
              </w:r>
            </w:ins>
          </w:p>
        </w:tc>
        <w:tc>
          <w:tcPr>
            <w:tcW w:w="1150" w:type="dxa"/>
            <w:shd w:val="clear" w:color="auto" w:fill="7F7F7F" w:themeFill="text1" w:themeFillTint="80"/>
            <w:noWrap/>
            <w:vAlign w:val="center"/>
            <w:tcPrChange w:id="7509" w:author="Mutali Nepfumbada" w:date="2022-09-21T09:06:00Z">
              <w:tcPr>
                <w:tcW w:w="1150" w:type="dxa"/>
                <w:noWrap/>
              </w:tcPr>
            </w:tcPrChange>
          </w:tcPr>
          <w:p w14:paraId="50E8278E" w14:textId="3A9251ED" w:rsidR="00480D07" w:rsidRPr="00C03081" w:rsidRDefault="00480D07" w:rsidP="00480D07">
            <w:pPr>
              <w:jc w:val="center"/>
              <w:rPr>
                <w:lang w:val="en-US" w:eastAsia="en-US"/>
              </w:rPr>
            </w:pPr>
            <w:ins w:id="7510" w:author="Mutali Nepfumbada" w:date="2022-09-21T08:55:00Z">
              <w:r w:rsidRPr="004B4872">
                <w:rPr>
                  <w:b/>
                  <w:sz w:val="18"/>
                  <w:szCs w:val="18"/>
                </w:rPr>
                <w:t>TBC</w:t>
              </w:r>
            </w:ins>
          </w:p>
        </w:tc>
        <w:tc>
          <w:tcPr>
            <w:tcW w:w="1654" w:type="dxa"/>
            <w:shd w:val="clear" w:color="auto" w:fill="7F7F7F" w:themeFill="text1" w:themeFillTint="80"/>
            <w:noWrap/>
            <w:vAlign w:val="center"/>
            <w:tcPrChange w:id="7511" w:author="Mutali Nepfumbada" w:date="2022-09-21T09:06:00Z">
              <w:tcPr>
                <w:tcW w:w="1244" w:type="dxa"/>
                <w:noWrap/>
              </w:tcPr>
            </w:tcPrChange>
          </w:tcPr>
          <w:p w14:paraId="75425B7C" w14:textId="18B2A838" w:rsidR="00480D07" w:rsidRPr="00C03081" w:rsidRDefault="00480D07" w:rsidP="00480D07">
            <w:pPr>
              <w:jc w:val="center"/>
              <w:rPr>
                <w:lang w:val="en-US" w:eastAsia="en-US"/>
              </w:rPr>
            </w:pPr>
            <w:ins w:id="7512" w:author="Mutali Nepfumbada" w:date="2022-09-21T08:55:00Z">
              <w:r w:rsidRPr="004B4872">
                <w:rPr>
                  <w:b/>
                  <w:sz w:val="18"/>
                  <w:szCs w:val="18"/>
                </w:rPr>
                <w:t>TBC</w:t>
              </w:r>
            </w:ins>
          </w:p>
        </w:tc>
      </w:tr>
      <w:tr w:rsidR="00B003E1" w:rsidRPr="00C03081" w14:paraId="0EC5E294" w14:textId="77777777" w:rsidTr="00F81C9A">
        <w:tblPrEx>
          <w:tblW w:w="10738" w:type="dxa"/>
          <w:tblPrExChange w:id="7513" w:author="Mutali Nepfumbada" w:date="2022-09-21T09:06:00Z">
            <w:tblPrEx>
              <w:tblW w:w="9831" w:type="dxa"/>
            </w:tblPrEx>
          </w:tblPrExChange>
        </w:tblPrEx>
        <w:trPr>
          <w:trHeight w:val="236"/>
          <w:trPrChange w:id="7514" w:author="Mutali Nepfumbada" w:date="2022-09-21T09:06:00Z">
            <w:trPr>
              <w:gridAfter w:val="0"/>
              <w:trHeight w:val="236"/>
            </w:trPr>
          </w:trPrChange>
        </w:trPr>
        <w:tc>
          <w:tcPr>
            <w:tcW w:w="1089" w:type="dxa"/>
            <w:vMerge w:val="restart"/>
            <w:noWrap/>
            <w:hideMark/>
            <w:tcPrChange w:id="7515" w:author="Mutali Nepfumbada" w:date="2022-09-21T09:06:00Z">
              <w:tcPr>
                <w:tcW w:w="1089" w:type="dxa"/>
                <w:vMerge w:val="restart"/>
                <w:noWrap/>
                <w:hideMark/>
              </w:tcPr>
            </w:tcPrChange>
          </w:tcPr>
          <w:p w14:paraId="14EB2B8F" w14:textId="77777777" w:rsidR="00B003E1" w:rsidRPr="00C03081" w:rsidRDefault="00B003E1" w:rsidP="00676980">
            <w:pPr>
              <w:rPr>
                <w:lang w:eastAsia="en-US"/>
              </w:rPr>
            </w:pPr>
            <w:r w:rsidRPr="00C03081">
              <w:rPr>
                <w:lang w:val="en-US" w:eastAsia="en-US"/>
              </w:rPr>
              <w:t>Hermanus</w:t>
            </w:r>
          </w:p>
        </w:tc>
        <w:tc>
          <w:tcPr>
            <w:tcW w:w="1458" w:type="dxa"/>
            <w:tcPrChange w:id="7516" w:author="Mutali Nepfumbada" w:date="2022-09-21T09:06:00Z">
              <w:tcPr>
                <w:tcW w:w="864" w:type="dxa"/>
              </w:tcPr>
            </w:tcPrChange>
          </w:tcPr>
          <w:p w14:paraId="1CF2BA5C" w14:textId="4AAAF5F1" w:rsidR="00B003E1" w:rsidRPr="00C03081" w:rsidRDefault="00F64F0A" w:rsidP="00676980">
            <w:pPr>
              <w:rPr>
                <w:lang w:val="en-US" w:eastAsia="en-US"/>
              </w:rPr>
            </w:pPr>
            <w:r>
              <w:rPr>
                <w:lang w:val="en-US" w:eastAsia="en-US"/>
              </w:rPr>
              <w:t>Forecast</w:t>
            </w:r>
          </w:p>
        </w:tc>
        <w:tc>
          <w:tcPr>
            <w:tcW w:w="1064" w:type="dxa"/>
            <w:noWrap/>
            <w:hideMark/>
            <w:tcPrChange w:id="7517" w:author="Mutali Nepfumbada" w:date="2022-09-21T09:06:00Z">
              <w:tcPr>
                <w:tcW w:w="1161" w:type="dxa"/>
                <w:noWrap/>
                <w:hideMark/>
              </w:tcPr>
            </w:tcPrChange>
          </w:tcPr>
          <w:p w14:paraId="26E411BF" w14:textId="77777777" w:rsidR="00B003E1" w:rsidRPr="00C03081" w:rsidRDefault="00B003E1" w:rsidP="00363D50">
            <w:pPr>
              <w:jc w:val="center"/>
              <w:rPr>
                <w:lang w:eastAsia="en-US"/>
              </w:rPr>
            </w:pPr>
            <w:r w:rsidRPr="00C03081">
              <w:rPr>
                <w:lang w:val="en-US" w:eastAsia="en-US"/>
              </w:rPr>
              <w:t>R2'339.29</w:t>
            </w:r>
          </w:p>
        </w:tc>
        <w:tc>
          <w:tcPr>
            <w:tcW w:w="1134" w:type="dxa"/>
            <w:noWrap/>
            <w:hideMark/>
            <w:tcPrChange w:id="7518" w:author="Mutali Nepfumbada" w:date="2022-09-21T09:06:00Z">
              <w:tcPr>
                <w:tcW w:w="992" w:type="dxa"/>
                <w:noWrap/>
                <w:hideMark/>
              </w:tcPr>
            </w:tcPrChange>
          </w:tcPr>
          <w:p w14:paraId="16899A51" w14:textId="77777777" w:rsidR="00B003E1" w:rsidRPr="00C03081" w:rsidRDefault="00B003E1" w:rsidP="00363D50">
            <w:pPr>
              <w:jc w:val="center"/>
              <w:rPr>
                <w:lang w:eastAsia="en-US"/>
              </w:rPr>
            </w:pPr>
            <w:r w:rsidRPr="00C03081">
              <w:rPr>
                <w:lang w:val="en-US" w:eastAsia="en-US"/>
              </w:rPr>
              <w:t>R9'673.89</w:t>
            </w:r>
          </w:p>
        </w:tc>
        <w:tc>
          <w:tcPr>
            <w:tcW w:w="1815" w:type="dxa"/>
            <w:noWrap/>
            <w:hideMark/>
            <w:tcPrChange w:id="7519" w:author="Mutali Nepfumbada" w:date="2022-09-21T09:06:00Z">
              <w:tcPr>
                <w:tcW w:w="1957" w:type="dxa"/>
                <w:noWrap/>
                <w:hideMark/>
              </w:tcPr>
            </w:tcPrChange>
          </w:tcPr>
          <w:p w14:paraId="37F1C54E" w14:textId="77777777" w:rsidR="00B003E1" w:rsidRPr="00C03081" w:rsidRDefault="00B003E1" w:rsidP="00363D50">
            <w:pPr>
              <w:jc w:val="center"/>
              <w:rPr>
                <w:lang w:eastAsia="en-US"/>
              </w:rPr>
            </w:pPr>
            <w:r w:rsidRPr="00C03081">
              <w:rPr>
                <w:lang w:eastAsia="en-US"/>
              </w:rPr>
              <w:t>R16'686.72</w:t>
            </w:r>
          </w:p>
        </w:tc>
        <w:tc>
          <w:tcPr>
            <w:tcW w:w="1374" w:type="dxa"/>
            <w:noWrap/>
            <w:hideMark/>
            <w:tcPrChange w:id="7520" w:author="Mutali Nepfumbada" w:date="2022-09-21T09:06:00Z">
              <w:tcPr>
                <w:tcW w:w="1374" w:type="dxa"/>
                <w:noWrap/>
                <w:hideMark/>
              </w:tcPr>
            </w:tcPrChange>
          </w:tcPr>
          <w:p w14:paraId="512B1DCC" w14:textId="77777777" w:rsidR="00B003E1" w:rsidRPr="00C03081" w:rsidRDefault="00B003E1" w:rsidP="00363D50">
            <w:pPr>
              <w:jc w:val="center"/>
              <w:rPr>
                <w:lang w:eastAsia="en-US"/>
              </w:rPr>
            </w:pPr>
            <w:r w:rsidRPr="00C03081">
              <w:rPr>
                <w:lang w:val="en-US" w:eastAsia="en-US"/>
              </w:rPr>
              <w:t>R15'000.00</w:t>
            </w:r>
          </w:p>
        </w:tc>
        <w:tc>
          <w:tcPr>
            <w:tcW w:w="1150" w:type="dxa"/>
            <w:noWrap/>
            <w:tcPrChange w:id="7521" w:author="Mutali Nepfumbada" w:date="2022-09-21T09:06:00Z">
              <w:tcPr>
                <w:tcW w:w="1150" w:type="dxa"/>
                <w:noWrap/>
              </w:tcPr>
            </w:tcPrChange>
          </w:tcPr>
          <w:p w14:paraId="7E22FA7D" w14:textId="77777777" w:rsidR="00B003E1" w:rsidRPr="00C03081" w:rsidRDefault="00B003E1" w:rsidP="00363D50">
            <w:pPr>
              <w:jc w:val="center"/>
              <w:rPr>
                <w:lang w:eastAsia="en-US"/>
              </w:rPr>
            </w:pPr>
          </w:p>
        </w:tc>
        <w:tc>
          <w:tcPr>
            <w:tcW w:w="1654" w:type="dxa"/>
            <w:noWrap/>
            <w:hideMark/>
            <w:tcPrChange w:id="7522" w:author="Mutali Nepfumbada" w:date="2022-09-21T09:06:00Z">
              <w:tcPr>
                <w:tcW w:w="1244" w:type="dxa"/>
                <w:noWrap/>
                <w:hideMark/>
              </w:tcPr>
            </w:tcPrChange>
          </w:tcPr>
          <w:p w14:paraId="1EF09662" w14:textId="77777777" w:rsidR="00B003E1" w:rsidRPr="00C03081" w:rsidRDefault="00B003E1" w:rsidP="00363D50">
            <w:pPr>
              <w:jc w:val="center"/>
              <w:rPr>
                <w:lang w:eastAsia="en-US"/>
              </w:rPr>
            </w:pPr>
            <w:r w:rsidRPr="00C03081">
              <w:rPr>
                <w:lang w:val="en-US" w:eastAsia="en-US"/>
              </w:rPr>
              <w:t>R43'699.90</w:t>
            </w:r>
          </w:p>
        </w:tc>
      </w:tr>
      <w:tr w:rsidR="00480D07" w:rsidRPr="00C03081" w14:paraId="2509EC52" w14:textId="77777777" w:rsidTr="00F81C9A">
        <w:tblPrEx>
          <w:tblW w:w="10738" w:type="dxa"/>
          <w:tblPrExChange w:id="7523" w:author="Mutali Nepfumbada" w:date="2022-09-21T09:06:00Z">
            <w:tblPrEx>
              <w:tblW w:w="9831" w:type="dxa"/>
            </w:tblPrEx>
          </w:tblPrExChange>
        </w:tblPrEx>
        <w:trPr>
          <w:trHeight w:val="236"/>
          <w:trPrChange w:id="7524" w:author="Mutali Nepfumbada" w:date="2022-09-21T09:06:00Z">
            <w:trPr>
              <w:gridAfter w:val="0"/>
              <w:trHeight w:val="236"/>
            </w:trPr>
          </w:trPrChange>
        </w:trPr>
        <w:tc>
          <w:tcPr>
            <w:tcW w:w="1089" w:type="dxa"/>
            <w:vMerge/>
            <w:noWrap/>
            <w:tcPrChange w:id="7525" w:author="Mutali Nepfumbada" w:date="2022-09-21T09:06:00Z">
              <w:tcPr>
                <w:tcW w:w="1089" w:type="dxa"/>
                <w:vMerge/>
                <w:noWrap/>
              </w:tcPr>
            </w:tcPrChange>
          </w:tcPr>
          <w:p w14:paraId="58920B5A" w14:textId="77777777" w:rsidR="00480D07" w:rsidRPr="00C03081" w:rsidRDefault="00480D07" w:rsidP="00480D07">
            <w:pPr>
              <w:rPr>
                <w:lang w:val="en-US" w:eastAsia="en-US"/>
              </w:rPr>
            </w:pPr>
          </w:p>
        </w:tc>
        <w:tc>
          <w:tcPr>
            <w:tcW w:w="1458" w:type="dxa"/>
            <w:tcPrChange w:id="7526" w:author="Mutali Nepfumbada" w:date="2022-09-21T09:06:00Z">
              <w:tcPr>
                <w:tcW w:w="864" w:type="dxa"/>
              </w:tcPr>
            </w:tcPrChange>
          </w:tcPr>
          <w:p w14:paraId="75CA4F63" w14:textId="3642C518" w:rsidR="00480D07" w:rsidRPr="00C03081" w:rsidRDefault="00F64F0A" w:rsidP="00480D07">
            <w:pPr>
              <w:rPr>
                <w:lang w:val="en-US" w:eastAsia="en-US"/>
              </w:rPr>
            </w:pPr>
            <w:r>
              <w:rPr>
                <w:lang w:val="en-US" w:eastAsia="en-US"/>
              </w:rPr>
              <w:t>Actual</w:t>
            </w:r>
          </w:p>
        </w:tc>
        <w:tc>
          <w:tcPr>
            <w:tcW w:w="1064" w:type="dxa"/>
            <w:shd w:val="clear" w:color="auto" w:fill="7F7F7F" w:themeFill="text1" w:themeFillTint="80"/>
            <w:noWrap/>
            <w:tcPrChange w:id="7527" w:author="Mutali Nepfumbada" w:date="2022-09-21T09:06:00Z">
              <w:tcPr>
                <w:tcW w:w="1161" w:type="dxa"/>
                <w:noWrap/>
              </w:tcPr>
            </w:tcPrChange>
          </w:tcPr>
          <w:p w14:paraId="6D54850B" w14:textId="127C8FA0" w:rsidR="00480D07" w:rsidRPr="00AD0303" w:rsidRDefault="00480D07" w:rsidP="00480D07">
            <w:pPr>
              <w:jc w:val="center"/>
              <w:rPr>
                <w:b/>
                <w:bCs/>
                <w:lang w:val="en-US" w:eastAsia="en-US"/>
                <w:rPrChange w:id="7528" w:author="Mutali Nepfumbada" w:date="2022-09-21T09:04:00Z">
                  <w:rPr>
                    <w:lang w:val="en-US" w:eastAsia="en-US"/>
                  </w:rPr>
                </w:rPrChange>
              </w:rPr>
            </w:pPr>
            <w:ins w:id="7529" w:author="Mutali Nepfumbada" w:date="2022-09-21T08:55:00Z">
              <w:r w:rsidRPr="00AD0303">
                <w:rPr>
                  <w:b/>
                  <w:bCs/>
                  <w:rPrChange w:id="7530" w:author="Mutali Nepfumbada" w:date="2022-09-21T09:04:00Z">
                    <w:rPr/>
                  </w:rPrChange>
                </w:rPr>
                <w:t>TBC</w:t>
              </w:r>
            </w:ins>
          </w:p>
        </w:tc>
        <w:tc>
          <w:tcPr>
            <w:tcW w:w="1134" w:type="dxa"/>
            <w:shd w:val="clear" w:color="auto" w:fill="7F7F7F" w:themeFill="text1" w:themeFillTint="80"/>
            <w:noWrap/>
            <w:tcPrChange w:id="7531" w:author="Mutali Nepfumbada" w:date="2022-09-21T09:06:00Z">
              <w:tcPr>
                <w:tcW w:w="992" w:type="dxa"/>
                <w:noWrap/>
              </w:tcPr>
            </w:tcPrChange>
          </w:tcPr>
          <w:p w14:paraId="5E80EF68" w14:textId="4F9E9822" w:rsidR="00480D07" w:rsidRPr="00AD0303" w:rsidRDefault="00480D07" w:rsidP="00480D07">
            <w:pPr>
              <w:jc w:val="center"/>
              <w:rPr>
                <w:b/>
                <w:bCs/>
                <w:lang w:val="en-US" w:eastAsia="en-US"/>
                <w:rPrChange w:id="7532" w:author="Mutali Nepfumbada" w:date="2022-09-21T09:04:00Z">
                  <w:rPr>
                    <w:lang w:val="en-US" w:eastAsia="en-US"/>
                  </w:rPr>
                </w:rPrChange>
              </w:rPr>
            </w:pPr>
            <w:ins w:id="7533" w:author="Mutali Nepfumbada" w:date="2022-09-21T08:55:00Z">
              <w:r w:rsidRPr="00AD0303">
                <w:rPr>
                  <w:b/>
                  <w:bCs/>
                  <w:rPrChange w:id="7534" w:author="Mutali Nepfumbada" w:date="2022-09-21T09:04:00Z">
                    <w:rPr/>
                  </w:rPrChange>
                </w:rPr>
                <w:t>TBC</w:t>
              </w:r>
            </w:ins>
          </w:p>
        </w:tc>
        <w:tc>
          <w:tcPr>
            <w:tcW w:w="1815" w:type="dxa"/>
            <w:shd w:val="clear" w:color="auto" w:fill="7F7F7F" w:themeFill="text1" w:themeFillTint="80"/>
            <w:noWrap/>
            <w:tcPrChange w:id="7535" w:author="Mutali Nepfumbada" w:date="2022-09-21T09:06:00Z">
              <w:tcPr>
                <w:tcW w:w="1957" w:type="dxa"/>
                <w:noWrap/>
              </w:tcPr>
            </w:tcPrChange>
          </w:tcPr>
          <w:p w14:paraId="136D3EBA" w14:textId="123F343C" w:rsidR="00480D07" w:rsidRPr="00AD0303" w:rsidRDefault="00480D07" w:rsidP="00480D07">
            <w:pPr>
              <w:jc w:val="center"/>
              <w:rPr>
                <w:b/>
                <w:bCs/>
                <w:lang w:eastAsia="en-US"/>
                <w:rPrChange w:id="7536" w:author="Mutali Nepfumbada" w:date="2022-09-21T09:04:00Z">
                  <w:rPr>
                    <w:lang w:eastAsia="en-US"/>
                  </w:rPr>
                </w:rPrChange>
              </w:rPr>
            </w:pPr>
            <w:ins w:id="7537" w:author="Mutali Nepfumbada" w:date="2022-09-21T08:55:00Z">
              <w:r w:rsidRPr="00AD0303">
                <w:rPr>
                  <w:b/>
                  <w:bCs/>
                  <w:rPrChange w:id="7538" w:author="Mutali Nepfumbada" w:date="2022-09-21T09:04:00Z">
                    <w:rPr/>
                  </w:rPrChange>
                </w:rPr>
                <w:t>TBC</w:t>
              </w:r>
            </w:ins>
          </w:p>
        </w:tc>
        <w:tc>
          <w:tcPr>
            <w:tcW w:w="1374" w:type="dxa"/>
            <w:shd w:val="clear" w:color="auto" w:fill="7F7F7F" w:themeFill="text1" w:themeFillTint="80"/>
            <w:noWrap/>
            <w:tcPrChange w:id="7539" w:author="Mutali Nepfumbada" w:date="2022-09-21T09:06:00Z">
              <w:tcPr>
                <w:tcW w:w="1374" w:type="dxa"/>
                <w:noWrap/>
              </w:tcPr>
            </w:tcPrChange>
          </w:tcPr>
          <w:p w14:paraId="610C2628" w14:textId="1DC39A25" w:rsidR="00480D07" w:rsidRPr="00AD0303" w:rsidRDefault="00480D07" w:rsidP="00480D07">
            <w:pPr>
              <w:jc w:val="center"/>
              <w:rPr>
                <w:b/>
                <w:bCs/>
                <w:lang w:val="en-US" w:eastAsia="en-US"/>
                <w:rPrChange w:id="7540" w:author="Mutali Nepfumbada" w:date="2022-09-21T09:04:00Z">
                  <w:rPr>
                    <w:lang w:val="en-US" w:eastAsia="en-US"/>
                  </w:rPr>
                </w:rPrChange>
              </w:rPr>
            </w:pPr>
            <w:ins w:id="7541" w:author="Mutali Nepfumbada" w:date="2022-09-21T08:55:00Z">
              <w:r w:rsidRPr="00AD0303">
                <w:rPr>
                  <w:b/>
                  <w:bCs/>
                  <w:rPrChange w:id="7542" w:author="Mutali Nepfumbada" w:date="2022-09-21T09:04:00Z">
                    <w:rPr/>
                  </w:rPrChange>
                </w:rPr>
                <w:t>TBC</w:t>
              </w:r>
            </w:ins>
          </w:p>
        </w:tc>
        <w:tc>
          <w:tcPr>
            <w:tcW w:w="1150" w:type="dxa"/>
            <w:shd w:val="clear" w:color="auto" w:fill="7F7F7F" w:themeFill="text1" w:themeFillTint="80"/>
            <w:noWrap/>
            <w:tcPrChange w:id="7543" w:author="Mutali Nepfumbada" w:date="2022-09-21T09:06:00Z">
              <w:tcPr>
                <w:tcW w:w="1150" w:type="dxa"/>
                <w:noWrap/>
              </w:tcPr>
            </w:tcPrChange>
          </w:tcPr>
          <w:p w14:paraId="2A20BC67" w14:textId="73FD47B1" w:rsidR="00480D07" w:rsidRPr="00AD0303" w:rsidRDefault="00480D07" w:rsidP="00480D07">
            <w:pPr>
              <w:jc w:val="center"/>
              <w:rPr>
                <w:b/>
                <w:bCs/>
                <w:lang w:val="en-US" w:eastAsia="en-US"/>
                <w:rPrChange w:id="7544" w:author="Mutali Nepfumbada" w:date="2022-09-21T09:04:00Z">
                  <w:rPr>
                    <w:lang w:val="en-US" w:eastAsia="en-US"/>
                  </w:rPr>
                </w:rPrChange>
              </w:rPr>
            </w:pPr>
            <w:ins w:id="7545" w:author="Mutali Nepfumbada" w:date="2022-09-21T08:55:00Z">
              <w:r w:rsidRPr="00AD0303">
                <w:rPr>
                  <w:b/>
                  <w:bCs/>
                  <w:rPrChange w:id="7546" w:author="Mutali Nepfumbada" w:date="2022-09-21T09:04:00Z">
                    <w:rPr/>
                  </w:rPrChange>
                </w:rPr>
                <w:t>TBC</w:t>
              </w:r>
            </w:ins>
          </w:p>
        </w:tc>
        <w:tc>
          <w:tcPr>
            <w:tcW w:w="1654" w:type="dxa"/>
            <w:shd w:val="clear" w:color="auto" w:fill="7F7F7F" w:themeFill="text1" w:themeFillTint="80"/>
            <w:noWrap/>
            <w:tcPrChange w:id="7547" w:author="Mutali Nepfumbada" w:date="2022-09-21T09:06:00Z">
              <w:tcPr>
                <w:tcW w:w="1244" w:type="dxa"/>
                <w:noWrap/>
              </w:tcPr>
            </w:tcPrChange>
          </w:tcPr>
          <w:p w14:paraId="44E87629" w14:textId="6EDFCFCA" w:rsidR="00480D07" w:rsidRPr="00AD0303" w:rsidRDefault="00480D07" w:rsidP="00480D07">
            <w:pPr>
              <w:jc w:val="center"/>
              <w:rPr>
                <w:b/>
                <w:bCs/>
                <w:lang w:val="en-US" w:eastAsia="en-US"/>
                <w:rPrChange w:id="7548" w:author="Mutali Nepfumbada" w:date="2022-09-21T09:04:00Z">
                  <w:rPr>
                    <w:lang w:val="en-US" w:eastAsia="en-US"/>
                  </w:rPr>
                </w:rPrChange>
              </w:rPr>
            </w:pPr>
            <w:ins w:id="7549" w:author="Mutali Nepfumbada" w:date="2022-09-21T08:55:00Z">
              <w:r w:rsidRPr="00AD0303">
                <w:rPr>
                  <w:b/>
                  <w:bCs/>
                  <w:rPrChange w:id="7550" w:author="Mutali Nepfumbada" w:date="2022-09-21T09:04:00Z">
                    <w:rPr/>
                  </w:rPrChange>
                </w:rPr>
                <w:t>TBC</w:t>
              </w:r>
            </w:ins>
          </w:p>
        </w:tc>
      </w:tr>
      <w:tr w:rsidR="00480D07" w:rsidRPr="00C03081" w14:paraId="14EF4940" w14:textId="77777777" w:rsidTr="00F81C9A">
        <w:tblPrEx>
          <w:tblW w:w="10738" w:type="dxa"/>
          <w:tblPrExChange w:id="7551" w:author="Mutali Nepfumbada" w:date="2022-09-21T09:06:00Z">
            <w:tblPrEx>
              <w:tblW w:w="9831" w:type="dxa"/>
            </w:tblPrEx>
          </w:tblPrExChange>
        </w:tblPrEx>
        <w:trPr>
          <w:trHeight w:val="236"/>
          <w:trPrChange w:id="7552" w:author="Mutali Nepfumbada" w:date="2022-09-21T09:06:00Z">
            <w:trPr>
              <w:gridAfter w:val="0"/>
              <w:trHeight w:val="236"/>
            </w:trPr>
          </w:trPrChange>
        </w:trPr>
        <w:tc>
          <w:tcPr>
            <w:tcW w:w="1089" w:type="dxa"/>
            <w:vMerge/>
            <w:noWrap/>
            <w:tcPrChange w:id="7553" w:author="Mutali Nepfumbada" w:date="2022-09-21T09:06:00Z">
              <w:tcPr>
                <w:tcW w:w="1089" w:type="dxa"/>
                <w:vMerge/>
                <w:noWrap/>
              </w:tcPr>
            </w:tcPrChange>
          </w:tcPr>
          <w:p w14:paraId="08BBCF13" w14:textId="77777777" w:rsidR="00480D07" w:rsidRPr="00C03081" w:rsidRDefault="00480D07" w:rsidP="00480D07">
            <w:pPr>
              <w:rPr>
                <w:lang w:val="en-US" w:eastAsia="en-US"/>
              </w:rPr>
            </w:pPr>
          </w:p>
        </w:tc>
        <w:tc>
          <w:tcPr>
            <w:tcW w:w="1458" w:type="dxa"/>
            <w:tcPrChange w:id="7554" w:author="Mutali Nepfumbada" w:date="2022-09-21T09:06:00Z">
              <w:tcPr>
                <w:tcW w:w="864" w:type="dxa"/>
              </w:tcPr>
            </w:tcPrChange>
          </w:tcPr>
          <w:p w14:paraId="2803B1BE" w14:textId="20E85D81" w:rsidR="00480D07" w:rsidRPr="00C03081" w:rsidRDefault="00F64F0A" w:rsidP="00480D07">
            <w:pPr>
              <w:rPr>
                <w:lang w:val="en-US" w:eastAsia="en-US"/>
              </w:rPr>
            </w:pPr>
            <w:r>
              <w:t>Delta (%)</w:t>
            </w:r>
          </w:p>
        </w:tc>
        <w:tc>
          <w:tcPr>
            <w:tcW w:w="1064" w:type="dxa"/>
            <w:shd w:val="clear" w:color="auto" w:fill="7F7F7F" w:themeFill="text1" w:themeFillTint="80"/>
            <w:noWrap/>
            <w:tcPrChange w:id="7555" w:author="Mutali Nepfumbada" w:date="2022-09-21T09:06:00Z">
              <w:tcPr>
                <w:tcW w:w="1161" w:type="dxa"/>
                <w:noWrap/>
              </w:tcPr>
            </w:tcPrChange>
          </w:tcPr>
          <w:p w14:paraId="30C69573" w14:textId="56B451BA" w:rsidR="00480D07" w:rsidRPr="00AD0303" w:rsidRDefault="00480D07" w:rsidP="00480D07">
            <w:pPr>
              <w:jc w:val="center"/>
              <w:rPr>
                <w:b/>
                <w:bCs/>
                <w:lang w:val="en-US" w:eastAsia="en-US"/>
                <w:rPrChange w:id="7556" w:author="Mutali Nepfumbada" w:date="2022-09-21T09:04:00Z">
                  <w:rPr>
                    <w:lang w:val="en-US" w:eastAsia="en-US"/>
                  </w:rPr>
                </w:rPrChange>
              </w:rPr>
            </w:pPr>
            <w:ins w:id="7557" w:author="Mutali Nepfumbada" w:date="2022-09-21T08:55:00Z">
              <w:r w:rsidRPr="00AD0303">
                <w:rPr>
                  <w:b/>
                  <w:bCs/>
                  <w:rPrChange w:id="7558" w:author="Mutali Nepfumbada" w:date="2022-09-21T09:04:00Z">
                    <w:rPr/>
                  </w:rPrChange>
                </w:rPr>
                <w:t>TBC</w:t>
              </w:r>
            </w:ins>
          </w:p>
        </w:tc>
        <w:tc>
          <w:tcPr>
            <w:tcW w:w="1134" w:type="dxa"/>
            <w:shd w:val="clear" w:color="auto" w:fill="7F7F7F" w:themeFill="text1" w:themeFillTint="80"/>
            <w:noWrap/>
            <w:tcPrChange w:id="7559" w:author="Mutali Nepfumbada" w:date="2022-09-21T09:06:00Z">
              <w:tcPr>
                <w:tcW w:w="992" w:type="dxa"/>
                <w:noWrap/>
              </w:tcPr>
            </w:tcPrChange>
          </w:tcPr>
          <w:p w14:paraId="4D6024EF" w14:textId="5EB0334C" w:rsidR="00480D07" w:rsidRPr="00AD0303" w:rsidRDefault="00480D07" w:rsidP="00480D07">
            <w:pPr>
              <w:jc w:val="center"/>
              <w:rPr>
                <w:b/>
                <w:bCs/>
                <w:lang w:val="en-US" w:eastAsia="en-US"/>
                <w:rPrChange w:id="7560" w:author="Mutali Nepfumbada" w:date="2022-09-21T09:04:00Z">
                  <w:rPr>
                    <w:lang w:val="en-US" w:eastAsia="en-US"/>
                  </w:rPr>
                </w:rPrChange>
              </w:rPr>
            </w:pPr>
            <w:ins w:id="7561" w:author="Mutali Nepfumbada" w:date="2022-09-21T08:55:00Z">
              <w:r w:rsidRPr="00AD0303">
                <w:rPr>
                  <w:b/>
                  <w:bCs/>
                  <w:rPrChange w:id="7562" w:author="Mutali Nepfumbada" w:date="2022-09-21T09:04:00Z">
                    <w:rPr/>
                  </w:rPrChange>
                </w:rPr>
                <w:t>TBC</w:t>
              </w:r>
            </w:ins>
          </w:p>
        </w:tc>
        <w:tc>
          <w:tcPr>
            <w:tcW w:w="1815" w:type="dxa"/>
            <w:shd w:val="clear" w:color="auto" w:fill="7F7F7F" w:themeFill="text1" w:themeFillTint="80"/>
            <w:noWrap/>
            <w:tcPrChange w:id="7563" w:author="Mutali Nepfumbada" w:date="2022-09-21T09:06:00Z">
              <w:tcPr>
                <w:tcW w:w="1957" w:type="dxa"/>
                <w:noWrap/>
              </w:tcPr>
            </w:tcPrChange>
          </w:tcPr>
          <w:p w14:paraId="7C75BB96" w14:textId="28ACC593" w:rsidR="00480D07" w:rsidRPr="00AD0303" w:rsidRDefault="00480D07" w:rsidP="00480D07">
            <w:pPr>
              <w:jc w:val="center"/>
              <w:rPr>
                <w:b/>
                <w:bCs/>
                <w:lang w:eastAsia="en-US"/>
                <w:rPrChange w:id="7564" w:author="Mutali Nepfumbada" w:date="2022-09-21T09:04:00Z">
                  <w:rPr>
                    <w:lang w:eastAsia="en-US"/>
                  </w:rPr>
                </w:rPrChange>
              </w:rPr>
            </w:pPr>
            <w:ins w:id="7565" w:author="Mutali Nepfumbada" w:date="2022-09-21T08:55:00Z">
              <w:r w:rsidRPr="00AD0303">
                <w:rPr>
                  <w:b/>
                  <w:bCs/>
                  <w:rPrChange w:id="7566" w:author="Mutali Nepfumbada" w:date="2022-09-21T09:04:00Z">
                    <w:rPr/>
                  </w:rPrChange>
                </w:rPr>
                <w:t>TBC</w:t>
              </w:r>
            </w:ins>
          </w:p>
        </w:tc>
        <w:tc>
          <w:tcPr>
            <w:tcW w:w="1374" w:type="dxa"/>
            <w:shd w:val="clear" w:color="auto" w:fill="7F7F7F" w:themeFill="text1" w:themeFillTint="80"/>
            <w:noWrap/>
            <w:tcPrChange w:id="7567" w:author="Mutali Nepfumbada" w:date="2022-09-21T09:06:00Z">
              <w:tcPr>
                <w:tcW w:w="1374" w:type="dxa"/>
                <w:noWrap/>
              </w:tcPr>
            </w:tcPrChange>
          </w:tcPr>
          <w:p w14:paraId="4BAA76BB" w14:textId="07245F83" w:rsidR="00480D07" w:rsidRPr="00AD0303" w:rsidRDefault="00480D07" w:rsidP="00480D07">
            <w:pPr>
              <w:jc w:val="center"/>
              <w:rPr>
                <w:b/>
                <w:bCs/>
                <w:lang w:val="en-US" w:eastAsia="en-US"/>
                <w:rPrChange w:id="7568" w:author="Mutali Nepfumbada" w:date="2022-09-21T09:04:00Z">
                  <w:rPr>
                    <w:lang w:val="en-US" w:eastAsia="en-US"/>
                  </w:rPr>
                </w:rPrChange>
              </w:rPr>
            </w:pPr>
            <w:ins w:id="7569" w:author="Mutali Nepfumbada" w:date="2022-09-21T08:55:00Z">
              <w:r w:rsidRPr="00AD0303">
                <w:rPr>
                  <w:b/>
                  <w:bCs/>
                  <w:rPrChange w:id="7570" w:author="Mutali Nepfumbada" w:date="2022-09-21T09:04:00Z">
                    <w:rPr/>
                  </w:rPrChange>
                </w:rPr>
                <w:t>TBC</w:t>
              </w:r>
            </w:ins>
          </w:p>
        </w:tc>
        <w:tc>
          <w:tcPr>
            <w:tcW w:w="1150" w:type="dxa"/>
            <w:shd w:val="clear" w:color="auto" w:fill="7F7F7F" w:themeFill="text1" w:themeFillTint="80"/>
            <w:noWrap/>
            <w:tcPrChange w:id="7571" w:author="Mutali Nepfumbada" w:date="2022-09-21T09:06:00Z">
              <w:tcPr>
                <w:tcW w:w="1150" w:type="dxa"/>
                <w:noWrap/>
              </w:tcPr>
            </w:tcPrChange>
          </w:tcPr>
          <w:p w14:paraId="6599CCE8" w14:textId="1970E688" w:rsidR="00480D07" w:rsidRPr="00AD0303" w:rsidRDefault="00480D07" w:rsidP="00480D07">
            <w:pPr>
              <w:jc w:val="center"/>
              <w:rPr>
                <w:b/>
                <w:bCs/>
                <w:lang w:val="en-US" w:eastAsia="en-US"/>
                <w:rPrChange w:id="7572" w:author="Mutali Nepfumbada" w:date="2022-09-21T09:04:00Z">
                  <w:rPr>
                    <w:lang w:val="en-US" w:eastAsia="en-US"/>
                  </w:rPr>
                </w:rPrChange>
              </w:rPr>
            </w:pPr>
            <w:ins w:id="7573" w:author="Mutali Nepfumbada" w:date="2022-09-21T08:55:00Z">
              <w:r w:rsidRPr="00AD0303">
                <w:rPr>
                  <w:b/>
                  <w:bCs/>
                  <w:rPrChange w:id="7574" w:author="Mutali Nepfumbada" w:date="2022-09-21T09:04:00Z">
                    <w:rPr/>
                  </w:rPrChange>
                </w:rPr>
                <w:t>TBC</w:t>
              </w:r>
            </w:ins>
          </w:p>
        </w:tc>
        <w:tc>
          <w:tcPr>
            <w:tcW w:w="1654" w:type="dxa"/>
            <w:shd w:val="clear" w:color="auto" w:fill="7F7F7F" w:themeFill="text1" w:themeFillTint="80"/>
            <w:noWrap/>
            <w:tcPrChange w:id="7575" w:author="Mutali Nepfumbada" w:date="2022-09-21T09:06:00Z">
              <w:tcPr>
                <w:tcW w:w="1244" w:type="dxa"/>
                <w:noWrap/>
              </w:tcPr>
            </w:tcPrChange>
          </w:tcPr>
          <w:p w14:paraId="5856CC7A" w14:textId="1B3363D5" w:rsidR="00480D07" w:rsidRPr="00AD0303" w:rsidRDefault="00480D07" w:rsidP="00480D07">
            <w:pPr>
              <w:jc w:val="center"/>
              <w:rPr>
                <w:b/>
                <w:bCs/>
                <w:lang w:val="en-US" w:eastAsia="en-US"/>
                <w:rPrChange w:id="7576" w:author="Mutali Nepfumbada" w:date="2022-09-21T09:04:00Z">
                  <w:rPr>
                    <w:lang w:val="en-US" w:eastAsia="en-US"/>
                  </w:rPr>
                </w:rPrChange>
              </w:rPr>
            </w:pPr>
            <w:ins w:id="7577" w:author="Mutali Nepfumbada" w:date="2022-09-21T08:55:00Z">
              <w:r w:rsidRPr="00AD0303">
                <w:rPr>
                  <w:b/>
                  <w:bCs/>
                  <w:rPrChange w:id="7578" w:author="Mutali Nepfumbada" w:date="2022-09-21T09:04:00Z">
                    <w:rPr/>
                  </w:rPrChange>
                </w:rPr>
                <w:t>TBC</w:t>
              </w:r>
            </w:ins>
          </w:p>
        </w:tc>
      </w:tr>
      <w:tr w:rsidR="00480D07" w:rsidRPr="00C03081" w14:paraId="3D8311F4" w14:textId="77777777" w:rsidTr="00F81C9A">
        <w:tblPrEx>
          <w:tblW w:w="10738" w:type="dxa"/>
          <w:tblPrExChange w:id="7579" w:author="Mutali Nepfumbada" w:date="2022-09-21T09:06:00Z">
            <w:tblPrEx>
              <w:tblW w:w="9831" w:type="dxa"/>
            </w:tblPrEx>
          </w:tblPrExChange>
        </w:tblPrEx>
        <w:trPr>
          <w:trHeight w:val="236"/>
          <w:trPrChange w:id="7580" w:author="Mutali Nepfumbada" w:date="2022-09-21T09:06:00Z">
            <w:trPr>
              <w:gridAfter w:val="0"/>
              <w:trHeight w:val="236"/>
            </w:trPr>
          </w:trPrChange>
        </w:trPr>
        <w:tc>
          <w:tcPr>
            <w:tcW w:w="1089" w:type="dxa"/>
            <w:noWrap/>
            <w:hideMark/>
            <w:tcPrChange w:id="7581" w:author="Mutali Nepfumbada" w:date="2022-09-21T09:06:00Z">
              <w:tcPr>
                <w:tcW w:w="1089" w:type="dxa"/>
                <w:noWrap/>
                <w:hideMark/>
              </w:tcPr>
            </w:tcPrChange>
          </w:tcPr>
          <w:p w14:paraId="3AD9E96D" w14:textId="21659429" w:rsidR="00480D07" w:rsidRPr="00C0127C" w:rsidRDefault="00480D07" w:rsidP="00480D07">
            <w:pPr>
              <w:rPr>
                <w:b/>
                <w:bCs/>
                <w:lang w:eastAsia="en-US"/>
              </w:rPr>
            </w:pPr>
            <w:r w:rsidRPr="00C0127C">
              <w:rPr>
                <w:b/>
                <w:bCs/>
                <w:lang w:val="en-US" w:eastAsia="en-US"/>
              </w:rPr>
              <w:t>Totals</w:t>
            </w:r>
          </w:p>
        </w:tc>
        <w:tc>
          <w:tcPr>
            <w:tcW w:w="1458" w:type="dxa"/>
            <w:tcPrChange w:id="7582" w:author="Mutali Nepfumbada" w:date="2022-09-21T09:06:00Z">
              <w:tcPr>
                <w:tcW w:w="864" w:type="dxa"/>
              </w:tcPr>
            </w:tcPrChange>
          </w:tcPr>
          <w:p w14:paraId="54DCD7E2" w14:textId="77777777" w:rsidR="00480D07" w:rsidRPr="00C0127C" w:rsidRDefault="00480D07" w:rsidP="00480D07">
            <w:pPr>
              <w:rPr>
                <w:b/>
                <w:bCs/>
                <w:lang w:val="en-US" w:eastAsia="en-US"/>
              </w:rPr>
            </w:pPr>
          </w:p>
        </w:tc>
        <w:tc>
          <w:tcPr>
            <w:tcW w:w="1064" w:type="dxa"/>
            <w:shd w:val="clear" w:color="auto" w:fill="7F7F7F" w:themeFill="text1" w:themeFillTint="80"/>
            <w:noWrap/>
            <w:tcPrChange w:id="7583" w:author="Mutali Nepfumbada" w:date="2022-09-21T09:06:00Z">
              <w:tcPr>
                <w:tcW w:w="1161" w:type="dxa"/>
                <w:noWrap/>
              </w:tcPr>
            </w:tcPrChange>
          </w:tcPr>
          <w:p w14:paraId="3752D869" w14:textId="1B489CE4" w:rsidR="00480D07" w:rsidRPr="00AD0303" w:rsidRDefault="00480D07" w:rsidP="00480D07">
            <w:pPr>
              <w:jc w:val="center"/>
              <w:rPr>
                <w:b/>
                <w:bCs/>
                <w:lang w:eastAsia="en-US"/>
              </w:rPr>
            </w:pPr>
            <w:ins w:id="7584" w:author="Mutali Nepfumbada" w:date="2022-09-21T08:55:00Z">
              <w:r w:rsidRPr="00AD0303">
                <w:rPr>
                  <w:b/>
                  <w:bCs/>
                  <w:rPrChange w:id="7585" w:author="Mutali Nepfumbada" w:date="2022-09-21T09:04:00Z">
                    <w:rPr/>
                  </w:rPrChange>
                </w:rPr>
                <w:t>TBC</w:t>
              </w:r>
            </w:ins>
          </w:p>
        </w:tc>
        <w:tc>
          <w:tcPr>
            <w:tcW w:w="1134" w:type="dxa"/>
            <w:shd w:val="clear" w:color="auto" w:fill="7F7F7F" w:themeFill="text1" w:themeFillTint="80"/>
            <w:noWrap/>
            <w:tcPrChange w:id="7586" w:author="Mutali Nepfumbada" w:date="2022-09-21T09:06:00Z">
              <w:tcPr>
                <w:tcW w:w="992" w:type="dxa"/>
                <w:noWrap/>
              </w:tcPr>
            </w:tcPrChange>
          </w:tcPr>
          <w:p w14:paraId="00450FC9" w14:textId="4BB7941E" w:rsidR="00480D07" w:rsidRPr="00AD0303" w:rsidRDefault="00480D07" w:rsidP="00480D07">
            <w:pPr>
              <w:jc w:val="center"/>
              <w:rPr>
                <w:b/>
                <w:bCs/>
                <w:lang w:eastAsia="en-US"/>
              </w:rPr>
            </w:pPr>
            <w:ins w:id="7587" w:author="Mutali Nepfumbada" w:date="2022-09-21T08:55:00Z">
              <w:r w:rsidRPr="00AD0303">
                <w:rPr>
                  <w:b/>
                  <w:bCs/>
                  <w:rPrChange w:id="7588" w:author="Mutali Nepfumbada" w:date="2022-09-21T09:04:00Z">
                    <w:rPr/>
                  </w:rPrChange>
                </w:rPr>
                <w:t>TBC</w:t>
              </w:r>
            </w:ins>
          </w:p>
        </w:tc>
        <w:tc>
          <w:tcPr>
            <w:tcW w:w="1815" w:type="dxa"/>
            <w:shd w:val="clear" w:color="auto" w:fill="7F7F7F" w:themeFill="text1" w:themeFillTint="80"/>
            <w:noWrap/>
            <w:tcPrChange w:id="7589" w:author="Mutali Nepfumbada" w:date="2022-09-21T09:06:00Z">
              <w:tcPr>
                <w:tcW w:w="1957" w:type="dxa"/>
                <w:noWrap/>
              </w:tcPr>
            </w:tcPrChange>
          </w:tcPr>
          <w:p w14:paraId="747B4B1D" w14:textId="5CBA3311" w:rsidR="00480D07" w:rsidRPr="00AD0303" w:rsidRDefault="00480D07" w:rsidP="00480D07">
            <w:pPr>
              <w:jc w:val="center"/>
              <w:rPr>
                <w:b/>
                <w:bCs/>
                <w:lang w:eastAsia="en-US"/>
              </w:rPr>
            </w:pPr>
            <w:ins w:id="7590" w:author="Mutali Nepfumbada" w:date="2022-09-21T08:55:00Z">
              <w:r w:rsidRPr="00AD0303">
                <w:rPr>
                  <w:b/>
                  <w:bCs/>
                  <w:rPrChange w:id="7591" w:author="Mutali Nepfumbada" w:date="2022-09-21T09:04:00Z">
                    <w:rPr/>
                  </w:rPrChange>
                </w:rPr>
                <w:t>TBC</w:t>
              </w:r>
            </w:ins>
          </w:p>
        </w:tc>
        <w:tc>
          <w:tcPr>
            <w:tcW w:w="1374" w:type="dxa"/>
            <w:shd w:val="clear" w:color="auto" w:fill="7F7F7F" w:themeFill="text1" w:themeFillTint="80"/>
            <w:noWrap/>
            <w:tcPrChange w:id="7592" w:author="Mutali Nepfumbada" w:date="2022-09-21T09:06:00Z">
              <w:tcPr>
                <w:tcW w:w="1374" w:type="dxa"/>
                <w:noWrap/>
              </w:tcPr>
            </w:tcPrChange>
          </w:tcPr>
          <w:p w14:paraId="38FD811D" w14:textId="6E45E9CA" w:rsidR="00480D07" w:rsidRPr="00AD0303" w:rsidRDefault="00480D07" w:rsidP="00480D07">
            <w:pPr>
              <w:jc w:val="center"/>
              <w:rPr>
                <w:b/>
                <w:bCs/>
                <w:lang w:eastAsia="en-US"/>
              </w:rPr>
            </w:pPr>
            <w:ins w:id="7593" w:author="Mutali Nepfumbada" w:date="2022-09-21T08:55:00Z">
              <w:r w:rsidRPr="00AD0303">
                <w:rPr>
                  <w:b/>
                  <w:bCs/>
                  <w:rPrChange w:id="7594" w:author="Mutali Nepfumbada" w:date="2022-09-21T09:04:00Z">
                    <w:rPr/>
                  </w:rPrChange>
                </w:rPr>
                <w:t>TBC</w:t>
              </w:r>
            </w:ins>
          </w:p>
        </w:tc>
        <w:tc>
          <w:tcPr>
            <w:tcW w:w="1150" w:type="dxa"/>
            <w:shd w:val="clear" w:color="auto" w:fill="7F7F7F" w:themeFill="text1" w:themeFillTint="80"/>
            <w:noWrap/>
            <w:tcPrChange w:id="7595" w:author="Mutali Nepfumbada" w:date="2022-09-21T09:06:00Z">
              <w:tcPr>
                <w:tcW w:w="1150" w:type="dxa"/>
                <w:noWrap/>
              </w:tcPr>
            </w:tcPrChange>
          </w:tcPr>
          <w:p w14:paraId="704EF4D9" w14:textId="0B26E9B1" w:rsidR="00480D07" w:rsidRPr="00AD0303" w:rsidRDefault="00480D07" w:rsidP="00480D07">
            <w:pPr>
              <w:jc w:val="center"/>
              <w:rPr>
                <w:b/>
                <w:bCs/>
                <w:lang w:eastAsia="en-US"/>
              </w:rPr>
            </w:pPr>
            <w:ins w:id="7596" w:author="Mutali Nepfumbada" w:date="2022-09-21T08:55:00Z">
              <w:r w:rsidRPr="00AD0303">
                <w:rPr>
                  <w:b/>
                  <w:bCs/>
                  <w:rPrChange w:id="7597" w:author="Mutali Nepfumbada" w:date="2022-09-21T09:04:00Z">
                    <w:rPr/>
                  </w:rPrChange>
                </w:rPr>
                <w:t>TBC</w:t>
              </w:r>
            </w:ins>
          </w:p>
        </w:tc>
        <w:tc>
          <w:tcPr>
            <w:tcW w:w="1654" w:type="dxa"/>
            <w:shd w:val="clear" w:color="auto" w:fill="7F7F7F" w:themeFill="text1" w:themeFillTint="80"/>
            <w:noWrap/>
            <w:tcPrChange w:id="7598" w:author="Mutali Nepfumbada" w:date="2022-09-21T09:06:00Z">
              <w:tcPr>
                <w:tcW w:w="1244" w:type="dxa"/>
                <w:noWrap/>
              </w:tcPr>
            </w:tcPrChange>
          </w:tcPr>
          <w:p w14:paraId="20141555" w14:textId="1D89A824" w:rsidR="00480D07" w:rsidRPr="00AD0303" w:rsidRDefault="00480D07" w:rsidP="00480D07">
            <w:pPr>
              <w:jc w:val="center"/>
              <w:rPr>
                <w:b/>
                <w:bCs/>
                <w:lang w:eastAsia="en-US"/>
              </w:rPr>
            </w:pPr>
            <w:ins w:id="7599" w:author="Mutali Nepfumbada" w:date="2022-09-21T08:55:00Z">
              <w:r w:rsidRPr="00AD0303">
                <w:rPr>
                  <w:b/>
                  <w:bCs/>
                  <w:rPrChange w:id="7600" w:author="Mutali Nepfumbada" w:date="2022-09-21T09:04:00Z">
                    <w:rPr/>
                  </w:rPrChange>
                </w:rPr>
                <w:t>TBC</w:t>
              </w:r>
            </w:ins>
          </w:p>
        </w:tc>
      </w:tr>
    </w:tbl>
    <w:p w14:paraId="6854A0B2" w14:textId="6A3F9F9A" w:rsidR="00B00D2B" w:rsidRDefault="00B003E1" w:rsidP="00363D50">
      <w:pPr>
        <w:pStyle w:val="Caption"/>
      </w:pPr>
      <w:bookmarkStart w:id="7601" w:name="_Toc114662551"/>
      <w:bookmarkStart w:id="7602" w:name="_Toc115101861"/>
      <w:r w:rsidRPr="00974694">
        <w:t xml:space="preserve">Table </w:t>
      </w:r>
      <w:r w:rsidR="00000000">
        <w:fldChar w:fldCharType="begin"/>
      </w:r>
      <w:r w:rsidR="00000000">
        <w:instrText xml:space="preserve"> STYLEREF 1 \s </w:instrText>
      </w:r>
      <w:r w:rsidR="00000000">
        <w:fldChar w:fldCharType="separate"/>
      </w:r>
      <w:r w:rsidR="00B61424">
        <w:rPr>
          <w:noProof/>
        </w:rPr>
        <w:t>10</w:t>
      </w:r>
      <w:r w:rsidR="00000000">
        <w:rPr>
          <w:noProof/>
        </w:rPr>
        <w:fldChar w:fldCharType="end"/>
      </w:r>
      <w:r w:rsidR="00B61424">
        <w:noBreakHyphen/>
      </w:r>
      <w:r w:rsidR="00000000">
        <w:fldChar w:fldCharType="begin"/>
      </w:r>
      <w:r w:rsidR="00000000">
        <w:instrText xml:space="preserve"> SEQ Table \* ARABIC \s 1 </w:instrText>
      </w:r>
      <w:r w:rsidR="00000000">
        <w:fldChar w:fldCharType="separate"/>
      </w:r>
      <w:r w:rsidR="00B61424">
        <w:rPr>
          <w:noProof/>
        </w:rPr>
        <w:t>1</w:t>
      </w:r>
      <w:r w:rsidR="00000000">
        <w:rPr>
          <w:noProof/>
        </w:rPr>
        <w:fldChar w:fldCharType="end"/>
      </w:r>
      <w:r w:rsidRPr="00974694">
        <w:t>: Operating Budget</w:t>
      </w:r>
      <w:bookmarkEnd w:id="2"/>
      <w:bookmarkEnd w:id="7601"/>
      <w:bookmarkEnd w:id="7602"/>
    </w:p>
    <w:p w14:paraId="48993758" w14:textId="38ED0290" w:rsidR="00105495" w:rsidRDefault="00105495" w:rsidP="00105495"/>
    <w:p w14:paraId="6C9ECFB7" w14:textId="77777777" w:rsidR="009B14B6" w:rsidRDefault="009B14B6" w:rsidP="00105495">
      <w:pPr>
        <w:rPr>
          <w:ins w:id="7603" w:author="Thulani Ndaba" w:date="2022-09-20T17:19:00Z"/>
        </w:rPr>
        <w:sectPr w:rsidR="009B14B6" w:rsidSect="006C75D2">
          <w:pgSz w:w="11907" w:h="16840" w:code="9"/>
          <w:pgMar w:top="1985" w:right="1179" w:bottom="1134" w:left="1179" w:header="709" w:footer="425" w:gutter="0"/>
          <w:cols w:space="708"/>
          <w:docGrid w:linePitch="360"/>
        </w:sectPr>
      </w:pPr>
    </w:p>
    <w:p w14:paraId="77880EBF" w14:textId="39AABDAF" w:rsidR="00105495" w:rsidRDefault="00105495" w:rsidP="00105495"/>
    <w:p w14:paraId="194E277F" w14:textId="77777777" w:rsidR="00105495" w:rsidRPr="001D0B76" w:rsidRDefault="00105495" w:rsidP="00105495">
      <w:pPr>
        <w:pStyle w:val="Heading1"/>
        <w:ind w:left="431" w:hanging="431"/>
      </w:pPr>
      <w:bookmarkStart w:id="7604" w:name="_Toc113901833"/>
      <w:bookmarkStart w:id="7605" w:name="_Toc115101828"/>
      <w:r w:rsidRPr="001D0B76">
        <w:t>Documents Reviewed</w:t>
      </w:r>
      <w:bookmarkEnd w:id="7604"/>
      <w:bookmarkEnd w:id="7605"/>
    </w:p>
    <w:p w14:paraId="664DFF56" w14:textId="77777777" w:rsidR="00105495" w:rsidRPr="001D0B76" w:rsidRDefault="00105495" w:rsidP="00105495"/>
    <w:tbl>
      <w:tblPr>
        <w:tblStyle w:val="TableGrid1"/>
        <w:tblW w:w="9720" w:type="dxa"/>
        <w:jc w:val="center"/>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1555"/>
        <w:gridCol w:w="8165"/>
      </w:tblGrid>
      <w:tr w:rsidR="00105495" w:rsidRPr="001D0B76" w14:paraId="632C5FCA" w14:textId="77777777" w:rsidTr="0061639C">
        <w:trPr>
          <w:jc w:val="center"/>
        </w:trPr>
        <w:tc>
          <w:tcPr>
            <w:tcW w:w="1555" w:type="dxa"/>
            <w:shd w:val="clear" w:color="auto" w:fill="632423" w:themeFill="accent2" w:themeFillShade="80"/>
          </w:tcPr>
          <w:p w14:paraId="59497C07" w14:textId="77777777" w:rsidR="00105495" w:rsidRPr="001D0B76" w:rsidRDefault="00105495" w:rsidP="00676980">
            <w:pPr>
              <w:pStyle w:val="TableHeading"/>
              <w:rPr>
                <w:b/>
                <w:bCs/>
              </w:rPr>
            </w:pPr>
            <w:r w:rsidRPr="001D0B76">
              <w:rPr>
                <w:b/>
                <w:bCs/>
              </w:rPr>
              <w:t>Project Name</w:t>
            </w:r>
          </w:p>
        </w:tc>
        <w:tc>
          <w:tcPr>
            <w:tcW w:w="8165" w:type="dxa"/>
            <w:shd w:val="clear" w:color="auto" w:fill="632423" w:themeFill="accent2" w:themeFillShade="80"/>
          </w:tcPr>
          <w:p w14:paraId="61A3C794" w14:textId="77777777" w:rsidR="00105495" w:rsidRPr="001D0B76" w:rsidRDefault="00105495" w:rsidP="00676980">
            <w:pPr>
              <w:pStyle w:val="TableHeading"/>
              <w:rPr>
                <w:b/>
                <w:bCs/>
              </w:rPr>
            </w:pPr>
            <w:r w:rsidRPr="001D0B76">
              <w:rPr>
                <w:b/>
                <w:bCs/>
              </w:rPr>
              <w:t>Documents Reviewed</w:t>
            </w:r>
          </w:p>
        </w:tc>
      </w:tr>
      <w:tr w:rsidR="00105495" w:rsidRPr="001D0B76" w14:paraId="24342D30" w14:textId="77777777" w:rsidTr="0061639C">
        <w:trPr>
          <w:trHeight w:val="448"/>
          <w:jc w:val="center"/>
        </w:trPr>
        <w:tc>
          <w:tcPr>
            <w:tcW w:w="1555" w:type="dxa"/>
          </w:tcPr>
          <w:p w14:paraId="3863BF38" w14:textId="61C4A9CA" w:rsidR="00105495" w:rsidRPr="001D0B76" w:rsidRDefault="00105495" w:rsidP="00676980">
            <w:pPr>
              <w:pStyle w:val="TableText"/>
            </w:pPr>
            <w:proofErr w:type="spellStart"/>
            <w:r>
              <w:t>Vergelegen</w:t>
            </w:r>
            <w:proofErr w:type="spellEnd"/>
            <w:r>
              <w:t xml:space="preserve"> </w:t>
            </w:r>
          </w:p>
        </w:tc>
        <w:tc>
          <w:tcPr>
            <w:tcW w:w="8165" w:type="dxa"/>
          </w:tcPr>
          <w:p w14:paraId="06D40175" w14:textId="212C9189" w:rsidR="0005597E" w:rsidRDefault="0005597E" w:rsidP="0005597E">
            <w:pPr>
              <w:pStyle w:val="Bullet1"/>
              <w:numPr>
                <w:ilvl w:val="0"/>
                <w:numId w:val="18"/>
              </w:numPr>
              <w:jc w:val="both"/>
              <w:rPr>
                <w:sz w:val="18"/>
                <w:szCs w:val="22"/>
              </w:rPr>
            </w:pPr>
            <w:proofErr w:type="spellStart"/>
            <w:r>
              <w:rPr>
                <w:sz w:val="18"/>
                <w:szCs w:val="22"/>
              </w:rPr>
              <w:t>Vergelegen</w:t>
            </w:r>
            <w:proofErr w:type="spellEnd"/>
            <w:r>
              <w:rPr>
                <w:sz w:val="18"/>
                <w:szCs w:val="22"/>
              </w:rPr>
              <w:t xml:space="preserve"> </w:t>
            </w:r>
            <w:r w:rsidRPr="00105495">
              <w:rPr>
                <w:sz w:val="18"/>
                <w:szCs w:val="22"/>
              </w:rPr>
              <w:t xml:space="preserve">April </w:t>
            </w:r>
            <w:r w:rsidR="00CE5D65">
              <w:rPr>
                <w:sz w:val="18"/>
                <w:szCs w:val="22"/>
              </w:rPr>
              <w:t>2022</w:t>
            </w:r>
          </w:p>
          <w:p w14:paraId="0E48929D" w14:textId="08AD56C7" w:rsidR="0005597E" w:rsidRDefault="0005597E" w:rsidP="0005597E">
            <w:pPr>
              <w:pStyle w:val="Bullet1"/>
              <w:numPr>
                <w:ilvl w:val="0"/>
                <w:numId w:val="18"/>
              </w:numPr>
              <w:jc w:val="both"/>
              <w:rPr>
                <w:sz w:val="18"/>
                <w:szCs w:val="22"/>
              </w:rPr>
            </w:pPr>
            <w:proofErr w:type="spellStart"/>
            <w:r>
              <w:rPr>
                <w:sz w:val="18"/>
                <w:szCs w:val="22"/>
              </w:rPr>
              <w:t>Vergelegen</w:t>
            </w:r>
            <w:proofErr w:type="spellEnd"/>
            <w:r>
              <w:rPr>
                <w:sz w:val="18"/>
                <w:szCs w:val="22"/>
              </w:rPr>
              <w:t xml:space="preserve"> </w:t>
            </w:r>
            <w:r w:rsidRPr="00105495">
              <w:rPr>
                <w:sz w:val="18"/>
                <w:szCs w:val="22"/>
              </w:rPr>
              <w:t xml:space="preserve">February </w:t>
            </w:r>
            <w:r w:rsidR="00CE5D65">
              <w:rPr>
                <w:sz w:val="18"/>
                <w:szCs w:val="22"/>
              </w:rPr>
              <w:t>2022</w:t>
            </w:r>
          </w:p>
          <w:p w14:paraId="112D51DA" w14:textId="40E4F835" w:rsidR="0005597E" w:rsidRDefault="0005597E" w:rsidP="0005597E">
            <w:pPr>
              <w:pStyle w:val="Bullet1"/>
              <w:numPr>
                <w:ilvl w:val="0"/>
                <w:numId w:val="18"/>
              </w:numPr>
              <w:jc w:val="both"/>
              <w:rPr>
                <w:sz w:val="18"/>
                <w:szCs w:val="22"/>
              </w:rPr>
            </w:pPr>
            <w:proofErr w:type="spellStart"/>
            <w:r>
              <w:rPr>
                <w:sz w:val="18"/>
                <w:szCs w:val="22"/>
              </w:rPr>
              <w:t>Vergelegen</w:t>
            </w:r>
            <w:proofErr w:type="spellEnd"/>
            <w:r>
              <w:rPr>
                <w:sz w:val="18"/>
                <w:szCs w:val="22"/>
              </w:rPr>
              <w:t xml:space="preserve"> </w:t>
            </w:r>
            <w:r w:rsidRPr="00105495">
              <w:rPr>
                <w:sz w:val="18"/>
                <w:szCs w:val="22"/>
              </w:rPr>
              <w:t xml:space="preserve">December </w:t>
            </w:r>
            <w:r w:rsidR="00CE5D65">
              <w:rPr>
                <w:sz w:val="18"/>
                <w:szCs w:val="22"/>
              </w:rPr>
              <w:t>2022</w:t>
            </w:r>
          </w:p>
          <w:p w14:paraId="12A9D03F" w14:textId="395EEBDB" w:rsidR="0005597E" w:rsidRDefault="0005597E" w:rsidP="0005597E">
            <w:pPr>
              <w:pStyle w:val="Bullet1"/>
              <w:numPr>
                <w:ilvl w:val="0"/>
                <w:numId w:val="18"/>
              </w:numPr>
              <w:jc w:val="both"/>
              <w:rPr>
                <w:sz w:val="18"/>
                <w:szCs w:val="22"/>
              </w:rPr>
            </w:pPr>
            <w:proofErr w:type="spellStart"/>
            <w:r>
              <w:rPr>
                <w:sz w:val="18"/>
                <w:szCs w:val="22"/>
              </w:rPr>
              <w:t>Vergelegen</w:t>
            </w:r>
            <w:proofErr w:type="spellEnd"/>
            <w:r>
              <w:rPr>
                <w:sz w:val="18"/>
                <w:szCs w:val="22"/>
              </w:rPr>
              <w:t xml:space="preserve"> </w:t>
            </w:r>
            <w:r w:rsidRPr="00105495">
              <w:rPr>
                <w:sz w:val="18"/>
                <w:szCs w:val="22"/>
              </w:rPr>
              <w:t xml:space="preserve">July </w:t>
            </w:r>
            <w:r w:rsidR="00CE5D65">
              <w:rPr>
                <w:sz w:val="18"/>
                <w:szCs w:val="22"/>
              </w:rPr>
              <w:t>2022</w:t>
            </w:r>
          </w:p>
          <w:p w14:paraId="17A6AF45" w14:textId="33BF17E3" w:rsidR="0005597E" w:rsidRDefault="0005597E" w:rsidP="0005597E">
            <w:pPr>
              <w:pStyle w:val="Bullet1"/>
              <w:numPr>
                <w:ilvl w:val="0"/>
                <w:numId w:val="18"/>
              </w:numPr>
              <w:jc w:val="both"/>
              <w:rPr>
                <w:sz w:val="18"/>
                <w:szCs w:val="22"/>
              </w:rPr>
            </w:pPr>
            <w:proofErr w:type="spellStart"/>
            <w:r>
              <w:rPr>
                <w:sz w:val="18"/>
                <w:szCs w:val="22"/>
              </w:rPr>
              <w:t>Vergelegen</w:t>
            </w:r>
            <w:proofErr w:type="spellEnd"/>
            <w:r>
              <w:rPr>
                <w:sz w:val="18"/>
                <w:szCs w:val="22"/>
              </w:rPr>
              <w:t xml:space="preserve"> </w:t>
            </w:r>
            <w:r w:rsidRPr="00105495">
              <w:rPr>
                <w:sz w:val="18"/>
                <w:szCs w:val="22"/>
              </w:rPr>
              <w:t xml:space="preserve">June </w:t>
            </w:r>
            <w:r w:rsidR="00CE5D65">
              <w:rPr>
                <w:sz w:val="18"/>
                <w:szCs w:val="22"/>
              </w:rPr>
              <w:t>2022</w:t>
            </w:r>
          </w:p>
          <w:p w14:paraId="709EAE40" w14:textId="4B7C5503" w:rsidR="0005597E" w:rsidRDefault="0005597E" w:rsidP="0005597E">
            <w:pPr>
              <w:pStyle w:val="Bullet1"/>
              <w:numPr>
                <w:ilvl w:val="0"/>
                <w:numId w:val="18"/>
              </w:numPr>
              <w:jc w:val="both"/>
              <w:rPr>
                <w:sz w:val="18"/>
                <w:szCs w:val="22"/>
              </w:rPr>
            </w:pPr>
            <w:proofErr w:type="spellStart"/>
            <w:r>
              <w:rPr>
                <w:sz w:val="18"/>
                <w:szCs w:val="22"/>
              </w:rPr>
              <w:t>Vergelegen</w:t>
            </w:r>
            <w:proofErr w:type="spellEnd"/>
            <w:r>
              <w:rPr>
                <w:sz w:val="18"/>
                <w:szCs w:val="22"/>
              </w:rPr>
              <w:t xml:space="preserve"> </w:t>
            </w:r>
            <w:r w:rsidRPr="00105495">
              <w:rPr>
                <w:sz w:val="18"/>
                <w:szCs w:val="22"/>
              </w:rPr>
              <w:t xml:space="preserve">March </w:t>
            </w:r>
            <w:r w:rsidR="00CE5D65">
              <w:rPr>
                <w:sz w:val="18"/>
                <w:szCs w:val="22"/>
              </w:rPr>
              <w:t>2022</w:t>
            </w:r>
          </w:p>
          <w:p w14:paraId="128FB255" w14:textId="62289B14" w:rsidR="0005597E" w:rsidRDefault="0005597E" w:rsidP="0005597E">
            <w:pPr>
              <w:pStyle w:val="Bullet1"/>
              <w:numPr>
                <w:ilvl w:val="0"/>
                <w:numId w:val="18"/>
              </w:numPr>
              <w:jc w:val="both"/>
              <w:rPr>
                <w:sz w:val="18"/>
                <w:szCs w:val="22"/>
              </w:rPr>
            </w:pPr>
            <w:proofErr w:type="spellStart"/>
            <w:r>
              <w:rPr>
                <w:sz w:val="18"/>
                <w:szCs w:val="22"/>
              </w:rPr>
              <w:t>Vergelegen</w:t>
            </w:r>
            <w:proofErr w:type="spellEnd"/>
            <w:r>
              <w:rPr>
                <w:sz w:val="18"/>
                <w:szCs w:val="22"/>
              </w:rPr>
              <w:t xml:space="preserve"> </w:t>
            </w:r>
            <w:r w:rsidRPr="00105495">
              <w:rPr>
                <w:sz w:val="18"/>
                <w:szCs w:val="22"/>
              </w:rPr>
              <w:t xml:space="preserve">January </w:t>
            </w:r>
            <w:r w:rsidR="00CE5D65">
              <w:rPr>
                <w:sz w:val="18"/>
                <w:szCs w:val="22"/>
              </w:rPr>
              <w:t>2022</w:t>
            </w:r>
          </w:p>
          <w:p w14:paraId="2DB91BB4" w14:textId="00B1A7ED" w:rsidR="0005597E" w:rsidRDefault="0005597E" w:rsidP="0005597E">
            <w:pPr>
              <w:pStyle w:val="Bullet1"/>
              <w:numPr>
                <w:ilvl w:val="0"/>
                <w:numId w:val="18"/>
              </w:numPr>
              <w:jc w:val="both"/>
              <w:rPr>
                <w:sz w:val="18"/>
                <w:szCs w:val="22"/>
              </w:rPr>
            </w:pPr>
            <w:proofErr w:type="spellStart"/>
            <w:r>
              <w:rPr>
                <w:sz w:val="18"/>
                <w:szCs w:val="22"/>
              </w:rPr>
              <w:t>Vergelegen</w:t>
            </w:r>
            <w:proofErr w:type="spellEnd"/>
            <w:r>
              <w:rPr>
                <w:sz w:val="18"/>
                <w:szCs w:val="22"/>
              </w:rPr>
              <w:t xml:space="preserve"> November </w:t>
            </w:r>
            <w:r w:rsidR="00CE5D65">
              <w:rPr>
                <w:sz w:val="18"/>
                <w:szCs w:val="22"/>
              </w:rPr>
              <w:t>2022</w:t>
            </w:r>
          </w:p>
          <w:p w14:paraId="6977A699" w14:textId="6FC33CA5" w:rsidR="00105495" w:rsidRPr="0061639C" w:rsidRDefault="0005597E" w:rsidP="0005597E">
            <w:pPr>
              <w:pStyle w:val="Bullet1"/>
              <w:numPr>
                <w:ilvl w:val="0"/>
                <w:numId w:val="18"/>
              </w:numPr>
              <w:jc w:val="both"/>
              <w:rPr>
                <w:sz w:val="18"/>
                <w:szCs w:val="18"/>
              </w:rPr>
            </w:pPr>
            <w:proofErr w:type="spellStart"/>
            <w:r>
              <w:rPr>
                <w:sz w:val="18"/>
                <w:szCs w:val="22"/>
              </w:rPr>
              <w:t>Vergelegen</w:t>
            </w:r>
            <w:proofErr w:type="spellEnd"/>
            <w:r>
              <w:rPr>
                <w:sz w:val="18"/>
                <w:szCs w:val="22"/>
              </w:rPr>
              <w:t xml:space="preserve"> August </w:t>
            </w:r>
            <w:r w:rsidR="00CE5D65">
              <w:rPr>
                <w:sz w:val="18"/>
                <w:szCs w:val="22"/>
              </w:rPr>
              <w:t>2022</w:t>
            </w:r>
          </w:p>
          <w:p w14:paraId="1A7567AB" w14:textId="77777777" w:rsidR="0061639C" w:rsidRDefault="0061639C" w:rsidP="0005597E">
            <w:pPr>
              <w:pStyle w:val="Bullet1"/>
              <w:numPr>
                <w:ilvl w:val="0"/>
                <w:numId w:val="18"/>
              </w:numPr>
              <w:jc w:val="both"/>
              <w:rPr>
                <w:sz w:val="18"/>
                <w:szCs w:val="18"/>
              </w:rPr>
            </w:pPr>
            <w:r w:rsidRPr="0061639C">
              <w:rPr>
                <w:sz w:val="18"/>
                <w:szCs w:val="18"/>
              </w:rPr>
              <w:t>SOIR1_Site Operational Incident Report-VMC001-22feb22</w:t>
            </w:r>
          </w:p>
          <w:p w14:paraId="5B6A8666" w14:textId="4EF4A547" w:rsidR="0061639C" w:rsidRDefault="0061639C" w:rsidP="0005597E">
            <w:pPr>
              <w:pStyle w:val="Bullet1"/>
              <w:numPr>
                <w:ilvl w:val="0"/>
                <w:numId w:val="18"/>
              </w:numPr>
              <w:jc w:val="both"/>
              <w:rPr>
                <w:sz w:val="18"/>
                <w:szCs w:val="18"/>
              </w:rPr>
            </w:pPr>
            <w:r>
              <w:t xml:space="preserve"> </w:t>
            </w:r>
            <w:r w:rsidRPr="0061639C">
              <w:rPr>
                <w:sz w:val="18"/>
                <w:szCs w:val="18"/>
              </w:rPr>
              <w:t xml:space="preserve">O_M Feedback </w:t>
            </w:r>
            <w:proofErr w:type="spellStart"/>
            <w:r w:rsidRPr="0061639C">
              <w:rPr>
                <w:sz w:val="18"/>
                <w:szCs w:val="18"/>
              </w:rPr>
              <w:t>Report_Vergelegen</w:t>
            </w:r>
            <w:proofErr w:type="spellEnd"/>
            <w:r w:rsidRPr="0061639C">
              <w:rPr>
                <w:sz w:val="18"/>
                <w:szCs w:val="18"/>
              </w:rPr>
              <w:t xml:space="preserve"> MC BL1_30-03-22</w:t>
            </w:r>
          </w:p>
          <w:p w14:paraId="204AEA8E" w14:textId="77777777" w:rsidR="0061639C" w:rsidRDefault="0061639C" w:rsidP="0005597E">
            <w:pPr>
              <w:pStyle w:val="Bullet1"/>
              <w:numPr>
                <w:ilvl w:val="0"/>
                <w:numId w:val="18"/>
              </w:numPr>
              <w:jc w:val="both"/>
              <w:rPr>
                <w:sz w:val="18"/>
                <w:szCs w:val="18"/>
              </w:rPr>
            </w:pPr>
            <w:r w:rsidRPr="0061639C">
              <w:rPr>
                <w:sz w:val="18"/>
                <w:szCs w:val="18"/>
              </w:rPr>
              <w:t xml:space="preserve">O_M Feedback </w:t>
            </w:r>
            <w:proofErr w:type="spellStart"/>
            <w:r w:rsidRPr="0061639C">
              <w:rPr>
                <w:sz w:val="18"/>
                <w:szCs w:val="18"/>
              </w:rPr>
              <w:t>Report_Vergelegen</w:t>
            </w:r>
            <w:proofErr w:type="spellEnd"/>
            <w:r w:rsidRPr="0061639C">
              <w:rPr>
                <w:sz w:val="18"/>
                <w:szCs w:val="18"/>
              </w:rPr>
              <w:t xml:space="preserve"> MC BL3_01-04-22</w:t>
            </w:r>
          </w:p>
          <w:p w14:paraId="6C903FC0" w14:textId="77777777" w:rsidR="0061639C" w:rsidRDefault="0061639C" w:rsidP="0005597E">
            <w:pPr>
              <w:pStyle w:val="Bullet1"/>
              <w:numPr>
                <w:ilvl w:val="0"/>
                <w:numId w:val="18"/>
              </w:numPr>
              <w:jc w:val="both"/>
              <w:rPr>
                <w:sz w:val="18"/>
                <w:szCs w:val="18"/>
              </w:rPr>
            </w:pPr>
            <w:r w:rsidRPr="0061639C">
              <w:rPr>
                <w:sz w:val="18"/>
                <w:szCs w:val="18"/>
              </w:rPr>
              <w:t xml:space="preserve">Thermal </w:t>
            </w:r>
            <w:proofErr w:type="spellStart"/>
            <w:r w:rsidRPr="0061639C">
              <w:rPr>
                <w:sz w:val="18"/>
                <w:szCs w:val="18"/>
              </w:rPr>
              <w:t>Report_Vergelegen</w:t>
            </w:r>
            <w:proofErr w:type="spellEnd"/>
            <w:r w:rsidRPr="0061639C">
              <w:rPr>
                <w:sz w:val="18"/>
                <w:szCs w:val="18"/>
              </w:rPr>
              <w:t xml:space="preserve"> MC Block 1_30-03-22</w:t>
            </w:r>
          </w:p>
          <w:p w14:paraId="3D1A87F8" w14:textId="77777777" w:rsidR="0061639C" w:rsidRDefault="0061639C" w:rsidP="0005597E">
            <w:pPr>
              <w:pStyle w:val="Bullet1"/>
              <w:numPr>
                <w:ilvl w:val="0"/>
                <w:numId w:val="18"/>
              </w:numPr>
              <w:jc w:val="both"/>
              <w:rPr>
                <w:sz w:val="18"/>
                <w:szCs w:val="18"/>
              </w:rPr>
            </w:pPr>
            <w:r w:rsidRPr="0061639C">
              <w:rPr>
                <w:sz w:val="18"/>
                <w:szCs w:val="18"/>
              </w:rPr>
              <w:t xml:space="preserve">Thermal </w:t>
            </w:r>
            <w:proofErr w:type="spellStart"/>
            <w:r w:rsidRPr="0061639C">
              <w:rPr>
                <w:sz w:val="18"/>
                <w:szCs w:val="18"/>
              </w:rPr>
              <w:t>Report_Vergelegen</w:t>
            </w:r>
            <w:proofErr w:type="spellEnd"/>
            <w:r w:rsidRPr="0061639C">
              <w:rPr>
                <w:sz w:val="18"/>
                <w:szCs w:val="18"/>
              </w:rPr>
              <w:t xml:space="preserve"> MC Block 3_01-04-22</w:t>
            </w:r>
          </w:p>
          <w:p w14:paraId="142F32AC" w14:textId="77777777" w:rsidR="0061639C" w:rsidRDefault="0061639C" w:rsidP="0005597E">
            <w:pPr>
              <w:pStyle w:val="Bullet1"/>
              <w:numPr>
                <w:ilvl w:val="0"/>
                <w:numId w:val="18"/>
              </w:numPr>
              <w:jc w:val="both"/>
              <w:rPr>
                <w:sz w:val="18"/>
                <w:szCs w:val="18"/>
              </w:rPr>
            </w:pPr>
            <w:r w:rsidRPr="0061639C">
              <w:rPr>
                <w:sz w:val="18"/>
                <w:szCs w:val="18"/>
              </w:rPr>
              <w:t xml:space="preserve">O_M Inspection </w:t>
            </w:r>
            <w:proofErr w:type="spellStart"/>
            <w:r w:rsidRPr="0061639C">
              <w:rPr>
                <w:sz w:val="18"/>
                <w:szCs w:val="18"/>
              </w:rPr>
              <w:t>Checklist_Vergelegen</w:t>
            </w:r>
            <w:proofErr w:type="spellEnd"/>
            <w:r w:rsidRPr="0061639C">
              <w:rPr>
                <w:sz w:val="18"/>
                <w:szCs w:val="18"/>
              </w:rPr>
              <w:t xml:space="preserve"> MC B1_01-04-22</w:t>
            </w:r>
          </w:p>
          <w:p w14:paraId="04CC1451" w14:textId="5781CB3C" w:rsidR="0061639C" w:rsidRPr="001D0B76" w:rsidRDefault="0061639C" w:rsidP="0005597E">
            <w:pPr>
              <w:pStyle w:val="Bullet1"/>
              <w:numPr>
                <w:ilvl w:val="0"/>
                <w:numId w:val="18"/>
              </w:numPr>
              <w:jc w:val="both"/>
              <w:rPr>
                <w:sz w:val="18"/>
                <w:szCs w:val="18"/>
              </w:rPr>
            </w:pPr>
            <w:r w:rsidRPr="0061639C">
              <w:rPr>
                <w:sz w:val="18"/>
                <w:szCs w:val="18"/>
              </w:rPr>
              <w:t xml:space="preserve">O_M Inspection </w:t>
            </w:r>
            <w:proofErr w:type="spellStart"/>
            <w:r w:rsidRPr="0061639C">
              <w:rPr>
                <w:sz w:val="18"/>
                <w:szCs w:val="18"/>
              </w:rPr>
              <w:t>Checklist_Vergelegen</w:t>
            </w:r>
            <w:proofErr w:type="spellEnd"/>
            <w:r w:rsidRPr="0061639C">
              <w:rPr>
                <w:sz w:val="18"/>
                <w:szCs w:val="18"/>
              </w:rPr>
              <w:t xml:space="preserve"> MC B1_30-03-22</w:t>
            </w:r>
          </w:p>
        </w:tc>
      </w:tr>
      <w:tr w:rsidR="00105495" w:rsidRPr="001D0B76" w14:paraId="64478B61" w14:textId="77777777" w:rsidTr="0061639C">
        <w:trPr>
          <w:trHeight w:val="677"/>
          <w:jc w:val="center"/>
        </w:trPr>
        <w:tc>
          <w:tcPr>
            <w:tcW w:w="1555" w:type="dxa"/>
          </w:tcPr>
          <w:p w14:paraId="3EEB31A7" w14:textId="15D5B43E" w:rsidR="00105495" w:rsidRPr="001D0B76" w:rsidRDefault="00105495" w:rsidP="00676980">
            <w:pPr>
              <w:pStyle w:val="TableText"/>
            </w:pPr>
            <w:bookmarkStart w:id="7606" w:name="_Toc83221452"/>
            <w:r>
              <w:t>Durbanville</w:t>
            </w:r>
          </w:p>
        </w:tc>
        <w:tc>
          <w:tcPr>
            <w:tcW w:w="8165" w:type="dxa"/>
          </w:tcPr>
          <w:p w14:paraId="754C3D1A" w14:textId="34951DAE" w:rsidR="00105495" w:rsidRDefault="00105495" w:rsidP="00105495">
            <w:pPr>
              <w:pStyle w:val="Bullet1"/>
              <w:numPr>
                <w:ilvl w:val="0"/>
                <w:numId w:val="18"/>
              </w:numPr>
              <w:jc w:val="both"/>
              <w:rPr>
                <w:sz w:val="18"/>
                <w:szCs w:val="22"/>
              </w:rPr>
            </w:pPr>
            <w:r w:rsidRPr="00105495">
              <w:rPr>
                <w:sz w:val="18"/>
                <w:szCs w:val="22"/>
              </w:rPr>
              <w:t xml:space="preserve">Durbanville April </w:t>
            </w:r>
            <w:r w:rsidR="00CE5D65">
              <w:rPr>
                <w:sz w:val="18"/>
                <w:szCs w:val="22"/>
              </w:rPr>
              <w:t>2022</w:t>
            </w:r>
          </w:p>
          <w:p w14:paraId="12238B74" w14:textId="41CF430B" w:rsidR="00105495" w:rsidRDefault="00105495" w:rsidP="00105495">
            <w:pPr>
              <w:pStyle w:val="Bullet1"/>
              <w:numPr>
                <w:ilvl w:val="0"/>
                <w:numId w:val="18"/>
              </w:numPr>
              <w:jc w:val="both"/>
              <w:rPr>
                <w:sz w:val="18"/>
                <w:szCs w:val="22"/>
              </w:rPr>
            </w:pPr>
            <w:r w:rsidRPr="00105495">
              <w:rPr>
                <w:sz w:val="18"/>
                <w:szCs w:val="22"/>
              </w:rPr>
              <w:t xml:space="preserve">Durbanville February </w:t>
            </w:r>
            <w:r w:rsidR="00CE5D65">
              <w:rPr>
                <w:sz w:val="18"/>
                <w:szCs w:val="22"/>
              </w:rPr>
              <w:t>2022</w:t>
            </w:r>
          </w:p>
          <w:p w14:paraId="313FE1E6" w14:textId="0E59E47F" w:rsidR="00105495" w:rsidRDefault="00105495" w:rsidP="00105495">
            <w:pPr>
              <w:pStyle w:val="Bullet1"/>
              <w:numPr>
                <w:ilvl w:val="0"/>
                <w:numId w:val="18"/>
              </w:numPr>
              <w:jc w:val="both"/>
              <w:rPr>
                <w:sz w:val="18"/>
                <w:szCs w:val="22"/>
              </w:rPr>
            </w:pPr>
            <w:r w:rsidRPr="00105495">
              <w:rPr>
                <w:sz w:val="18"/>
                <w:szCs w:val="22"/>
              </w:rPr>
              <w:t xml:space="preserve">Durbanville December </w:t>
            </w:r>
            <w:r w:rsidR="00CE5D65">
              <w:rPr>
                <w:sz w:val="18"/>
                <w:szCs w:val="22"/>
              </w:rPr>
              <w:t>2022</w:t>
            </w:r>
          </w:p>
          <w:p w14:paraId="5C514EF7" w14:textId="40C320D7" w:rsidR="00105495" w:rsidRDefault="00105495" w:rsidP="00105495">
            <w:pPr>
              <w:pStyle w:val="Bullet1"/>
              <w:numPr>
                <w:ilvl w:val="0"/>
                <w:numId w:val="18"/>
              </w:numPr>
              <w:jc w:val="both"/>
              <w:rPr>
                <w:sz w:val="18"/>
                <w:szCs w:val="22"/>
              </w:rPr>
            </w:pPr>
            <w:r w:rsidRPr="00105495">
              <w:rPr>
                <w:sz w:val="18"/>
                <w:szCs w:val="22"/>
              </w:rPr>
              <w:t xml:space="preserve">Durbanville July </w:t>
            </w:r>
            <w:r w:rsidR="00CE5D65">
              <w:rPr>
                <w:sz w:val="18"/>
                <w:szCs w:val="22"/>
              </w:rPr>
              <w:t>2022</w:t>
            </w:r>
          </w:p>
          <w:p w14:paraId="29AC32E2" w14:textId="73717C81" w:rsidR="00105495" w:rsidRDefault="00105495" w:rsidP="00105495">
            <w:pPr>
              <w:pStyle w:val="Bullet1"/>
              <w:numPr>
                <w:ilvl w:val="0"/>
                <w:numId w:val="18"/>
              </w:numPr>
              <w:jc w:val="both"/>
              <w:rPr>
                <w:sz w:val="18"/>
                <w:szCs w:val="22"/>
              </w:rPr>
            </w:pPr>
            <w:r w:rsidRPr="00105495">
              <w:rPr>
                <w:sz w:val="18"/>
                <w:szCs w:val="22"/>
              </w:rPr>
              <w:t xml:space="preserve">Durbanville June </w:t>
            </w:r>
            <w:r w:rsidR="00CE5D65">
              <w:rPr>
                <w:sz w:val="18"/>
                <w:szCs w:val="22"/>
              </w:rPr>
              <w:t>2022</w:t>
            </w:r>
          </w:p>
          <w:p w14:paraId="14DE5FD5" w14:textId="32B97EDC" w:rsidR="00105495" w:rsidRDefault="00105495" w:rsidP="00105495">
            <w:pPr>
              <w:pStyle w:val="Bullet1"/>
              <w:numPr>
                <w:ilvl w:val="0"/>
                <w:numId w:val="18"/>
              </w:numPr>
              <w:jc w:val="both"/>
              <w:rPr>
                <w:sz w:val="18"/>
                <w:szCs w:val="22"/>
              </w:rPr>
            </w:pPr>
            <w:r w:rsidRPr="00105495">
              <w:rPr>
                <w:sz w:val="18"/>
                <w:szCs w:val="22"/>
              </w:rPr>
              <w:t xml:space="preserve">Durbanville March </w:t>
            </w:r>
            <w:r w:rsidR="00CE5D65">
              <w:rPr>
                <w:sz w:val="18"/>
                <w:szCs w:val="22"/>
              </w:rPr>
              <w:t>2022</w:t>
            </w:r>
          </w:p>
          <w:p w14:paraId="39279414" w14:textId="0B93B2A6" w:rsidR="00105495" w:rsidRDefault="00105495" w:rsidP="00105495">
            <w:pPr>
              <w:pStyle w:val="Bullet1"/>
              <w:numPr>
                <w:ilvl w:val="0"/>
                <w:numId w:val="18"/>
              </w:numPr>
              <w:jc w:val="both"/>
              <w:rPr>
                <w:sz w:val="18"/>
                <w:szCs w:val="22"/>
              </w:rPr>
            </w:pPr>
            <w:r w:rsidRPr="00105495">
              <w:rPr>
                <w:sz w:val="18"/>
                <w:szCs w:val="22"/>
              </w:rPr>
              <w:t xml:space="preserve">Durbanville January </w:t>
            </w:r>
            <w:r w:rsidR="00CE5D65">
              <w:rPr>
                <w:sz w:val="18"/>
                <w:szCs w:val="22"/>
              </w:rPr>
              <w:t>2022</w:t>
            </w:r>
          </w:p>
          <w:p w14:paraId="47156FDB" w14:textId="74FBE388" w:rsidR="0005597E" w:rsidRDefault="0005597E" w:rsidP="00105495">
            <w:pPr>
              <w:pStyle w:val="Bullet1"/>
              <w:numPr>
                <w:ilvl w:val="0"/>
                <w:numId w:val="18"/>
              </w:numPr>
              <w:jc w:val="both"/>
              <w:rPr>
                <w:sz w:val="18"/>
                <w:szCs w:val="22"/>
              </w:rPr>
            </w:pPr>
            <w:r>
              <w:rPr>
                <w:sz w:val="18"/>
                <w:szCs w:val="22"/>
              </w:rPr>
              <w:t xml:space="preserve">Durbanville August </w:t>
            </w:r>
            <w:r w:rsidR="006B0498">
              <w:rPr>
                <w:sz w:val="18"/>
                <w:szCs w:val="22"/>
              </w:rPr>
              <w:t>20,222</w:t>
            </w:r>
          </w:p>
          <w:p w14:paraId="2621B928" w14:textId="7DC433A4" w:rsidR="0005597E" w:rsidRDefault="0061639C" w:rsidP="00105495">
            <w:pPr>
              <w:pStyle w:val="Bullet1"/>
              <w:numPr>
                <w:ilvl w:val="0"/>
                <w:numId w:val="18"/>
              </w:numPr>
              <w:jc w:val="both"/>
              <w:rPr>
                <w:sz w:val="18"/>
                <w:szCs w:val="22"/>
              </w:rPr>
            </w:pPr>
            <w:r w:rsidRPr="0061639C">
              <w:rPr>
                <w:sz w:val="18"/>
                <w:szCs w:val="22"/>
              </w:rPr>
              <w:t>SOIR1_Site Operational Incident Report - DMC001 - 10-05-</w:t>
            </w:r>
            <w:r w:rsidR="00CE5D65">
              <w:rPr>
                <w:sz w:val="18"/>
                <w:szCs w:val="22"/>
              </w:rPr>
              <w:t>2022</w:t>
            </w:r>
          </w:p>
          <w:p w14:paraId="0AF74E3E" w14:textId="2F707256" w:rsidR="0061639C" w:rsidRDefault="0061639C" w:rsidP="00105495">
            <w:pPr>
              <w:pStyle w:val="Bullet1"/>
              <w:numPr>
                <w:ilvl w:val="0"/>
                <w:numId w:val="18"/>
              </w:numPr>
              <w:jc w:val="both"/>
              <w:rPr>
                <w:sz w:val="18"/>
                <w:szCs w:val="22"/>
              </w:rPr>
            </w:pPr>
            <w:r w:rsidRPr="0061639C">
              <w:rPr>
                <w:sz w:val="18"/>
                <w:szCs w:val="22"/>
              </w:rPr>
              <w:t>SOIR1_Site Operational Incident Report - DMC002 - 27-05-</w:t>
            </w:r>
            <w:r w:rsidR="00CE5D65">
              <w:rPr>
                <w:sz w:val="18"/>
                <w:szCs w:val="22"/>
              </w:rPr>
              <w:t>2022</w:t>
            </w:r>
          </w:p>
          <w:p w14:paraId="009F63C7" w14:textId="1416C2E5" w:rsidR="0061639C" w:rsidRDefault="0061639C" w:rsidP="00105495">
            <w:pPr>
              <w:pStyle w:val="Bullet1"/>
              <w:numPr>
                <w:ilvl w:val="0"/>
                <w:numId w:val="18"/>
              </w:numPr>
              <w:jc w:val="both"/>
              <w:rPr>
                <w:sz w:val="18"/>
                <w:szCs w:val="22"/>
              </w:rPr>
            </w:pPr>
            <w:r w:rsidRPr="0061639C">
              <w:rPr>
                <w:sz w:val="18"/>
                <w:szCs w:val="22"/>
              </w:rPr>
              <w:t>SOIR1_Site Operational Incident Report - DMC003 - 4-07-</w:t>
            </w:r>
            <w:r w:rsidR="00CE5D65">
              <w:rPr>
                <w:sz w:val="18"/>
                <w:szCs w:val="22"/>
              </w:rPr>
              <w:t>2022</w:t>
            </w:r>
          </w:p>
          <w:p w14:paraId="355108BA" w14:textId="77777777" w:rsidR="0061639C" w:rsidRDefault="0061639C" w:rsidP="00105495">
            <w:pPr>
              <w:pStyle w:val="Bullet1"/>
              <w:numPr>
                <w:ilvl w:val="0"/>
                <w:numId w:val="18"/>
              </w:numPr>
              <w:jc w:val="both"/>
              <w:rPr>
                <w:sz w:val="18"/>
                <w:szCs w:val="22"/>
              </w:rPr>
            </w:pPr>
            <w:r w:rsidRPr="0061639C">
              <w:rPr>
                <w:sz w:val="18"/>
                <w:szCs w:val="22"/>
              </w:rPr>
              <w:t xml:space="preserve">O_M Inspection </w:t>
            </w:r>
            <w:proofErr w:type="spellStart"/>
            <w:r w:rsidRPr="0061639C">
              <w:rPr>
                <w:sz w:val="18"/>
                <w:szCs w:val="22"/>
              </w:rPr>
              <w:t>Report_Durbanville</w:t>
            </w:r>
            <w:proofErr w:type="spellEnd"/>
            <w:r w:rsidRPr="0061639C">
              <w:rPr>
                <w:sz w:val="18"/>
                <w:szCs w:val="22"/>
              </w:rPr>
              <w:t xml:space="preserve"> MC BL1_20-04-22</w:t>
            </w:r>
          </w:p>
          <w:p w14:paraId="5BEB9FD2" w14:textId="77777777" w:rsidR="0061639C" w:rsidRDefault="0061639C" w:rsidP="00105495">
            <w:pPr>
              <w:pStyle w:val="Bullet1"/>
              <w:numPr>
                <w:ilvl w:val="0"/>
                <w:numId w:val="18"/>
              </w:numPr>
              <w:jc w:val="both"/>
              <w:rPr>
                <w:sz w:val="18"/>
                <w:szCs w:val="22"/>
              </w:rPr>
            </w:pPr>
            <w:r w:rsidRPr="0061639C">
              <w:rPr>
                <w:sz w:val="18"/>
                <w:szCs w:val="22"/>
              </w:rPr>
              <w:t xml:space="preserve">O_M Inspection </w:t>
            </w:r>
            <w:proofErr w:type="spellStart"/>
            <w:r w:rsidRPr="0061639C">
              <w:rPr>
                <w:sz w:val="18"/>
                <w:szCs w:val="22"/>
              </w:rPr>
              <w:t>Report_Durbanville</w:t>
            </w:r>
            <w:proofErr w:type="spellEnd"/>
            <w:r w:rsidRPr="0061639C">
              <w:rPr>
                <w:sz w:val="18"/>
                <w:szCs w:val="22"/>
              </w:rPr>
              <w:t xml:space="preserve"> MC BL1_20-04-22</w:t>
            </w:r>
          </w:p>
          <w:p w14:paraId="61CC2C1F" w14:textId="474173EA" w:rsidR="0061639C" w:rsidRDefault="0061639C" w:rsidP="00105495">
            <w:pPr>
              <w:pStyle w:val="Bullet1"/>
              <w:numPr>
                <w:ilvl w:val="0"/>
                <w:numId w:val="18"/>
              </w:numPr>
              <w:jc w:val="both"/>
              <w:rPr>
                <w:sz w:val="18"/>
                <w:szCs w:val="22"/>
              </w:rPr>
            </w:pPr>
            <w:r w:rsidRPr="0061639C">
              <w:rPr>
                <w:sz w:val="18"/>
                <w:szCs w:val="22"/>
              </w:rPr>
              <w:t>OMFR_O_M Feedback Report - Durbanville MC Block 1 - 20-04-</w:t>
            </w:r>
            <w:r w:rsidR="00CE5D65">
              <w:rPr>
                <w:sz w:val="18"/>
                <w:szCs w:val="22"/>
              </w:rPr>
              <w:t>2022</w:t>
            </w:r>
          </w:p>
          <w:p w14:paraId="1CF57B74" w14:textId="2842B306" w:rsidR="0061639C" w:rsidRDefault="0061639C" w:rsidP="00105495">
            <w:pPr>
              <w:pStyle w:val="Bullet1"/>
              <w:numPr>
                <w:ilvl w:val="0"/>
                <w:numId w:val="18"/>
              </w:numPr>
              <w:jc w:val="both"/>
              <w:rPr>
                <w:sz w:val="18"/>
                <w:szCs w:val="22"/>
              </w:rPr>
            </w:pPr>
            <w:r w:rsidRPr="0061639C">
              <w:rPr>
                <w:sz w:val="18"/>
                <w:szCs w:val="22"/>
              </w:rPr>
              <w:t>OMFR_O_M Feedback Report - Durbanville MC Block 3 - 21-04-</w:t>
            </w:r>
            <w:r w:rsidR="00CE5D65">
              <w:rPr>
                <w:sz w:val="18"/>
                <w:szCs w:val="22"/>
              </w:rPr>
              <w:t>2022</w:t>
            </w:r>
          </w:p>
          <w:p w14:paraId="71917A9F" w14:textId="77777777" w:rsidR="0061639C" w:rsidRDefault="0061639C" w:rsidP="00105495">
            <w:pPr>
              <w:pStyle w:val="Bullet1"/>
              <w:numPr>
                <w:ilvl w:val="0"/>
                <w:numId w:val="18"/>
              </w:numPr>
              <w:jc w:val="both"/>
              <w:rPr>
                <w:sz w:val="18"/>
                <w:szCs w:val="22"/>
              </w:rPr>
            </w:pPr>
            <w:r w:rsidRPr="0061639C">
              <w:rPr>
                <w:sz w:val="18"/>
                <w:szCs w:val="22"/>
              </w:rPr>
              <w:t xml:space="preserve">Thermal </w:t>
            </w:r>
            <w:proofErr w:type="spellStart"/>
            <w:r w:rsidRPr="0061639C">
              <w:rPr>
                <w:sz w:val="18"/>
                <w:szCs w:val="22"/>
              </w:rPr>
              <w:t>Report_Durbanville</w:t>
            </w:r>
            <w:proofErr w:type="spellEnd"/>
            <w:r w:rsidRPr="0061639C">
              <w:rPr>
                <w:sz w:val="18"/>
                <w:szCs w:val="22"/>
              </w:rPr>
              <w:t xml:space="preserve"> MC Block 1_20-04-22</w:t>
            </w:r>
          </w:p>
          <w:p w14:paraId="665EF771" w14:textId="1ADDFD3E" w:rsidR="0061639C" w:rsidRPr="00105495" w:rsidRDefault="0061639C" w:rsidP="00105495">
            <w:pPr>
              <w:pStyle w:val="Bullet1"/>
              <w:numPr>
                <w:ilvl w:val="0"/>
                <w:numId w:val="18"/>
              </w:numPr>
              <w:jc w:val="both"/>
              <w:rPr>
                <w:sz w:val="18"/>
                <w:szCs w:val="22"/>
              </w:rPr>
            </w:pPr>
            <w:r w:rsidRPr="0061639C">
              <w:rPr>
                <w:sz w:val="18"/>
                <w:szCs w:val="22"/>
              </w:rPr>
              <w:t xml:space="preserve">Thermal </w:t>
            </w:r>
            <w:proofErr w:type="spellStart"/>
            <w:r w:rsidRPr="0061639C">
              <w:rPr>
                <w:sz w:val="18"/>
                <w:szCs w:val="22"/>
              </w:rPr>
              <w:t>Report_Durbanville</w:t>
            </w:r>
            <w:proofErr w:type="spellEnd"/>
            <w:r w:rsidRPr="0061639C">
              <w:rPr>
                <w:sz w:val="18"/>
                <w:szCs w:val="22"/>
              </w:rPr>
              <w:t xml:space="preserve"> MC Block 3_21-04-22</w:t>
            </w:r>
          </w:p>
        </w:tc>
      </w:tr>
      <w:tr w:rsidR="00105495" w:rsidRPr="001D0B76" w14:paraId="4B382E61" w14:textId="77777777" w:rsidTr="0061639C">
        <w:trPr>
          <w:trHeight w:val="677"/>
          <w:jc w:val="center"/>
        </w:trPr>
        <w:tc>
          <w:tcPr>
            <w:tcW w:w="1555" w:type="dxa"/>
          </w:tcPr>
          <w:p w14:paraId="5A8AFC1E" w14:textId="50DD0A87" w:rsidR="00105495" w:rsidRPr="001D0B76" w:rsidRDefault="00105495" w:rsidP="00676980">
            <w:pPr>
              <w:pStyle w:val="TableText"/>
            </w:pPr>
            <w:r>
              <w:t>Midstream</w:t>
            </w:r>
          </w:p>
        </w:tc>
        <w:tc>
          <w:tcPr>
            <w:tcW w:w="8165" w:type="dxa"/>
          </w:tcPr>
          <w:p w14:paraId="06036E0B" w14:textId="605FA481" w:rsidR="0005597E" w:rsidRDefault="0005597E" w:rsidP="0005597E">
            <w:pPr>
              <w:pStyle w:val="Bullet1"/>
              <w:numPr>
                <w:ilvl w:val="0"/>
                <w:numId w:val="18"/>
              </w:numPr>
              <w:jc w:val="both"/>
              <w:rPr>
                <w:sz w:val="18"/>
                <w:szCs w:val="22"/>
              </w:rPr>
            </w:pPr>
            <w:r>
              <w:rPr>
                <w:sz w:val="18"/>
                <w:szCs w:val="22"/>
              </w:rPr>
              <w:t>Midstream</w:t>
            </w:r>
            <w:r w:rsidRPr="00105495">
              <w:rPr>
                <w:sz w:val="18"/>
                <w:szCs w:val="22"/>
              </w:rPr>
              <w:t xml:space="preserve"> April </w:t>
            </w:r>
            <w:r w:rsidR="00CE5D65">
              <w:rPr>
                <w:sz w:val="18"/>
                <w:szCs w:val="22"/>
              </w:rPr>
              <w:t>2022</w:t>
            </w:r>
          </w:p>
          <w:p w14:paraId="4CA148BA" w14:textId="63929A20" w:rsidR="0005597E" w:rsidRDefault="0005597E" w:rsidP="0005597E">
            <w:pPr>
              <w:pStyle w:val="Bullet1"/>
              <w:numPr>
                <w:ilvl w:val="0"/>
                <w:numId w:val="18"/>
              </w:numPr>
              <w:jc w:val="both"/>
              <w:rPr>
                <w:sz w:val="18"/>
                <w:szCs w:val="22"/>
              </w:rPr>
            </w:pPr>
            <w:r>
              <w:rPr>
                <w:sz w:val="18"/>
                <w:szCs w:val="22"/>
              </w:rPr>
              <w:t>Midstream</w:t>
            </w:r>
            <w:r w:rsidRPr="00105495">
              <w:rPr>
                <w:sz w:val="18"/>
                <w:szCs w:val="22"/>
              </w:rPr>
              <w:t xml:space="preserve"> February </w:t>
            </w:r>
            <w:r w:rsidR="00CE5D65">
              <w:rPr>
                <w:sz w:val="18"/>
                <w:szCs w:val="22"/>
              </w:rPr>
              <w:t>2022</w:t>
            </w:r>
          </w:p>
          <w:p w14:paraId="626FF244" w14:textId="6C96E633" w:rsidR="0005597E" w:rsidRDefault="0005597E" w:rsidP="0005597E">
            <w:pPr>
              <w:pStyle w:val="Bullet1"/>
              <w:numPr>
                <w:ilvl w:val="0"/>
                <w:numId w:val="18"/>
              </w:numPr>
              <w:jc w:val="both"/>
              <w:rPr>
                <w:sz w:val="18"/>
                <w:szCs w:val="22"/>
              </w:rPr>
            </w:pPr>
            <w:r>
              <w:rPr>
                <w:sz w:val="18"/>
                <w:szCs w:val="22"/>
              </w:rPr>
              <w:t>Midstream</w:t>
            </w:r>
            <w:r w:rsidRPr="00105495">
              <w:rPr>
                <w:sz w:val="18"/>
                <w:szCs w:val="22"/>
              </w:rPr>
              <w:t xml:space="preserve"> December </w:t>
            </w:r>
            <w:r w:rsidR="00CE5D65">
              <w:rPr>
                <w:sz w:val="18"/>
                <w:szCs w:val="22"/>
              </w:rPr>
              <w:t>2022</w:t>
            </w:r>
          </w:p>
          <w:p w14:paraId="7BAE0DB7" w14:textId="60AFAC6F" w:rsidR="0005597E" w:rsidRDefault="0005597E" w:rsidP="0005597E">
            <w:pPr>
              <w:pStyle w:val="Bullet1"/>
              <w:numPr>
                <w:ilvl w:val="0"/>
                <w:numId w:val="18"/>
              </w:numPr>
              <w:jc w:val="both"/>
              <w:rPr>
                <w:sz w:val="18"/>
                <w:szCs w:val="22"/>
              </w:rPr>
            </w:pPr>
            <w:r>
              <w:rPr>
                <w:sz w:val="18"/>
                <w:szCs w:val="22"/>
              </w:rPr>
              <w:t>Midstream</w:t>
            </w:r>
            <w:r w:rsidRPr="00105495">
              <w:rPr>
                <w:sz w:val="18"/>
                <w:szCs w:val="22"/>
              </w:rPr>
              <w:t xml:space="preserve"> July </w:t>
            </w:r>
            <w:r w:rsidR="00CE5D65">
              <w:rPr>
                <w:sz w:val="18"/>
                <w:szCs w:val="22"/>
              </w:rPr>
              <w:t>2022</w:t>
            </w:r>
          </w:p>
          <w:p w14:paraId="5F511EB6" w14:textId="46012A95" w:rsidR="0005597E" w:rsidRDefault="0005597E" w:rsidP="0005597E">
            <w:pPr>
              <w:pStyle w:val="Bullet1"/>
              <w:numPr>
                <w:ilvl w:val="0"/>
                <w:numId w:val="18"/>
              </w:numPr>
              <w:jc w:val="both"/>
              <w:rPr>
                <w:sz w:val="18"/>
                <w:szCs w:val="22"/>
              </w:rPr>
            </w:pPr>
            <w:r>
              <w:rPr>
                <w:sz w:val="18"/>
                <w:szCs w:val="22"/>
              </w:rPr>
              <w:t>Midstream</w:t>
            </w:r>
            <w:r w:rsidRPr="00105495">
              <w:rPr>
                <w:sz w:val="18"/>
                <w:szCs w:val="22"/>
              </w:rPr>
              <w:t xml:space="preserve"> June </w:t>
            </w:r>
            <w:r w:rsidR="00CE5D65">
              <w:rPr>
                <w:sz w:val="18"/>
                <w:szCs w:val="22"/>
              </w:rPr>
              <w:t>2022</w:t>
            </w:r>
          </w:p>
          <w:p w14:paraId="4614286C" w14:textId="5AD7F4A4" w:rsidR="0005597E" w:rsidRDefault="0005597E" w:rsidP="0005597E">
            <w:pPr>
              <w:pStyle w:val="Bullet1"/>
              <w:numPr>
                <w:ilvl w:val="0"/>
                <w:numId w:val="18"/>
              </w:numPr>
              <w:jc w:val="both"/>
              <w:rPr>
                <w:sz w:val="18"/>
                <w:szCs w:val="22"/>
              </w:rPr>
            </w:pPr>
            <w:r>
              <w:rPr>
                <w:sz w:val="18"/>
                <w:szCs w:val="22"/>
              </w:rPr>
              <w:t>Midstream</w:t>
            </w:r>
            <w:r w:rsidRPr="00105495">
              <w:rPr>
                <w:sz w:val="18"/>
                <w:szCs w:val="22"/>
              </w:rPr>
              <w:t xml:space="preserve"> March </w:t>
            </w:r>
            <w:r w:rsidR="00CE5D65">
              <w:rPr>
                <w:sz w:val="18"/>
                <w:szCs w:val="22"/>
              </w:rPr>
              <w:t>2022</w:t>
            </w:r>
          </w:p>
          <w:p w14:paraId="6038E663" w14:textId="563F7467" w:rsidR="00105495" w:rsidRDefault="0005597E" w:rsidP="0005597E">
            <w:pPr>
              <w:pStyle w:val="Bullet1"/>
              <w:numPr>
                <w:ilvl w:val="0"/>
                <w:numId w:val="18"/>
              </w:numPr>
              <w:jc w:val="both"/>
              <w:rPr>
                <w:sz w:val="18"/>
                <w:szCs w:val="22"/>
              </w:rPr>
            </w:pPr>
            <w:r>
              <w:rPr>
                <w:sz w:val="18"/>
                <w:szCs w:val="22"/>
              </w:rPr>
              <w:t>Midstream</w:t>
            </w:r>
            <w:r w:rsidRPr="00105495">
              <w:rPr>
                <w:sz w:val="18"/>
                <w:szCs w:val="22"/>
              </w:rPr>
              <w:t xml:space="preserve"> January </w:t>
            </w:r>
            <w:r w:rsidR="00CE5D65">
              <w:rPr>
                <w:sz w:val="18"/>
                <w:szCs w:val="22"/>
              </w:rPr>
              <w:t>2022</w:t>
            </w:r>
          </w:p>
          <w:p w14:paraId="6C0910A0" w14:textId="442D88B3" w:rsidR="0005597E" w:rsidRDefault="0005597E" w:rsidP="0005597E">
            <w:pPr>
              <w:pStyle w:val="Bullet1"/>
              <w:numPr>
                <w:ilvl w:val="0"/>
                <w:numId w:val="18"/>
              </w:numPr>
              <w:jc w:val="both"/>
              <w:rPr>
                <w:sz w:val="18"/>
                <w:szCs w:val="22"/>
              </w:rPr>
            </w:pPr>
            <w:r>
              <w:rPr>
                <w:sz w:val="18"/>
                <w:szCs w:val="22"/>
              </w:rPr>
              <w:t xml:space="preserve">Midstream November </w:t>
            </w:r>
            <w:r w:rsidR="00CE5D65">
              <w:rPr>
                <w:sz w:val="18"/>
                <w:szCs w:val="22"/>
              </w:rPr>
              <w:t>2022</w:t>
            </w:r>
          </w:p>
          <w:p w14:paraId="4EB9DBF5" w14:textId="798C5737" w:rsidR="0005597E" w:rsidRPr="001D0B76" w:rsidRDefault="0005597E" w:rsidP="0005597E">
            <w:pPr>
              <w:pStyle w:val="Bullet1"/>
              <w:numPr>
                <w:ilvl w:val="0"/>
                <w:numId w:val="18"/>
              </w:numPr>
              <w:jc w:val="both"/>
              <w:rPr>
                <w:sz w:val="18"/>
                <w:szCs w:val="22"/>
              </w:rPr>
            </w:pPr>
            <w:r>
              <w:rPr>
                <w:sz w:val="18"/>
                <w:szCs w:val="22"/>
              </w:rPr>
              <w:t xml:space="preserve">Midstream August </w:t>
            </w:r>
            <w:r w:rsidR="00CE5D65">
              <w:rPr>
                <w:sz w:val="18"/>
                <w:szCs w:val="22"/>
              </w:rPr>
              <w:t>2022</w:t>
            </w:r>
          </w:p>
        </w:tc>
      </w:tr>
      <w:tr w:rsidR="00105495" w:rsidRPr="001D0B76" w14:paraId="42C84C19" w14:textId="77777777" w:rsidTr="0061639C">
        <w:trPr>
          <w:trHeight w:val="677"/>
          <w:jc w:val="center"/>
        </w:trPr>
        <w:tc>
          <w:tcPr>
            <w:tcW w:w="1555" w:type="dxa"/>
          </w:tcPr>
          <w:p w14:paraId="03A3E6A1" w14:textId="68F9B017" w:rsidR="00105495" w:rsidRPr="001D0B76" w:rsidRDefault="00105495" w:rsidP="00676980">
            <w:pPr>
              <w:pStyle w:val="TableText"/>
            </w:pPr>
            <w:r>
              <w:t xml:space="preserve">Hermanus </w:t>
            </w:r>
          </w:p>
        </w:tc>
        <w:tc>
          <w:tcPr>
            <w:tcW w:w="8165" w:type="dxa"/>
          </w:tcPr>
          <w:p w14:paraId="1354D47B" w14:textId="0A0698E2" w:rsidR="00105495" w:rsidRDefault="00105495" w:rsidP="00105495">
            <w:pPr>
              <w:pStyle w:val="Bullet1"/>
              <w:numPr>
                <w:ilvl w:val="0"/>
                <w:numId w:val="18"/>
              </w:numPr>
              <w:jc w:val="both"/>
              <w:rPr>
                <w:sz w:val="18"/>
                <w:szCs w:val="22"/>
              </w:rPr>
            </w:pPr>
            <w:r w:rsidRPr="00105495">
              <w:rPr>
                <w:sz w:val="18"/>
                <w:szCs w:val="22"/>
              </w:rPr>
              <w:t xml:space="preserve">Hermanus April </w:t>
            </w:r>
            <w:r w:rsidR="00CE5D65">
              <w:rPr>
                <w:sz w:val="18"/>
                <w:szCs w:val="22"/>
              </w:rPr>
              <w:t>2022</w:t>
            </w:r>
          </w:p>
          <w:p w14:paraId="4049DE60" w14:textId="07BCFE2D" w:rsidR="0005597E" w:rsidRDefault="0005597E" w:rsidP="00105495">
            <w:pPr>
              <w:pStyle w:val="Bullet1"/>
              <w:numPr>
                <w:ilvl w:val="0"/>
                <w:numId w:val="18"/>
              </w:numPr>
              <w:jc w:val="both"/>
              <w:rPr>
                <w:sz w:val="18"/>
                <w:szCs w:val="22"/>
              </w:rPr>
            </w:pPr>
            <w:r w:rsidRPr="0005597E">
              <w:rPr>
                <w:sz w:val="18"/>
                <w:szCs w:val="22"/>
              </w:rPr>
              <w:t xml:space="preserve">Hermanus July </w:t>
            </w:r>
            <w:r w:rsidR="00CE5D65">
              <w:rPr>
                <w:sz w:val="18"/>
                <w:szCs w:val="22"/>
              </w:rPr>
              <w:t>2022</w:t>
            </w:r>
          </w:p>
          <w:p w14:paraId="36759466" w14:textId="73057323" w:rsidR="0005597E" w:rsidRDefault="0005597E" w:rsidP="00105495">
            <w:pPr>
              <w:pStyle w:val="Bullet1"/>
              <w:numPr>
                <w:ilvl w:val="0"/>
                <w:numId w:val="18"/>
              </w:numPr>
              <w:jc w:val="both"/>
              <w:rPr>
                <w:sz w:val="18"/>
                <w:szCs w:val="22"/>
              </w:rPr>
            </w:pPr>
            <w:r w:rsidRPr="0005597E">
              <w:rPr>
                <w:sz w:val="18"/>
                <w:szCs w:val="22"/>
              </w:rPr>
              <w:t xml:space="preserve">Hermanus June </w:t>
            </w:r>
            <w:r w:rsidR="00CE5D65">
              <w:rPr>
                <w:sz w:val="18"/>
                <w:szCs w:val="22"/>
              </w:rPr>
              <w:t>2022</w:t>
            </w:r>
          </w:p>
          <w:p w14:paraId="1D3E550E" w14:textId="47A32096" w:rsidR="0005597E" w:rsidRDefault="0005597E" w:rsidP="00105495">
            <w:pPr>
              <w:pStyle w:val="Bullet1"/>
              <w:numPr>
                <w:ilvl w:val="0"/>
                <w:numId w:val="18"/>
              </w:numPr>
              <w:jc w:val="both"/>
              <w:rPr>
                <w:sz w:val="18"/>
                <w:szCs w:val="22"/>
              </w:rPr>
            </w:pPr>
            <w:r w:rsidRPr="0005597E">
              <w:rPr>
                <w:sz w:val="18"/>
                <w:szCs w:val="22"/>
              </w:rPr>
              <w:t xml:space="preserve">Hermanus May </w:t>
            </w:r>
            <w:r w:rsidR="00CE5D65">
              <w:rPr>
                <w:sz w:val="18"/>
                <w:szCs w:val="22"/>
              </w:rPr>
              <w:t>2022</w:t>
            </w:r>
          </w:p>
          <w:p w14:paraId="76BE5D8F" w14:textId="4077B0F1" w:rsidR="0005597E" w:rsidRDefault="0005597E" w:rsidP="00105495">
            <w:pPr>
              <w:pStyle w:val="Bullet1"/>
              <w:numPr>
                <w:ilvl w:val="0"/>
                <w:numId w:val="18"/>
              </w:numPr>
              <w:jc w:val="both"/>
              <w:rPr>
                <w:sz w:val="18"/>
                <w:szCs w:val="22"/>
              </w:rPr>
            </w:pPr>
            <w:r>
              <w:rPr>
                <w:sz w:val="18"/>
                <w:szCs w:val="22"/>
              </w:rPr>
              <w:t xml:space="preserve">Highveld August </w:t>
            </w:r>
            <w:r w:rsidR="00CE5D65">
              <w:rPr>
                <w:sz w:val="18"/>
                <w:szCs w:val="22"/>
              </w:rPr>
              <w:t>2022</w:t>
            </w:r>
          </w:p>
          <w:p w14:paraId="27408431" w14:textId="0CCEC99D" w:rsidR="0061639C" w:rsidRDefault="0061639C" w:rsidP="00105495">
            <w:pPr>
              <w:pStyle w:val="Bullet1"/>
              <w:numPr>
                <w:ilvl w:val="0"/>
                <w:numId w:val="18"/>
              </w:numPr>
              <w:jc w:val="both"/>
              <w:rPr>
                <w:ins w:id="7607" w:author="Mutali Nepfumbada" w:date="2022-09-23T04:55:00Z"/>
                <w:sz w:val="18"/>
                <w:szCs w:val="22"/>
              </w:rPr>
            </w:pPr>
            <w:r w:rsidRPr="0061639C">
              <w:rPr>
                <w:sz w:val="18"/>
                <w:szCs w:val="22"/>
              </w:rPr>
              <w:t>SOIR1_Site Operational Incident Report - HMC001 - 26-05-</w:t>
            </w:r>
            <w:r w:rsidR="00CE5D65">
              <w:rPr>
                <w:sz w:val="18"/>
                <w:szCs w:val="22"/>
              </w:rPr>
              <w:t>2022</w:t>
            </w:r>
          </w:p>
          <w:p w14:paraId="4B7AD849" w14:textId="08D428B0" w:rsidR="00F541E4" w:rsidRPr="007C61AC" w:rsidRDefault="00D9364E" w:rsidP="007C61AC">
            <w:pPr>
              <w:pStyle w:val="Bullet1"/>
              <w:numPr>
                <w:ilvl w:val="0"/>
                <w:numId w:val="18"/>
              </w:numPr>
              <w:jc w:val="both"/>
              <w:rPr>
                <w:sz w:val="18"/>
                <w:szCs w:val="22"/>
              </w:rPr>
            </w:pPr>
            <w:ins w:id="7608" w:author="Mutali Nepfumbada" w:date="2022-09-23T04:55:00Z">
              <w:r w:rsidRPr="00D9364E">
                <w:rPr>
                  <w:sz w:val="18"/>
                  <w:szCs w:val="22"/>
                </w:rPr>
                <w:t xml:space="preserve">Thermal </w:t>
              </w:r>
              <w:proofErr w:type="spellStart"/>
              <w:r w:rsidRPr="00D9364E">
                <w:rPr>
                  <w:sz w:val="18"/>
                  <w:szCs w:val="22"/>
                </w:rPr>
                <w:t>Report_Hermanus</w:t>
              </w:r>
              <w:proofErr w:type="spellEnd"/>
              <w:r w:rsidRPr="00D9364E">
                <w:rPr>
                  <w:sz w:val="18"/>
                  <w:szCs w:val="22"/>
                </w:rPr>
                <w:t xml:space="preserve"> Mediclinic_24-08-</w:t>
              </w:r>
            </w:ins>
            <w:r w:rsidR="00CE5D65">
              <w:rPr>
                <w:sz w:val="18"/>
                <w:szCs w:val="22"/>
              </w:rPr>
              <w:t>2022</w:t>
            </w:r>
          </w:p>
        </w:tc>
      </w:tr>
      <w:tr w:rsidR="00105495" w:rsidRPr="001D0B76" w14:paraId="06B71241" w14:textId="77777777" w:rsidTr="0061639C">
        <w:trPr>
          <w:trHeight w:val="948"/>
          <w:jc w:val="center"/>
        </w:trPr>
        <w:tc>
          <w:tcPr>
            <w:tcW w:w="1555" w:type="dxa"/>
          </w:tcPr>
          <w:p w14:paraId="7D29A63A" w14:textId="10E229F4" w:rsidR="00105495" w:rsidRPr="001D0B76" w:rsidRDefault="00105495" w:rsidP="00676980">
            <w:pPr>
              <w:pStyle w:val="TableText"/>
            </w:pPr>
            <w:proofErr w:type="spellStart"/>
            <w:r>
              <w:t>Highveldf</w:t>
            </w:r>
            <w:proofErr w:type="spellEnd"/>
          </w:p>
        </w:tc>
        <w:tc>
          <w:tcPr>
            <w:tcW w:w="8165" w:type="dxa"/>
          </w:tcPr>
          <w:p w14:paraId="1E993FBF" w14:textId="2B929652" w:rsidR="00105495" w:rsidRDefault="0005597E" w:rsidP="00105495">
            <w:pPr>
              <w:pStyle w:val="Bullet1"/>
              <w:numPr>
                <w:ilvl w:val="0"/>
                <w:numId w:val="18"/>
              </w:numPr>
              <w:jc w:val="both"/>
              <w:rPr>
                <w:sz w:val="18"/>
                <w:szCs w:val="22"/>
              </w:rPr>
            </w:pPr>
            <w:r w:rsidRPr="0005597E">
              <w:rPr>
                <w:sz w:val="18"/>
                <w:szCs w:val="22"/>
              </w:rPr>
              <w:t>H</w:t>
            </w:r>
            <w:r>
              <w:rPr>
                <w:sz w:val="18"/>
                <w:szCs w:val="22"/>
              </w:rPr>
              <w:t>ighveld April</w:t>
            </w:r>
            <w:r w:rsidRPr="0005597E">
              <w:rPr>
                <w:sz w:val="18"/>
                <w:szCs w:val="22"/>
              </w:rPr>
              <w:t xml:space="preserve"> </w:t>
            </w:r>
            <w:r w:rsidR="00CE5D65">
              <w:rPr>
                <w:sz w:val="18"/>
                <w:szCs w:val="22"/>
              </w:rPr>
              <w:t>2022</w:t>
            </w:r>
          </w:p>
          <w:p w14:paraId="1D434FBE" w14:textId="06A7B6AA" w:rsidR="0005597E" w:rsidRDefault="0005597E" w:rsidP="00105495">
            <w:pPr>
              <w:pStyle w:val="Bullet1"/>
              <w:numPr>
                <w:ilvl w:val="0"/>
                <w:numId w:val="18"/>
              </w:numPr>
              <w:jc w:val="both"/>
              <w:rPr>
                <w:sz w:val="18"/>
                <w:szCs w:val="22"/>
              </w:rPr>
            </w:pPr>
            <w:r w:rsidRPr="0005597E">
              <w:rPr>
                <w:sz w:val="18"/>
                <w:szCs w:val="22"/>
              </w:rPr>
              <w:t xml:space="preserve">Highveld July </w:t>
            </w:r>
            <w:r w:rsidR="00CE5D65">
              <w:rPr>
                <w:sz w:val="18"/>
                <w:szCs w:val="22"/>
              </w:rPr>
              <w:t>2022</w:t>
            </w:r>
          </w:p>
          <w:p w14:paraId="39DCF26E" w14:textId="78EFFFFB" w:rsidR="0005597E" w:rsidRDefault="0005597E" w:rsidP="00105495">
            <w:pPr>
              <w:pStyle w:val="Bullet1"/>
              <w:numPr>
                <w:ilvl w:val="0"/>
                <w:numId w:val="18"/>
              </w:numPr>
              <w:jc w:val="both"/>
              <w:rPr>
                <w:sz w:val="18"/>
                <w:szCs w:val="22"/>
              </w:rPr>
            </w:pPr>
            <w:r w:rsidRPr="0005597E">
              <w:rPr>
                <w:sz w:val="18"/>
                <w:szCs w:val="22"/>
              </w:rPr>
              <w:t>Highveld Ju</w:t>
            </w:r>
            <w:r>
              <w:rPr>
                <w:sz w:val="18"/>
                <w:szCs w:val="22"/>
              </w:rPr>
              <w:t>ne</w:t>
            </w:r>
            <w:r w:rsidRPr="0005597E">
              <w:rPr>
                <w:sz w:val="18"/>
                <w:szCs w:val="22"/>
              </w:rPr>
              <w:t xml:space="preserve"> </w:t>
            </w:r>
            <w:r w:rsidR="00CE5D65">
              <w:rPr>
                <w:sz w:val="18"/>
                <w:szCs w:val="22"/>
              </w:rPr>
              <w:t>2022</w:t>
            </w:r>
          </w:p>
          <w:p w14:paraId="7C2FB31A" w14:textId="64456A4C" w:rsidR="0005597E" w:rsidRDefault="0005597E" w:rsidP="00105495">
            <w:pPr>
              <w:pStyle w:val="Bullet1"/>
              <w:numPr>
                <w:ilvl w:val="0"/>
                <w:numId w:val="18"/>
              </w:numPr>
              <w:jc w:val="both"/>
              <w:rPr>
                <w:sz w:val="18"/>
                <w:szCs w:val="22"/>
              </w:rPr>
            </w:pPr>
            <w:r w:rsidRPr="0005597E">
              <w:rPr>
                <w:sz w:val="18"/>
                <w:szCs w:val="22"/>
              </w:rPr>
              <w:t xml:space="preserve">Highveld </w:t>
            </w:r>
            <w:r>
              <w:rPr>
                <w:sz w:val="18"/>
                <w:szCs w:val="22"/>
              </w:rPr>
              <w:t>May</w:t>
            </w:r>
            <w:r w:rsidRPr="0005597E">
              <w:rPr>
                <w:sz w:val="18"/>
                <w:szCs w:val="22"/>
              </w:rPr>
              <w:t xml:space="preserve"> </w:t>
            </w:r>
            <w:r w:rsidR="00CE5D65">
              <w:rPr>
                <w:sz w:val="18"/>
                <w:szCs w:val="22"/>
              </w:rPr>
              <w:t>2022</w:t>
            </w:r>
          </w:p>
          <w:p w14:paraId="41DAECB1" w14:textId="1D90FB5F" w:rsidR="0005597E" w:rsidRPr="00E2275B" w:rsidRDefault="0005597E" w:rsidP="00E2275B">
            <w:pPr>
              <w:pStyle w:val="Bullet1"/>
              <w:numPr>
                <w:ilvl w:val="0"/>
                <w:numId w:val="18"/>
              </w:numPr>
              <w:jc w:val="both"/>
              <w:rPr>
                <w:sz w:val="18"/>
                <w:szCs w:val="22"/>
              </w:rPr>
            </w:pPr>
            <w:r>
              <w:rPr>
                <w:sz w:val="18"/>
                <w:szCs w:val="22"/>
              </w:rPr>
              <w:t xml:space="preserve">Highveld August </w:t>
            </w:r>
            <w:r w:rsidR="00CE5D65">
              <w:rPr>
                <w:sz w:val="18"/>
                <w:szCs w:val="22"/>
              </w:rPr>
              <w:t>2022</w:t>
            </w:r>
            <w:r>
              <w:rPr>
                <w:sz w:val="18"/>
                <w:szCs w:val="22"/>
              </w:rPr>
              <w:t xml:space="preserve"> </w:t>
            </w:r>
          </w:p>
        </w:tc>
      </w:tr>
      <w:bookmarkEnd w:id="7606"/>
    </w:tbl>
    <w:p w14:paraId="663BA5A2" w14:textId="77777777" w:rsidR="00105495" w:rsidRPr="00105495" w:rsidRDefault="00105495" w:rsidP="00FE7BA0"/>
    <w:sectPr w:rsidR="00105495" w:rsidRPr="00105495" w:rsidSect="006C75D2">
      <w:pgSz w:w="11907" w:h="16840" w:code="9"/>
      <w:pgMar w:top="1985" w:right="1179" w:bottom="1134" w:left="1179" w:header="709" w:footer="425"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636" w:author="Chanda Nxumalo" w:date="2022-09-28T06:37:00Z" w:initials="CN">
    <w:p w14:paraId="36A28C45" w14:textId="77777777" w:rsidR="00EE5280" w:rsidRDefault="00EE5280">
      <w:r>
        <w:rPr>
          <w:rStyle w:val="CommentReference"/>
        </w:rPr>
        <w:annotationRef/>
      </w:r>
      <w:r>
        <w:rPr>
          <w:rFonts w:ascii="Verdana" w:hAnsi="Verdana"/>
        </w:rPr>
        <w:t>Do we need this?</w:t>
      </w:r>
    </w:p>
  </w:comment>
  <w:comment w:id="643" w:author="Chanda Nxumalo" w:date="2022-09-28T06:48:00Z" w:initials="CN">
    <w:p w14:paraId="0FE35F64" w14:textId="77777777" w:rsidR="00A55DEB" w:rsidRDefault="00A55DEB">
      <w:r>
        <w:rPr>
          <w:rStyle w:val="CommentReference"/>
        </w:rPr>
        <w:annotationRef/>
      </w:r>
      <w:r>
        <w:rPr>
          <w:rFonts w:ascii="Verdana" w:hAnsi="Verdana"/>
        </w:rPr>
        <w:t>Insert map of locations</w:t>
      </w:r>
    </w:p>
  </w:comment>
  <w:comment w:id="649" w:author="Chanda Nxumalo" w:date="2022-09-28T06:25:00Z" w:initials="CN">
    <w:p w14:paraId="380CB06E" w14:textId="2C35297A" w:rsidR="007D1A0D" w:rsidRDefault="007D1A0D">
      <w:r>
        <w:rPr>
          <w:rStyle w:val="CommentReference"/>
        </w:rPr>
        <w:annotationRef/>
      </w:r>
      <w:r>
        <w:rPr>
          <w:rFonts w:ascii="Verdana" w:hAnsi="Verdana"/>
        </w:rPr>
        <w:fldChar w:fldCharType="begin"/>
      </w:r>
      <w:r>
        <w:rPr>
          <w:rFonts w:ascii="Verdana" w:hAnsi="Verdana"/>
        </w:rPr>
        <w:instrText xml:space="preserve"> HYPERLINK "mailto:mutali@harmattanrenewables.com" </w:instrText>
      </w:r>
      <w:bookmarkStart w:id="651" w:name="_@_2B88C242EF256D41B22F5C30D4CDCF43Z"/>
      <w:r>
        <w:rPr>
          <w:rFonts w:ascii="Verdana" w:hAnsi="Verdana"/>
        </w:rPr>
        <w:fldChar w:fldCharType="separate"/>
      </w:r>
      <w:bookmarkEnd w:id="651"/>
      <w:r w:rsidRPr="007D1A0D">
        <w:rPr>
          <w:rStyle w:val="Mention"/>
          <w:rFonts w:ascii="Verdana" w:hAnsi="Verdana"/>
          <w:noProof/>
        </w:rPr>
        <w:t>@Mutali Nepfumbada</w:t>
      </w:r>
      <w:r>
        <w:rPr>
          <w:rFonts w:ascii="Verdana" w:hAnsi="Verdana"/>
        </w:rPr>
        <w:fldChar w:fldCharType="end"/>
      </w:r>
      <w:r>
        <w:rPr>
          <w:rFonts w:ascii="Verdana" w:hAnsi="Verdana"/>
        </w:rPr>
        <w:t xml:space="preserve"> go to another report and put in proper definitions </w:t>
      </w:r>
    </w:p>
  </w:comment>
  <w:comment w:id="697" w:author="Adam Terry" w:date="2022-09-23T17:50:00Z" w:initials="AT">
    <w:p w14:paraId="3F13C371" w14:textId="04E5BFCE" w:rsidR="00464753" w:rsidRDefault="00464753" w:rsidP="00464753">
      <w:pPr>
        <w:pStyle w:val="CommentText"/>
      </w:pPr>
      <w:r>
        <w:rPr>
          <w:rStyle w:val="CommentReference"/>
        </w:rPr>
        <w:annotationRef/>
      </w:r>
      <w:r>
        <w:t>Specify design capacity and achieved capacity for both DC and AC</w:t>
      </w:r>
    </w:p>
  </w:comment>
  <w:comment w:id="703" w:author="Adam Terry" w:date="2022-09-23T17:50:00Z" w:initials="AT">
    <w:p w14:paraId="37F2F2FD" w14:textId="77777777" w:rsidR="00464753" w:rsidRDefault="00464753" w:rsidP="00464753">
      <w:pPr>
        <w:pStyle w:val="CommentText"/>
      </w:pPr>
      <w:r>
        <w:rPr>
          <w:rStyle w:val="CommentReference"/>
        </w:rPr>
        <w:annotationRef/>
      </w:r>
      <w:r>
        <w:t>Specify design capacity and achieved capacity for both DC and AC</w:t>
      </w:r>
    </w:p>
  </w:comment>
  <w:comment w:id="794" w:author="Chanda Nxumalo" w:date="2022-09-28T06:27:00Z" w:initials="CN">
    <w:p w14:paraId="7A8F902E" w14:textId="77777777" w:rsidR="00A663BB" w:rsidRDefault="00A663BB">
      <w:r>
        <w:rPr>
          <w:rStyle w:val="CommentReference"/>
        </w:rPr>
        <w:annotationRef/>
      </w:r>
      <w:r>
        <w:rPr>
          <w:rFonts w:ascii="Verdana" w:hAnsi="Verdana"/>
        </w:rPr>
        <w:t>Is this date correct?</w:t>
      </w:r>
    </w:p>
  </w:comment>
  <w:comment w:id="993" w:author="Chanda Nxumalo" w:date="2022-09-28T06:48:00Z" w:initials="CN">
    <w:p w14:paraId="3F3728AA" w14:textId="77777777" w:rsidR="00C52DDA" w:rsidRDefault="00C52DDA" w:rsidP="00C52DDA">
      <w:r>
        <w:rPr>
          <w:rStyle w:val="CommentReference"/>
        </w:rPr>
        <w:annotationRef/>
      </w:r>
      <w:r>
        <w:rPr>
          <w:rFonts w:ascii="Verdana" w:hAnsi="Verdana"/>
        </w:rPr>
        <w:t>Insert map of locations</w:t>
      </w:r>
    </w:p>
  </w:comment>
  <w:comment w:id="997" w:author="Chanda Nxumalo" w:date="2022-09-28T06:25:00Z" w:initials="CN">
    <w:p w14:paraId="421FE8C9" w14:textId="77777777" w:rsidR="00C52DDA" w:rsidRDefault="00C52DDA" w:rsidP="00C52DDA">
      <w:r>
        <w:rPr>
          <w:rStyle w:val="CommentReference"/>
        </w:rPr>
        <w:annotationRef/>
      </w:r>
      <w:r>
        <w:rPr>
          <w:rFonts w:ascii="Verdana" w:hAnsi="Verdana"/>
        </w:rPr>
        <w:fldChar w:fldCharType="begin"/>
      </w:r>
      <w:r>
        <w:rPr>
          <w:rFonts w:ascii="Verdana" w:hAnsi="Verdana"/>
        </w:rPr>
        <w:instrText xml:space="preserve"> HYPERLINK "mailto:mutali@harmattanrenewables.com" </w:instrText>
      </w:r>
      <w:bookmarkStart w:id="999" w:name="_@_0EB931C003E0F149B7945E84774788A4Z"/>
      <w:r>
        <w:rPr>
          <w:rFonts w:ascii="Verdana" w:hAnsi="Verdana"/>
        </w:rPr>
        <w:fldChar w:fldCharType="separate"/>
      </w:r>
      <w:bookmarkEnd w:id="999"/>
      <w:r w:rsidRPr="007D1A0D">
        <w:rPr>
          <w:rStyle w:val="Mention"/>
          <w:rFonts w:ascii="Verdana" w:hAnsi="Verdana"/>
          <w:noProof/>
        </w:rPr>
        <w:t>@Mutali Nepfumbada</w:t>
      </w:r>
      <w:r>
        <w:rPr>
          <w:rFonts w:ascii="Verdana" w:hAnsi="Verdana"/>
        </w:rPr>
        <w:fldChar w:fldCharType="end"/>
      </w:r>
      <w:r>
        <w:rPr>
          <w:rFonts w:ascii="Verdana" w:hAnsi="Verdana"/>
        </w:rPr>
        <w:t xml:space="preserve"> go to another report and put in proper definitions </w:t>
      </w:r>
    </w:p>
  </w:comment>
  <w:comment w:id="1009" w:author="Adam Terry" w:date="2022-09-23T17:50:00Z" w:initials="AT">
    <w:p w14:paraId="5D32377E" w14:textId="77777777" w:rsidR="00C52DDA" w:rsidRDefault="00C52DDA" w:rsidP="00C52DDA">
      <w:pPr>
        <w:pStyle w:val="CommentText"/>
      </w:pPr>
      <w:r>
        <w:rPr>
          <w:rStyle w:val="CommentReference"/>
        </w:rPr>
        <w:annotationRef/>
      </w:r>
      <w:r>
        <w:t>Specify design capacity and achieved capacity for both DC and AC</w:t>
      </w:r>
    </w:p>
  </w:comment>
  <w:comment w:id="1013" w:author="Adam Terry" w:date="2022-09-23T17:50:00Z" w:initials="AT">
    <w:p w14:paraId="6A87B9C2" w14:textId="77777777" w:rsidR="00C52DDA" w:rsidRDefault="00C52DDA" w:rsidP="00C52DDA">
      <w:pPr>
        <w:pStyle w:val="CommentText"/>
      </w:pPr>
      <w:r>
        <w:rPr>
          <w:rStyle w:val="CommentReference"/>
        </w:rPr>
        <w:annotationRef/>
      </w:r>
      <w:r>
        <w:t>Specify design capacity and achieved capacity for both DC and AC</w:t>
      </w:r>
    </w:p>
  </w:comment>
  <w:comment w:id="1066" w:author="Chanda Nxumalo" w:date="2022-09-28T06:34:00Z" w:initials="CN">
    <w:p w14:paraId="7FFFB398" w14:textId="77777777" w:rsidR="00DE2181" w:rsidRDefault="00DE2181">
      <w:r>
        <w:rPr>
          <w:rStyle w:val="CommentReference"/>
        </w:rPr>
        <w:annotationRef/>
      </w:r>
      <w:r>
        <w:rPr>
          <w:rFonts w:ascii="Verdana" w:hAnsi="Verdana"/>
        </w:rPr>
        <w:t>Why are we only reporting on august? And not over the operating period?</w:t>
      </w:r>
    </w:p>
  </w:comment>
  <w:comment w:id="1076" w:author="Chanda Nxumalo" w:date="2022-09-28T06:32:00Z" w:initials="CN">
    <w:p w14:paraId="43AFE5A9" w14:textId="30E88AFC" w:rsidR="00470E65" w:rsidRDefault="00470E65">
      <w:r>
        <w:rPr>
          <w:rStyle w:val="CommentReference"/>
        </w:rPr>
        <w:annotationRef/>
      </w:r>
      <w:r>
        <w:rPr>
          <w:rFonts w:ascii="Verdana" w:hAnsi="Verdana"/>
        </w:rPr>
        <w:t>Put ; at the end of bullets please and full stop on the last one - I haven’t done all below so please do</w:t>
      </w:r>
    </w:p>
  </w:comment>
  <w:comment w:id="1151" w:author="Chanda Nxumalo" w:date="2022-09-28T07:26:00Z" w:initials="CN">
    <w:p w14:paraId="3A08218F" w14:textId="77777777" w:rsidR="00DC0911" w:rsidRDefault="00DC0911">
      <w:r>
        <w:rPr>
          <w:rStyle w:val="CommentReference"/>
        </w:rPr>
        <w:annotationRef/>
      </w:r>
      <w:r>
        <w:rPr>
          <w:rFonts w:ascii="Verdana" w:hAnsi="Verdana"/>
        </w:rPr>
        <w:t>Update last</w:t>
      </w:r>
    </w:p>
  </w:comment>
  <w:comment w:id="1153" w:author="Chanda Nxumalo" w:date="2022-09-28T07:23:00Z" w:initials="CN">
    <w:p w14:paraId="6871F965" w14:textId="08AD3005" w:rsidR="00FC32A7" w:rsidRDefault="00FC32A7">
      <w:r>
        <w:rPr>
          <w:rStyle w:val="CommentReference"/>
        </w:rPr>
        <w:annotationRef/>
      </w:r>
      <w:r>
        <w:rPr>
          <w:rFonts w:ascii="Verdana" w:hAnsi="Verdana"/>
        </w:rPr>
        <w:t>Where is revenue discussion?</w:t>
      </w:r>
    </w:p>
  </w:comment>
  <w:comment w:id="1166" w:author="Chanda Nxumalo" w:date="2022-09-28T07:25:00Z" w:initials="CN">
    <w:p w14:paraId="3903C780" w14:textId="77777777" w:rsidR="006758C7" w:rsidRDefault="006758C7">
      <w:r>
        <w:rPr>
          <w:rStyle w:val="CommentReference"/>
        </w:rPr>
        <w:annotationRef/>
      </w:r>
      <w:r>
        <w:rPr>
          <w:rFonts w:ascii="Verdana" w:hAnsi="Verdana"/>
        </w:rPr>
        <w:t>This column doesn’t seem very useful. What are we trying to achieve by it?</w:t>
      </w:r>
    </w:p>
  </w:comment>
  <w:comment w:id="1171" w:author="Chanda Nxumalo" w:date="2022-09-28T07:24:00Z" w:initials="CN">
    <w:p w14:paraId="38B96256" w14:textId="3AD80803" w:rsidR="006758C7" w:rsidRDefault="006758C7">
      <w:r>
        <w:rPr>
          <w:rStyle w:val="CommentReference"/>
        </w:rPr>
        <w:annotationRef/>
      </w:r>
      <w:r>
        <w:rPr>
          <w:rFonts w:ascii="Verdana" w:hAnsi="Verdana"/>
        </w:rPr>
        <w:t>This table needs work. We can’t just say underperformance - its needs a summary of each technical area</w:t>
      </w:r>
    </w:p>
  </w:comment>
  <w:comment w:id="1216" w:author="Chanda Nxumalo" w:date="2022-09-28T07:25:00Z" w:initials="CN">
    <w:p w14:paraId="1661A985" w14:textId="77777777" w:rsidR="00F426A3" w:rsidRDefault="00F426A3">
      <w:r>
        <w:rPr>
          <w:rStyle w:val="CommentReference"/>
        </w:rPr>
        <w:annotationRef/>
      </w:r>
      <w:r>
        <w:rPr>
          <w:rFonts w:ascii="Verdana" w:hAnsi="Verdana"/>
        </w:rPr>
        <w:t>You state this here but nowhere in the report. Please do not drop bombs in the exec summary. Detail calls in the main body and summary here</w:t>
      </w:r>
    </w:p>
  </w:comment>
  <w:comment w:id="1367" w:author="Adam Terry" w:date="2022-09-23T17:46:00Z" w:initials="AT">
    <w:p w14:paraId="2EED7D3C" w14:textId="5F234A9D" w:rsidR="006A1535" w:rsidRDefault="006A1535">
      <w:pPr>
        <w:pStyle w:val="CommentText"/>
      </w:pPr>
      <w:r>
        <w:rPr>
          <w:rStyle w:val="CommentReference"/>
        </w:rPr>
        <w:annotationRef/>
      </w:r>
      <w:r>
        <w:t>You need an introductory paragraph talking about the PPA rates</w:t>
      </w:r>
      <w:r w:rsidR="00CC173E">
        <w:t xml:space="preserve"> and where the forecasts have come from</w:t>
      </w:r>
    </w:p>
  </w:comment>
  <w:comment w:id="1364" w:author="Chanda Nxumalo" w:date="2022-09-28T07:02:00Z" w:initials="CN">
    <w:p w14:paraId="1A8D3E60" w14:textId="246705AE" w:rsidR="00952CF7" w:rsidRDefault="00952CF7">
      <w:r>
        <w:rPr>
          <w:rStyle w:val="CommentReference"/>
        </w:rPr>
        <w:annotationRef/>
      </w:r>
      <w:r>
        <w:rPr>
          <w:rFonts w:ascii="Verdana" w:hAnsi="Verdana"/>
        </w:rPr>
        <w:fldChar w:fldCharType="begin"/>
      </w:r>
      <w:r>
        <w:rPr>
          <w:rFonts w:ascii="Verdana" w:hAnsi="Verdana"/>
        </w:rPr>
        <w:instrText xml:space="preserve"> HYPERLINK "mailto:mutali@harmattanrenewables.com" </w:instrText>
      </w:r>
      <w:bookmarkStart w:id="1368" w:name="_@_E1D0C66A9701C64AA8B249C60DF9A1B7Z"/>
      <w:r>
        <w:rPr>
          <w:rFonts w:ascii="Verdana" w:hAnsi="Verdana"/>
        </w:rPr>
        <w:fldChar w:fldCharType="separate"/>
      </w:r>
      <w:bookmarkEnd w:id="1368"/>
      <w:r w:rsidRPr="00952CF7">
        <w:rPr>
          <w:rStyle w:val="Mention"/>
          <w:rFonts w:ascii="Verdana" w:hAnsi="Verdana"/>
          <w:noProof/>
        </w:rPr>
        <w:t>@Mutali Nepfumbada</w:t>
      </w:r>
      <w:r>
        <w:rPr>
          <w:rFonts w:ascii="Verdana" w:hAnsi="Verdana"/>
        </w:rPr>
        <w:fldChar w:fldCharType="end"/>
      </w:r>
      <w:r>
        <w:rPr>
          <w:rFonts w:ascii="Verdana" w:hAnsi="Verdana"/>
        </w:rPr>
        <w:t xml:space="preserve"> in our old report we had a section about contracts etc why is it not in this? We need to explain that the O&amp;M contract is not in place, also about the irradiance sensor and use of satellite data etc</w:t>
      </w:r>
    </w:p>
  </w:comment>
  <w:comment w:id="1370" w:author="Chanda Nxumalo" w:date="2022-09-28T06:39:00Z" w:initials="CN">
    <w:p w14:paraId="79A2E56D" w14:textId="681ACE36" w:rsidR="00AC3E3F" w:rsidRDefault="00AC3E3F">
      <w:r>
        <w:rPr>
          <w:rStyle w:val="CommentReference"/>
        </w:rPr>
        <w:annotationRef/>
      </w:r>
      <w:r>
        <w:rPr>
          <w:rFonts w:ascii="Verdana" w:hAnsi="Verdana"/>
        </w:rPr>
        <w:t>How much is this?</w:t>
      </w:r>
    </w:p>
  </w:comment>
  <w:comment w:id="1380" w:author="Chanda Nxumalo" w:date="2022-09-28T06:38:00Z" w:initials="CN">
    <w:p w14:paraId="697DADB2" w14:textId="28BBAAB4" w:rsidR="00AC3E3F" w:rsidRDefault="00AC3E3F">
      <w:r>
        <w:rPr>
          <w:rStyle w:val="CommentReference"/>
        </w:rPr>
        <w:annotationRef/>
      </w:r>
      <w:r>
        <w:rPr>
          <w:rFonts w:ascii="Verdana" w:hAnsi="Verdana"/>
        </w:rPr>
        <w:t>Annual rate of what? The tariff? 12 months from when be specific and accurate</w:t>
      </w:r>
    </w:p>
  </w:comment>
  <w:comment w:id="1415" w:author="Chanda Nxumalo" w:date="2022-09-28T06:38:00Z" w:initials="CN">
    <w:p w14:paraId="6D8955EF" w14:textId="77777777" w:rsidR="00823104" w:rsidRDefault="00823104" w:rsidP="00823104">
      <w:r>
        <w:rPr>
          <w:rStyle w:val="CommentReference"/>
        </w:rPr>
        <w:annotationRef/>
      </w:r>
      <w:r>
        <w:rPr>
          <w:rFonts w:ascii="Verdana" w:hAnsi="Verdana"/>
        </w:rPr>
        <w:t>Annual rate of what? The tariff? 12 months from when be specific and accurate</w:t>
      </w:r>
    </w:p>
  </w:comment>
  <w:comment w:id="1429" w:author="Adam Terry" w:date="2022-09-23T17:50:00Z" w:initials="AT">
    <w:p w14:paraId="523C4B38" w14:textId="01D2121C" w:rsidR="000F6A56" w:rsidRDefault="000F6A56">
      <w:pPr>
        <w:pStyle w:val="CommentText"/>
      </w:pPr>
      <w:r>
        <w:rPr>
          <w:rStyle w:val="CommentReference"/>
        </w:rPr>
        <w:annotationRef/>
      </w:r>
      <w:r>
        <w:t>And installed capacity (if it’s different</w:t>
      </w:r>
      <w:r w:rsidR="00160371">
        <w:t>)</w:t>
      </w:r>
    </w:p>
  </w:comment>
  <w:comment w:id="1440" w:author="Chanda Nxumalo" w:date="2022-09-28T06:42:00Z" w:initials="CN">
    <w:p w14:paraId="7B4E6451" w14:textId="77777777" w:rsidR="00A80714" w:rsidRDefault="00A80714">
      <w:r>
        <w:rPr>
          <w:rStyle w:val="CommentReference"/>
        </w:rPr>
        <w:annotationRef/>
      </w:r>
      <w:r>
        <w:rPr>
          <w:rFonts w:ascii="Verdana" w:hAnsi="Verdana"/>
        </w:rPr>
        <w:t>What is the relevance of this sentence?</w:t>
      </w:r>
    </w:p>
  </w:comment>
  <w:comment w:id="1445" w:author="Adam Terry" w:date="2022-09-23T17:49:00Z" w:initials="AT">
    <w:p w14:paraId="7FB1D336" w14:textId="2D9D6B86" w:rsidR="00B44295" w:rsidRDefault="00B44295">
      <w:pPr>
        <w:pStyle w:val="CommentText"/>
      </w:pPr>
      <w:r>
        <w:rPr>
          <w:rStyle w:val="CommentReference"/>
        </w:rPr>
        <w:annotationRef/>
      </w:r>
      <w:r>
        <w:t>Include some more horizontal grid lines</w:t>
      </w:r>
    </w:p>
  </w:comment>
  <w:comment w:id="1448" w:author="Chanda Nxumalo" w:date="2022-09-28T06:43:00Z" w:initials="CN">
    <w:p w14:paraId="60E3927A" w14:textId="77777777" w:rsidR="000D332B" w:rsidRDefault="000D332B">
      <w:r>
        <w:rPr>
          <w:rStyle w:val="CommentReference"/>
        </w:rPr>
        <w:annotationRef/>
      </w:r>
      <w:r>
        <w:rPr>
          <w:rFonts w:ascii="Verdana" w:hAnsi="Verdana"/>
        </w:rPr>
        <w:t>Please amend font in original graph to arial narrow</w:t>
      </w:r>
    </w:p>
  </w:comment>
  <w:comment w:id="1562" w:author="Chanda Nxumalo" w:date="2022-09-28T06:45:00Z" w:initials="CN">
    <w:p w14:paraId="1938304A" w14:textId="77777777" w:rsidR="003B4BB0" w:rsidRDefault="003B4BB0">
      <w:r>
        <w:rPr>
          <w:rStyle w:val="CommentReference"/>
        </w:rPr>
        <w:annotationRef/>
      </w:r>
      <w:r>
        <w:rPr>
          <w:rFonts w:ascii="Verdana" w:hAnsi="Verdana"/>
        </w:rPr>
        <w:t xml:space="preserve">Im not sure what should be commas and what should be a decimal point. We only need this to 2 decimal points, and use commas to separate each thousand </w:t>
      </w:r>
    </w:p>
  </w:comment>
  <w:comment w:id="1655" w:author="Adam Terry" w:date="2022-09-23T18:17:00Z" w:initials="AT">
    <w:p w14:paraId="36663321" w14:textId="2B167B20" w:rsidR="00015255" w:rsidRDefault="00015255" w:rsidP="00015255">
      <w:pPr>
        <w:pStyle w:val="CommentText"/>
      </w:pPr>
      <w:r>
        <w:rPr>
          <w:rStyle w:val="CommentReference"/>
        </w:rPr>
        <w:annotationRef/>
      </w:r>
      <w:r>
        <w:t>Make an introduction – Harmattan has investigated possible sources of underperformance, these focus on resource, load shedding and plant performance. Then explain why we look at each</w:t>
      </w:r>
    </w:p>
  </w:comment>
  <w:comment w:id="1656" w:author="Chanda Nxumalo" w:date="2022-09-28T06:45:00Z" w:initials="CN">
    <w:p w14:paraId="69B2DDBB" w14:textId="77777777" w:rsidR="00B31A9D" w:rsidRDefault="00B31A9D">
      <w:r>
        <w:rPr>
          <w:rStyle w:val="CommentReference"/>
        </w:rPr>
        <w:annotationRef/>
      </w:r>
      <w:r>
        <w:rPr>
          <w:rFonts w:ascii="Verdana" w:hAnsi="Verdana"/>
        </w:rPr>
        <w:t>Why is this in this section? This should only be discussing revenue</w:t>
      </w:r>
    </w:p>
  </w:comment>
  <w:comment w:id="1707" w:author="Chanda Nxumalo" w:date="2022-09-28T06:49:00Z" w:initials="CN">
    <w:p w14:paraId="6167374B" w14:textId="77777777" w:rsidR="00E15D79" w:rsidRDefault="00E15D79">
      <w:r>
        <w:rPr>
          <w:rStyle w:val="CommentReference"/>
        </w:rPr>
        <w:annotationRef/>
      </w:r>
      <w:r>
        <w:rPr>
          <w:rFonts w:ascii="Verdana" w:hAnsi="Verdana"/>
        </w:rPr>
        <w:t>Finish sentence</w:t>
      </w:r>
    </w:p>
  </w:comment>
  <w:comment w:id="1723" w:author="Thulani Ndaba" w:date="2022-09-20T15:51:00Z" w:initials="TN">
    <w:p w14:paraId="463C986A" w14:textId="16FB0BA8" w:rsidR="00F7567B" w:rsidRDefault="00F7567B" w:rsidP="00F7567B">
      <w:pPr>
        <w:pStyle w:val="CommentText"/>
      </w:pPr>
      <w:r>
        <w:rPr>
          <w:rStyle w:val="CommentReference"/>
        </w:rPr>
        <w:annotationRef/>
      </w:r>
      <w:r>
        <w:rPr>
          <w:lang w:val="en-ZA"/>
        </w:rPr>
        <w:fldChar w:fldCharType="begin"/>
      </w:r>
      <w:r>
        <w:rPr>
          <w:lang w:val="en-ZA"/>
        </w:rPr>
        <w:instrText xml:space="preserve"> HYPERLINK "mailto:mutali@harmattanrenewables.com" </w:instrText>
      </w:r>
      <w:bookmarkStart w:id="1729" w:name="_@_73AAA040DAB144B490DE9697B3661F22Z"/>
      <w:r>
        <w:rPr>
          <w:lang w:val="en-ZA"/>
        </w:rPr>
        <w:fldChar w:fldCharType="separate"/>
      </w:r>
      <w:bookmarkEnd w:id="1729"/>
      <w:r w:rsidRPr="00764D7D">
        <w:rPr>
          <w:rStyle w:val="Mention"/>
          <w:noProof/>
          <w:lang w:val="en-ZA"/>
        </w:rPr>
        <w:t>@Mutali Nepfumbada</w:t>
      </w:r>
      <w:r>
        <w:rPr>
          <w:lang w:val="en-ZA"/>
        </w:rPr>
        <w:fldChar w:fldCharType="end"/>
      </w:r>
      <w:r>
        <w:rPr>
          <w:lang w:val="en-ZA"/>
        </w:rPr>
        <w:t xml:space="preserve"> can we colour code the numbers. Negative as red, positive as green. Suits don't like reading.</w:t>
      </w:r>
    </w:p>
  </w:comment>
  <w:comment w:id="1738" w:author="Adam Terry" w:date="2022-09-23T17:59:00Z" w:initials="AT">
    <w:p w14:paraId="4E99F225" w14:textId="77777777" w:rsidR="00F7567B" w:rsidRDefault="00F7567B" w:rsidP="00F7567B">
      <w:pPr>
        <w:pStyle w:val="CommentText"/>
      </w:pPr>
      <w:r>
        <w:rPr>
          <w:rStyle w:val="CommentReference"/>
        </w:rPr>
        <w:annotationRef/>
      </w:r>
      <w:r>
        <w:t>What does this stand for?</w:t>
      </w:r>
    </w:p>
  </w:comment>
  <w:comment w:id="1744" w:author="Adam Terry" w:date="2022-09-23T17:58:00Z" w:initials="AT">
    <w:p w14:paraId="02EB5A9A" w14:textId="77777777" w:rsidR="00F7567B" w:rsidRDefault="00F7567B" w:rsidP="00F7567B">
      <w:pPr>
        <w:pStyle w:val="CommentText"/>
      </w:pPr>
      <w:r>
        <w:rPr>
          <w:rStyle w:val="CommentReference"/>
        </w:rPr>
        <w:annotationRef/>
      </w:r>
      <w:r>
        <w:t>Expand all these</w:t>
      </w:r>
    </w:p>
  </w:comment>
  <w:comment w:id="1894" w:author="Chanda Nxumalo" w:date="2022-09-28T06:50:00Z" w:initials="CN">
    <w:p w14:paraId="6C152A1B" w14:textId="77777777" w:rsidR="00A34768" w:rsidRDefault="00A34768">
      <w:r>
        <w:rPr>
          <w:rStyle w:val="CommentReference"/>
        </w:rPr>
        <w:annotationRef/>
      </w:r>
      <w:r>
        <w:rPr>
          <w:rFonts w:ascii="Verdana" w:hAnsi="Verdana"/>
        </w:rPr>
        <w:t>Why are we doing 1 decimal point here but not in the others? Insert commas also for thousands</w:t>
      </w:r>
    </w:p>
  </w:comment>
  <w:comment w:id="1923" w:author="Chanda Nxumalo" w:date="2022-09-28T06:49:00Z" w:initials="CN">
    <w:p w14:paraId="0242EE65" w14:textId="2B71EA4D" w:rsidR="001025B4" w:rsidRDefault="001025B4">
      <w:r>
        <w:rPr>
          <w:rStyle w:val="CommentReference"/>
        </w:rPr>
        <w:annotationRef/>
      </w:r>
      <w:r>
        <w:rPr>
          <w:rFonts w:ascii="Verdana" w:hAnsi="Verdana"/>
        </w:rPr>
        <w:t>Fix font</w:t>
      </w:r>
    </w:p>
  </w:comment>
  <w:comment w:id="1930" w:author="Chanda Nxumalo" w:date="2022-09-28T06:54:00Z" w:initials="CN">
    <w:p w14:paraId="20982916" w14:textId="6032EA52" w:rsidR="0065402C" w:rsidRDefault="0065402C">
      <w:r>
        <w:rPr>
          <w:rStyle w:val="CommentReference"/>
        </w:rPr>
        <w:annotationRef/>
      </w:r>
      <w:r>
        <w:rPr>
          <w:rFonts w:ascii="Verdana" w:hAnsi="Verdana"/>
        </w:rPr>
        <w:t xml:space="preserve">What are we saying here. </w:t>
      </w:r>
      <w:r>
        <w:rPr>
          <w:rFonts w:ascii="Verdana" w:hAnsi="Verdana"/>
        </w:rPr>
        <w:fldChar w:fldCharType="begin"/>
      </w:r>
      <w:r>
        <w:rPr>
          <w:rFonts w:ascii="Verdana" w:hAnsi="Verdana"/>
        </w:rPr>
        <w:instrText xml:space="preserve"> HYPERLINK "mailto:adam@harmattanrenewables.com" </w:instrText>
      </w:r>
      <w:bookmarkStart w:id="1939" w:name="_@_2BF98BA9352C684B9591643F3F3E0CEFZ"/>
      <w:r>
        <w:rPr>
          <w:rFonts w:ascii="Verdana" w:hAnsi="Verdana"/>
        </w:rPr>
        <w:fldChar w:fldCharType="separate"/>
      </w:r>
      <w:bookmarkEnd w:id="1939"/>
      <w:r w:rsidRPr="0065402C">
        <w:rPr>
          <w:rStyle w:val="Mention"/>
          <w:rFonts w:ascii="Verdana" w:hAnsi="Verdana"/>
          <w:noProof/>
        </w:rPr>
        <w:t>@Adam Terry</w:t>
      </w:r>
      <w:r>
        <w:rPr>
          <w:rFonts w:ascii="Verdana" w:hAnsi="Verdana"/>
        </w:rPr>
        <w:fldChar w:fldCharType="end"/>
      </w:r>
      <w:r>
        <w:rPr>
          <w:rFonts w:ascii="Verdana" w:hAnsi="Verdana"/>
        </w:rPr>
        <w:t xml:space="preserve"> is this weather adjusted helpful?</w:t>
      </w:r>
    </w:p>
  </w:comment>
  <w:comment w:id="1943" w:author="Chanda Nxumalo" w:date="2022-09-28T06:55:00Z" w:initials="CN">
    <w:p w14:paraId="6E937602" w14:textId="77777777" w:rsidR="0065402C" w:rsidRDefault="0065402C">
      <w:r>
        <w:rPr>
          <w:rStyle w:val="CommentReference"/>
        </w:rPr>
        <w:annotationRef/>
      </w:r>
      <w:r>
        <w:rPr>
          <w:rFonts w:ascii="Verdana" w:hAnsi="Verdana"/>
        </w:rPr>
        <w:t>We have not stated anywhere what we do or do not receive from the operator</w:t>
      </w:r>
    </w:p>
  </w:comment>
  <w:comment w:id="1953" w:author="Chanda Nxumalo" w:date="2022-09-28T07:06:00Z" w:initials="CN">
    <w:p w14:paraId="24AD8CBB" w14:textId="77777777" w:rsidR="004952B3" w:rsidRDefault="004952B3">
      <w:r>
        <w:rPr>
          <w:rStyle w:val="CommentReference"/>
        </w:rPr>
        <w:annotationRef/>
      </w:r>
      <w:r>
        <w:rPr>
          <w:rFonts w:ascii="Verdana" w:hAnsi="Verdana"/>
        </w:rPr>
        <w:t>Measurement or data?</w:t>
      </w:r>
    </w:p>
  </w:comment>
  <w:comment w:id="2115" w:author="Chanda Nxumalo" w:date="2022-09-28T07:06:00Z" w:initials="CN">
    <w:p w14:paraId="63EEFD40" w14:textId="42410B41" w:rsidR="000E07E2" w:rsidRDefault="000E07E2">
      <w:r>
        <w:rPr>
          <w:rStyle w:val="CommentReference"/>
        </w:rPr>
        <w:annotationRef/>
      </w:r>
      <w:r>
        <w:rPr>
          <w:rFonts w:ascii="Verdana" w:hAnsi="Verdana"/>
        </w:rPr>
        <w:t>Why are you showing months pre cod? Delete and fix graph so they aren’t on there. Put images below each other there is enough space</w:t>
      </w:r>
    </w:p>
  </w:comment>
  <w:comment w:id="2161" w:author="Chanda Nxumalo" w:date="2022-09-28T07:10:00Z" w:initials="CN">
    <w:p w14:paraId="7E0B81B4" w14:textId="294318EE" w:rsidR="005E48BF" w:rsidRDefault="005E48BF">
      <w:r>
        <w:rPr>
          <w:rStyle w:val="CommentReference"/>
        </w:rPr>
        <w:annotationRef/>
      </w:r>
      <w:r>
        <w:rPr>
          <w:rFonts w:ascii="Verdana" w:hAnsi="Verdana"/>
        </w:rPr>
        <w:fldChar w:fldCharType="begin"/>
      </w:r>
      <w:r>
        <w:rPr>
          <w:rFonts w:ascii="Verdana" w:hAnsi="Verdana"/>
        </w:rPr>
        <w:instrText xml:space="preserve"> HYPERLINK "mailto:mutali@harmattanrenewables.com" </w:instrText>
      </w:r>
      <w:bookmarkStart w:id="2174" w:name="_@_039D2FA709FE7A4690525545C593A48CZ"/>
      <w:r>
        <w:rPr>
          <w:rFonts w:ascii="Verdana" w:hAnsi="Verdana"/>
        </w:rPr>
        <w:fldChar w:fldCharType="separate"/>
      </w:r>
      <w:bookmarkEnd w:id="2174"/>
      <w:r w:rsidRPr="005E48BF">
        <w:rPr>
          <w:rStyle w:val="Mention"/>
          <w:rFonts w:ascii="Verdana" w:hAnsi="Verdana"/>
          <w:noProof/>
        </w:rPr>
        <w:t>@Mutali Nepfumbada</w:t>
      </w:r>
      <w:r>
        <w:rPr>
          <w:rFonts w:ascii="Verdana" w:hAnsi="Verdana"/>
        </w:rPr>
        <w:fldChar w:fldCharType="end"/>
      </w:r>
      <w:r>
        <w:rPr>
          <w:rFonts w:ascii="Verdana" w:hAnsi="Verdana"/>
        </w:rPr>
        <w:t xml:space="preserve"> did you go check the weather data we used for thewind projects - hey have solar maps. Is this a general underperformance country wide or is this only Mediclinic sites</w:t>
      </w:r>
    </w:p>
  </w:comment>
  <w:comment w:id="2177" w:author="Chanda Nxumalo" w:date="2022-09-28T07:10:00Z" w:initials="CN">
    <w:p w14:paraId="7FD349AC" w14:textId="1A00AF09" w:rsidR="009A1A60" w:rsidRDefault="009A1A60">
      <w:r>
        <w:rPr>
          <w:rStyle w:val="CommentReference"/>
        </w:rPr>
        <w:annotationRef/>
      </w:r>
      <w:r>
        <w:rPr>
          <w:rFonts w:ascii="Verdana" w:hAnsi="Verdana"/>
        </w:rPr>
        <w:fldChar w:fldCharType="begin"/>
      </w:r>
      <w:r>
        <w:rPr>
          <w:rFonts w:ascii="Verdana" w:hAnsi="Verdana"/>
        </w:rPr>
        <w:instrText xml:space="preserve"> HYPERLINK "mailto:adam@harmattanrenewables.com" </w:instrText>
      </w:r>
      <w:bookmarkStart w:id="2179" w:name="_@_F54F2BE6DDF85340ACE4A3A5A570862DZ"/>
      <w:r>
        <w:rPr>
          <w:rFonts w:ascii="Verdana" w:hAnsi="Verdana"/>
        </w:rPr>
        <w:fldChar w:fldCharType="separate"/>
      </w:r>
      <w:bookmarkEnd w:id="2179"/>
      <w:r w:rsidRPr="009A1A60">
        <w:rPr>
          <w:rStyle w:val="Mention"/>
          <w:rFonts w:ascii="Verdana" w:hAnsi="Verdana"/>
          <w:noProof/>
        </w:rPr>
        <w:t>@Adam Terry</w:t>
      </w:r>
      <w:r>
        <w:rPr>
          <w:rFonts w:ascii="Verdana" w:hAnsi="Verdana"/>
        </w:rPr>
        <w:fldChar w:fldCharType="end"/>
      </w:r>
      <w:r>
        <w:rPr>
          <w:rFonts w:ascii="Verdana" w:hAnsi="Verdana"/>
        </w:rPr>
        <w:t xml:space="preserve"> do we not need to just look at the irradiance data used and amend forecast?</w:t>
      </w:r>
    </w:p>
  </w:comment>
  <w:comment w:id="2189" w:author="Chanda Nxumalo" w:date="2022-09-28T07:12:00Z" w:initials="CN">
    <w:p w14:paraId="3EC7541B" w14:textId="77777777" w:rsidR="0054169B" w:rsidRDefault="0054169B">
      <w:r>
        <w:rPr>
          <w:rStyle w:val="CommentReference"/>
        </w:rPr>
        <w:annotationRef/>
      </w:r>
      <w:r>
        <w:rPr>
          <w:rFonts w:ascii="Verdana" w:hAnsi="Verdana"/>
        </w:rPr>
        <w:t>Is contract in place?</w:t>
      </w:r>
    </w:p>
  </w:comment>
  <w:comment w:id="2190" w:author="Chanda Nxumalo" w:date="2022-09-28T07:12:00Z" w:initials="CN">
    <w:p w14:paraId="19E6B892" w14:textId="77777777" w:rsidR="00B13DF7" w:rsidRDefault="00B13DF7">
      <w:r>
        <w:rPr>
          <w:rStyle w:val="CommentReference"/>
        </w:rPr>
        <w:annotationRef/>
      </w:r>
      <w:r>
        <w:rPr>
          <w:rFonts w:ascii="Verdana" w:hAnsi="Verdana"/>
        </w:rPr>
        <w:t>How is this calculated? How have we calculated and how have they?</w:t>
      </w:r>
    </w:p>
  </w:comment>
  <w:comment w:id="2191" w:author="Chanda Nxumalo" w:date="2022-09-28T07:13:00Z" w:initials="CN">
    <w:p w14:paraId="7EE9F6DE" w14:textId="77777777" w:rsidR="00656C3F" w:rsidRDefault="00656C3F">
      <w:r>
        <w:rPr>
          <w:rStyle w:val="CommentReference"/>
        </w:rPr>
        <w:annotationRef/>
      </w:r>
      <w:r>
        <w:rPr>
          <w:rFonts w:ascii="Verdana" w:hAnsi="Verdana"/>
        </w:rPr>
        <w:t>Is the ability to claim only over a 1 year period?</w:t>
      </w:r>
    </w:p>
  </w:comment>
  <w:comment w:id="2343" w:author="Chanda Nxumalo" w:date="2022-09-28T07:11:00Z" w:initials="CN">
    <w:p w14:paraId="38006D70" w14:textId="35AE215B" w:rsidR="009A1A60" w:rsidRDefault="009A1A60">
      <w:r>
        <w:rPr>
          <w:rStyle w:val="CommentReference"/>
        </w:rPr>
        <w:annotationRef/>
      </w:r>
      <w:r>
        <w:rPr>
          <w:rFonts w:ascii="Verdana" w:hAnsi="Verdana"/>
        </w:rPr>
        <w:t>Move images one below the other</w:t>
      </w:r>
    </w:p>
  </w:comment>
  <w:comment w:id="2344" w:author="Chanda Nxumalo" w:date="2022-09-28T07:11:00Z" w:initials="CN">
    <w:p w14:paraId="4EB8E37A" w14:textId="77777777" w:rsidR="009A1A60" w:rsidRDefault="009A1A60">
      <w:r>
        <w:rPr>
          <w:rStyle w:val="CommentReference"/>
        </w:rPr>
        <w:annotationRef/>
      </w:r>
      <w:r>
        <w:rPr>
          <w:rFonts w:ascii="Verdana" w:hAnsi="Verdana"/>
        </w:rPr>
        <w:t>Remove blank data points</w:t>
      </w:r>
    </w:p>
  </w:comment>
  <w:comment w:id="2376" w:author="Chanda Nxumalo" w:date="2022-09-28T07:15:00Z" w:initials="CN">
    <w:p w14:paraId="7728A2A7" w14:textId="77777777" w:rsidR="009E2E00" w:rsidRDefault="009E2E00">
      <w:r>
        <w:rPr>
          <w:rStyle w:val="CommentReference"/>
        </w:rPr>
        <w:annotationRef/>
      </w:r>
      <w:r>
        <w:rPr>
          <w:rFonts w:ascii="Verdana" w:hAnsi="Verdana"/>
        </w:rPr>
        <w:t>Check in O&amp;M contract if this is excluded event</w:t>
      </w:r>
    </w:p>
  </w:comment>
  <w:comment w:id="2384" w:author="Chanda Nxumalo" w:date="2022-09-28T07:16:00Z" w:initials="CN">
    <w:p w14:paraId="5C2D438F" w14:textId="77777777" w:rsidR="003A2653" w:rsidRDefault="003A2653">
      <w:r>
        <w:rPr>
          <w:rStyle w:val="CommentReference"/>
        </w:rPr>
        <w:annotationRef/>
      </w:r>
      <w:r>
        <w:rPr>
          <w:rFonts w:ascii="Verdana" w:hAnsi="Verdana"/>
        </w:rPr>
        <w:t>But this section is about PR??</w:t>
      </w:r>
    </w:p>
  </w:comment>
  <w:comment w:id="2385" w:author="Chanda Nxumalo" w:date="2022-09-28T07:20:00Z" w:initials="CN">
    <w:p w14:paraId="383E13E8" w14:textId="77777777" w:rsidR="00B06D61" w:rsidRDefault="00B06D61">
      <w:r>
        <w:rPr>
          <w:rStyle w:val="CommentReference"/>
        </w:rPr>
        <w:annotationRef/>
      </w:r>
      <w:r>
        <w:rPr>
          <w:rFonts w:ascii="Verdana" w:hAnsi="Verdana"/>
        </w:rPr>
        <w:t>Delete T as leaving for the comment for you</w:t>
      </w:r>
    </w:p>
  </w:comment>
  <w:comment w:id="2391" w:author="Chanda Nxumalo" w:date="2022-09-28T07:18:00Z" w:initials="CN">
    <w:p w14:paraId="1A4DDB5D" w14:textId="432D0D83" w:rsidR="00073A34" w:rsidRDefault="00073A34">
      <w:r>
        <w:rPr>
          <w:rStyle w:val="CommentReference"/>
        </w:rPr>
        <w:annotationRef/>
      </w:r>
      <w:r>
        <w:rPr>
          <w:rFonts w:ascii="Verdana" w:hAnsi="Verdana"/>
        </w:rPr>
        <w:t>Again how is this calculated by them and by us</w:t>
      </w:r>
    </w:p>
  </w:comment>
  <w:comment w:id="2545" w:author="Chanda Nxumalo" w:date="2022-09-28T07:18:00Z" w:initials="CN">
    <w:p w14:paraId="7C234266" w14:textId="77777777" w:rsidR="00073A34" w:rsidRDefault="00073A34">
      <w:r>
        <w:rPr>
          <w:rStyle w:val="CommentReference"/>
        </w:rPr>
        <w:annotationRef/>
      </w:r>
      <w:r>
        <w:rPr>
          <w:rFonts w:ascii="Verdana" w:hAnsi="Verdana"/>
        </w:rPr>
        <w:t>fix</w:t>
      </w:r>
    </w:p>
  </w:comment>
  <w:comment w:id="2559" w:author="Chanda Nxumalo" w:date="2022-09-28T07:21:00Z" w:initials="CN">
    <w:p w14:paraId="24D043E6" w14:textId="77777777" w:rsidR="00AE7BE3" w:rsidRDefault="00AE7BE3">
      <w:r>
        <w:rPr>
          <w:rStyle w:val="CommentReference"/>
        </w:rPr>
        <w:annotationRef/>
      </w:r>
      <w:r>
        <w:rPr>
          <w:rFonts w:ascii="Verdana" w:hAnsi="Verdana"/>
        </w:rPr>
        <w:t>What are we seeing and what needs to be done?</w:t>
      </w:r>
    </w:p>
  </w:comment>
  <w:comment w:id="2560" w:author="Chanda Nxumalo" w:date="2022-09-28T07:21:00Z" w:initials="CN">
    <w:p w14:paraId="029B8853" w14:textId="77777777" w:rsidR="00AE7BE3" w:rsidRDefault="00AE7BE3">
      <w:r>
        <w:rPr>
          <w:rStyle w:val="CommentReference"/>
        </w:rPr>
        <w:annotationRef/>
      </w:r>
      <w:r>
        <w:rPr>
          <w:rFonts w:ascii="Verdana" w:hAnsi="Verdana"/>
        </w:rPr>
        <w:t xml:space="preserve">We need a proper explanation somewhere of why the pant can’t operate in loadeshedding - get inverter data and info </w:t>
      </w:r>
    </w:p>
  </w:comment>
  <w:comment w:id="2575" w:author="Chanda Nxumalo" w:date="2022-09-28T06:49:00Z" w:initials="CN">
    <w:p w14:paraId="3B93B739" w14:textId="72BFEECF" w:rsidR="009536CB" w:rsidRDefault="009536CB" w:rsidP="009536CB">
      <w:r>
        <w:rPr>
          <w:rStyle w:val="CommentReference"/>
        </w:rPr>
        <w:annotationRef/>
      </w:r>
      <w:r>
        <w:rPr>
          <w:rFonts w:ascii="Verdana" w:hAnsi="Verdana"/>
        </w:rPr>
        <w:t>Finish sentence</w:t>
      </w:r>
    </w:p>
  </w:comment>
  <w:comment w:id="2591" w:author="Adam Terry" w:date="2022-09-23T17:59:00Z" w:initials="AT">
    <w:p w14:paraId="4ECDBBB9" w14:textId="77777777" w:rsidR="00F5760E" w:rsidRDefault="00F5760E" w:rsidP="00F5760E">
      <w:pPr>
        <w:pStyle w:val="CommentText"/>
      </w:pPr>
      <w:r>
        <w:rPr>
          <w:rStyle w:val="CommentReference"/>
        </w:rPr>
        <w:annotationRef/>
      </w:r>
      <w:r>
        <w:t>What does this stand for?</w:t>
      </w:r>
    </w:p>
  </w:comment>
  <w:comment w:id="2594" w:author="Adam Terry" w:date="2022-09-23T17:58:00Z" w:initials="AT">
    <w:p w14:paraId="45A796F3" w14:textId="77777777" w:rsidR="00F5760E" w:rsidRDefault="00F5760E" w:rsidP="00F5760E">
      <w:pPr>
        <w:pStyle w:val="CommentText"/>
      </w:pPr>
      <w:r>
        <w:rPr>
          <w:rStyle w:val="CommentReference"/>
        </w:rPr>
        <w:annotationRef/>
      </w:r>
      <w:r>
        <w:t>Expand all these</w:t>
      </w:r>
    </w:p>
  </w:comment>
  <w:comment w:id="2650" w:author="Thulani Ndaba" w:date="2022-09-20T15:51:00Z" w:initials="TN">
    <w:p w14:paraId="2CE8E46B" w14:textId="77777777" w:rsidR="009536CB" w:rsidRDefault="009536CB" w:rsidP="009536CB">
      <w:pPr>
        <w:pStyle w:val="CommentText"/>
      </w:pPr>
      <w:r>
        <w:rPr>
          <w:rStyle w:val="CommentReference"/>
        </w:rPr>
        <w:annotationRef/>
      </w:r>
      <w:r>
        <w:rPr>
          <w:lang w:val="en-ZA"/>
        </w:rPr>
        <w:fldChar w:fldCharType="begin"/>
      </w:r>
      <w:r>
        <w:rPr>
          <w:lang w:val="en-ZA"/>
        </w:rPr>
        <w:instrText xml:space="preserve"> HYPERLINK "mailto:mutali@harmattanrenewables.com" </w:instrText>
      </w:r>
      <w:bookmarkStart w:id="2651" w:name="_@_03578669FCAB21499077242F985F42CDZ"/>
      <w:r>
        <w:rPr>
          <w:lang w:val="en-ZA"/>
        </w:rPr>
        <w:fldChar w:fldCharType="separate"/>
      </w:r>
      <w:bookmarkEnd w:id="2651"/>
      <w:r w:rsidRPr="00764D7D">
        <w:rPr>
          <w:rStyle w:val="Mention"/>
          <w:noProof/>
          <w:lang w:val="en-ZA"/>
        </w:rPr>
        <w:t>@Mutali Nepfumbada</w:t>
      </w:r>
      <w:r>
        <w:rPr>
          <w:lang w:val="en-ZA"/>
        </w:rPr>
        <w:fldChar w:fldCharType="end"/>
      </w:r>
      <w:r>
        <w:rPr>
          <w:lang w:val="en-ZA"/>
        </w:rPr>
        <w:t xml:space="preserve"> can we colour code the numbers. Negative as red, positive as green. Suits don't like reading.</w:t>
      </w:r>
    </w:p>
  </w:comment>
  <w:comment w:id="2659" w:author="Adam Terry" w:date="2022-09-23T17:59:00Z" w:initials="AT">
    <w:p w14:paraId="7D8FA71F" w14:textId="77777777" w:rsidR="009536CB" w:rsidRDefault="009536CB" w:rsidP="009536CB">
      <w:pPr>
        <w:pStyle w:val="CommentText"/>
      </w:pPr>
      <w:r>
        <w:rPr>
          <w:rStyle w:val="CommentReference"/>
        </w:rPr>
        <w:annotationRef/>
      </w:r>
      <w:r>
        <w:t>What does this stand for?</w:t>
      </w:r>
    </w:p>
  </w:comment>
  <w:comment w:id="2662" w:author="Adam Terry" w:date="2022-09-23T17:58:00Z" w:initials="AT">
    <w:p w14:paraId="0B0B50B1" w14:textId="77777777" w:rsidR="009536CB" w:rsidRDefault="009536CB" w:rsidP="009536CB">
      <w:pPr>
        <w:pStyle w:val="CommentText"/>
      </w:pPr>
      <w:r>
        <w:rPr>
          <w:rStyle w:val="CommentReference"/>
        </w:rPr>
        <w:annotationRef/>
      </w:r>
      <w:r>
        <w:t>Expand all these</w:t>
      </w:r>
    </w:p>
  </w:comment>
  <w:comment w:id="2728" w:author="Chanda Nxumalo" w:date="2022-09-28T06:50:00Z" w:initials="CN">
    <w:p w14:paraId="4C2356AA" w14:textId="77777777" w:rsidR="009536CB" w:rsidRDefault="009536CB" w:rsidP="009536CB">
      <w:r>
        <w:rPr>
          <w:rStyle w:val="CommentReference"/>
        </w:rPr>
        <w:annotationRef/>
      </w:r>
      <w:r>
        <w:rPr>
          <w:rFonts w:ascii="Verdana" w:hAnsi="Verdana"/>
        </w:rPr>
        <w:t>Why are we doing 1 decimal point here but not in the others? Insert commas also for thousands</w:t>
      </w:r>
    </w:p>
  </w:comment>
  <w:comment w:id="2757" w:author="Chanda Nxumalo" w:date="2022-09-28T06:49:00Z" w:initials="CN">
    <w:p w14:paraId="02C092BA" w14:textId="77777777" w:rsidR="009536CB" w:rsidRDefault="009536CB" w:rsidP="009536CB">
      <w:r>
        <w:rPr>
          <w:rStyle w:val="CommentReference"/>
        </w:rPr>
        <w:annotationRef/>
      </w:r>
      <w:r>
        <w:rPr>
          <w:rFonts w:ascii="Verdana" w:hAnsi="Verdana"/>
        </w:rPr>
        <w:t>Fix font</w:t>
      </w:r>
    </w:p>
  </w:comment>
  <w:comment w:id="2764" w:author="Chanda Nxumalo" w:date="2022-09-28T06:54:00Z" w:initials="CN">
    <w:p w14:paraId="30C98A51" w14:textId="77777777" w:rsidR="009536CB" w:rsidRDefault="009536CB" w:rsidP="009536CB">
      <w:r>
        <w:rPr>
          <w:rStyle w:val="CommentReference"/>
        </w:rPr>
        <w:annotationRef/>
      </w:r>
      <w:r>
        <w:rPr>
          <w:rFonts w:ascii="Verdana" w:hAnsi="Verdana"/>
        </w:rPr>
        <w:t xml:space="preserve">What are we saying here. </w:t>
      </w:r>
      <w:r>
        <w:rPr>
          <w:rFonts w:ascii="Verdana" w:hAnsi="Verdana"/>
        </w:rPr>
        <w:fldChar w:fldCharType="begin"/>
      </w:r>
      <w:r>
        <w:rPr>
          <w:rFonts w:ascii="Verdana" w:hAnsi="Verdana"/>
        </w:rPr>
        <w:instrText xml:space="preserve"> HYPERLINK "mailto:adam@harmattanrenewables.com" </w:instrText>
      </w:r>
      <w:bookmarkStart w:id="2766" w:name="_@_DFD368EB8926F547BF51174B571AEB35Z"/>
      <w:r>
        <w:rPr>
          <w:rFonts w:ascii="Verdana" w:hAnsi="Verdana"/>
        </w:rPr>
        <w:fldChar w:fldCharType="separate"/>
      </w:r>
      <w:bookmarkEnd w:id="2766"/>
      <w:r w:rsidRPr="0065402C">
        <w:rPr>
          <w:rStyle w:val="Mention"/>
          <w:rFonts w:ascii="Verdana" w:hAnsi="Verdana"/>
          <w:noProof/>
        </w:rPr>
        <w:t>@Adam Terry</w:t>
      </w:r>
      <w:r>
        <w:rPr>
          <w:rFonts w:ascii="Verdana" w:hAnsi="Verdana"/>
        </w:rPr>
        <w:fldChar w:fldCharType="end"/>
      </w:r>
      <w:r>
        <w:rPr>
          <w:rFonts w:ascii="Verdana" w:hAnsi="Verdana"/>
        </w:rPr>
        <w:t xml:space="preserve"> is this weather adjusted helpful?</w:t>
      </w:r>
    </w:p>
  </w:comment>
  <w:comment w:id="2769" w:author="Chanda Nxumalo" w:date="2022-09-28T06:55:00Z" w:initials="CN">
    <w:p w14:paraId="3ECC075E" w14:textId="77777777" w:rsidR="009536CB" w:rsidRDefault="009536CB" w:rsidP="009536CB">
      <w:r>
        <w:rPr>
          <w:rStyle w:val="CommentReference"/>
        </w:rPr>
        <w:annotationRef/>
      </w:r>
      <w:r>
        <w:rPr>
          <w:rFonts w:ascii="Verdana" w:hAnsi="Verdana"/>
        </w:rPr>
        <w:t>We have not stated anywhere what we do or do not receive from the operator</w:t>
      </w:r>
    </w:p>
  </w:comment>
  <w:comment w:id="2797" w:author="Thulani Ndaba" w:date="2022-09-20T15:51:00Z" w:initials="TN">
    <w:p w14:paraId="0996AC59" w14:textId="26386AAC" w:rsidR="00C3627C" w:rsidRDefault="00C3627C" w:rsidP="00C3627C">
      <w:pPr>
        <w:pStyle w:val="CommentText"/>
      </w:pPr>
      <w:r>
        <w:rPr>
          <w:rStyle w:val="CommentReference"/>
        </w:rPr>
        <w:annotationRef/>
      </w:r>
      <w:r>
        <w:rPr>
          <w:lang w:val="en-ZA"/>
        </w:rPr>
        <w:fldChar w:fldCharType="begin"/>
      </w:r>
      <w:r>
        <w:rPr>
          <w:lang w:val="en-ZA"/>
        </w:rPr>
        <w:instrText xml:space="preserve"> HYPERLINK "mailto:mutali@harmattanrenewables.com" </w:instrText>
      </w:r>
      <w:bookmarkStart w:id="2803" w:name="_@_C8BD750EFF2D4D9A9E6FD8DAE5E41BEAZ"/>
      <w:r>
        <w:rPr>
          <w:lang w:val="en-ZA"/>
        </w:rPr>
        <w:fldChar w:fldCharType="separate"/>
      </w:r>
      <w:bookmarkEnd w:id="2803"/>
      <w:r w:rsidRPr="00764D7D">
        <w:rPr>
          <w:rStyle w:val="Mention"/>
          <w:noProof/>
          <w:lang w:val="en-ZA"/>
        </w:rPr>
        <w:t>@Mutali Nepfumbada</w:t>
      </w:r>
      <w:r>
        <w:rPr>
          <w:lang w:val="en-ZA"/>
        </w:rPr>
        <w:fldChar w:fldCharType="end"/>
      </w:r>
      <w:r>
        <w:rPr>
          <w:lang w:val="en-ZA"/>
        </w:rPr>
        <w:t xml:space="preserve"> can we colour code the numbers. Negative as red, positive as green. Suits don't like reading.</w:t>
      </w:r>
    </w:p>
  </w:comment>
  <w:comment w:id="2812" w:author="Adam Terry" w:date="2022-09-23T17:59:00Z" w:initials="AT">
    <w:p w14:paraId="745E82F5" w14:textId="77777777" w:rsidR="00C3627C" w:rsidRDefault="00C3627C" w:rsidP="00C3627C">
      <w:pPr>
        <w:pStyle w:val="CommentText"/>
      </w:pPr>
      <w:r>
        <w:rPr>
          <w:rStyle w:val="CommentReference"/>
        </w:rPr>
        <w:annotationRef/>
      </w:r>
      <w:r>
        <w:t>What does this stand for?</w:t>
      </w:r>
    </w:p>
  </w:comment>
  <w:comment w:id="2818" w:author="Adam Terry" w:date="2022-09-23T17:58:00Z" w:initials="AT">
    <w:p w14:paraId="68D2ECC9" w14:textId="77777777" w:rsidR="00C3627C" w:rsidRDefault="00C3627C" w:rsidP="00C3627C">
      <w:pPr>
        <w:pStyle w:val="CommentText"/>
      </w:pPr>
      <w:r>
        <w:rPr>
          <w:rStyle w:val="CommentReference"/>
        </w:rPr>
        <w:annotationRef/>
      </w:r>
      <w:r>
        <w:t>Expand all these</w:t>
      </w:r>
    </w:p>
  </w:comment>
  <w:comment w:id="3025" w:author="Thulani Ndaba" w:date="2022-09-20T16:59:00Z" w:initials="TN">
    <w:p w14:paraId="65CC773E" w14:textId="77777777" w:rsidR="00C3627C" w:rsidRDefault="00C3627C" w:rsidP="00C3627C">
      <w:pPr>
        <w:pStyle w:val="CommentText"/>
      </w:pPr>
      <w:r>
        <w:rPr>
          <w:rStyle w:val="CommentReference"/>
        </w:rPr>
        <w:annotationRef/>
      </w:r>
      <w:r>
        <w:rPr>
          <w:lang w:val="en-ZA"/>
        </w:rPr>
        <w:t>Similar to above</w:t>
      </w:r>
    </w:p>
  </w:comment>
  <w:comment w:id="3560" w:author="Thulani Ndaba" w:date="2022-09-20T15:51:00Z" w:initials="TN">
    <w:p w14:paraId="0002553D" w14:textId="77777777" w:rsidR="007B2F80" w:rsidRDefault="007B2F80" w:rsidP="007B2F80">
      <w:pPr>
        <w:pStyle w:val="CommentText"/>
      </w:pPr>
      <w:r>
        <w:rPr>
          <w:rStyle w:val="CommentReference"/>
        </w:rPr>
        <w:annotationRef/>
      </w:r>
      <w:r>
        <w:rPr>
          <w:lang w:val="en-ZA"/>
        </w:rPr>
        <w:fldChar w:fldCharType="begin"/>
      </w:r>
      <w:r>
        <w:rPr>
          <w:lang w:val="en-ZA"/>
        </w:rPr>
        <w:instrText xml:space="preserve"> HYPERLINK "mailto:mutali@harmattanrenewables.com" </w:instrText>
      </w:r>
      <w:bookmarkStart w:id="3561" w:name="_@_C648F27A2FF3461F80BC66B6AE81C3D2Z"/>
      <w:r>
        <w:rPr>
          <w:lang w:val="en-ZA"/>
        </w:rPr>
        <w:fldChar w:fldCharType="separate"/>
      </w:r>
      <w:bookmarkEnd w:id="3561"/>
      <w:r w:rsidRPr="00764D7D">
        <w:rPr>
          <w:rStyle w:val="Mention"/>
          <w:noProof/>
          <w:lang w:val="en-ZA"/>
        </w:rPr>
        <w:t>@Mutali Nepfumbada</w:t>
      </w:r>
      <w:r>
        <w:rPr>
          <w:lang w:val="en-ZA"/>
        </w:rPr>
        <w:fldChar w:fldCharType="end"/>
      </w:r>
      <w:r>
        <w:rPr>
          <w:lang w:val="en-ZA"/>
        </w:rPr>
        <w:t xml:space="preserve"> can we colour code the numbers. Negative as red, positive as green. Suits don't like reading.</w:t>
      </w:r>
    </w:p>
  </w:comment>
  <w:comment w:id="3569" w:author="Adam Terry" w:date="2022-09-23T17:59:00Z" w:initials="AT">
    <w:p w14:paraId="748CC346" w14:textId="77777777" w:rsidR="007B2F80" w:rsidRDefault="007B2F80" w:rsidP="007B2F80">
      <w:pPr>
        <w:pStyle w:val="CommentText"/>
      </w:pPr>
      <w:r>
        <w:rPr>
          <w:rStyle w:val="CommentReference"/>
        </w:rPr>
        <w:annotationRef/>
      </w:r>
      <w:r>
        <w:t>What does this stand for?</w:t>
      </w:r>
    </w:p>
  </w:comment>
  <w:comment w:id="3572" w:author="Adam Terry" w:date="2022-09-23T17:58:00Z" w:initials="AT">
    <w:p w14:paraId="572C4486" w14:textId="77777777" w:rsidR="007B2F80" w:rsidRDefault="007B2F80" w:rsidP="007B2F80">
      <w:pPr>
        <w:pStyle w:val="CommentText"/>
      </w:pPr>
      <w:r>
        <w:rPr>
          <w:rStyle w:val="CommentReference"/>
        </w:rPr>
        <w:annotationRef/>
      </w:r>
      <w:r>
        <w:t>Expand all these</w:t>
      </w:r>
    </w:p>
  </w:comment>
  <w:comment w:id="3626" w:author="Thulani Ndaba" w:date="2022-09-20T15:51:00Z" w:initials="TN">
    <w:p w14:paraId="018DE65E" w14:textId="77777777" w:rsidR="006A14D5" w:rsidRDefault="006A14D5" w:rsidP="006A14D5">
      <w:pPr>
        <w:pStyle w:val="CommentText"/>
      </w:pPr>
      <w:r>
        <w:rPr>
          <w:rStyle w:val="CommentReference"/>
        </w:rPr>
        <w:annotationRef/>
      </w:r>
      <w:r>
        <w:rPr>
          <w:lang w:val="en-ZA"/>
        </w:rPr>
        <w:fldChar w:fldCharType="begin"/>
      </w:r>
      <w:r>
        <w:rPr>
          <w:lang w:val="en-ZA"/>
        </w:rPr>
        <w:instrText xml:space="preserve"> HYPERLINK "mailto:mutali@harmattanrenewables.com" </w:instrText>
      </w:r>
      <w:bookmarkStart w:id="3627" w:name="_@_954D5EA69383497B990410CE087EE7A8Z"/>
      <w:r>
        <w:rPr>
          <w:lang w:val="en-ZA"/>
        </w:rPr>
        <w:fldChar w:fldCharType="separate"/>
      </w:r>
      <w:bookmarkEnd w:id="3627"/>
      <w:r w:rsidRPr="00764D7D">
        <w:rPr>
          <w:rStyle w:val="Mention"/>
          <w:noProof/>
          <w:lang w:val="en-ZA"/>
        </w:rPr>
        <w:t>@Mutali Nepfumbada</w:t>
      </w:r>
      <w:r>
        <w:rPr>
          <w:lang w:val="en-ZA"/>
        </w:rPr>
        <w:fldChar w:fldCharType="end"/>
      </w:r>
      <w:r>
        <w:rPr>
          <w:lang w:val="en-ZA"/>
        </w:rPr>
        <w:t xml:space="preserve"> can we colour code the numbers. Negative as red, positive as green. Suits don't like reading.</w:t>
      </w:r>
    </w:p>
  </w:comment>
  <w:comment w:id="3635" w:author="Adam Terry" w:date="2022-09-23T17:59:00Z" w:initials="AT">
    <w:p w14:paraId="3BCB5A66" w14:textId="77777777" w:rsidR="006A14D5" w:rsidRDefault="006A14D5" w:rsidP="006A14D5">
      <w:pPr>
        <w:pStyle w:val="CommentText"/>
      </w:pPr>
      <w:r>
        <w:rPr>
          <w:rStyle w:val="CommentReference"/>
        </w:rPr>
        <w:annotationRef/>
      </w:r>
      <w:r>
        <w:t>What does this stand for?</w:t>
      </w:r>
    </w:p>
  </w:comment>
  <w:comment w:id="3638" w:author="Adam Terry" w:date="2022-09-23T17:58:00Z" w:initials="AT">
    <w:p w14:paraId="0357D903" w14:textId="77777777" w:rsidR="006A14D5" w:rsidRDefault="006A14D5" w:rsidP="006A14D5">
      <w:pPr>
        <w:pStyle w:val="CommentText"/>
      </w:pPr>
      <w:r>
        <w:rPr>
          <w:rStyle w:val="CommentReference"/>
        </w:rPr>
        <w:annotationRef/>
      </w:r>
      <w:r>
        <w:t>Expand all these</w:t>
      </w:r>
    </w:p>
  </w:comment>
  <w:comment w:id="3847" w:author="Thulani Ndaba" w:date="2022-09-20T15:51:00Z" w:initials="TN">
    <w:p w14:paraId="1653C9EF" w14:textId="77777777" w:rsidR="00D56958" w:rsidRDefault="00D56958" w:rsidP="00977093">
      <w:pPr>
        <w:pStyle w:val="CommentText"/>
      </w:pPr>
      <w:r>
        <w:rPr>
          <w:rStyle w:val="CommentReference"/>
        </w:rPr>
        <w:annotationRef/>
      </w:r>
      <w:r>
        <w:rPr>
          <w:lang w:val="en-ZA"/>
        </w:rPr>
        <w:fldChar w:fldCharType="begin"/>
      </w:r>
      <w:r>
        <w:rPr>
          <w:lang w:val="en-ZA"/>
        </w:rPr>
        <w:instrText xml:space="preserve"> HYPERLINK "mailto:mutali@harmattanrenewables.com" </w:instrText>
      </w:r>
      <w:bookmarkStart w:id="3853" w:name="_@_1EBFECD65BE54BED84C9C80BA036C76FZ"/>
      <w:r>
        <w:rPr>
          <w:lang w:val="en-ZA"/>
        </w:rPr>
        <w:fldChar w:fldCharType="separate"/>
      </w:r>
      <w:bookmarkEnd w:id="3853"/>
      <w:r w:rsidRPr="00764D7D">
        <w:rPr>
          <w:rStyle w:val="Mention"/>
          <w:noProof/>
          <w:lang w:val="en-ZA"/>
        </w:rPr>
        <w:t>@Mutali Nepfumbada</w:t>
      </w:r>
      <w:r>
        <w:rPr>
          <w:lang w:val="en-ZA"/>
        </w:rPr>
        <w:fldChar w:fldCharType="end"/>
      </w:r>
      <w:r>
        <w:rPr>
          <w:lang w:val="en-ZA"/>
        </w:rPr>
        <w:t xml:space="preserve"> can we colour code the numbers. Negative as red, positive as green. Suits don't like reading.</w:t>
      </w:r>
    </w:p>
  </w:comment>
  <w:comment w:id="3862" w:author="Adam Terry" w:date="2022-09-23T17:59:00Z" w:initials="AT">
    <w:p w14:paraId="277690DF" w14:textId="77777777" w:rsidR="00977093" w:rsidRDefault="00977093" w:rsidP="00977093">
      <w:pPr>
        <w:pStyle w:val="CommentText"/>
      </w:pPr>
      <w:r>
        <w:rPr>
          <w:rStyle w:val="CommentReference"/>
        </w:rPr>
        <w:annotationRef/>
      </w:r>
      <w:r>
        <w:t>What does this stand for?</w:t>
      </w:r>
    </w:p>
  </w:comment>
  <w:comment w:id="3868" w:author="Adam Terry" w:date="2022-09-23T17:58:00Z" w:initials="AT">
    <w:p w14:paraId="0AA07396" w14:textId="77777777" w:rsidR="00977093" w:rsidRDefault="00977093" w:rsidP="00977093">
      <w:pPr>
        <w:pStyle w:val="CommentText"/>
      </w:pPr>
      <w:r>
        <w:rPr>
          <w:rStyle w:val="CommentReference"/>
        </w:rPr>
        <w:annotationRef/>
      </w:r>
      <w:r>
        <w:t>Expand all these</w:t>
      </w:r>
    </w:p>
  </w:comment>
  <w:comment w:id="4580" w:author="Thulani Ndaba" w:date="2022-09-20T17:14:00Z" w:initials="TN">
    <w:p w14:paraId="7F4E71C6" w14:textId="095DCF70" w:rsidR="00772EC9" w:rsidRDefault="00772EC9">
      <w:pPr>
        <w:pStyle w:val="CommentText"/>
      </w:pPr>
      <w:r>
        <w:rPr>
          <w:rStyle w:val="CommentReference"/>
        </w:rPr>
        <w:annotationRef/>
      </w:r>
      <w:r>
        <w:rPr>
          <w:lang w:val="en-ZA"/>
        </w:rPr>
        <w:fldChar w:fldCharType="begin"/>
      </w:r>
      <w:r>
        <w:rPr>
          <w:lang w:val="en-ZA"/>
        </w:rPr>
        <w:instrText xml:space="preserve"> HYPERLINK "mailto:mutali@harmattanrenewables.com" </w:instrText>
      </w:r>
      <w:bookmarkStart w:id="4582" w:name="_@_6854937C830A4A52992BF6573E036CF0Z"/>
      <w:r>
        <w:rPr>
          <w:lang w:val="en-ZA"/>
        </w:rPr>
        <w:fldChar w:fldCharType="separate"/>
      </w:r>
      <w:bookmarkEnd w:id="4582"/>
      <w:r w:rsidRPr="00772EC9">
        <w:rPr>
          <w:rStyle w:val="Mention"/>
          <w:noProof/>
          <w:lang w:val="en-ZA"/>
        </w:rPr>
        <w:t>@Mutali Nepfumbada</w:t>
      </w:r>
      <w:r>
        <w:rPr>
          <w:lang w:val="en-ZA"/>
        </w:rPr>
        <w:fldChar w:fldCharType="end"/>
      </w:r>
      <w:r>
        <w:rPr>
          <w:lang w:val="en-ZA"/>
        </w:rPr>
        <w:t xml:space="preserve"> I see this coming up a lot. I'm assuming they are up for performance assessment for year-1 of operations, of the DNP period?</w:t>
      </w:r>
    </w:p>
    <w:p w14:paraId="7F6FB682" w14:textId="77777777" w:rsidR="00772EC9" w:rsidRDefault="00772EC9">
      <w:pPr>
        <w:pStyle w:val="CommentText"/>
      </w:pPr>
    </w:p>
    <w:p w14:paraId="7E252466" w14:textId="77777777" w:rsidR="00772EC9" w:rsidRDefault="00772EC9" w:rsidP="009E40E6">
      <w:pPr>
        <w:pStyle w:val="CommentText"/>
      </w:pPr>
      <w:r>
        <w:rPr>
          <w:lang w:val="en-ZA"/>
        </w:rPr>
        <w:t xml:space="preserve">If that is the case, we might need to get some kind of concession from the owner's for performance assessment, to only review available data or COD be "virtually" moved to align with when data became available </w:t>
      </w:r>
    </w:p>
  </w:comment>
  <w:comment w:id="4581" w:author="Mutali Nepfumbada" w:date="2022-09-21T14:10:00Z" w:initials="MN">
    <w:p w14:paraId="2A33682B" w14:textId="77777777" w:rsidR="002916AC" w:rsidRDefault="002916AC">
      <w:pPr>
        <w:pStyle w:val="CommentText"/>
      </w:pPr>
      <w:r>
        <w:rPr>
          <w:rStyle w:val="CommentReference"/>
        </w:rPr>
        <w:annotationRef/>
      </w:r>
      <w:r>
        <w:rPr>
          <w:lang w:val="en-ZA"/>
        </w:rPr>
        <w:t>Added as a key risk</w:t>
      </w:r>
    </w:p>
  </w:comment>
  <w:comment w:id="4599" w:author="Thulani Ndaba" w:date="2022-09-20T15:51:00Z" w:initials="TN">
    <w:p w14:paraId="28CE6533" w14:textId="77777777" w:rsidR="00C16E69" w:rsidRDefault="00C16E69" w:rsidP="00C16E69">
      <w:pPr>
        <w:pStyle w:val="CommentText"/>
      </w:pPr>
      <w:r>
        <w:rPr>
          <w:rStyle w:val="CommentReference"/>
        </w:rPr>
        <w:annotationRef/>
      </w:r>
      <w:r>
        <w:rPr>
          <w:lang w:val="en-ZA"/>
        </w:rPr>
        <w:fldChar w:fldCharType="begin"/>
      </w:r>
      <w:r>
        <w:rPr>
          <w:lang w:val="en-ZA"/>
        </w:rPr>
        <w:instrText xml:space="preserve"> HYPERLINK "mailto:mutali@harmattanrenewables.com" </w:instrText>
      </w:r>
      <w:bookmarkStart w:id="4602" w:name="_@_B7CBA873C1C146BDA9F1880A6744D83CZ"/>
      <w:r>
        <w:rPr>
          <w:lang w:val="en-ZA"/>
        </w:rPr>
        <w:fldChar w:fldCharType="separate"/>
      </w:r>
      <w:bookmarkEnd w:id="4602"/>
      <w:r w:rsidRPr="00764D7D">
        <w:rPr>
          <w:rStyle w:val="Mention"/>
          <w:noProof/>
          <w:lang w:val="en-ZA"/>
        </w:rPr>
        <w:t>@Mutali Nepfumbada</w:t>
      </w:r>
      <w:r>
        <w:rPr>
          <w:lang w:val="en-ZA"/>
        </w:rPr>
        <w:fldChar w:fldCharType="end"/>
      </w:r>
      <w:r>
        <w:rPr>
          <w:lang w:val="en-ZA"/>
        </w:rPr>
        <w:t xml:space="preserve"> can we colour code the numbers. Negative as red, positive as green. Suits don't like reading.</w:t>
      </w:r>
    </w:p>
  </w:comment>
  <w:comment w:id="4610" w:author="Adam Terry" w:date="2022-09-23T17:59:00Z" w:initials="AT">
    <w:p w14:paraId="110D0D5A" w14:textId="77777777" w:rsidR="00C16E69" w:rsidRDefault="00C16E69" w:rsidP="00C16E69">
      <w:pPr>
        <w:pStyle w:val="CommentText"/>
      </w:pPr>
      <w:r>
        <w:rPr>
          <w:rStyle w:val="CommentReference"/>
        </w:rPr>
        <w:annotationRef/>
      </w:r>
      <w:r>
        <w:t>What does this stand for?</w:t>
      </w:r>
    </w:p>
  </w:comment>
  <w:comment w:id="4613" w:author="Adam Terry" w:date="2022-09-23T17:58:00Z" w:initials="AT">
    <w:p w14:paraId="3CC5F589" w14:textId="77777777" w:rsidR="00C16E69" w:rsidRDefault="00C16E69" w:rsidP="00C16E69">
      <w:pPr>
        <w:pStyle w:val="CommentText"/>
      </w:pPr>
      <w:r>
        <w:rPr>
          <w:rStyle w:val="CommentReference"/>
        </w:rPr>
        <w:annotationRef/>
      </w:r>
      <w:r>
        <w:t>Expand all these</w:t>
      </w:r>
    </w:p>
  </w:comment>
  <w:comment w:id="4672" w:author="Thulani Ndaba" w:date="2022-09-20T15:51:00Z" w:initials="TN">
    <w:p w14:paraId="25F99052" w14:textId="77777777" w:rsidR="007B2F80" w:rsidRDefault="007B2F80" w:rsidP="007B2F80">
      <w:pPr>
        <w:pStyle w:val="CommentText"/>
      </w:pPr>
      <w:r>
        <w:rPr>
          <w:rStyle w:val="CommentReference"/>
        </w:rPr>
        <w:annotationRef/>
      </w:r>
      <w:r>
        <w:rPr>
          <w:lang w:val="en-ZA"/>
        </w:rPr>
        <w:fldChar w:fldCharType="begin"/>
      </w:r>
      <w:r>
        <w:rPr>
          <w:lang w:val="en-ZA"/>
        </w:rPr>
        <w:instrText xml:space="preserve"> HYPERLINK "mailto:mutali@harmattanrenewables.com" </w:instrText>
      </w:r>
      <w:bookmarkStart w:id="4673" w:name="_@_8E0806BCE344473B88AA770F4DA71006Z"/>
      <w:r>
        <w:rPr>
          <w:lang w:val="en-ZA"/>
        </w:rPr>
        <w:fldChar w:fldCharType="separate"/>
      </w:r>
      <w:bookmarkEnd w:id="4673"/>
      <w:r w:rsidRPr="00764D7D">
        <w:rPr>
          <w:rStyle w:val="Mention"/>
          <w:noProof/>
          <w:lang w:val="en-ZA"/>
        </w:rPr>
        <w:t>@Mutali Nepfumbada</w:t>
      </w:r>
      <w:r>
        <w:rPr>
          <w:lang w:val="en-ZA"/>
        </w:rPr>
        <w:fldChar w:fldCharType="end"/>
      </w:r>
      <w:r>
        <w:rPr>
          <w:lang w:val="en-ZA"/>
        </w:rPr>
        <w:t xml:space="preserve"> can we colour code the numbers. Negative as red, positive as green. Suits don't like reading.</w:t>
      </w:r>
    </w:p>
  </w:comment>
  <w:comment w:id="4681" w:author="Adam Terry" w:date="2022-09-23T17:59:00Z" w:initials="AT">
    <w:p w14:paraId="72226F48" w14:textId="77777777" w:rsidR="007B2F80" w:rsidRDefault="007B2F80" w:rsidP="007B2F80">
      <w:pPr>
        <w:pStyle w:val="CommentText"/>
      </w:pPr>
      <w:r>
        <w:rPr>
          <w:rStyle w:val="CommentReference"/>
        </w:rPr>
        <w:annotationRef/>
      </w:r>
      <w:r>
        <w:t>What does this stand for?</w:t>
      </w:r>
    </w:p>
  </w:comment>
  <w:comment w:id="4684" w:author="Adam Terry" w:date="2022-09-23T17:58:00Z" w:initials="AT">
    <w:p w14:paraId="2E1400AA" w14:textId="77777777" w:rsidR="007B2F80" w:rsidRDefault="007B2F80" w:rsidP="007B2F80">
      <w:pPr>
        <w:pStyle w:val="CommentText"/>
      </w:pPr>
      <w:r>
        <w:rPr>
          <w:rStyle w:val="CommentReference"/>
        </w:rPr>
        <w:annotationRef/>
      </w:r>
      <w:r>
        <w:t>Expand all these</w:t>
      </w:r>
    </w:p>
  </w:comment>
  <w:comment w:id="4895" w:author="Thulani Ndaba" w:date="2022-09-20T15:51:00Z" w:initials="TN">
    <w:p w14:paraId="6BE082CD" w14:textId="77777777" w:rsidR="00D56958" w:rsidRDefault="00D56958" w:rsidP="00977093">
      <w:pPr>
        <w:pStyle w:val="CommentText"/>
      </w:pPr>
      <w:r>
        <w:rPr>
          <w:rStyle w:val="CommentReference"/>
        </w:rPr>
        <w:annotationRef/>
      </w:r>
      <w:r>
        <w:rPr>
          <w:lang w:val="en-ZA"/>
        </w:rPr>
        <w:fldChar w:fldCharType="begin"/>
      </w:r>
      <w:r>
        <w:rPr>
          <w:lang w:val="en-ZA"/>
        </w:rPr>
        <w:instrText xml:space="preserve"> HYPERLINK "mailto:mutali@harmattanrenewables.com" </w:instrText>
      </w:r>
      <w:bookmarkStart w:id="4901" w:name="_@_624D7489B6614634A31C50333B4B2DDBZ"/>
      <w:r>
        <w:rPr>
          <w:lang w:val="en-ZA"/>
        </w:rPr>
        <w:fldChar w:fldCharType="separate"/>
      </w:r>
      <w:bookmarkEnd w:id="4901"/>
      <w:r w:rsidRPr="00764D7D">
        <w:rPr>
          <w:rStyle w:val="Mention"/>
          <w:noProof/>
          <w:lang w:val="en-ZA"/>
        </w:rPr>
        <w:t>@Mutali Nepfumbada</w:t>
      </w:r>
      <w:r>
        <w:rPr>
          <w:lang w:val="en-ZA"/>
        </w:rPr>
        <w:fldChar w:fldCharType="end"/>
      </w:r>
      <w:r>
        <w:rPr>
          <w:lang w:val="en-ZA"/>
        </w:rPr>
        <w:t xml:space="preserve"> can we colour code the numbers. Negative as red, positive as green. Suits don't like reading.</w:t>
      </w:r>
    </w:p>
  </w:comment>
  <w:comment w:id="4910" w:author="Adam Terry" w:date="2022-09-23T17:59:00Z" w:initials="AT">
    <w:p w14:paraId="1F06DE4C" w14:textId="77777777" w:rsidR="00977093" w:rsidRDefault="00977093" w:rsidP="00977093">
      <w:pPr>
        <w:pStyle w:val="CommentText"/>
      </w:pPr>
      <w:r>
        <w:rPr>
          <w:rStyle w:val="CommentReference"/>
        </w:rPr>
        <w:annotationRef/>
      </w:r>
      <w:r>
        <w:t>What does this stand for?</w:t>
      </w:r>
    </w:p>
  </w:comment>
  <w:comment w:id="4916" w:author="Adam Terry" w:date="2022-09-23T17:58:00Z" w:initials="AT">
    <w:p w14:paraId="658ACBC5" w14:textId="77777777" w:rsidR="00977093" w:rsidRDefault="00977093" w:rsidP="00977093">
      <w:pPr>
        <w:pStyle w:val="CommentText"/>
      </w:pPr>
      <w:r>
        <w:rPr>
          <w:rStyle w:val="CommentReference"/>
        </w:rPr>
        <w:annotationRef/>
      </w:r>
      <w:r>
        <w:t>Expand all these</w:t>
      </w:r>
    </w:p>
  </w:comment>
  <w:comment w:id="5640" w:author="Thulani Ndaba" w:date="2022-09-20T15:51:00Z" w:initials="TN">
    <w:p w14:paraId="09151A0D" w14:textId="77777777" w:rsidR="001A3EA3" w:rsidRDefault="001A3EA3" w:rsidP="001A3EA3">
      <w:pPr>
        <w:pStyle w:val="CommentText"/>
      </w:pPr>
      <w:r>
        <w:rPr>
          <w:rStyle w:val="CommentReference"/>
        </w:rPr>
        <w:annotationRef/>
      </w:r>
      <w:r>
        <w:rPr>
          <w:lang w:val="en-ZA"/>
        </w:rPr>
        <w:fldChar w:fldCharType="begin"/>
      </w:r>
      <w:r>
        <w:rPr>
          <w:lang w:val="en-ZA"/>
        </w:rPr>
        <w:instrText xml:space="preserve"> HYPERLINK "mailto:mutali@harmattanrenewables.com" </w:instrText>
      </w:r>
      <w:bookmarkStart w:id="5643" w:name="_@_A32F6D1C8A3B4C4A977EF9210B5DA892Z"/>
      <w:r>
        <w:rPr>
          <w:lang w:val="en-ZA"/>
        </w:rPr>
        <w:fldChar w:fldCharType="separate"/>
      </w:r>
      <w:bookmarkEnd w:id="5643"/>
      <w:r w:rsidRPr="00764D7D">
        <w:rPr>
          <w:rStyle w:val="Mention"/>
          <w:noProof/>
          <w:lang w:val="en-ZA"/>
        </w:rPr>
        <w:t>@Mutali Nepfumbada</w:t>
      </w:r>
      <w:r>
        <w:rPr>
          <w:lang w:val="en-ZA"/>
        </w:rPr>
        <w:fldChar w:fldCharType="end"/>
      </w:r>
      <w:r>
        <w:rPr>
          <w:lang w:val="en-ZA"/>
        </w:rPr>
        <w:t xml:space="preserve"> can we colour code the numbers. Negative as red, positive as green. Suits don't like reading.</w:t>
      </w:r>
    </w:p>
  </w:comment>
  <w:comment w:id="5651" w:author="Adam Terry" w:date="2022-09-23T17:59:00Z" w:initials="AT">
    <w:p w14:paraId="09950F23" w14:textId="77777777" w:rsidR="001A3EA3" w:rsidRDefault="001A3EA3" w:rsidP="001A3EA3">
      <w:pPr>
        <w:pStyle w:val="CommentText"/>
      </w:pPr>
      <w:r>
        <w:rPr>
          <w:rStyle w:val="CommentReference"/>
        </w:rPr>
        <w:annotationRef/>
      </w:r>
      <w:r>
        <w:t>What does this stand for?</w:t>
      </w:r>
    </w:p>
  </w:comment>
  <w:comment w:id="5654" w:author="Adam Terry" w:date="2022-09-23T17:58:00Z" w:initials="AT">
    <w:p w14:paraId="36725DD9" w14:textId="77777777" w:rsidR="001A3EA3" w:rsidRDefault="001A3EA3" w:rsidP="001A3EA3">
      <w:pPr>
        <w:pStyle w:val="CommentText"/>
      </w:pPr>
      <w:r>
        <w:rPr>
          <w:rStyle w:val="CommentReference"/>
        </w:rPr>
        <w:annotationRef/>
      </w:r>
      <w:r>
        <w:t>Expand all these</w:t>
      </w:r>
    </w:p>
  </w:comment>
  <w:comment w:id="5711" w:author="Thulani Ndaba" w:date="2022-09-20T15:51:00Z" w:initials="TN">
    <w:p w14:paraId="3C38D73C" w14:textId="77777777" w:rsidR="001A3EA3" w:rsidRDefault="001A3EA3" w:rsidP="001A3EA3">
      <w:pPr>
        <w:pStyle w:val="CommentText"/>
      </w:pPr>
      <w:r>
        <w:rPr>
          <w:rStyle w:val="CommentReference"/>
        </w:rPr>
        <w:annotationRef/>
      </w:r>
      <w:r>
        <w:rPr>
          <w:lang w:val="en-ZA"/>
        </w:rPr>
        <w:fldChar w:fldCharType="begin"/>
      </w:r>
      <w:r>
        <w:rPr>
          <w:lang w:val="en-ZA"/>
        </w:rPr>
        <w:instrText xml:space="preserve"> HYPERLINK "mailto:mutali@harmattanrenewables.com" </w:instrText>
      </w:r>
      <w:bookmarkStart w:id="5712" w:name="_@_E88AE6928D5B4B95A004D1127F91FDDBZ"/>
      <w:r>
        <w:rPr>
          <w:lang w:val="en-ZA"/>
        </w:rPr>
        <w:fldChar w:fldCharType="separate"/>
      </w:r>
      <w:bookmarkEnd w:id="5712"/>
      <w:r w:rsidRPr="00764D7D">
        <w:rPr>
          <w:rStyle w:val="Mention"/>
          <w:noProof/>
          <w:lang w:val="en-ZA"/>
        </w:rPr>
        <w:t>@Mutali Nepfumbada</w:t>
      </w:r>
      <w:r>
        <w:rPr>
          <w:lang w:val="en-ZA"/>
        </w:rPr>
        <w:fldChar w:fldCharType="end"/>
      </w:r>
      <w:r>
        <w:rPr>
          <w:lang w:val="en-ZA"/>
        </w:rPr>
        <w:t xml:space="preserve"> can we colour code the numbers. Negative as red, positive as green. Suits don't like reading.</w:t>
      </w:r>
    </w:p>
  </w:comment>
  <w:comment w:id="5720" w:author="Adam Terry" w:date="2022-09-23T17:59:00Z" w:initials="AT">
    <w:p w14:paraId="6BA5FAE0" w14:textId="77777777" w:rsidR="001A3EA3" w:rsidRDefault="001A3EA3" w:rsidP="001A3EA3">
      <w:pPr>
        <w:pStyle w:val="CommentText"/>
      </w:pPr>
      <w:r>
        <w:rPr>
          <w:rStyle w:val="CommentReference"/>
        </w:rPr>
        <w:annotationRef/>
      </w:r>
      <w:r>
        <w:t>What does this stand for?</w:t>
      </w:r>
    </w:p>
  </w:comment>
  <w:comment w:id="5723" w:author="Adam Terry" w:date="2022-09-23T17:58:00Z" w:initials="AT">
    <w:p w14:paraId="59965AA9" w14:textId="77777777" w:rsidR="001A3EA3" w:rsidRDefault="001A3EA3" w:rsidP="001A3EA3">
      <w:pPr>
        <w:pStyle w:val="CommentText"/>
      </w:pPr>
      <w:r>
        <w:rPr>
          <w:rStyle w:val="CommentReference"/>
        </w:rPr>
        <w:annotationRef/>
      </w:r>
      <w:r>
        <w:t>Expand all these</w:t>
      </w:r>
    </w:p>
  </w:comment>
  <w:comment w:id="5911" w:author="Adam Terry" w:date="2022-09-23T17:52:00Z" w:initials="AT">
    <w:p w14:paraId="6BF56760" w14:textId="77777777" w:rsidR="00C3627C" w:rsidRDefault="00C3627C" w:rsidP="00C3627C">
      <w:pPr>
        <w:pStyle w:val="CommentText"/>
      </w:pPr>
      <w:r>
        <w:rPr>
          <w:rStyle w:val="CommentReference"/>
        </w:rPr>
        <w:annotationRef/>
      </w:r>
      <w:r>
        <w:t>Sort these sections by worst to best performing project so High, Dur, Mid, Her, Ver</w:t>
      </w:r>
    </w:p>
  </w:comment>
  <w:comment w:id="5930" w:author="Adam Terry" w:date="2022-09-23T17:54:00Z" w:initials="AT">
    <w:p w14:paraId="408BC65C" w14:textId="77777777" w:rsidR="00C3627C" w:rsidRDefault="00C3627C" w:rsidP="00C3627C">
      <w:pPr>
        <w:pStyle w:val="CommentText"/>
      </w:pPr>
      <w:r>
        <w:rPr>
          <w:rStyle w:val="CommentReference"/>
        </w:rPr>
        <w:annotationRef/>
      </w:r>
      <w:r>
        <w:t>Should be capitalised throughout</w:t>
      </w:r>
    </w:p>
  </w:comment>
  <w:comment w:id="5938" w:author="Thulani Ndaba" w:date="2022-09-20T15:49:00Z" w:initials="TN">
    <w:p w14:paraId="4D459442" w14:textId="77777777" w:rsidR="00C3627C" w:rsidRDefault="00C3627C" w:rsidP="00C3627C">
      <w:pPr>
        <w:pStyle w:val="CommentText"/>
      </w:pPr>
      <w:r>
        <w:rPr>
          <w:rStyle w:val="CommentReference"/>
        </w:rPr>
        <w:annotationRef/>
      </w:r>
      <w:r>
        <w:rPr>
          <w:lang w:val="en-ZA"/>
        </w:rPr>
        <w:fldChar w:fldCharType="begin"/>
      </w:r>
      <w:r>
        <w:rPr>
          <w:lang w:val="en-ZA"/>
        </w:rPr>
        <w:instrText xml:space="preserve"> HYPERLINK "mailto:mutali@harmattanrenewables.com" </w:instrText>
      </w:r>
      <w:bookmarkStart w:id="5941" w:name="_@_8876D2B152F4487EB5176050276356CBZ"/>
      <w:r>
        <w:rPr>
          <w:lang w:val="en-ZA"/>
        </w:rPr>
        <w:fldChar w:fldCharType="separate"/>
      </w:r>
      <w:bookmarkEnd w:id="5941"/>
      <w:r w:rsidRPr="00C92F5A">
        <w:rPr>
          <w:rStyle w:val="Mention"/>
          <w:noProof/>
          <w:lang w:val="en-ZA"/>
        </w:rPr>
        <w:t>@Mutali Nepfumbada</w:t>
      </w:r>
      <w:r>
        <w:rPr>
          <w:lang w:val="en-ZA"/>
        </w:rPr>
        <w:fldChar w:fldCharType="end"/>
      </w:r>
      <w:r>
        <w:rPr>
          <w:lang w:val="en-ZA"/>
        </w:rPr>
        <w:t xml:space="preserve"> is the information provided or downloaded by us? Reword accordingly</w:t>
      </w:r>
      <w:r>
        <w:rPr>
          <w:rStyle w:val="CommentReference"/>
        </w:rPr>
        <w:annotationRef/>
      </w:r>
    </w:p>
  </w:comment>
  <w:comment w:id="5957" w:author="Adam Terry" w:date="2022-09-23T17:57:00Z" w:initials="AT">
    <w:p w14:paraId="48AF9D1B" w14:textId="77777777" w:rsidR="00C3627C" w:rsidRDefault="00C3627C" w:rsidP="00C3627C">
      <w:pPr>
        <w:pStyle w:val="CommentText"/>
      </w:pPr>
      <w:r>
        <w:rPr>
          <w:rStyle w:val="CommentReference"/>
        </w:rPr>
        <w:annotationRef/>
      </w:r>
      <w:r>
        <w:t>Technology rather than resource</w:t>
      </w:r>
    </w:p>
  </w:comment>
  <w:comment w:id="5960" w:author="Adam Terry" w:date="2022-09-23T18:08:00Z" w:initials="AT">
    <w:p w14:paraId="142AF206" w14:textId="77777777" w:rsidR="00C3627C" w:rsidRDefault="00C3627C" w:rsidP="00C3627C">
      <w:pPr>
        <w:pStyle w:val="CommentText"/>
      </w:pPr>
      <w:r>
        <w:rPr>
          <w:rStyle w:val="CommentReference"/>
        </w:rPr>
        <w:annotationRef/>
      </w:r>
      <w:r>
        <w:t>Add COD</w:t>
      </w:r>
    </w:p>
  </w:comment>
  <w:comment w:id="5985" w:author="Thulani Ndaba" w:date="2022-09-20T15:51:00Z" w:initials="TN">
    <w:p w14:paraId="4E938D9F" w14:textId="77777777" w:rsidR="00C3627C" w:rsidRDefault="00C3627C" w:rsidP="00C3627C">
      <w:pPr>
        <w:pStyle w:val="CommentText"/>
      </w:pPr>
      <w:r>
        <w:rPr>
          <w:rStyle w:val="CommentReference"/>
        </w:rPr>
        <w:annotationRef/>
      </w:r>
      <w:r>
        <w:rPr>
          <w:lang w:val="en-ZA"/>
        </w:rPr>
        <w:fldChar w:fldCharType="begin"/>
      </w:r>
      <w:r>
        <w:rPr>
          <w:lang w:val="en-ZA"/>
        </w:rPr>
        <w:instrText xml:space="preserve"> HYPERLINK "mailto:mutali@harmattanrenewables.com" </w:instrText>
      </w:r>
      <w:bookmarkStart w:id="5991" w:name="_@_471E950820A44A269AF586004FF50418Z"/>
      <w:r>
        <w:rPr>
          <w:lang w:val="en-ZA"/>
        </w:rPr>
        <w:fldChar w:fldCharType="separate"/>
      </w:r>
      <w:bookmarkEnd w:id="5991"/>
      <w:r w:rsidRPr="00764D7D">
        <w:rPr>
          <w:rStyle w:val="Mention"/>
          <w:noProof/>
          <w:lang w:val="en-ZA"/>
        </w:rPr>
        <w:t>@Mutali Nepfumbada</w:t>
      </w:r>
      <w:r>
        <w:rPr>
          <w:lang w:val="en-ZA"/>
        </w:rPr>
        <w:fldChar w:fldCharType="end"/>
      </w:r>
      <w:r>
        <w:rPr>
          <w:lang w:val="en-ZA"/>
        </w:rPr>
        <w:t xml:space="preserve"> can we colour code the numbers. Negative as red, positive as green. Suits don't like reading.</w:t>
      </w:r>
    </w:p>
  </w:comment>
  <w:comment w:id="6000" w:author="Adam Terry" w:date="2022-09-23T17:59:00Z" w:initials="AT">
    <w:p w14:paraId="0DACE482" w14:textId="77777777" w:rsidR="00C3627C" w:rsidRDefault="00C3627C" w:rsidP="00C3627C">
      <w:pPr>
        <w:pStyle w:val="CommentText"/>
      </w:pPr>
      <w:r>
        <w:rPr>
          <w:rStyle w:val="CommentReference"/>
        </w:rPr>
        <w:annotationRef/>
      </w:r>
      <w:r>
        <w:t>What does this stand for?</w:t>
      </w:r>
    </w:p>
  </w:comment>
  <w:comment w:id="6006" w:author="Adam Terry" w:date="2022-09-23T17:58:00Z" w:initials="AT">
    <w:p w14:paraId="3CC6F73D" w14:textId="77777777" w:rsidR="00C3627C" w:rsidRDefault="00C3627C" w:rsidP="00C3627C">
      <w:pPr>
        <w:pStyle w:val="CommentText"/>
      </w:pPr>
      <w:r>
        <w:rPr>
          <w:rStyle w:val="CommentReference"/>
        </w:rPr>
        <w:annotationRef/>
      </w:r>
      <w:r>
        <w:t>Expand all these</w:t>
      </w:r>
    </w:p>
  </w:comment>
  <w:comment w:id="6186" w:author="Adam Terry" w:date="2022-09-23T18:09:00Z" w:initials="AT">
    <w:p w14:paraId="3807B8DA" w14:textId="77777777" w:rsidR="00C3627C" w:rsidRDefault="00C3627C" w:rsidP="00C3627C">
      <w:pPr>
        <w:pStyle w:val="CommentText"/>
      </w:pPr>
      <w:r>
        <w:rPr>
          <w:rStyle w:val="CommentReference"/>
        </w:rPr>
        <w:annotationRef/>
      </w:r>
      <w:r>
        <w:t>Use same number formats as the table please</w:t>
      </w:r>
    </w:p>
  </w:comment>
  <w:comment w:id="6187" w:author="Adam Terry" w:date="2022-09-23T18:10:00Z" w:initials="AT">
    <w:p w14:paraId="1B4B46EF" w14:textId="77777777" w:rsidR="00C3627C" w:rsidRDefault="00C3627C" w:rsidP="00C3627C">
      <w:pPr>
        <w:pStyle w:val="CommentText"/>
      </w:pPr>
      <w:r>
        <w:rPr>
          <w:rStyle w:val="CommentReference"/>
        </w:rPr>
        <w:annotationRef/>
      </w:r>
      <w:r>
        <w:t>You’ve used a space between the number and units earlier so please do the same throughout the document</w:t>
      </w:r>
    </w:p>
  </w:comment>
  <w:comment w:id="6200" w:author="Adam Terry" w:date="2022-09-23T17:59:00Z" w:initials="AT">
    <w:p w14:paraId="31ECFA18" w14:textId="77777777" w:rsidR="00C3627C" w:rsidRDefault="00C3627C" w:rsidP="00C3627C">
      <w:pPr>
        <w:pStyle w:val="CommentText"/>
      </w:pPr>
      <w:r>
        <w:rPr>
          <w:rStyle w:val="CommentReference"/>
        </w:rPr>
        <w:annotationRef/>
      </w:r>
      <w:r>
        <w:t>You need to explain how this is produced in section 3.1 where you talk about forecasts</w:t>
      </w:r>
    </w:p>
  </w:comment>
  <w:comment w:id="6224" w:author="Thulani Ndaba" w:date="2022-09-20T16:34:00Z" w:initials="TN">
    <w:p w14:paraId="5290A208" w14:textId="77777777" w:rsidR="00C3627C" w:rsidRDefault="00C3627C" w:rsidP="00C3627C">
      <w:pPr>
        <w:pStyle w:val="CommentText"/>
      </w:pPr>
      <w:r>
        <w:rPr>
          <w:rStyle w:val="CommentReference"/>
        </w:rPr>
        <w:annotationRef/>
      </w:r>
      <w:r>
        <w:rPr>
          <w:lang w:val="en-ZA"/>
        </w:rPr>
        <w:t>Is it just 1 inverter?</w:t>
      </w:r>
    </w:p>
  </w:comment>
  <w:comment w:id="6243" w:author="Thulani Ndaba" w:date="2022-09-20T16:41:00Z" w:initials="TN">
    <w:p w14:paraId="11A4E819" w14:textId="77777777" w:rsidR="00C3627C" w:rsidRDefault="00C3627C" w:rsidP="00C3627C">
      <w:pPr>
        <w:pStyle w:val="CommentText"/>
      </w:pPr>
      <w:r>
        <w:rPr>
          <w:rStyle w:val="CommentReference"/>
        </w:rPr>
        <w:annotationRef/>
      </w:r>
      <w:r>
        <w:rPr>
          <w:lang w:val="en-ZA"/>
        </w:rPr>
        <w:t>So sounds like Mediclinic is paying for it? Aren't we supposed to review those requirements and specifications? If so, add context regarding "Harmattan to review…"</w:t>
      </w:r>
    </w:p>
  </w:comment>
  <w:comment w:id="6778" w:author="Thulani Ndaba" w:date="2022-09-20T15:51:00Z" w:initials="TN">
    <w:p w14:paraId="73C06BFA" w14:textId="77777777" w:rsidR="005E47CD" w:rsidRDefault="005E47CD" w:rsidP="005E47CD">
      <w:pPr>
        <w:pStyle w:val="CommentText"/>
      </w:pPr>
      <w:r>
        <w:rPr>
          <w:rStyle w:val="CommentReference"/>
        </w:rPr>
        <w:annotationRef/>
      </w:r>
      <w:r>
        <w:rPr>
          <w:lang w:val="en-ZA"/>
        </w:rPr>
        <w:fldChar w:fldCharType="begin"/>
      </w:r>
      <w:r>
        <w:rPr>
          <w:lang w:val="en-ZA"/>
        </w:rPr>
        <w:instrText xml:space="preserve"> HYPERLINK "mailto:mutali@harmattanrenewables.com" </w:instrText>
      </w:r>
      <w:bookmarkStart w:id="6781" w:name="_@_ACFE934FC9DA4815A1A1F9DAE18234A7Z"/>
      <w:r>
        <w:rPr>
          <w:lang w:val="en-ZA"/>
        </w:rPr>
        <w:fldChar w:fldCharType="separate"/>
      </w:r>
      <w:bookmarkEnd w:id="6781"/>
      <w:r w:rsidRPr="00764D7D">
        <w:rPr>
          <w:rStyle w:val="Mention"/>
          <w:noProof/>
          <w:lang w:val="en-ZA"/>
        </w:rPr>
        <w:t>@Mutali Nepfumbada</w:t>
      </w:r>
      <w:r>
        <w:rPr>
          <w:lang w:val="en-ZA"/>
        </w:rPr>
        <w:fldChar w:fldCharType="end"/>
      </w:r>
      <w:r>
        <w:rPr>
          <w:lang w:val="en-ZA"/>
        </w:rPr>
        <w:t xml:space="preserve"> can we colour code the numbers. Negative as red, positive as green. Suits don't like reading.</w:t>
      </w:r>
    </w:p>
  </w:comment>
  <w:comment w:id="6789" w:author="Adam Terry" w:date="2022-09-23T17:59:00Z" w:initials="AT">
    <w:p w14:paraId="37FB5307" w14:textId="77777777" w:rsidR="005E47CD" w:rsidRDefault="005E47CD" w:rsidP="005E47CD">
      <w:pPr>
        <w:pStyle w:val="CommentText"/>
      </w:pPr>
      <w:r>
        <w:rPr>
          <w:rStyle w:val="CommentReference"/>
        </w:rPr>
        <w:annotationRef/>
      </w:r>
      <w:r>
        <w:t>What does this stand for?</w:t>
      </w:r>
    </w:p>
  </w:comment>
  <w:comment w:id="6792" w:author="Adam Terry" w:date="2022-09-23T17:58:00Z" w:initials="AT">
    <w:p w14:paraId="3FAD06A4" w14:textId="77777777" w:rsidR="005E47CD" w:rsidRDefault="005E47CD" w:rsidP="005E47CD">
      <w:pPr>
        <w:pStyle w:val="CommentText"/>
      </w:pPr>
      <w:r>
        <w:rPr>
          <w:rStyle w:val="CommentReference"/>
        </w:rPr>
        <w:annotationRef/>
      </w:r>
      <w:r>
        <w:t>Expand all these</w:t>
      </w:r>
    </w:p>
  </w:comment>
  <w:comment w:id="6850" w:author="Thulani Ndaba" w:date="2022-09-20T15:51:00Z" w:initials="TN">
    <w:p w14:paraId="63A851D6" w14:textId="77777777" w:rsidR="00D36FF1" w:rsidRDefault="00D36FF1" w:rsidP="00D36FF1">
      <w:pPr>
        <w:pStyle w:val="CommentText"/>
      </w:pPr>
      <w:r>
        <w:rPr>
          <w:rStyle w:val="CommentReference"/>
        </w:rPr>
        <w:annotationRef/>
      </w:r>
      <w:r>
        <w:rPr>
          <w:lang w:val="en-ZA"/>
        </w:rPr>
        <w:fldChar w:fldCharType="begin"/>
      </w:r>
      <w:r>
        <w:rPr>
          <w:lang w:val="en-ZA"/>
        </w:rPr>
        <w:instrText xml:space="preserve"> HYPERLINK "mailto:mutali@harmattanrenewables.com" </w:instrText>
      </w:r>
      <w:bookmarkStart w:id="6851" w:name="_@_1B17353C48CB4DF786B671AA20985E72Z"/>
      <w:r>
        <w:rPr>
          <w:lang w:val="en-ZA"/>
        </w:rPr>
        <w:fldChar w:fldCharType="separate"/>
      </w:r>
      <w:bookmarkEnd w:id="6851"/>
      <w:r w:rsidRPr="00764D7D">
        <w:rPr>
          <w:rStyle w:val="Mention"/>
          <w:noProof/>
          <w:lang w:val="en-ZA"/>
        </w:rPr>
        <w:t>@Mutali Nepfumbada</w:t>
      </w:r>
      <w:r>
        <w:rPr>
          <w:lang w:val="en-ZA"/>
        </w:rPr>
        <w:fldChar w:fldCharType="end"/>
      </w:r>
      <w:r>
        <w:rPr>
          <w:lang w:val="en-ZA"/>
        </w:rPr>
        <w:t xml:space="preserve"> can we colour code the numbers. Negative as red, positive as green. Suits don't like reading.</w:t>
      </w:r>
    </w:p>
  </w:comment>
  <w:comment w:id="6859" w:author="Adam Terry" w:date="2022-09-23T17:59:00Z" w:initials="AT">
    <w:p w14:paraId="4B585CED" w14:textId="77777777" w:rsidR="00D36FF1" w:rsidRDefault="00D36FF1" w:rsidP="00D36FF1">
      <w:pPr>
        <w:pStyle w:val="CommentText"/>
      </w:pPr>
      <w:r>
        <w:rPr>
          <w:rStyle w:val="CommentReference"/>
        </w:rPr>
        <w:annotationRef/>
      </w:r>
      <w:r>
        <w:t>What does this stand for?</w:t>
      </w:r>
    </w:p>
  </w:comment>
  <w:comment w:id="6862" w:author="Adam Terry" w:date="2022-09-23T17:58:00Z" w:initials="AT">
    <w:p w14:paraId="17F1D64D" w14:textId="77777777" w:rsidR="00D36FF1" w:rsidRDefault="00D36FF1" w:rsidP="00D36FF1">
      <w:pPr>
        <w:pStyle w:val="CommentText"/>
      </w:pPr>
      <w:r>
        <w:rPr>
          <w:rStyle w:val="CommentReference"/>
        </w:rPr>
        <w:annotationRef/>
      </w:r>
      <w:r>
        <w:t>Expand all these</w:t>
      </w:r>
    </w:p>
  </w:comment>
  <w:comment w:id="7035" w:author="Adam Terry" w:date="2022-09-23T18:09:00Z" w:initials="AT">
    <w:p w14:paraId="33B71886" w14:textId="77777777" w:rsidR="00D36FF1" w:rsidRDefault="00D36FF1" w:rsidP="00D36FF1">
      <w:pPr>
        <w:pStyle w:val="CommentText"/>
      </w:pPr>
      <w:r>
        <w:rPr>
          <w:rStyle w:val="CommentReference"/>
        </w:rPr>
        <w:annotationRef/>
      </w:r>
      <w:r>
        <w:t>Use same number formats as the table please</w:t>
      </w:r>
    </w:p>
  </w:comment>
  <w:comment w:id="7036" w:author="Adam Terry" w:date="2022-09-23T18:10:00Z" w:initials="AT">
    <w:p w14:paraId="12348A46" w14:textId="77777777" w:rsidR="00D36FF1" w:rsidRDefault="00D36FF1" w:rsidP="00D36FF1">
      <w:pPr>
        <w:pStyle w:val="CommentText"/>
      </w:pPr>
      <w:r>
        <w:rPr>
          <w:rStyle w:val="CommentReference"/>
        </w:rPr>
        <w:annotationRef/>
      </w:r>
      <w:r>
        <w:t>You’ve used a space between the number and units earlier so please do the same throughout the document</w:t>
      </w:r>
    </w:p>
  </w:comment>
  <w:comment w:id="7051" w:author="Thulani Ndaba" w:date="2022-09-20T16:34:00Z" w:initials="TN">
    <w:p w14:paraId="04A95EBF" w14:textId="77777777" w:rsidR="00D36FF1" w:rsidRDefault="00D36FF1" w:rsidP="00D36FF1">
      <w:pPr>
        <w:pStyle w:val="CommentText"/>
      </w:pPr>
      <w:r>
        <w:rPr>
          <w:rStyle w:val="CommentReference"/>
        </w:rPr>
        <w:annotationRef/>
      </w:r>
      <w:r>
        <w:rPr>
          <w:lang w:val="en-ZA"/>
        </w:rPr>
        <w:t>Is it just 1 inverter?</w:t>
      </w:r>
    </w:p>
  </w:comment>
  <w:comment w:id="7055" w:author="Thulani Ndaba" w:date="2022-09-20T16:41:00Z" w:initials="TN">
    <w:p w14:paraId="70A48B84" w14:textId="77777777" w:rsidR="00D36FF1" w:rsidRDefault="00D36FF1" w:rsidP="00D36FF1">
      <w:pPr>
        <w:pStyle w:val="CommentText"/>
      </w:pPr>
      <w:r>
        <w:rPr>
          <w:rStyle w:val="CommentReference"/>
        </w:rPr>
        <w:annotationRef/>
      </w:r>
      <w:r>
        <w:rPr>
          <w:lang w:val="en-ZA"/>
        </w:rPr>
        <w:t>So sounds like Mediclinic is paying for it? Aren't we supposed to review those requirements and specifications? If so, add context regarding "Harmattan to review…"</w:t>
      </w:r>
    </w:p>
  </w:comment>
  <w:comment w:id="7153" w:author="Thulani Ndaba" w:date="2022-09-20T17:24:00Z" w:initials="TN">
    <w:p w14:paraId="5EBD60C8" w14:textId="4C1037AA" w:rsidR="00BC7200" w:rsidRDefault="00BC7200" w:rsidP="009E40E6">
      <w:pPr>
        <w:pStyle w:val="CommentText"/>
      </w:pPr>
      <w:r>
        <w:rPr>
          <w:rStyle w:val="CommentReference"/>
        </w:rPr>
        <w:annotationRef/>
      </w:r>
      <w:r>
        <w:rPr>
          <w:lang w:val="en-ZA"/>
        </w:rPr>
        <w:t>I don't think we need this table. Propose to delete</w:t>
      </w:r>
    </w:p>
  </w:comment>
  <w:comment w:id="7154" w:author="Mutali Nepfumbada" w:date="2022-09-21T14:11:00Z" w:initials="MN">
    <w:p w14:paraId="2B273396" w14:textId="77777777" w:rsidR="002916AC" w:rsidRDefault="002916AC">
      <w:pPr>
        <w:pStyle w:val="CommentText"/>
      </w:pPr>
      <w:r>
        <w:rPr>
          <w:rStyle w:val="CommentReference"/>
        </w:rPr>
        <w:annotationRef/>
      </w:r>
      <w:r>
        <w:rPr>
          <w:lang w:val="en-ZA"/>
        </w:rPr>
        <w:t>Will delete if we don’t receive any documents from the Client</w:t>
      </w:r>
    </w:p>
  </w:comment>
  <w:comment w:id="7278" w:author="Chanda Nxumalo" w:date="2022-09-28T07:28:00Z" w:initials="CN">
    <w:p w14:paraId="1A5F507A" w14:textId="77777777" w:rsidR="00B13DBA" w:rsidRDefault="00B13DBA">
      <w:r>
        <w:rPr>
          <w:rStyle w:val="CommentReference"/>
        </w:rPr>
        <w:annotationRef/>
      </w:r>
      <w:r>
        <w:rPr>
          <w:rFonts w:ascii="Verdana" w:hAnsi="Verdana"/>
        </w:rPr>
        <w:t>Should this not combine with revenue here at the end?</w:t>
      </w:r>
    </w:p>
  </w:comment>
  <w:comment w:id="7473" w:author="Mutali Nepfumbada" w:date="2022-09-21T14:12:00Z" w:initials="MN">
    <w:p w14:paraId="332406DE" w14:textId="7EF0372A" w:rsidR="007C60F7" w:rsidRDefault="007C60F7">
      <w:pPr>
        <w:pStyle w:val="CommentText"/>
      </w:pPr>
      <w:r>
        <w:rPr>
          <w:rStyle w:val="CommentReference"/>
        </w:rPr>
        <w:annotationRef/>
      </w:r>
      <w:r>
        <w:rPr>
          <w:lang w:val="en-ZA"/>
        </w:rPr>
        <w:t>Will Delete if client does not provide operational model</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6A28C45" w15:done="0"/>
  <w15:commentEx w15:paraId="0FE35F64" w15:done="0"/>
  <w15:commentEx w15:paraId="380CB06E" w15:done="0"/>
  <w15:commentEx w15:paraId="3F13C371" w15:done="1"/>
  <w15:commentEx w15:paraId="37F2F2FD" w15:done="1"/>
  <w15:commentEx w15:paraId="7A8F902E" w15:done="0"/>
  <w15:commentEx w15:paraId="3F3728AA" w15:done="0"/>
  <w15:commentEx w15:paraId="421FE8C9" w15:done="0"/>
  <w15:commentEx w15:paraId="5D32377E" w15:done="1"/>
  <w15:commentEx w15:paraId="6A87B9C2" w15:done="1"/>
  <w15:commentEx w15:paraId="7FFFB398" w15:done="0"/>
  <w15:commentEx w15:paraId="43AFE5A9" w15:done="0"/>
  <w15:commentEx w15:paraId="3A08218F" w15:done="0"/>
  <w15:commentEx w15:paraId="6871F965" w15:done="0"/>
  <w15:commentEx w15:paraId="3903C780" w15:done="0"/>
  <w15:commentEx w15:paraId="38B96256" w15:done="0"/>
  <w15:commentEx w15:paraId="1661A985" w15:done="0"/>
  <w15:commentEx w15:paraId="2EED7D3C" w15:done="1"/>
  <w15:commentEx w15:paraId="1A8D3E60" w15:done="0"/>
  <w15:commentEx w15:paraId="79A2E56D" w15:done="0"/>
  <w15:commentEx w15:paraId="697DADB2" w15:done="0"/>
  <w15:commentEx w15:paraId="6D8955EF" w15:done="0"/>
  <w15:commentEx w15:paraId="523C4B38" w15:done="1"/>
  <w15:commentEx w15:paraId="7B4E6451" w15:done="0"/>
  <w15:commentEx w15:paraId="7FB1D336" w15:done="1"/>
  <w15:commentEx w15:paraId="60E3927A" w15:done="0"/>
  <w15:commentEx w15:paraId="1938304A" w15:done="0"/>
  <w15:commentEx w15:paraId="36663321" w15:done="1"/>
  <w15:commentEx w15:paraId="69B2DDBB" w15:done="0"/>
  <w15:commentEx w15:paraId="6167374B" w15:done="0"/>
  <w15:commentEx w15:paraId="463C986A" w15:done="1"/>
  <w15:commentEx w15:paraId="4E99F225" w15:done="1"/>
  <w15:commentEx w15:paraId="02EB5A9A" w15:done="1"/>
  <w15:commentEx w15:paraId="6C152A1B" w15:done="0"/>
  <w15:commentEx w15:paraId="0242EE65" w15:done="0"/>
  <w15:commentEx w15:paraId="20982916" w15:done="0"/>
  <w15:commentEx w15:paraId="6E937602" w15:done="0"/>
  <w15:commentEx w15:paraId="24AD8CBB" w15:done="0"/>
  <w15:commentEx w15:paraId="63EEFD40" w15:done="0"/>
  <w15:commentEx w15:paraId="7E0B81B4" w15:done="0"/>
  <w15:commentEx w15:paraId="7FD349AC" w15:done="0"/>
  <w15:commentEx w15:paraId="3EC7541B" w15:done="0"/>
  <w15:commentEx w15:paraId="19E6B892" w15:paraIdParent="3EC7541B" w15:done="0"/>
  <w15:commentEx w15:paraId="7EE9F6DE" w15:paraIdParent="3EC7541B" w15:done="0"/>
  <w15:commentEx w15:paraId="38006D70" w15:done="0"/>
  <w15:commentEx w15:paraId="4EB8E37A" w15:paraIdParent="38006D70" w15:done="0"/>
  <w15:commentEx w15:paraId="7728A2A7" w15:done="0"/>
  <w15:commentEx w15:paraId="5C2D438F" w15:done="0"/>
  <w15:commentEx w15:paraId="383E13E8" w15:paraIdParent="5C2D438F" w15:done="0"/>
  <w15:commentEx w15:paraId="1A4DDB5D" w15:done="0"/>
  <w15:commentEx w15:paraId="7C234266" w15:done="0"/>
  <w15:commentEx w15:paraId="24D043E6" w15:done="0"/>
  <w15:commentEx w15:paraId="029B8853" w15:paraIdParent="24D043E6" w15:done="0"/>
  <w15:commentEx w15:paraId="3B93B739" w15:done="0"/>
  <w15:commentEx w15:paraId="4ECDBBB9" w15:done="1"/>
  <w15:commentEx w15:paraId="45A796F3" w15:done="1"/>
  <w15:commentEx w15:paraId="2CE8E46B" w15:done="1"/>
  <w15:commentEx w15:paraId="7D8FA71F" w15:done="1"/>
  <w15:commentEx w15:paraId="0B0B50B1" w15:done="1"/>
  <w15:commentEx w15:paraId="4C2356AA" w15:done="0"/>
  <w15:commentEx w15:paraId="02C092BA" w15:done="0"/>
  <w15:commentEx w15:paraId="30C98A51" w15:done="0"/>
  <w15:commentEx w15:paraId="3ECC075E" w15:done="0"/>
  <w15:commentEx w15:paraId="0996AC59" w15:done="1"/>
  <w15:commentEx w15:paraId="745E82F5" w15:done="1"/>
  <w15:commentEx w15:paraId="68D2ECC9" w15:done="1"/>
  <w15:commentEx w15:paraId="65CC773E" w15:done="1"/>
  <w15:commentEx w15:paraId="0002553D" w15:done="1"/>
  <w15:commentEx w15:paraId="748CC346" w15:done="1"/>
  <w15:commentEx w15:paraId="572C4486" w15:done="1"/>
  <w15:commentEx w15:paraId="018DE65E" w15:done="1"/>
  <w15:commentEx w15:paraId="3BCB5A66" w15:done="1"/>
  <w15:commentEx w15:paraId="0357D903" w15:done="1"/>
  <w15:commentEx w15:paraId="1653C9EF" w15:done="1"/>
  <w15:commentEx w15:paraId="277690DF" w15:done="1"/>
  <w15:commentEx w15:paraId="0AA07396" w15:done="1"/>
  <w15:commentEx w15:paraId="7E252466" w15:done="1"/>
  <w15:commentEx w15:paraId="2A33682B" w15:paraIdParent="7E252466" w15:done="1"/>
  <w15:commentEx w15:paraId="28CE6533" w15:done="1"/>
  <w15:commentEx w15:paraId="110D0D5A" w15:done="1"/>
  <w15:commentEx w15:paraId="3CC5F589" w15:done="1"/>
  <w15:commentEx w15:paraId="25F99052" w15:done="1"/>
  <w15:commentEx w15:paraId="72226F48" w15:done="1"/>
  <w15:commentEx w15:paraId="2E1400AA" w15:done="1"/>
  <w15:commentEx w15:paraId="6BE082CD" w15:done="1"/>
  <w15:commentEx w15:paraId="1F06DE4C" w15:done="1"/>
  <w15:commentEx w15:paraId="658ACBC5" w15:done="1"/>
  <w15:commentEx w15:paraId="09151A0D" w15:done="1"/>
  <w15:commentEx w15:paraId="09950F23" w15:done="1"/>
  <w15:commentEx w15:paraId="36725DD9" w15:done="1"/>
  <w15:commentEx w15:paraId="3C38D73C" w15:done="1"/>
  <w15:commentEx w15:paraId="6BA5FAE0" w15:done="1"/>
  <w15:commentEx w15:paraId="59965AA9" w15:done="1"/>
  <w15:commentEx w15:paraId="6BF56760" w15:done="1"/>
  <w15:commentEx w15:paraId="408BC65C" w15:done="1"/>
  <w15:commentEx w15:paraId="4D459442" w15:done="1"/>
  <w15:commentEx w15:paraId="48AF9D1B" w15:done="1"/>
  <w15:commentEx w15:paraId="142AF206" w15:done="1"/>
  <w15:commentEx w15:paraId="4E938D9F" w15:done="1"/>
  <w15:commentEx w15:paraId="0DACE482" w15:done="1"/>
  <w15:commentEx w15:paraId="3CC6F73D" w15:done="1"/>
  <w15:commentEx w15:paraId="3807B8DA" w15:done="1"/>
  <w15:commentEx w15:paraId="1B4B46EF" w15:done="1"/>
  <w15:commentEx w15:paraId="31ECFA18" w15:done="1"/>
  <w15:commentEx w15:paraId="5290A208" w15:done="1"/>
  <w15:commentEx w15:paraId="11A4E819" w15:done="1"/>
  <w15:commentEx w15:paraId="73C06BFA" w15:done="1"/>
  <w15:commentEx w15:paraId="37FB5307" w15:done="1"/>
  <w15:commentEx w15:paraId="3FAD06A4" w15:done="1"/>
  <w15:commentEx w15:paraId="63A851D6" w15:done="1"/>
  <w15:commentEx w15:paraId="4B585CED" w15:done="1"/>
  <w15:commentEx w15:paraId="17F1D64D" w15:done="1"/>
  <w15:commentEx w15:paraId="33B71886" w15:done="1"/>
  <w15:commentEx w15:paraId="12348A46" w15:done="1"/>
  <w15:commentEx w15:paraId="04A95EBF" w15:done="1"/>
  <w15:commentEx w15:paraId="70A48B84" w15:done="1"/>
  <w15:commentEx w15:paraId="5EBD60C8" w15:done="0"/>
  <w15:commentEx w15:paraId="2B273396" w15:paraIdParent="5EBD60C8" w15:done="0"/>
  <w15:commentEx w15:paraId="1A5F507A" w15:done="0"/>
  <w15:commentEx w15:paraId="332406DE"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DE6A17" w16cex:dateUtc="2022-09-28T04:37:00Z"/>
  <w16cex:commentExtensible w16cex:durableId="26DE6CB5" w16cex:dateUtc="2022-09-28T04:48:00Z"/>
  <w16cex:commentExtensible w16cex:durableId="26DE6747" w16cex:dateUtc="2022-09-28T04:25:00Z"/>
  <w16cex:commentExtensible w16cex:durableId="26DAC646" w16cex:dateUtc="2022-09-23T16:50:00Z"/>
  <w16cex:commentExtensible w16cex:durableId="26DACB49" w16cex:dateUtc="2022-09-23T16:50:00Z"/>
  <w16cex:commentExtensible w16cex:durableId="26DE67B9" w16cex:dateUtc="2022-09-28T04:27:00Z"/>
  <w16cex:commentExtensible w16cex:durableId="26DE6EB2" w16cex:dateUtc="2022-09-28T04:48:00Z"/>
  <w16cex:commentExtensible w16cex:durableId="26DE6EB1" w16cex:dateUtc="2022-09-28T04:25:00Z"/>
  <w16cex:commentExtensible w16cex:durableId="26DE6EB0" w16cex:dateUtc="2022-09-23T16:50:00Z"/>
  <w16cex:commentExtensible w16cex:durableId="26DE6EAF" w16cex:dateUtc="2022-09-23T16:50:00Z"/>
  <w16cex:commentExtensible w16cex:durableId="26DE697D" w16cex:dateUtc="2022-09-28T04:34:00Z"/>
  <w16cex:commentExtensible w16cex:durableId="26DE6907" w16cex:dateUtc="2022-09-28T04:32:00Z"/>
  <w16cex:commentExtensible w16cex:durableId="26DE75BA" w16cex:dateUtc="2022-09-28T05:26:00Z"/>
  <w16cex:commentExtensible w16cex:durableId="26DE74E6" w16cex:dateUtc="2022-09-28T05:23:00Z"/>
  <w16cex:commentExtensible w16cex:durableId="26DE7559" w16cex:dateUtc="2022-09-28T05:25:00Z"/>
  <w16cex:commentExtensible w16cex:durableId="26DE7547" w16cex:dateUtc="2022-09-28T05:24:00Z"/>
  <w16cex:commentExtensible w16cex:durableId="26DE7581" w16cex:dateUtc="2022-09-28T05:25:00Z"/>
  <w16cex:commentExtensible w16cex:durableId="26D86F72" w16cex:dateUtc="2022-09-23T16:46:00Z"/>
  <w16cex:commentExtensible w16cex:durableId="26DE700A" w16cex:dateUtc="2022-09-28T05:02:00Z"/>
  <w16cex:commentExtensible w16cex:durableId="26DE6A84" w16cex:dateUtc="2022-09-28T04:39:00Z"/>
  <w16cex:commentExtensible w16cex:durableId="26DE6A72" w16cex:dateUtc="2022-09-28T04:38:00Z"/>
  <w16cex:commentExtensible w16cex:durableId="26DE6A9C" w16cex:dateUtc="2022-09-28T04:38:00Z"/>
  <w16cex:commentExtensible w16cex:durableId="26D8707E" w16cex:dateUtc="2022-09-23T16:50:00Z"/>
  <w16cex:commentExtensible w16cex:durableId="26DE6B63" w16cex:dateUtc="2022-09-28T04:42:00Z"/>
  <w16cex:commentExtensible w16cex:durableId="26D87023" w16cex:dateUtc="2022-09-23T16:49:00Z"/>
  <w16cex:commentExtensible w16cex:durableId="26DE6B8E" w16cex:dateUtc="2022-09-28T04:43:00Z"/>
  <w16cex:commentExtensible w16cex:durableId="26DE6BF0" w16cex:dateUtc="2022-09-28T04:45:00Z"/>
  <w16cex:commentExtensible w16cex:durableId="26D876A3" w16cex:dateUtc="2022-09-23T17:17:00Z"/>
  <w16cex:commentExtensible w16cex:durableId="26DE6C1A" w16cex:dateUtc="2022-09-28T04:45:00Z"/>
  <w16cex:commentExtensible w16cex:durableId="26DE6CDF" w16cex:dateUtc="2022-09-28T04:49:00Z"/>
  <w16cex:commentExtensible w16cex:durableId="26DC32B0" w16cex:dateUtc="2022-09-20T13:51:00Z"/>
  <w16cex:commentExtensible w16cex:durableId="26DC3277" w16cex:dateUtc="2022-09-23T16:59:00Z"/>
  <w16cex:commentExtensible w16cex:durableId="26DC3276" w16cex:dateUtc="2022-09-23T16:58:00Z"/>
  <w16cex:commentExtensible w16cex:durableId="26DE6D43" w16cex:dateUtc="2022-09-28T04:50:00Z"/>
  <w16cex:commentExtensible w16cex:durableId="26DE6D11" w16cex:dateUtc="2022-09-28T04:49:00Z"/>
  <w16cex:commentExtensible w16cex:durableId="26DE6E3B" w16cex:dateUtc="2022-09-28T04:54:00Z"/>
  <w16cex:commentExtensible w16cex:durableId="26DE6E55" w16cex:dateUtc="2022-09-28T04:55:00Z"/>
  <w16cex:commentExtensible w16cex:durableId="26DE7112" w16cex:dateUtc="2022-09-28T05:06:00Z"/>
  <w16cex:commentExtensible w16cex:durableId="26DE70EB" w16cex:dateUtc="2022-09-28T05:06:00Z"/>
  <w16cex:commentExtensible w16cex:durableId="26DE71D1" w16cex:dateUtc="2022-09-28T05:10:00Z"/>
  <w16cex:commentExtensible w16cex:durableId="26DE71FF" w16cex:dateUtc="2022-09-28T05:10:00Z"/>
  <w16cex:commentExtensible w16cex:durableId="26DE7249" w16cex:dateUtc="2022-09-28T05:12:00Z"/>
  <w16cex:commentExtensible w16cex:durableId="26DE7264" w16cex:dateUtc="2022-09-28T05:12:00Z"/>
  <w16cex:commentExtensible w16cex:durableId="26DE72AC" w16cex:dateUtc="2022-09-28T05:13:00Z"/>
  <w16cex:commentExtensible w16cex:durableId="26DE7212" w16cex:dateUtc="2022-09-28T05:11:00Z"/>
  <w16cex:commentExtensible w16cex:durableId="26DE7225" w16cex:dateUtc="2022-09-28T05:11:00Z"/>
  <w16cex:commentExtensible w16cex:durableId="26DE7327" w16cex:dateUtc="2022-09-28T05:15:00Z"/>
  <w16cex:commentExtensible w16cex:durableId="26DE73C3" w16cex:dateUtc="2022-09-28T05:16:00Z"/>
  <w16cex:commentExtensible w16cex:durableId="26DE7448" w16cex:dateUtc="2022-09-28T05:20:00Z"/>
  <w16cex:commentExtensible w16cex:durableId="26DE73CB" w16cex:dateUtc="2022-09-28T05:18:00Z"/>
  <w16cex:commentExtensible w16cex:durableId="26DE73D7" w16cex:dateUtc="2022-09-28T05:18:00Z"/>
  <w16cex:commentExtensible w16cex:durableId="26DE7472" w16cex:dateUtc="2022-09-28T05:21:00Z"/>
  <w16cex:commentExtensible w16cex:durableId="26DE7490" w16cex:dateUtc="2022-09-28T05:21:00Z"/>
  <w16cex:commentExtensible w16cex:durableId="26DE706A" w16cex:dateUtc="2022-09-28T04:49:00Z"/>
  <w16cex:commentExtensible w16cex:durableId="26D92827" w16cex:dateUtc="2022-09-23T16:59:00Z"/>
  <w16cex:commentExtensible w16cex:durableId="26D92826" w16cex:dateUtc="2022-09-23T16:58:00Z"/>
  <w16cex:commentExtensible w16cex:durableId="26DE7069" w16cex:dateUtc="2022-09-20T13:51:00Z"/>
  <w16cex:commentExtensible w16cex:durableId="26DE7068" w16cex:dateUtc="2022-09-23T16:59:00Z"/>
  <w16cex:commentExtensible w16cex:durableId="26DE7067" w16cex:dateUtc="2022-09-23T16:58:00Z"/>
  <w16cex:commentExtensible w16cex:durableId="26DE7066" w16cex:dateUtc="2022-09-28T04:50:00Z"/>
  <w16cex:commentExtensible w16cex:durableId="26DE7065" w16cex:dateUtc="2022-09-28T04:49:00Z"/>
  <w16cex:commentExtensible w16cex:durableId="26DE7064" w16cex:dateUtc="2022-09-28T04:54:00Z"/>
  <w16cex:commentExtensible w16cex:durableId="26DE7063" w16cex:dateUtc="2022-09-28T04:55:00Z"/>
  <w16cex:commentExtensible w16cex:durableId="26D92437" w16cex:dateUtc="2022-09-20T13:51:00Z"/>
  <w16cex:commentExtensible w16cex:durableId="26D92436" w16cex:dateUtc="2022-09-23T16:59:00Z"/>
  <w16cex:commentExtensible w16cex:durableId="26D92435" w16cex:dateUtc="2022-09-23T16:58:00Z"/>
  <w16cex:commentExtensible w16cex:durableId="26D46FF1" w16cex:dateUtc="2022-09-20T14:59:00Z"/>
  <w16cex:commentExtensible w16cex:durableId="26DF5028" w16cex:dateUtc="2022-09-20T13:51:00Z"/>
  <w16cex:commentExtensible w16cex:durableId="26DF5027" w16cex:dateUtc="2022-09-23T16:59:00Z"/>
  <w16cex:commentExtensible w16cex:durableId="26DF5026" w16cex:dateUtc="2022-09-23T16:58:00Z"/>
  <w16cex:commentExtensible w16cex:durableId="26DF4FF9" w16cex:dateUtc="2022-09-20T13:51:00Z"/>
  <w16cex:commentExtensible w16cex:durableId="26DF4FF8" w16cex:dateUtc="2022-09-23T16:59:00Z"/>
  <w16cex:commentExtensible w16cex:durableId="26DF4FF7" w16cex:dateUtc="2022-09-23T16:58:00Z"/>
  <w16cex:commentExtensible w16cex:durableId="26D9254E" w16cex:dateUtc="2022-09-20T13:51:00Z"/>
  <w16cex:commentExtensible w16cex:durableId="26D9254D" w16cex:dateUtc="2022-09-23T16:59:00Z"/>
  <w16cex:commentExtensible w16cex:durableId="26D9254C" w16cex:dateUtc="2022-09-23T16:58:00Z"/>
  <w16cex:commentExtensible w16cex:durableId="26D47383" w16cex:dateUtc="2022-09-20T15:14:00Z"/>
  <w16cex:commentExtensible w16cex:durableId="26D599CF" w16cex:dateUtc="2022-09-21T12:10:00Z"/>
  <w16cex:commentExtensible w16cex:durableId="26DF5304" w16cex:dateUtc="2022-09-20T13:51:00Z"/>
  <w16cex:commentExtensible w16cex:durableId="26DF5303" w16cex:dateUtc="2022-09-23T16:59:00Z"/>
  <w16cex:commentExtensible w16cex:durableId="26DF5302" w16cex:dateUtc="2022-09-23T16:58:00Z"/>
  <w16cex:commentExtensible w16cex:durableId="26DF50AF" w16cex:dateUtc="2022-09-20T13:51:00Z"/>
  <w16cex:commentExtensible w16cex:durableId="26DF50AE" w16cex:dateUtc="2022-09-23T16:59:00Z"/>
  <w16cex:commentExtensible w16cex:durableId="26DF50AD" w16cex:dateUtc="2022-09-23T16:58:00Z"/>
  <w16cex:commentExtensible w16cex:durableId="26D92611" w16cex:dateUtc="2022-09-20T13:51:00Z"/>
  <w16cex:commentExtensible w16cex:durableId="26D92610" w16cex:dateUtc="2022-09-23T16:59:00Z"/>
  <w16cex:commentExtensible w16cex:durableId="26D9260F" w16cex:dateUtc="2022-09-23T16:58:00Z"/>
  <w16cex:commentExtensible w16cex:durableId="26DF53C8" w16cex:dateUtc="2022-09-20T13:51:00Z"/>
  <w16cex:commentExtensible w16cex:durableId="26DF53C7" w16cex:dateUtc="2022-09-23T16:59:00Z"/>
  <w16cex:commentExtensible w16cex:durableId="26DF53C6" w16cex:dateUtc="2022-09-23T16:58:00Z"/>
  <w16cex:commentExtensible w16cex:durableId="26DF5364" w16cex:dateUtc="2022-09-20T13:51:00Z"/>
  <w16cex:commentExtensible w16cex:durableId="26DF5363" w16cex:dateUtc="2022-09-23T16:59:00Z"/>
  <w16cex:commentExtensible w16cex:durableId="26DF5362" w16cex:dateUtc="2022-09-23T16:58:00Z"/>
  <w16cex:commentExtensible w16cex:durableId="26D870F3" w16cex:dateUtc="2022-09-23T16:52:00Z"/>
  <w16cex:commentExtensible w16cex:durableId="26D8714A" w16cex:dateUtc="2022-09-23T16:54:00Z"/>
  <w16cex:commentExtensible w16cex:durableId="26D45F90" w16cex:dateUtc="2022-09-20T13:49:00Z"/>
  <w16cex:commentExtensible w16cex:durableId="26D8721B" w16cex:dateUtc="2022-09-23T16:57:00Z"/>
  <w16cex:commentExtensible w16cex:durableId="26D874B4" w16cex:dateUtc="2022-09-23T17:08:00Z"/>
  <w16cex:commentExtensible w16cex:durableId="26D92049" w16cex:dateUtc="2022-09-20T13:51:00Z"/>
  <w16cex:commentExtensible w16cex:durableId="26D92088" w16cex:dateUtc="2022-09-23T16:59:00Z"/>
  <w16cex:commentExtensible w16cex:durableId="26D92092" w16cex:dateUtc="2022-09-23T16:58:00Z"/>
  <w16cex:commentExtensible w16cex:durableId="26D874F3" w16cex:dateUtc="2022-09-23T17:09:00Z"/>
  <w16cex:commentExtensible w16cex:durableId="26D8752E" w16cex:dateUtc="2022-09-23T17:10:00Z"/>
  <w16cex:commentExtensible w16cex:durableId="26D8729F" w16cex:dateUtc="2022-09-23T16:59:00Z"/>
  <w16cex:commentExtensible w16cex:durableId="26D469F8" w16cex:dateUtc="2022-09-20T14:34:00Z"/>
  <w16cex:commentExtensible w16cex:durableId="26D46BC0" w16cex:dateUtc="2022-09-20T14:41:00Z"/>
  <w16cex:commentExtensible w16cex:durableId="26DF5872" w16cex:dateUtc="2022-09-20T13:51:00Z"/>
  <w16cex:commentExtensible w16cex:durableId="26DF5871" w16cex:dateUtc="2022-09-23T16:59:00Z"/>
  <w16cex:commentExtensible w16cex:durableId="26DF5870" w16cex:dateUtc="2022-09-23T16:58:00Z"/>
  <w16cex:commentExtensible w16cex:durableId="26DF5678" w16cex:dateUtc="2022-09-20T13:51:00Z"/>
  <w16cex:commentExtensible w16cex:durableId="26DF5677" w16cex:dateUtc="2022-09-23T16:59:00Z"/>
  <w16cex:commentExtensible w16cex:durableId="26DF5676" w16cex:dateUtc="2022-09-23T16:58:00Z"/>
  <w16cex:commentExtensible w16cex:durableId="26DF5675" w16cex:dateUtc="2022-09-23T17:09:00Z"/>
  <w16cex:commentExtensible w16cex:durableId="26DF5674" w16cex:dateUtc="2022-09-23T17:10:00Z"/>
  <w16cex:commentExtensible w16cex:durableId="26DF5673" w16cex:dateUtc="2022-09-20T14:34:00Z"/>
  <w16cex:commentExtensible w16cex:durableId="26DF5672" w16cex:dateUtc="2022-09-20T14:41:00Z"/>
  <w16cex:commentExtensible w16cex:durableId="26D475C0" w16cex:dateUtc="2022-09-20T15:24:00Z"/>
  <w16cex:commentExtensible w16cex:durableId="26D59A10" w16cex:dateUtc="2022-09-21T12:11:00Z"/>
  <w16cex:commentExtensible w16cex:durableId="26DE7636" w16cex:dateUtc="2022-09-28T05:28:00Z"/>
  <w16cex:commentExtensible w16cex:durableId="26D59A42" w16cex:dateUtc="2022-09-21T12:1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6A28C45" w16cid:durableId="26DE6A17"/>
  <w16cid:commentId w16cid:paraId="0FE35F64" w16cid:durableId="26DE6CB5"/>
  <w16cid:commentId w16cid:paraId="380CB06E" w16cid:durableId="26DE6747"/>
  <w16cid:commentId w16cid:paraId="3F13C371" w16cid:durableId="26DAC646"/>
  <w16cid:commentId w16cid:paraId="37F2F2FD" w16cid:durableId="26DACB49"/>
  <w16cid:commentId w16cid:paraId="7A8F902E" w16cid:durableId="26DE67B9"/>
  <w16cid:commentId w16cid:paraId="3F3728AA" w16cid:durableId="26DE6EB2"/>
  <w16cid:commentId w16cid:paraId="421FE8C9" w16cid:durableId="26DE6EB1"/>
  <w16cid:commentId w16cid:paraId="5D32377E" w16cid:durableId="26DE6EB0"/>
  <w16cid:commentId w16cid:paraId="6A87B9C2" w16cid:durableId="26DE6EAF"/>
  <w16cid:commentId w16cid:paraId="7FFFB398" w16cid:durableId="26DE697D"/>
  <w16cid:commentId w16cid:paraId="43AFE5A9" w16cid:durableId="26DE6907"/>
  <w16cid:commentId w16cid:paraId="3A08218F" w16cid:durableId="26DE75BA"/>
  <w16cid:commentId w16cid:paraId="6871F965" w16cid:durableId="26DE74E6"/>
  <w16cid:commentId w16cid:paraId="3903C780" w16cid:durableId="26DE7559"/>
  <w16cid:commentId w16cid:paraId="38B96256" w16cid:durableId="26DE7547"/>
  <w16cid:commentId w16cid:paraId="1661A985" w16cid:durableId="26DE7581"/>
  <w16cid:commentId w16cid:paraId="2EED7D3C" w16cid:durableId="26D86F72"/>
  <w16cid:commentId w16cid:paraId="1A8D3E60" w16cid:durableId="26DE700A"/>
  <w16cid:commentId w16cid:paraId="79A2E56D" w16cid:durableId="26DE6A84"/>
  <w16cid:commentId w16cid:paraId="697DADB2" w16cid:durableId="26DE6A72"/>
  <w16cid:commentId w16cid:paraId="6D8955EF" w16cid:durableId="26DE6A9C"/>
  <w16cid:commentId w16cid:paraId="523C4B38" w16cid:durableId="26D8707E"/>
  <w16cid:commentId w16cid:paraId="7B4E6451" w16cid:durableId="26DE6B63"/>
  <w16cid:commentId w16cid:paraId="7FB1D336" w16cid:durableId="26D87023"/>
  <w16cid:commentId w16cid:paraId="60E3927A" w16cid:durableId="26DE6B8E"/>
  <w16cid:commentId w16cid:paraId="1938304A" w16cid:durableId="26DE6BF0"/>
  <w16cid:commentId w16cid:paraId="36663321" w16cid:durableId="26D876A3"/>
  <w16cid:commentId w16cid:paraId="69B2DDBB" w16cid:durableId="26DE6C1A"/>
  <w16cid:commentId w16cid:paraId="6167374B" w16cid:durableId="26DE6CDF"/>
  <w16cid:commentId w16cid:paraId="463C986A" w16cid:durableId="26DC32B0"/>
  <w16cid:commentId w16cid:paraId="4E99F225" w16cid:durableId="26DC3277"/>
  <w16cid:commentId w16cid:paraId="02EB5A9A" w16cid:durableId="26DC3276"/>
  <w16cid:commentId w16cid:paraId="6C152A1B" w16cid:durableId="26DE6D43"/>
  <w16cid:commentId w16cid:paraId="0242EE65" w16cid:durableId="26DE6D11"/>
  <w16cid:commentId w16cid:paraId="20982916" w16cid:durableId="26DE6E3B"/>
  <w16cid:commentId w16cid:paraId="6E937602" w16cid:durableId="26DE6E55"/>
  <w16cid:commentId w16cid:paraId="24AD8CBB" w16cid:durableId="26DE7112"/>
  <w16cid:commentId w16cid:paraId="63EEFD40" w16cid:durableId="26DE70EB"/>
  <w16cid:commentId w16cid:paraId="7E0B81B4" w16cid:durableId="26DE71D1"/>
  <w16cid:commentId w16cid:paraId="7FD349AC" w16cid:durableId="26DE71FF"/>
  <w16cid:commentId w16cid:paraId="3EC7541B" w16cid:durableId="26DE7249"/>
  <w16cid:commentId w16cid:paraId="19E6B892" w16cid:durableId="26DE7264"/>
  <w16cid:commentId w16cid:paraId="7EE9F6DE" w16cid:durableId="26DE72AC"/>
  <w16cid:commentId w16cid:paraId="38006D70" w16cid:durableId="26DE7212"/>
  <w16cid:commentId w16cid:paraId="4EB8E37A" w16cid:durableId="26DE7225"/>
  <w16cid:commentId w16cid:paraId="7728A2A7" w16cid:durableId="26DE7327"/>
  <w16cid:commentId w16cid:paraId="5C2D438F" w16cid:durableId="26DE73C3"/>
  <w16cid:commentId w16cid:paraId="383E13E8" w16cid:durableId="26DE7448"/>
  <w16cid:commentId w16cid:paraId="1A4DDB5D" w16cid:durableId="26DE73CB"/>
  <w16cid:commentId w16cid:paraId="7C234266" w16cid:durableId="26DE73D7"/>
  <w16cid:commentId w16cid:paraId="24D043E6" w16cid:durableId="26DE7472"/>
  <w16cid:commentId w16cid:paraId="029B8853" w16cid:durableId="26DE7490"/>
  <w16cid:commentId w16cid:paraId="3B93B739" w16cid:durableId="26DE706A"/>
  <w16cid:commentId w16cid:paraId="4ECDBBB9" w16cid:durableId="26D92827"/>
  <w16cid:commentId w16cid:paraId="45A796F3" w16cid:durableId="26D92826"/>
  <w16cid:commentId w16cid:paraId="2CE8E46B" w16cid:durableId="26DE7069"/>
  <w16cid:commentId w16cid:paraId="7D8FA71F" w16cid:durableId="26DE7068"/>
  <w16cid:commentId w16cid:paraId="0B0B50B1" w16cid:durableId="26DE7067"/>
  <w16cid:commentId w16cid:paraId="4C2356AA" w16cid:durableId="26DE7066"/>
  <w16cid:commentId w16cid:paraId="02C092BA" w16cid:durableId="26DE7065"/>
  <w16cid:commentId w16cid:paraId="30C98A51" w16cid:durableId="26DE7064"/>
  <w16cid:commentId w16cid:paraId="3ECC075E" w16cid:durableId="26DE7063"/>
  <w16cid:commentId w16cid:paraId="0996AC59" w16cid:durableId="26D92437"/>
  <w16cid:commentId w16cid:paraId="745E82F5" w16cid:durableId="26D92436"/>
  <w16cid:commentId w16cid:paraId="68D2ECC9" w16cid:durableId="26D92435"/>
  <w16cid:commentId w16cid:paraId="65CC773E" w16cid:durableId="26D46FF1"/>
  <w16cid:commentId w16cid:paraId="0002553D" w16cid:durableId="26DF5028"/>
  <w16cid:commentId w16cid:paraId="748CC346" w16cid:durableId="26DF5027"/>
  <w16cid:commentId w16cid:paraId="572C4486" w16cid:durableId="26DF5026"/>
  <w16cid:commentId w16cid:paraId="018DE65E" w16cid:durableId="26DF4FF9"/>
  <w16cid:commentId w16cid:paraId="3BCB5A66" w16cid:durableId="26DF4FF8"/>
  <w16cid:commentId w16cid:paraId="0357D903" w16cid:durableId="26DF4FF7"/>
  <w16cid:commentId w16cid:paraId="1653C9EF" w16cid:durableId="26D9254E"/>
  <w16cid:commentId w16cid:paraId="277690DF" w16cid:durableId="26D9254D"/>
  <w16cid:commentId w16cid:paraId="0AA07396" w16cid:durableId="26D9254C"/>
  <w16cid:commentId w16cid:paraId="7E252466" w16cid:durableId="26D47383"/>
  <w16cid:commentId w16cid:paraId="2A33682B" w16cid:durableId="26D599CF"/>
  <w16cid:commentId w16cid:paraId="28CE6533" w16cid:durableId="26DF5304"/>
  <w16cid:commentId w16cid:paraId="110D0D5A" w16cid:durableId="26DF5303"/>
  <w16cid:commentId w16cid:paraId="3CC5F589" w16cid:durableId="26DF5302"/>
  <w16cid:commentId w16cid:paraId="25F99052" w16cid:durableId="26DF50AF"/>
  <w16cid:commentId w16cid:paraId="72226F48" w16cid:durableId="26DF50AE"/>
  <w16cid:commentId w16cid:paraId="2E1400AA" w16cid:durableId="26DF50AD"/>
  <w16cid:commentId w16cid:paraId="6BE082CD" w16cid:durableId="26D92611"/>
  <w16cid:commentId w16cid:paraId="1F06DE4C" w16cid:durableId="26D92610"/>
  <w16cid:commentId w16cid:paraId="658ACBC5" w16cid:durableId="26D9260F"/>
  <w16cid:commentId w16cid:paraId="09151A0D" w16cid:durableId="26DF53C8"/>
  <w16cid:commentId w16cid:paraId="09950F23" w16cid:durableId="26DF53C7"/>
  <w16cid:commentId w16cid:paraId="36725DD9" w16cid:durableId="26DF53C6"/>
  <w16cid:commentId w16cid:paraId="3C38D73C" w16cid:durableId="26DF5364"/>
  <w16cid:commentId w16cid:paraId="6BA5FAE0" w16cid:durableId="26DF5363"/>
  <w16cid:commentId w16cid:paraId="59965AA9" w16cid:durableId="26DF5362"/>
  <w16cid:commentId w16cid:paraId="6BF56760" w16cid:durableId="26D870F3"/>
  <w16cid:commentId w16cid:paraId="408BC65C" w16cid:durableId="26D8714A"/>
  <w16cid:commentId w16cid:paraId="4D459442" w16cid:durableId="26D45F90"/>
  <w16cid:commentId w16cid:paraId="48AF9D1B" w16cid:durableId="26D8721B"/>
  <w16cid:commentId w16cid:paraId="142AF206" w16cid:durableId="26D874B4"/>
  <w16cid:commentId w16cid:paraId="4E938D9F" w16cid:durableId="26D92049"/>
  <w16cid:commentId w16cid:paraId="0DACE482" w16cid:durableId="26D92088"/>
  <w16cid:commentId w16cid:paraId="3CC6F73D" w16cid:durableId="26D92092"/>
  <w16cid:commentId w16cid:paraId="3807B8DA" w16cid:durableId="26D874F3"/>
  <w16cid:commentId w16cid:paraId="1B4B46EF" w16cid:durableId="26D8752E"/>
  <w16cid:commentId w16cid:paraId="31ECFA18" w16cid:durableId="26D8729F"/>
  <w16cid:commentId w16cid:paraId="5290A208" w16cid:durableId="26D469F8"/>
  <w16cid:commentId w16cid:paraId="11A4E819" w16cid:durableId="26D46BC0"/>
  <w16cid:commentId w16cid:paraId="73C06BFA" w16cid:durableId="26DF5872"/>
  <w16cid:commentId w16cid:paraId="37FB5307" w16cid:durableId="26DF5871"/>
  <w16cid:commentId w16cid:paraId="3FAD06A4" w16cid:durableId="26DF5870"/>
  <w16cid:commentId w16cid:paraId="63A851D6" w16cid:durableId="26DF5678"/>
  <w16cid:commentId w16cid:paraId="4B585CED" w16cid:durableId="26DF5677"/>
  <w16cid:commentId w16cid:paraId="17F1D64D" w16cid:durableId="26DF5676"/>
  <w16cid:commentId w16cid:paraId="33B71886" w16cid:durableId="26DF5675"/>
  <w16cid:commentId w16cid:paraId="12348A46" w16cid:durableId="26DF5674"/>
  <w16cid:commentId w16cid:paraId="04A95EBF" w16cid:durableId="26DF5673"/>
  <w16cid:commentId w16cid:paraId="70A48B84" w16cid:durableId="26DF5672"/>
  <w16cid:commentId w16cid:paraId="5EBD60C8" w16cid:durableId="26D475C0"/>
  <w16cid:commentId w16cid:paraId="2B273396" w16cid:durableId="26D59A10"/>
  <w16cid:commentId w16cid:paraId="1A5F507A" w16cid:durableId="26DE7636"/>
  <w16cid:commentId w16cid:paraId="332406DE" w16cid:durableId="26D59A4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61CFB90" w14:textId="77777777" w:rsidR="00272608" w:rsidRDefault="00272608" w:rsidP="00126033">
      <w:r>
        <w:separator/>
      </w:r>
    </w:p>
  </w:endnote>
  <w:endnote w:type="continuationSeparator" w:id="0">
    <w:p w14:paraId="4985B803" w14:textId="77777777" w:rsidR="00272608" w:rsidRDefault="00272608" w:rsidP="00126033">
      <w:r>
        <w:continuationSeparator/>
      </w:r>
    </w:p>
  </w:endnote>
  <w:endnote w:type="continuationNotice" w:id="1">
    <w:p w14:paraId="24C63D41" w14:textId="77777777" w:rsidR="00272608" w:rsidRDefault="00272608" w:rsidP="0012603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Corbel">
    <w:panose1 w:val="020B0503020204020204"/>
    <w:charset w:val="00"/>
    <w:family w:val="swiss"/>
    <w:pitch w:val="variable"/>
    <w:sig w:usb0="A00002EF" w:usb1="4000A44B" w:usb2="00000000" w:usb3="00000000" w:csb0="0000019F" w:csb1="00000000"/>
  </w:font>
  <w:font w:name="Calibri">
    <w:panose1 w:val="020F0502020204030204"/>
    <w:charset w:val="00"/>
    <w:family w:val="swiss"/>
    <w:pitch w:val="variable"/>
    <w:sig w:usb0="E4002EFF" w:usb1="C000247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entury Gothic">
    <w:panose1 w:val="020B0502020202020204"/>
    <w:charset w:val="00"/>
    <w:family w:val="swiss"/>
    <w:pitch w:val="variable"/>
    <w:sig w:usb0="00000287" w:usb1="00000000" w:usb2="00000000" w:usb3="00000000" w:csb0="0000009F" w:csb1="00000000"/>
  </w:font>
  <w:font w:name="@MingLiU-ExtB">
    <w:charset w:val="88"/>
    <w:family w:val="roman"/>
    <w:pitch w:val="variable"/>
    <w:sig w:usb0="8000002F" w:usb1="0A080008" w:usb2="00000010" w:usb3="00000000" w:csb0="00100001" w:csb1="00000000"/>
  </w:font>
  <w:font w:name="Cambria">
    <w:panose1 w:val="02040503050406030204"/>
    <w:charset w:val="00"/>
    <w:family w:val="roman"/>
    <w:pitch w:val="variable"/>
    <w:sig w:usb0="E00006FF" w:usb1="420024FF" w:usb2="02000000" w:usb3="00000000" w:csb0="0000019F" w:csb1="00000000"/>
  </w:font>
  <w:font w:name="FF Mark Pro">
    <w:altName w:val="Calibri"/>
    <w:panose1 w:val="00000000000000000000"/>
    <w:charset w:val="00"/>
    <w:family w:val="swiss"/>
    <w:notTrueType/>
    <w:pitch w:val="default"/>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Roboto-Bold">
    <w:panose1 w:val="00000000000000000000"/>
    <w:charset w:val="00"/>
    <w:family w:val="auto"/>
    <w:notTrueType/>
    <w:pitch w:val="default"/>
  </w:font>
  <w:font w:name="Roboto-Regular">
    <w:altName w:val="Roboto"/>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4E7DE5" w14:textId="77777777" w:rsidR="00EC3081" w:rsidRPr="00451210" w:rsidRDefault="00EC3081" w:rsidP="00451210">
    <w:pPr>
      <w:jc w:val="right"/>
    </w:pPr>
    <w:r w:rsidRPr="00451210">
      <w:t>© Harmattan 202</w:t>
    </w:r>
    <w:r w:rsidR="00087BB1">
      <w:t>2</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9B375E9" w14:textId="77777777" w:rsidR="00272608" w:rsidRDefault="00272608" w:rsidP="00126033">
      <w:r>
        <w:separator/>
      </w:r>
    </w:p>
  </w:footnote>
  <w:footnote w:type="continuationSeparator" w:id="0">
    <w:p w14:paraId="397A707A" w14:textId="77777777" w:rsidR="00272608" w:rsidRDefault="00272608" w:rsidP="00126033">
      <w:r>
        <w:continuationSeparator/>
      </w:r>
    </w:p>
  </w:footnote>
  <w:footnote w:type="continuationNotice" w:id="1">
    <w:p w14:paraId="2A180261" w14:textId="77777777" w:rsidR="00272608" w:rsidRDefault="00272608" w:rsidP="00126033"/>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1ED649" w14:textId="77777777" w:rsidR="00EC3081" w:rsidRDefault="00EC3081" w:rsidP="00126033">
    <w:r>
      <w:rPr>
        <w:noProof/>
      </w:rPr>
      <w:drawing>
        <wp:anchor distT="0" distB="0" distL="114300" distR="114300" simplePos="0" relativeHeight="251658241" behindDoc="1" locked="0" layoutInCell="1" allowOverlap="1" wp14:anchorId="30E19D27" wp14:editId="5A56A37B">
          <wp:simplePos x="0" y="0"/>
          <wp:positionH relativeFrom="column">
            <wp:posOffset>-752193</wp:posOffset>
          </wp:positionH>
          <wp:positionV relativeFrom="paragraph">
            <wp:posOffset>-450215</wp:posOffset>
          </wp:positionV>
          <wp:extent cx="7567084" cy="4809067"/>
          <wp:effectExtent l="19050" t="0" r="0" b="0"/>
          <wp:wrapNone/>
          <wp:docPr id="969" name="Picture 969" descr="Siemens turbin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emens turbines.jpg"/>
                  <pic:cNvPicPr/>
                </pic:nvPicPr>
                <pic:blipFill>
                  <a:blip r:embed="rId1"/>
                  <a:stretch>
                    <a:fillRect/>
                  </a:stretch>
                </pic:blipFill>
                <pic:spPr>
                  <a:xfrm>
                    <a:off x="0" y="0"/>
                    <a:ext cx="7567295" cy="4808855"/>
                  </a:xfrm>
                  <a:prstGeom prst="rect">
                    <a:avLst/>
                  </a:prstGeom>
                </pic:spPr>
              </pic:pic>
            </a:graphicData>
          </a:graphic>
        </wp:anchor>
      </w:drawing>
    </w:r>
    <w:r>
      <w:rPr>
        <w:noProof/>
      </w:rPr>
      <w:drawing>
        <wp:anchor distT="0" distB="0" distL="114300" distR="114300" simplePos="0" relativeHeight="251658240" behindDoc="0" locked="0" layoutInCell="1" allowOverlap="1" wp14:anchorId="48CA8D02" wp14:editId="1D907213">
          <wp:simplePos x="0" y="0"/>
          <wp:positionH relativeFrom="column">
            <wp:posOffset>-748665</wp:posOffset>
          </wp:positionH>
          <wp:positionV relativeFrom="paragraph">
            <wp:posOffset>-450215</wp:posOffset>
          </wp:positionV>
          <wp:extent cx="3318933" cy="2968978"/>
          <wp:effectExtent l="0" t="0" r="0" b="0"/>
          <wp:wrapNone/>
          <wp:docPr id="970" name="Picture 970" descr="Logo block.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 block.emf"/>
                  <pic:cNvPicPr/>
                </pic:nvPicPr>
                <pic:blipFill>
                  <a:blip r:embed="rId2"/>
                  <a:stretch>
                    <a:fillRect/>
                  </a:stretch>
                </pic:blipFill>
                <pic:spPr>
                  <a:xfrm>
                    <a:off x="0" y="0"/>
                    <a:ext cx="3319145" cy="2969260"/>
                  </a:xfrm>
                  <a:prstGeom prst="rect">
                    <a:avLst/>
                  </a:prstGeom>
                </pic:spPr>
              </pic:pic>
            </a:graphicData>
          </a:graphic>
        </wp:anchor>
      </w:drawing>
    </w:r>
    <w:r>
      <w:rPr>
        <w:noProof/>
      </w:rPr>
      <w:drawing>
        <wp:anchor distT="0" distB="0" distL="114300" distR="114300" simplePos="0" relativeHeight="251658242" behindDoc="0" locked="0" layoutInCell="1" allowOverlap="1" wp14:anchorId="49750F67" wp14:editId="2ADCCDB8">
          <wp:simplePos x="0" y="0"/>
          <wp:positionH relativeFrom="column">
            <wp:posOffset>-748665</wp:posOffset>
          </wp:positionH>
          <wp:positionV relativeFrom="paragraph">
            <wp:posOffset>9642052</wp:posOffset>
          </wp:positionV>
          <wp:extent cx="7563556" cy="745066"/>
          <wp:effectExtent l="0" t="0" r="0" b="0"/>
          <wp:wrapNone/>
          <wp:docPr id="971" name="Picture 971" descr="Front page footer.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ont page footer.wmf"/>
                  <pic:cNvPicPr/>
                </pic:nvPicPr>
                <pic:blipFill>
                  <a:blip r:embed="rId3"/>
                  <a:stretch>
                    <a:fillRect/>
                  </a:stretch>
                </pic:blipFill>
                <pic:spPr>
                  <a:xfrm>
                    <a:off x="0" y="0"/>
                    <a:ext cx="7563485" cy="745490"/>
                  </a:xfrm>
                  <a:prstGeom prst="rect">
                    <a:avLst/>
                  </a:prstGeom>
                </pic:spPr>
              </pic:pic>
            </a:graphicData>
          </a:graphic>
        </wp:anchor>
      </w:drawing>
    </w:r>
  </w:p>
  <w:p w14:paraId="010F92B4" w14:textId="77777777" w:rsidR="00EC3081" w:rsidRDefault="00EC3081" w:rsidP="00126033">
    <w:r>
      <w:rPr>
        <w:noProof/>
      </w:rPr>
      <w:drawing>
        <wp:inline distT="0" distB="0" distL="0" distR="0" wp14:anchorId="73CCC383" wp14:editId="11757739">
          <wp:extent cx="4628515" cy="6541770"/>
          <wp:effectExtent l="0" t="0" r="635" b="0"/>
          <wp:docPr id="972" name="Picture 972" descr="blue b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lue bar"/>
                  <pic:cNvPicPr>
                    <a:picLocks noChangeAspect="1" noChangeArrowheads="1"/>
                  </pic:cNvPicPr>
                </pic:nvPicPr>
                <pic:blipFill>
                  <a:blip r:embed="rId4"/>
                  <a:srcRect/>
                  <a:stretch>
                    <a:fillRect/>
                  </a:stretch>
                </pic:blipFill>
                <pic:spPr bwMode="auto">
                  <a:xfrm>
                    <a:off x="0" y="0"/>
                    <a:ext cx="4628515" cy="6541770"/>
                  </a:xfrm>
                  <a:prstGeom prst="rect">
                    <a:avLst/>
                  </a:prstGeom>
                  <a:noFill/>
                  <a:ln w="9525">
                    <a:noFill/>
                    <a:miter lim="800000"/>
                    <a:headEnd/>
                    <a:tailEnd/>
                  </a:ln>
                </pic:spPr>
              </pic:pic>
            </a:graphicData>
          </a:graphic>
        </wp:inline>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17DB25" w14:textId="77777777" w:rsidR="00B87996" w:rsidRDefault="00B87996" w:rsidP="005D6E27">
    <w:pPr>
      <w:pStyle w:val="Header"/>
      <w:jc w:val="center"/>
    </w:pPr>
    <w:r w:rsidRPr="00B87996">
      <w:rPr>
        <w:noProof/>
        <w:szCs w:val="24"/>
      </w:rPr>
      <w:drawing>
        <wp:inline distT="0" distB="0" distL="0" distR="0" wp14:anchorId="626B7848" wp14:editId="4FF2534C">
          <wp:extent cx="3352800" cy="2371725"/>
          <wp:effectExtent l="0" t="0" r="0" b="0"/>
          <wp:docPr id="973" name="Picture 973"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Logo, company name&#10;&#10;Description automatically generated"/>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3352800" cy="2371725"/>
                  </a:xfrm>
                  <a:prstGeom prst="rect">
                    <a:avLst/>
                  </a:prstGeom>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1FE07A" w14:textId="77777777" w:rsidR="00EC3081" w:rsidRDefault="00EC3081" w:rsidP="00126033"/>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center"/>
      <w:tblBorders>
        <w:bottom w:val="single" w:sz="4" w:space="0" w:color="319135"/>
      </w:tblBorders>
      <w:tblLayout w:type="fixed"/>
      <w:tblCellMar>
        <w:left w:w="0" w:type="dxa"/>
        <w:right w:w="0" w:type="dxa"/>
      </w:tblCellMar>
      <w:tblLook w:val="01E0" w:firstRow="1" w:lastRow="1" w:firstColumn="1" w:lastColumn="1" w:noHBand="0" w:noVBand="0"/>
    </w:tblPr>
    <w:tblGrid>
      <w:gridCol w:w="9115"/>
      <w:gridCol w:w="434"/>
    </w:tblGrid>
    <w:tr w:rsidR="00EC3081" w:rsidRPr="00F5183A" w14:paraId="475CE520" w14:textId="77777777" w:rsidTr="002518FD">
      <w:trPr>
        <w:trHeight w:val="340"/>
        <w:jc w:val="center"/>
      </w:trPr>
      <w:tc>
        <w:tcPr>
          <w:tcW w:w="4773" w:type="pct"/>
          <w:tcBorders>
            <w:bottom w:val="single" w:sz="4" w:space="0" w:color="5F0505"/>
          </w:tcBorders>
          <w:tcMar>
            <w:left w:w="0" w:type="dxa"/>
            <w:bottom w:w="170" w:type="dxa"/>
            <w:right w:w="0" w:type="dxa"/>
          </w:tcMar>
        </w:tcPr>
        <w:p w14:paraId="2DBD8CB8" w14:textId="77777777" w:rsidR="00EC3081" w:rsidRDefault="000A6A42" w:rsidP="00126033">
          <w:proofErr w:type="spellStart"/>
          <w:r>
            <w:t>Moshesh</w:t>
          </w:r>
          <w:proofErr w:type="spellEnd"/>
          <w:r>
            <w:t xml:space="preserve"> </w:t>
          </w:r>
          <w:r w:rsidR="00FF5AF2">
            <w:t>Mediclinic</w:t>
          </w:r>
          <w:r>
            <w:t xml:space="preserve"> </w:t>
          </w:r>
        </w:p>
        <w:p w14:paraId="5BCC343A" w14:textId="77777777" w:rsidR="00EC3081" w:rsidRPr="00451210" w:rsidRDefault="00C43413" w:rsidP="00126033">
          <w:r>
            <w:t>Monthly Report</w:t>
          </w:r>
        </w:p>
      </w:tc>
      <w:tc>
        <w:tcPr>
          <w:tcW w:w="227" w:type="pct"/>
          <w:tcBorders>
            <w:bottom w:val="single" w:sz="4" w:space="0" w:color="5F0505"/>
          </w:tcBorders>
        </w:tcPr>
        <w:p w14:paraId="43FC768D" w14:textId="77777777" w:rsidR="00EC3081" w:rsidRPr="00451210" w:rsidRDefault="00EC3081" w:rsidP="00126033">
          <w:r w:rsidRPr="00451210">
            <w:fldChar w:fldCharType="begin"/>
          </w:r>
          <w:r w:rsidRPr="00451210">
            <w:instrText xml:space="preserve"> PAGE   \* MERGEFORMAT </w:instrText>
          </w:r>
          <w:r w:rsidRPr="00451210">
            <w:fldChar w:fldCharType="separate"/>
          </w:r>
          <w:r w:rsidRPr="00451210">
            <w:rPr>
              <w:noProof/>
            </w:rPr>
            <w:t>13</w:t>
          </w:r>
          <w:r w:rsidRPr="00451210">
            <w:fldChar w:fldCharType="end"/>
          </w:r>
        </w:p>
      </w:tc>
    </w:tr>
  </w:tbl>
  <w:p w14:paraId="32BAE27B" w14:textId="77777777" w:rsidR="00EC3081" w:rsidRDefault="00EC3081" w:rsidP="00126033"/>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4976" w:type="pct"/>
      <w:jc w:val="center"/>
      <w:tblBorders>
        <w:bottom w:val="single" w:sz="4" w:space="0" w:color="319135"/>
      </w:tblBorders>
      <w:tblLayout w:type="fixed"/>
      <w:tblCellMar>
        <w:left w:w="0" w:type="dxa"/>
        <w:right w:w="0" w:type="dxa"/>
      </w:tblCellMar>
      <w:tblLook w:val="01E0" w:firstRow="1" w:lastRow="1" w:firstColumn="1" w:lastColumn="1" w:noHBand="0" w:noVBand="0"/>
      <w:tblPrChange w:id="979" w:author="Thulani Ndaba" w:date="2022-09-20T17:36:00Z">
        <w:tblPr>
          <w:tblW w:w="5000" w:type="pct"/>
          <w:jc w:val="center"/>
          <w:tblBorders>
            <w:bottom w:val="single" w:sz="4" w:space="0" w:color="319135"/>
          </w:tblBorders>
          <w:tblLayout w:type="fixed"/>
          <w:tblCellMar>
            <w:left w:w="0" w:type="dxa"/>
            <w:right w:w="0" w:type="dxa"/>
          </w:tblCellMar>
          <w:tblLook w:val="01E0" w:firstRow="1" w:lastRow="1" w:firstColumn="1" w:lastColumn="1" w:noHBand="0" w:noVBand="0"/>
        </w:tblPr>
      </w:tblPrChange>
    </w:tblPr>
    <w:tblGrid>
      <w:gridCol w:w="9072"/>
      <w:gridCol w:w="431"/>
      <w:tblGridChange w:id="980">
        <w:tblGrid>
          <w:gridCol w:w="9115"/>
          <w:gridCol w:w="434"/>
        </w:tblGrid>
      </w:tblGridChange>
    </w:tblGrid>
    <w:tr w:rsidR="00EC3081" w:rsidRPr="00F5183A" w14:paraId="4C721EE0" w14:textId="77777777" w:rsidTr="00AA2ECC">
      <w:trPr>
        <w:trHeight w:val="422"/>
        <w:jc w:val="center"/>
        <w:trPrChange w:id="981" w:author="Thulani Ndaba" w:date="2022-09-20T17:36:00Z">
          <w:trPr>
            <w:trHeight w:val="340"/>
            <w:jc w:val="center"/>
          </w:trPr>
        </w:trPrChange>
      </w:trPr>
      <w:tc>
        <w:tcPr>
          <w:tcW w:w="4773" w:type="pct"/>
          <w:tcBorders>
            <w:bottom w:val="single" w:sz="4" w:space="0" w:color="5F0505"/>
          </w:tcBorders>
          <w:tcMar>
            <w:left w:w="0" w:type="dxa"/>
            <w:bottom w:w="170" w:type="dxa"/>
            <w:right w:w="0" w:type="dxa"/>
          </w:tcMar>
          <w:tcPrChange w:id="982" w:author="Thulani Ndaba" w:date="2022-09-20T17:36:00Z">
            <w:tcPr>
              <w:tcW w:w="4773" w:type="pct"/>
              <w:tcBorders>
                <w:bottom w:val="single" w:sz="4" w:space="0" w:color="5F0505"/>
              </w:tcBorders>
              <w:tcMar>
                <w:left w:w="0" w:type="dxa"/>
                <w:bottom w:w="170" w:type="dxa"/>
                <w:right w:w="0" w:type="dxa"/>
              </w:tcMar>
            </w:tcPr>
          </w:tcPrChange>
        </w:tcPr>
        <w:p w14:paraId="340D270C" w14:textId="45270DB5" w:rsidR="00EC3081" w:rsidRDefault="000A6A42" w:rsidP="00126033">
          <w:proofErr w:type="spellStart"/>
          <w:r>
            <w:t>Moshesh</w:t>
          </w:r>
          <w:proofErr w:type="spellEnd"/>
          <w:r>
            <w:t xml:space="preserve"> </w:t>
          </w:r>
          <w:r w:rsidR="00FF5AF2">
            <w:t>Mediclinic</w:t>
          </w:r>
          <w:r>
            <w:t xml:space="preserve"> </w:t>
          </w:r>
          <w:ins w:id="983" w:author="Chanda Nxumalo" w:date="2022-09-28T06:23:00Z">
            <w:r w:rsidR="005D6E27">
              <w:t>Rooftop PV Projects</w:t>
            </w:r>
          </w:ins>
        </w:p>
        <w:p w14:paraId="779FBCAA" w14:textId="4E626210" w:rsidR="00EC3081" w:rsidRPr="00451210" w:rsidRDefault="00C43413" w:rsidP="00126033">
          <w:del w:id="984" w:author="Chanda Nxumalo" w:date="2022-09-28T06:23:00Z">
            <w:r>
              <w:delText xml:space="preserve">Monthly </w:delText>
            </w:r>
          </w:del>
          <w:ins w:id="985" w:author="Chanda Nxumalo" w:date="2022-09-28T06:23:00Z">
            <w:r w:rsidR="005D6E27">
              <w:t xml:space="preserve">Performance </w:t>
            </w:r>
          </w:ins>
          <w:r>
            <w:t>Report</w:t>
          </w:r>
        </w:p>
      </w:tc>
      <w:tc>
        <w:tcPr>
          <w:tcW w:w="227" w:type="pct"/>
          <w:tcBorders>
            <w:bottom w:val="single" w:sz="4" w:space="0" w:color="5F0505"/>
          </w:tcBorders>
          <w:tcPrChange w:id="986" w:author="Thulani Ndaba" w:date="2022-09-20T17:36:00Z">
            <w:tcPr>
              <w:tcW w:w="227" w:type="pct"/>
              <w:tcBorders>
                <w:bottom w:val="single" w:sz="4" w:space="0" w:color="5F0505"/>
              </w:tcBorders>
            </w:tcPr>
          </w:tcPrChange>
        </w:tcPr>
        <w:p w14:paraId="4615C6A2" w14:textId="77777777" w:rsidR="00EC3081" w:rsidRPr="00451210" w:rsidRDefault="00EC3081" w:rsidP="00126033">
          <w:r w:rsidRPr="00451210">
            <w:fldChar w:fldCharType="begin"/>
          </w:r>
          <w:r w:rsidRPr="00451210">
            <w:instrText xml:space="preserve"> PAGE   \* MERGEFORMAT </w:instrText>
          </w:r>
          <w:r w:rsidRPr="00451210">
            <w:fldChar w:fldCharType="separate"/>
          </w:r>
          <w:r w:rsidRPr="00451210">
            <w:rPr>
              <w:noProof/>
            </w:rPr>
            <w:t>13</w:t>
          </w:r>
          <w:r w:rsidRPr="00451210">
            <w:fldChar w:fldCharType="end"/>
          </w:r>
        </w:p>
      </w:tc>
    </w:tr>
  </w:tbl>
  <w:p w14:paraId="5117520A" w14:textId="77777777" w:rsidR="00046757" w:rsidRDefault="00046757">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center"/>
      <w:tblBorders>
        <w:bottom w:val="single" w:sz="4" w:space="0" w:color="319135"/>
      </w:tblBorders>
      <w:tblLayout w:type="fixed"/>
      <w:tblCellMar>
        <w:left w:w="0" w:type="dxa"/>
        <w:right w:w="0" w:type="dxa"/>
      </w:tblCellMar>
      <w:tblLook w:val="01E0" w:firstRow="1" w:lastRow="1" w:firstColumn="1" w:lastColumn="1" w:noHBand="0" w:noVBand="0"/>
    </w:tblPr>
    <w:tblGrid>
      <w:gridCol w:w="9115"/>
      <w:gridCol w:w="434"/>
    </w:tblGrid>
    <w:tr w:rsidR="00EC3081" w:rsidRPr="00F5183A" w14:paraId="13796240" w14:textId="77777777" w:rsidTr="002518FD">
      <w:trPr>
        <w:trHeight w:val="340"/>
        <w:jc w:val="center"/>
      </w:trPr>
      <w:tc>
        <w:tcPr>
          <w:tcW w:w="4773" w:type="pct"/>
          <w:tcBorders>
            <w:bottom w:val="single" w:sz="4" w:space="0" w:color="5F0505"/>
          </w:tcBorders>
          <w:tcMar>
            <w:left w:w="0" w:type="dxa"/>
            <w:bottom w:w="170" w:type="dxa"/>
            <w:right w:w="0" w:type="dxa"/>
          </w:tcMar>
        </w:tcPr>
        <w:p w14:paraId="721AAFFD" w14:textId="77777777" w:rsidR="00EC3081" w:rsidRDefault="000A6A42" w:rsidP="00126033">
          <w:proofErr w:type="spellStart"/>
          <w:r>
            <w:t>Moshesh</w:t>
          </w:r>
          <w:proofErr w:type="spellEnd"/>
          <w:r>
            <w:t xml:space="preserve"> </w:t>
          </w:r>
          <w:r w:rsidR="00FF5AF2">
            <w:t>Mediclinic</w:t>
          </w:r>
          <w:r>
            <w:t xml:space="preserve"> </w:t>
          </w:r>
        </w:p>
        <w:p w14:paraId="04DE80A3" w14:textId="77777777" w:rsidR="00EC3081" w:rsidRPr="00451210" w:rsidRDefault="00C43413" w:rsidP="00126033">
          <w:r>
            <w:t>Monthly Report</w:t>
          </w:r>
        </w:p>
      </w:tc>
      <w:tc>
        <w:tcPr>
          <w:tcW w:w="227" w:type="pct"/>
          <w:tcBorders>
            <w:bottom w:val="single" w:sz="4" w:space="0" w:color="5F0505"/>
          </w:tcBorders>
        </w:tcPr>
        <w:p w14:paraId="66F9AD47" w14:textId="77777777" w:rsidR="00EC3081" w:rsidRPr="00451210" w:rsidRDefault="00EC3081" w:rsidP="00126033">
          <w:r w:rsidRPr="00451210">
            <w:fldChar w:fldCharType="begin"/>
          </w:r>
          <w:r w:rsidRPr="00451210">
            <w:instrText xml:space="preserve"> PAGE   \* MERGEFORMAT </w:instrText>
          </w:r>
          <w:r w:rsidRPr="00451210">
            <w:fldChar w:fldCharType="separate"/>
          </w:r>
          <w:r w:rsidRPr="00451210">
            <w:rPr>
              <w:noProof/>
            </w:rPr>
            <w:t>13</w:t>
          </w:r>
          <w:r w:rsidRPr="00451210">
            <w:fldChar w:fldCharType="end"/>
          </w:r>
        </w:p>
      </w:tc>
    </w:tr>
  </w:tbl>
  <w:p w14:paraId="4EF7DFA6" w14:textId="77777777" w:rsidR="00EC3081" w:rsidRDefault="00EC308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3"/>
    <w:multiLevelType w:val="multilevel"/>
    <w:tmpl w:val="00000003"/>
    <w:name w:val="WWNum33"/>
    <w:lvl w:ilvl="0">
      <w:start w:val="1"/>
      <w:numFmt w:val="bullet"/>
      <w:lvlText w:val=""/>
      <w:lvlJc w:val="left"/>
      <w:pPr>
        <w:tabs>
          <w:tab w:val="num" w:pos="1777"/>
        </w:tabs>
        <w:ind w:left="1777" w:hanging="360"/>
      </w:pPr>
      <w:rPr>
        <w:rFonts w:ascii="Symbol" w:hAnsi="Symbol" w:cs="Symbol"/>
      </w:rPr>
    </w:lvl>
    <w:lvl w:ilvl="1">
      <w:start w:val="1"/>
      <w:numFmt w:val="bullet"/>
      <w:lvlText w:val="o"/>
      <w:lvlJc w:val="left"/>
      <w:pPr>
        <w:tabs>
          <w:tab w:val="num" w:pos="2497"/>
        </w:tabs>
        <w:ind w:left="2497" w:hanging="360"/>
      </w:pPr>
      <w:rPr>
        <w:rFonts w:ascii="Courier New" w:hAnsi="Courier New" w:cs="Courier New"/>
      </w:rPr>
    </w:lvl>
    <w:lvl w:ilvl="2">
      <w:start w:val="1"/>
      <w:numFmt w:val="bullet"/>
      <w:lvlText w:val=""/>
      <w:lvlJc w:val="left"/>
      <w:pPr>
        <w:tabs>
          <w:tab w:val="num" w:pos="3217"/>
        </w:tabs>
        <w:ind w:left="3217" w:hanging="360"/>
      </w:pPr>
      <w:rPr>
        <w:rFonts w:ascii="Wingdings" w:hAnsi="Wingdings" w:cs="Wingdings"/>
      </w:rPr>
    </w:lvl>
    <w:lvl w:ilvl="3">
      <w:start w:val="1"/>
      <w:numFmt w:val="bullet"/>
      <w:lvlText w:val=""/>
      <w:lvlJc w:val="left"/>
      <w:pPr>
        <w:tabs>
          <w:tab w:val="num" w:pos="3937"/>
        </w:tabs>
        <w:ind w:left="3937" w:hanging="360"/>
      </w:pPr>
      <w:rPr>
        <w:rFonts w:ascii="Symbol" w:hAnsi="Symbol" w:cs="Symbol"/>
      </w:rPr>
    </w:lvl>
    <w:lvl w:ilvl="4">
      <w:start w:val="1"/>
      <w:numFmt w:val="bullet"/>
      <w:lvlText w:val="o"/>
      <w:lvlJc w:val="left"/>
      <w:pPr>
        <w:tabs>
          <w:tab w:val="num" w:pos="4657"/>
        </w:tabs>
        <w:ind w:left="4657" w:hanging="360"/>
      </w:pPr>
      <w:rPr>
        <w:rFonts w:ascii="Courier New" w:hAnsi="Courier New" w:cs="Courier New"/>
      </w:rPr>
    </w:lvl>
    <w:lvl w:ilvl="5">
      <w:start w:val="1"/>
      <w:numFmt w:val="bullet"/>
      <w:lvlText w:val=""/>
      <w:lvlJc w:val="left"/>
      <w:pPr>
        <w:tabs>
          <w:tab w:val="num" w:pos="5377"/>
        </w:tabs>
        <w:ind w:left="5377" w:hanging="360"/>
      </w:pPr>
      <w:rPr>
        <w:rFonts w:ascii="Wingdings" w:hAnsi="Wingdings" w:cs="Wingdings"/>
      </w:rPr>
    </w:lvl>
    <w:lvl w:ilvl="6">
      <w:start w:val="1"/>
      <w:numFmt w:val="bullet"/>
      <w:lvlText w:val=""/>
      <w:lvlJc w:val="left"/>
      <w:pPr>
        <w:tabs>
          <w:tab w:val="num" w:pos="6097"/>
        </w:tabs>
        <w:ind w:left="6097" w:hanging="360"/>
      </w:pPr>
      <w:rPr>
        <w:rFonts w:ascii="Symbol" w:hAnsi="Symbol" w:cs="Symbol"/>
      </w:rPr>
    </w:lvl>
    <w:lvl w:ilvl="7">
      <w:start w:val="1"/>
      <w:numFmt w:val="bullet"/>
      <w:lvlText w:val="o"/>
      <w:lvlJc w:val="left"/>
      <w:pPr>
        <w:tabs>
          <w:tab w:val="num" w:pos="6817"/>
        </w:tabs>
        <w:ind w:left="6817" w:hanging="360"/>
      </w:pPr>
      <w:rPr>
        <w:rFonts w:ascii="Courier New" w:hAnsi="Courier New" w:cs="Courier New"/>
      </w:rPr>
    </w:lvl>
    <w:lvl w:ilvl="8">
      <w:start w:val="1"/>
      <w:numFmt w:val="bullet"/>
      <w:lvlText w:val=""/>
      <w:lvlJc w:val="left"/>
      <w:pPr>
        <w:tabs>
          <w:tab w:val="num" w:pos="7537"/>
        </w:tabs>
        <w:ind w:left="7537" w:hanging="360"/>
      </w:pPr>
      <w:rPr>
        <w:rFonts w:ascii="Wingdings" w:hAnsi="Wingdings" w:cs="Wingdings"/>
      </w:rPr>
    </w:lvl>
  </w:abstractNum>
  <w:abstractNum w:abstractNumId="1" w15:restartNumberingAfterBreak="0">
    <w:nsid w:val="00000004"/>
    <w:multiLevelType w:val="multilevel"/>
    <w:tmpl w:val="00000004"/>
    <w:name w:val="WWNum13"/>
    <w:lvl w:ilvl="0">
      <w:start w:val="1"/>
      <w:numFmt w:val="bullet"/>
      <w:lvlText w:val=""/>
      <w:lvlJc w:val="left"/>
      <w:pPr>
        <w:tabs>
          <w:tab w:val="num" w:pos="720"/>
        </w:tabs>
        <w:ind w:left="720" w:hanging="360"/>
      </w:pPr>
      <w:rPr>
        <w:rFonts w:ascii="Symbol" w:hAnsi="Symbol" w:cs="Symbol"/>
      </w:rPr>
    </w:lvl>
    <w:lvl w:ilvl="1">
      <w:start w:val="1"/>
      <w:numFmt w:val="bullet"/>
      <w:lvlText w:val="o"/>
      <w:lvlJc w:val="left"/>
      <w:pPr>
        <w:tabs>
          <w:tab w:val="num" w:pos="1440"/>
        </w:tabs>
        <w:ind w:left="1440" w:hanging="360"/>
      </w:pPr>
      <w:rPr>
        <w:rFonts w:ascii="Courier New" w:hAnsi="Courier New" w:cs="Courier New"/>
      </w:rPr>
    </w:lvl>
    <w:lvl w:ilvl="2">
      <w:start w:val="1"/>
      <w:numFmt w:val="bullet"/>
      <w:lvlText w:val=""/>
      <w:lvlJc w:val="left"/>
      <w:pPr>
        <w:tabs>
          <w:tab w:val="num" w:pos="2160"/>
        </w:tabs>
        <w:ind w:left="2160" w:hanging="360"/>
      </w:pPr>
      <w:rPr>
        <w:rFonts w:ascii="Wingdings" w:hAnsi="Wingdings" w:cs="Wingdings"/>
      </w:rPr>
    </w:lvl>
    <w:lvl w:ilvl="3">
      <w:start w:val="1"/>
      <w:numFmt w:val="bullet"/>
      <w:lvlText w:val=""/>
      <w:lvlJc w:val="left"/>
      <w:pPr>
        <w:tabs>
          <w:tab w:val="num" w:pos="2880"/>
        </w:tabs>
        <w:ind w:left="2880" w:hanging="360"/>
      </w:pPr>
      <w:rPr>
        <w:rFonts w:ascii="Symbol" w:hAnsi="Symbol" w:cs="Symbol"/>
      </w:rPr>
    </w:lvl>
    <w:lvl w:ilvl="4">
      <w:start w:val="1"/>
      <w:numFmt w:val="bullet"/>
      <w:lvlText w:val="o"/>
      <w:lvlJc w:val="left"/>
      <w:pPr>
        <w:tabs>
          <w:tab w:val="num" w:pos="3600"/>
        </w:tabs>
        <w:ind w:left="3600" w:hanging="360"/>
      </w:pPr>
      <w:rPr>
        <w:rFonts w:ascii="Courier New" w:hAnsi="Courier New" w:cs="Courier New"/>
      </w:rPr>
    </w:lvl>
    <w:lvl w:ilvl="5">
      <w:start w:val="1"/>
      <w:numFmt w:val="bullet"/>
      <w:lvlText w:val=""/>
      <w:lvlJc w:val="left"/>
      <w:pPr>
        <w:tabs>
          <w:tab w:val="num" w:pos="4320"/>
        </w:tabs>
        <w:ind w:left="4320" w:hanging="360"/>
      </w:pPr>
      <w:rPr>
        <w:rFonts w:ascii="Wingdings" w:hAnsi="Wingdings" w:cs="Wingdings"/>
      </w:rPr>
    </w:lvl>
    <w:lvl w:ilvl="6">
      <w:start w:val="1"/>
      <w:numFmt w:val="bullet"/>
      <w:lvlText w:val=""/>
      <w:lvlJc w:val="left"/>
      <w:pPr>
        <w:tabs>
          <w:tab w:val="num" w:pos="5040"/>
        </w:tabs>
        <w:ind w:left="5040" w:hanging="360"/>
      </w:pPr>
      <w:rPr>
        <w:rFonts w:ascii="Symbol" w:hAnsi="Symbol" w:cs="Symbol"/>
      </w:rPr>
    </w:lvl>
    <w:lvl w:ilvl="7">
      <w:start w:val="1"/>
      <w:numFmt w:val="bullet"/>
      <w:lvlText w:val="o"/>
      <w:lvlJc w:val="left"/>
      <w:pPr>
        <w:tabs>
          <w:tab w:val="num" w:pos="5760"/>
        </w:tabs>
        <w:ind w:left="5760" w:hanging="360"/>
      </w:pPr>
      <w:rPr>
        <w:rFonts w:ascii="Courier New" w:hAnsi="Courier New" w:cs="Courier New"/>
      </w:rPr>
    </w:lvl>
    <w:lvl w:ilvl="8">
      <w:start w:val="1"/>
      <w:numFmt w:val="bullet"/>
      <w:lvlText w:val=""/>
      <w:lvlJc w:val="left"/>
      <w:pPr>
        <w:tabs>
          <w:tab w:val="num" w:pos="6480"/>
        </w:tabs>
        <w:ind w:left="6480" w:hanging="360"/>
      </w:pPr>
      <w:rPr>
        <w:rFonts w:ascii="Wingdings" w:hAnsi="Wingdings" w:cs="Wingdings"/>
      </w:rPr>
    </w:lvl>
  </w:abstractNum>
  <w:abstractNum w:abstractNumId="2" w15:restartNumberingAfterBreak="0">
    <w:nsid w:val="01D56964"/>
    <w:multiLevelType w:val="multilevel"/>
    <w:tmpl w:val="04C07306"/>
    <w:styleLink w:val="TableBullets"/>
    <w:lvl w:ilvl="0">
      <w:start w:val="1"/>
      <w:numFmt w:val="bullet"/>
      <w:lvlText w:val=""/>
      <w:lvlJc w:val="left"/>
      <w:pPr>
        <w:tabs>
          <w:tab w:val="num" w:pos="360"/>
        </w:tabs>
        <w:ind w:left="360" w:hanging="360"/>
      </w:pPr>
      <w:rPr>
        <w:rFonts w:ascii="Wingdings" w:hAnsi="Wingdings" w:hint="default"/>
        <w:color w:val="3C8AD6"/>
      </w:rPr>
    </w:lvl>
    <w:lvl w:ilvl="1">
      <w:start w:val="1"/>
      <w:numFmt w:val="bullet"/>
      <w:lvlText w:val=""/>
      <w:lvlJc w:val="left"/>
      <w:pPr>
        <w:tabs>
          <w:tab w:val="num" w:pos="720"/>
        </w:tabs>
        <w:ind w:left="720" w:hanging="360"/>
      </w:pPr>
      <w:rPr>
        <w:rFonts w:ascii="Wingdings" w:hAnsi="Wingdings" w:hint="default"/>
        <w:color w:val="808080"/>
      </w:rPr>
    </w:lvl>
    <w:lvl w:ilvl="2">
      <w:start w:val="1"/>
      <w:numFmt w:val="bullet"/>
      <w:lvlText w:val="◦"/>
      <w:lvlJc w:val="left"/>
      <w:pPr>
        <w:tabs>
          <w:tab w:val="num" w:pos="1080"/>
        </w:tabs>
        <w:ind w:left="1080" w:hanging="360"/>
      </w:pPr>
      <w:rPr>
        <w:rFonts w:ascii="Verdana" w:hAnsi="Verdana" w:hint="default"/>
        <w:color w:val="808080"/>
      </w:rPr>
    </w:lvl>
    <w:lvl w:ilvl="3">
      <w:start w:val="1"/>
      <w:numFmt w:val="bullet"/>
      <w:lvlText w:val="•"/>
      <w:lvlJc w:val="left"/>
      <w:pPr>
        <w:tabs>
          <w:tab w:val="num" w:pos="1440"/>
        </w:tabs>
        <w:ind w:left="1440" w:hanging="360"/>
      </w:pPr>
      <w:rPr>
        <w:rFonts w:ascii="Verdana" w:hAnsi="Verdana" w:hint="default"/>
        <w:color w:val="C0C0C0"/>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3" w15:restartNumberingAfterBreak="0">
    <w:nsid w:val="03EC1F4A"/>
    <w:multiLevelType w:val="hybridMultilevel"/>
    <w:tmpl w:val="0809001D"/>
    <w:styleLink w:val="TableBulletedList"/>
    <w:lvl w:ilvl="0" w:tplc="048000B4">
      <w:start w:val="1"/>
      <w:numFmt w:val="bullet"/>
      <w:lvlText w:val=""/>
      <w:lvlJc w:val="left"/>
      <w:pPr>
        <w:ind w:left="360" w:hanging="360"/>
      </w:pPr>
      <w:rPr>
        <w:rFonts w:ascii="Symbol" w:hAnsi="Symbol" w:hint="default"/>
        <w:color w:val="3C8AD6"/>
      </w:rPr>
    </w:lvl>
    <w:lvl w:ilvl="1" w:tplc="70E8D8F8">
      <w:start w:val="1"/>
      <w:numFmt w:val="bullet"/>
      <w:lvlText w:val="o"/>
      <w:lvlJc w:val="left"/>
      <w:pPr>
        <w:ind w:left="720" w:hanging="360"/>
      </w:pPr>
      <w:rPr>
        <w:rFonts w:ascii="Courier New" w:hAnsi="Courier New" w:hint="default"/>
        <w:color w:val="404040"/>
      </w:rPr>
    </w:lvl>
    <w:lvl w:ilvl="2" w:tplc="4CDE6684">
      <w:start w:val="1"/>
      <w:numFmt w:val="lowerRoman"/>
      <w:lvlText w:val="%3)"/>
      <w:lvlJc w:val="left"/>
      <w:pPr>
        <w:ind w:left="1080" w:hanging="360"/>
      </w:pPr>
    </w:lvl>
    <w:lvl w:ilvl="3" w:tplc="2D0A5846">
      <w:start w:val="1"/>
      <w:numFmt w:val="decimal"/>
      <w:lvlText w:val="(%4)"/>
      <w:lvlJc w:val="left"/>
      <w:pPr>
        <w:ind w:left="1440" w:hanging="360"/>
      </w:pPr>
    </w:lvl>
    <w:lvl w:ilvl="4" w:tplc="F2F8BA56">
      <w:start w:val="1"/>
      <w:numFmt w:val="lowerLetter"/>
      <w:lvlText w:val="(%5)"/>
      <w:lvlJc w:val="left"/>
      <w:pPr>
        <w:ind w:left="1800" w:hanging="360"/>
      </w:pPr>
    </w:lvl>
    <w:lvl w:ilvl="5" w:tplc="1BA83DA0">
      <w:start w:val="1"/>
      <w:numFmt w:val="lowerRoman"/>
      <w:lvlText w:val="(%6)"/>
      <w:lvlJc w:val="left"/>
      <w:pPr>
        <w:ind w:left="2160" w:hanging="360"/>
      </w:pPr>
    </w:lvl>
    <w:lvl w:ilvl="6" w:tplc="A1C46BD2">
      <w:start w:val="1"/>
      <w:numFmt w:val="decimal"/>
      <w:lvlText w:val="%7."/>
      <w:lvlJc w:val="left"/>
      <w:pPr>
        <w:ind w:left="2520" w:hanging="360"/>
      </w:pPr>
    </w:lvl>
    <w:lvl w:ilvl="7" w:tplc="D8C473F0">
      <w:start w:val="1"/>
      <w:numFmt w:val="lowerLetter"/>
      <w:lvlText w:val="%8."/>
      <w:lvlJc w:val="left"/>
      <w:pPr>
        <w:ind w:left="2880" w:hanging="360"/>
      </w:pPr>
    </w:lvl>
    <w:lvl w:ilvl="8" w:tplc="396E7CBE">
      <w:start w:val="1"/>
      <w:numFmt w:val="lowerRoman"/>
      <w:lvlText w:val="%9."/>
      <w:lvlJc w:val="left"/>
      <w:pPr>
        <w:ind w:left="3240" w:hanging="360"/>
      </w:pPr>
    </w:lvl>
  </w:abstractNum>
  <w:abstractNum w:abstractNumId="4" w15:restartNumberingAfterBreak="0">
    <w:nsid w:val="0B5D23B5"/>
    <w:multiLevelType w:val="hybridMultilevel"/>
    <w:tmpl w:val="C41AA796"/>
    <w:styleLink w:val="Bullets"/>
    <w:lvl w:ilvl="0" w:tplc="E33CF7F6">
      <w:numFmt w:val="bullet"/>
      <w:lvlText w:val=""/>
      <w:lvlJc w:val="left"/>
      <w:pPr>
        <w:tabs>
          <w:tab w:val="num" w:pos="1134"/>
        </w:tabs>
        <w:ind w:left="1134" w:hanging="567"/>
      </w:pPr>
      <w:rPr>
        <w:rFonts w:ascii="Wingdings" w:hAnsi="Wingdings" w:hint="default"/>
        <w:color w:val="3C8AD6"/>
        <w:sz w:val="20"/>
      </w:rPr>
    </w:lvl>
    <w:lvl w:ilvl="1" w:tplc="4F3400A8">
      <w:start w:val="1"/>
      <w:numFmt w:val="bullet"/>
      <w:lvlText w:val=""/>
      <w:lvlJc w:val="left"/>
      <w:pPr>
        <w:tabs>
          <w:tab w:val="num" w:pos="1701"/>
        </w:tabs>
        <w:ind w:left="1701" w:hanging="567"/>
      </w:pPr>
      <w:rPr>
        <w:rFonts w:ascii="Wingdings" w:hAnsi="Wingdings"/>
        <w:color w:val="808080"/>
        <w:sz w:val="18"/>
      </w:rPr>
    </w:lvl>
    <w:lvl w:ilvl="2" w:tplc="AB101EDA">
      <w:start w:val="1"/>
      <w:numFmt w:val="bullet"/>
      <w:lvlText w:val="◦"/>
      <w:lvlJc w:val="left"/>
      <w:pPr>
        <w:tabs>
          <w:tab w:val="num" w:pos="2268"/>
        </w:tabs>
        <w:ind w:left="2268" w:hanging="567"/>
      </w:pPr>
      <w:rPr>
        <w:rFonts w:ascii="Verdana" w:hAnsi="Verdana"/>
        <w:color w:val="999999"/>
        <w:sz w:val="18"/>
      </w:rPr>
    </w:lvl>
    <w:lvl w:ilvl="3" w:tplc="DA8840BE">
      <w:start w:val="1"/>
      <w:numFmt w:val="bullet"/>
      <w:lvlText w:val=""/>
      <w:lvlJc w:val="left"/>
      <w:pPr>
        <w:tabs>
          <w:tab w:val="num" w:pos="876"/>
        </w:tabs>
        <w:ind w:left="876" w:hanging="360"/>
      </w:pPr>
      <w:rPr>
        <w:rFonts w:ascii="Symbol" w:hAnsi="Symbol" w:hint="default"/>
      </w:rPr>
    </w:lvl>
    <w:lvl w:ilvl="4" w:tplc="0E345254">
      <w:start w:val="1"/>
      <w:numFmt w:val="bullet"/>
      <w:lvlText w:val="o"/>
      <w:lvlJc w:val="left"/>
      <w:pPr>
        <w:tabs>
          <w:tab w:val="num" w:pos="1596"/>
        </w:tabs>
        <w:ind w:left="1596" w:hanging="360"/>
      </w:pPr>
      <w:rPr>
        <w:rFonts w:ascii="Courier New" w:hAnsi="Courier New" w:hint="default"/>
      </w:rPr>
    </w:lvl>
    <w:lvl w:ilvl="5" w:tplc="D194C22C">
      <w:start w:val="1"/>
      <w:numFmt w:val="bullet"/>
      <w:lvlText w:val=""/>
      <w:lvlJc w:val="left"/>
      <w:pPr>
        <w:tabs>
          <w:tab w:val="num" w:pos="2316"/>
        </w:tabs>
        <w:ind w:left="2316" w:hanging="360"/>
      </w:pPr>
      <w:rPr>
        <w:rFonts w:ascii="Wingdings" w:hAnsi="Wingdings" w:hint="default"/>
      </w:rPr>
    </w:lvl>
    <w:lvl w:ilvl="6" w:tplc="A63CE28A">
      <w:start w:val="1"/>
      <w:numFmt w:val="bullet"/>
      <w:lvlText w:val=""/>
      <w:lvlJc w:val="left"/>
      <w:pPr>
        <w:tabs>
          <w:tab w:val="num" w:pos="3036"/>
        </w:tabs>
        <w:ind w:left="3036" w:hanging="360"/>
      </w:pPr>
      <w:rPr>
        <w:rFonts w:ascii="Symbol" w:hAnsi="Symbol" w:hint="default"/>
      </w:rPr>
    </w:lvl>
    <w:lvl w:ilvl="7" w:tplc="6EF2C77C">
      <w:start w:val="1"/>
      <w:numFmt w:val="bullet"/>
      <w:lvlText w:val="o"/>
      <w:lvlJc w:val="left"/>
      <w:pPr>
        <w:tabs>
          <w:tab w:val="num" w:pos="3756"/>
        </w:tabs>
        <w:ind w:left="3756" w:hanging="360"/>
      </w:pPr>
      <w:rPr>
        <w:rFonts w:ascii="Courier New" w:hAnsi="Courier New" w:hint="default"/>
      </w:rPr>
    </w:lvl>
    <w:lvl w:ilvl="8" w:tplc="863AE966">
      <w:start w:val="1"/>
      <w:numFmt w:val="bullet"/>
      <w:lvlText w:val=""/>
      <w:lvlJc w:val="left"/>
      <w:pPr>
        <w:tabs>
          <w:tab w:val="num" w:pos="4476"/>
        </w:tabs>
        <w:ind w:left="4476" w:hanging="360"/>
      </w:pPr>
      <w:rPr>
        <w:rFonts w:ascii="Wingdings" w:hAnsi="Wingdings" w:hint="default"/>
      </w:rPr>
    </w:lvl>
  </w:abstractNum>
  <w:abstractNum w:abstractNumId="5" w15:restartNumberingAfterBreak="0">
    <w:nsid w:val="0E4E00C9"/>
    <w:multiLevelType w:val="multilevel"/>
    <w:tmpl w:val="AFCEE616"/>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6" w15:restartNumberingAfterBreak="0">
    <w:nsid w:val="169B74B2"/>
    <w:multiLevelType w:val="multilevel"/>
    <w:tmpl w:val="5BFEBCD0"/>
    <w:lvl w:ilvl="0">
      <w:start w:val="1"/>
      <w:numFmt w:val="decimal"/>
      <w:pStyle w:val="Heading1"/>
      <w:lvlText w:val="%1."/>
      <w:lvlJc w:val="left"/>
      <w:pPr>
        <w:tabs>
          <w:tab w:val="num" w:pos="432"/>
        </w:tabs>
        <w:ind w:left="432" w:hanging="432"/>
      </w:pPr>
      <w:rPr>
        <w:rFonts w:hint="default"/>
      </w:rPr>
    </w:lvl>
    <w:lvl w:ilvl="1">
      <w:start w:val="1"/>
      <w:numFmt w:val="decimal"/>
      <w:pStyle w:val="Heading2"/>
      <w:lvlText w:val="%1.%2."/>
      <w:lvlJc w:val="left"/>
      <w:pPr>
        <w:tabs>
          <w:tab w:val="num" w:pos="4224"/>
        </w:tabs>
        <w:ind w:left="4120" w:hanging="576"/>
      </w:pPr>
    </w:lvl>
    <w:lvl w:ilvl="2">
      <w:start w:val="1"/>
      <w:numFmt w:val="decimal"/>
      <w:pStyle w:val="Heading3"/>
      <w:lvlText w:val="%1.%2.%3."/>
      <w:lvlJc w:val="left"/>
      <w:pPr>
        <w:tabs>
          <w:tab w:val="num" w:pos="1276"/>
        </w:tabs>
        <w:ind w:left="1145" w:hanging="720"/>
      </w:pPr>
      <w:rPr>
        <w:rFonts w:cs="Times New Roman" w:hint="default"/>
        <w:b w:val="0"/>
        <w:bCs w:val="0"/>
        <w:i w:val="0"/>
        <w:iCs w:val="0"/>
        <w:caps w:val="0"/>
        <w:smallCaps w:val="0"/>
        <w:strike w:val="0"/>
        <w:dstrike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pStyle w:val="Heading4"/>
      <w:lvlText w:val="%1.%2.%3.%4."/>
      <w:lvlJc w:val="left"/>
      <w:pPr>
        <w:tabs>
          <w:tab w:val="num" w:pos="1021"/>
        </w:tabs>
        <w:ind w:left="864" w:hanging="864"/>
      </w:pPr>
      <w:rPr>
        <w:rFonts w:hint="default"/>
      </w:rPr>
    </w:lvl>
    <w:lvl w:ilvl="4">
      <w:start w:val="1"/>
      <w:numFmt w:val="decimal"/>
      <w:suff w:val="space"/>
      <w:lvlText w:val="Appendix %5:"/>
      <w:lvlJc w:val="left"/>
      <w:pPr>
        <w:ind w:left="737" w:hanging="737"/>
      </w:pPr>
      <w:rPr>
        <w:rFonts w:hint="default"/>
      </w:rPr>
    </w:lvl>
    <w:lvl w:ilvl="5">
      <w:start w:val="1"/>
      <w:numFmt w:val="decimal"/>
      <w:suff w:val="space"/>
      <w:lvlText w:val="Appendix %5.%6:"/>
      <w:lvlJc w:val="left"/>
      <w:pPr>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7" w15:restartNumberingAfterBreak="0">
    <w:nsid w:val="190A5958"/>
    <w:multiLevelType w:val="hybridMultilevel"/>
    <w:tmpl w:val="BC8E475E"/>
    <w:lvl w:ilvl="0" w:tplc="32EE4FE0">
      <w:start w:val="1"/>
      <w:numFmt w:val="bullet"/>
      <w:pStyle w:val="Listintable"/>
      <w:lvlText w:val=""/>
      <w:lvlJc w:val="left"/>
      <w:pPr>
        <w:ind w:left="720" w:hanging="360"/>
      </w:pPr>
      <w:rPr>
        <w:rFonts w:ascii="Symbol" w:hAnsi="Symbol" w:hint="default"/>
        <w:color w:val="000000" w:themeColor="text1"/>
        <w:lang w:val="en-US"/>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0AA270E"/>
    <w:multiLevelType w:val="hybridMultilevel"/>
    <w:tmpl w:val="3F0E46C6"/>
    <w:styleLink w:val="Disclaimer"/>
    <w:lvl w:ilvl="0" w:tplc="CF56B8E2">
      <w:start w:val="1"/>
      <w:numFmt w:val="lowerRoman"/>
      <w:lvlText w:val="%1,"/>
      <w:lvlJc w:val="left"/>
      <w:pPr>
        <w:ind w:left="720" w:hanging="360"/>
      </w:pPr>
      <w:rPr>
        <w:rFonts w:ascii="Corbel" w:hAnsi="Corbel"/>
        <w:sz w:val="18"/>
      </w:rPr>
    </w:lvl>
    <w:lvl w:ilvl="1" w:tplc="3340A1F4">
      <w:start w:val="1"/>
      <w:numFmt w:val="lowerLetter"/>
      <w:lvlText w:val="%2."/>
      <w:lvlJc w:val="left"/>
      <w:pPr>
        <w:ind w:left="1440" w:hanging="360"/>
      </w:pPr>
    </w:lvl>
    <w:lvl w:ilvl="2" w:tplc="B9EE9392">
      <w:start w:val="1"/>
      <w:numFmt w:val="lowerRoman"/>
      <w:lvlText w:val="%3."/>
      <w:lvlJc w:val="right"/>
      <w:pPr>
        <w:ind w:left="2160" w:hanging="180"/>
      </w:pPr>
    </w:lvl>
    <w:lvl w:ilvl="3" w:tplc="F4BEA8C4">
      <w:start w:val="1"/>
      <w:numFmt w:val="decimal"/>
      <w:lvlText w:val="%4."/>
      <w:lvlJc w:val="left"/>
      <w:pPr>
        <w:ind w:left="2880" w:hanging="360"/>
      </w:pPr>
    </w:lvl>
    <w:lvl w:ilvl="4" w:tplc="D506F046">
      <w:start w:val="1"/>
      <w:numFmt w:val="lowerLetter"/>
      <w:lvlText w:val="%5."/>
      <w:lvlJc w:val="left"/>
      <w:pPr>
        <w:ind w:left="3600" w:hanging="360"/>
      </w:pPr>
    </w:lvl>
    <w:lvl w:ilvl="5" w:tplc="41B08EB0">
      <w:start w:val="1"/>
      <w:numFmt w:val="lowerRoman"/>
      <w:lvlText w:val="%6."/>
      <w:lvlJc w:val="right"/>
      <w:pPr>
        <w:ind w:left="4320" w:hanging="180"/>
      </w:pPr>
    </w:lvl>
    <w:lvl w:ilvl="6" w:tplc="5A840986">
      <w:start w:val="1"/>
      <w:numFmt w:val="decimal"/>
      <w:lvlText w:val="%7."/>
      <w:lvlJc w:val="left"/>
      <w:pPr>
        <w:ind w:left="5040" w:hanging="360"/>
      </w:pPr>
    </w:lvl>
    <w:lvl w:ilvl="7" w:tplc="B85C5264">
      <w:start w:val="1"/>
      <w:numFmt w:val="lowerLetter"/>
      <w:lvlText w:val="%8."/>
      <w:lvlJc w:val="left"/>
      <w:pPr>
        <w:ind w:left="5760" w:hanging="360"/>
      </w:pPr>
    </w:lvl>
    <w:lvl w:ilvl="8" w:tplc="2E9EC046">
      <w:start w:val="1"/>
      <w:numFmt w:val="lowerRoman"/>
      <w:lvlText w:val="%9."/>
      <w:lvlJc w:val="right"/>
      <w:pPr>
        <w:ind w:left="6480" w:hanging="180"/>
      </w:pPr>
    </w:lvl>
  </w:abstractNum>
  <w:abstractNum w:abstractNumId="9" w15:restartNumberingAfterBreak="0">
    <w:nsid w:val="31183139"/>
    <w:multiLevelType w:val="multilevel"/>
    <w:tmpl w:val="9490BE94"/>
    <w:styleLink w:val="CurrentList1"/>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680"/>
        </w:tabs>
        <w:ind w:left="576" w:hanging="576"/>
      </w:pPr>
      <w:rPr>
        <w:rFonts w:hint="default"/>
      </w:rPr>
    </w:lvl>
    <w:lvl w:ilvl="2">
      <w:start w:val="1"/>
      <w:numFmt w:val="bullet"/>
      <w:lvlText w:val=""/>
      <w:lvlJc w:val="left"/>
      <w:pPr>
        <w:ind w:left="360" w:hanging="360"/>
      </w:pPr>
      <w:rPr>
        <w:rFonts w:ascii="Symbol" w:hAnsi="Symbol" w:hint="default"/>
      </w:rPr>
    </w:lvl>
    <w:lvl w:ilvl="3">
      <w:start w:val="1"/>
      <w:numFmt w:val="decimal"/>
      <w:lvlText w:val="%1.%2.%3.%4."/>
      <w:lvlJc w:val="left"/>
      <w:pPr>
        <w:tabs>
          <w:tab w:val="num" w:pos="1021"/>
        </w:tabs>
        <w:ind w:left="864" w:hanging="864"/>
      </w:pPr>
      <w:rPr>
        <w:rFonts w:hint="default"/>
      </w:rPr>
    </w:lvl>
    <w:lvl w:ilvl="4">
      <w:start w:val="1"/>
      <w:numFmt w:val="decimal"/>
      <w:suff w:val="space"/>
      <w:lvlText w:val="Appendix %5:"/>
      <w:lvlJc w:val="left"/>
      <w:pPr>
        <w:ind w:left="737" w:hanging="737"/>
      </w:pPr>
      <w:rPr>
        <w:rFonts w:hint="default"/>
      </w:rPr>
    </w:lvl>
    <w:lvl w:ilvl="5">
      <w:start w:val="1"/>
      <w:numFmt w:val="decimal"/>
      <w:suff w:val="space"/>
      <w:lvlText w:val="Appendix %5.%6:"/>
      <w:lvlJc w:val="left"/>
      <w:pPr>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0" w15:restartNumberingAfterBreak="0">
    <w:nsid w:val="34FA20B5"/>
    <w:multiLevelType w:val="hybridMultilevel"/>
    <w:tmpl w:val="AB2E763A"/>
    <w:lvl w:ilvl="0" w:tplc="7F7298DC">
      <w:start w:val="1"/>
      <w:numFmt w:val="lowerLetter"/>
      <w:pStyle w:val="aTSAStandard"/>
      <w:lvlText w:val="(%1)"/>
      <w:lvlJc w:val="left"/>
      <w:rPr>
        <w:rFonts w:hint="default"/>
        <w:b w:val="0"/>
        <w:bCs w:val="0"/>
        <w:i w:val="0"/>
        <w:iCs w:val="0"/>
        <w:caps w:val="0"/>
        <w:smallCaps w:val="0"/>
        <w:strike w:val="0"/>
        <w:dstrike w:val="0"/>
        <w:noProof w:val="0"/>
        <w:vanish w:val="0"/>
        <w:color w:val="000000"/>
        <w:spacing w:val="0"/>
        <w:kern w:val="0"/>
        <w:position w:val="0"/>
        <w:u w:val="none"/>
        <w:vertAlign w:val="baseline"/>
        <w:em w:val="none"/>
      </w:r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1" w15:restartNumberingAfterBreak="0">
    <w:nsid w:val="360948C5"/>
    <w:multiLevelType w:val="hybridMultilevel"/>
    <w:tmpl w:val="61E893CA"/>
    <w:lvl w:ilvl="0" w:tplc="551EC2FE">
      <w:start w:val="1"/>
      <w:numFmt w:val="bullet"/>
      <w:pStyle w:val="TableBullet"/>
      <w:lvlText w:val=""/>
      <w:lvlJc w:val="left"/>
      <w:pPr>
        <w:ind w:left="360" w:hanging="360"/>
      </w:pPr>
      <w:rPr>
        <w:rFonts w:ascii="Symbol" w:hAnsi="Symbol" w:hint="default"/>
        <w:color w:val="404040"/>
        <w:sz w:val="20"/>
      </w:rPr>
    </w:lvl>
    <w:lvl w:ilvl="1" w:tplc="4152498A">
      <w:start w:val="1"/>
      <w:numFmt w:val="bullet"/>
      <w:lvlText w:val=""/>
      <w:lvlJc w:val="left"/>
      <w:pPr>
        <w:tabs>
          <w:tab w:val="num" w:pos="567"/>
        </w:tabs>
        <w:ind w:left="567" w:hanging="283"/>
      </w:pPr>
      <w:rPr>
        <w:rFonts w:ascii="Wingdings" w:hAnsi="Wingdings" w:hint="default"/>
        <w:color w:val="808080"/>
        <w:sz w:val="18"/>
      </w:rPr>
    </w:lvl>
    <w:lvl w:ilvl="2" w:tplc="BC4AD6D4">
      <w:start w:val="1"/>
      <w:numFmt w:val="bullet"/>
      <w:lvlText w:val="◦"/>
      <w:lvlJc w:val="left"/>
      <w:pPr>
        <w:tabs>
          <w:tab w:val="num" w:pos="851"/>
        </w:tabs>
        <w:ind w:left="851" w:hanging="284"/>
      </w:pPr>
      <w:rPr>
        <w:rFonts w:ascii="Verdana" w:hAnsi="Verdana" w:hint="default"/>
        <w:color w:val="999999"/>
        <w:sz w:val="18"/>
      </w:rPr>
    </w:lvl>
    <w:lvl w:ilvl="3" w:tplc="25B2A592">
      <w:start w:val="1"/>
      <w:numFmt w:val="bullet"/>
      <w:lvlText w:val=""/>
      <w:lvlJc w:val="left"/>
      <w:pPr>
        <w:tabs>
          <w:tab w:val="num" w:pos="876"/>
        </w:tabs>
        <w:ind w:left="876" w:hanging="360"/>
      </w:pPr>
      <w:rPr>
        <w:rFonts w:ascii="Symbol" w:hAnsi="Symbol" w:hint="default"/>
      </w:rPr>
    </w:lvl>
    <w:lvl w:ilvl="4" w:tplc="4C6AE8C6">
      <w:start w:val="1"/>
      <w:numFmt w:val="bullet"/>
      <w:lvlText w:val="o"/>
      <w:lvlJc w:val="left"/>
      <w:pPr>
        <w:tabs>
          <w:tab w:val="num" w:pos="1596"/>
        </w:tabs>
        <w:ind w:left="1596" w:hanging="360"/>
      </w:pPr>
      <w:rPr>
        <w:rFonts w:ascii="Courier New" w:hAnsi="Courier New" w:hint="default"/>
      </w:rPr>
    </w:lvl>
    <w:lvl w:ilvl="5" w:tplc="7DC08BE2">
      <w:start w:val="1"/>
      <w:numFmt w:val="bullet"/>
      <w:lvlText w:val=""/>
      <w:lvlJc w:val="left"/>
      <w:pPr>
        <w:tabs>
          <w:tab w:val="num" w:pos="2316"/>
        </w:tabs>
        <w:ind w:left="2316" w:hanging="360"/>
      </w:pPr>
      <w:rPr>
        <w:rFonts w:ascii="Wingdings" w:hAnsi="Wingdings" w:hint="default"/>
      </w:rPr>
    </w:lvl>
    <w:lvl w:ilvl="6" w:tplc="D3F27428">
      <w:start w:val="1"/>
      <w:numFmt w:val="bullet"/>
      <w:lvlText w:val=""/>
      <w:lvlJc w:val="left"/>
      <w:pPr>
        <w:tabs>
          <w:tab w:val="num" w:pos="3036"/>
        </w:tabs>
        <w:ind w:left="3036" w:hanging="360"/>
      </w:pPr>
      <w:rPr>
        <w:rFonts w:ascii="Symbol" w:hAnsi="Symbol" w:hint="default"/>
      </w:rPr>
    </w:lvl>
    <w:lvl w:ilvl="7" w:tplc="A8BE2B9E">
      <w:start w:val="1"/>
      <w:numFmt w:val="bullet"/>
      <w:lvlText w:val="o"/>
      <w:lvlJc w:val="left"/>
      <w:pPr>
        <w:tabs>
          <w:tab w:val="num" w:pos="3756"/>
        </w:tabs>
        <w:ind w:left="3756" w:hanging="360"/>
      </w:pPr>
      <w:rPr>
        <w:rFonts w:ascii="Courier New" w:hAnsi="Courier New" w:hint="default"/>
      </w:rPr>
    </w:lvl>
    <w:lvl w:ilvl="8" w:tplc="D0141608">
      <w:start w:val="1"/>
      <w:numFmt w:val="bullet"/>
      <w:lvlText w:val=""/>
      <w:lvlJc w:val="left"/>
      <w:pPr>
        <w:tabs>
          <w:tab w:val="num" w:pos="4476"/>
        </w:tabs>
        <w:ind w:left="4476" w:hanging="360"/>
      </w:pPr>
      <w:rPr>
        <w:rFonts w:ascii="Wingdings" w:hAnsi="Wingdings" w:hint="default"/>
      </w:rPr>
    </w:lvl>
  </w:abstractNum>
  <w:abstractNum w:abstractNumId="12" w15:restartNumberingAfterBreak="0">
    <w:nsid w:val="3D790040"/>
    <w:multiLevelType w:val="multilevel"/>
    <w:tmpl w:val="5EFC55F2"/>
    <w:styleLink w:val="AppendixListStyle"/>
    <w:lvl w:ilvl="0">
      <w:start w:val="1"/>
      <w:numFmt w:val="upperLetter"/>
      <w:lvlText w:val="%1."/>
      <w:lvlJc w:val="left"/>
      <w:pPr>
        <w:ind w:left="720" w:hanging="720"/>
      </w:pPr>
      <w:rPr>
        <w:rFonts w:ascii="Calibri" w:hAnsi="Calibri" w:hint="default"/>
        <w:b/>
        <w:i w:val="0"/>
        <w:color w:val="auto"/>
        <w:sz w:val="22"/>
      </w:rPr>
    </w:lvl>
    <w:lvl w:ilvl="1">
      <w:start w:val="1"/>
      <w:numFmt w:val="decimal"/>
      <w:lvlText w:val="%1.%2"/>
      <w:lvlJc w:val="left"/>
      <w:pPr>
        <w:ind w:left="720" w:hanging="720"/>
      </w:pPr>
      <w:rPr>
        <w:rFonts w:ascii="Calibri" w:hAnsi="Calibri"/>
        <w:b w:val="0"/>
        <w:i w:val="0"/>
        <w:color w:val="auto"/>
        <w:sz w:val="22"/>
      </w:rPr>
    </w:lvl>
    <w:lvl w:ilvl="2">
      <w:start w:val="1"/>
      <w:numFmt w:val="decimal"/>
      <w:lvlText w:val="%1.%2.%3"/>
      <w:lvlJc w:val="left"/>
      <w:pPr>
        <w:ind w:left="720" w:hanging="720"/>
      </w:pPr>
      <w:rPr>
        <w:rFonts w:ascii="Calibri" w:hAnsi="Calibri" w:hint="default"/>
        <w:b w:val="0"/>
        <w:i w:val="0"/>
        <w:sz w:val="22"/>
      </w:rPr>
    </w:lvl>
    <w:lvl w:ilvl="3">
      <w:start w:val="1"/>
      <w:numFmt w:val="decimal"/>
      <w:lvlText w:val="%4."/>
      <w:lvlJc w:val="left"/>
      <w:pPr>
        <w:ind w:left="720" w:hanging="720"/>
      </w:pPr>
      <w:rPr>
        <w:rFonts w:hint="default"/>
      </w:rPr>
    </w:lvl>
    <w:lvl w:ilvl="4">
      <w:start w:val="1"/>
      <w:numFmt w:val="lowerLetter"/>
      <w:lvlText w:val="%5."/>
      <w:lvlJc w:val="left"/>
      <w:pPr>
        <w:ind w:left="720" w:hanging="720"/>
      </w:pPr>
      <w:rPr>
        <w:rFonts w:hint="default"/>
      </w:rPr>
    </w:lvl>
    <w:lvl w:ilvl="5">
      <w:start w:val="1"/>
      <w:numFmt w:val="lowerRoman"/>
      <w:lvlText w:val="%6."/>
      <w:lvlJc w:val="right"/>
      <w:pPr>
        <w:ind w:left="720" w:hanging="720"/>
      </w:pPr>
      <w:rPr>
        <w:rFonts w:hint="default"/>
      </w:rPr>
    </w:lvl>
    <w:lvl w:ilvl="6">
      <w:start w:val="1"/>
      <w:numFmt w:val="decimal"/>
      <w:lvlText w:val="%7."/>
      <w:lvlJc w:val="left"/>
      <w:pPr>
        <w:ind w:left="720" w:hanging="720"/>
      </w:pPr>
      <w:rPr>
        <w:rFonts w:hint="default"/>
      </w:rPr>
    </w:lvl>
    <w:lvl w:ilvl="7">
      <w:start w:val="1"/>
      <w:numFmt w:val="lowerLetter"/>
      <w:lvlText w:val="%8."/>
      <w:lvlJc w:val="left"/>
      <w:pPr>
        <w:ind w:left="720" w:hanging="720"/>
      </w:pPr>
      <w:rPr>
        <w:rFonts w:hint="default"/>
      </w:rPr>
    </w:lvl>
    <w:lvl w:ilvl="8">
      <w:start w:val="1"/>
      <w:numFmt w:val="lowerRoman"/>
      <w:lvlText w:val="%9."/>
      <w:lvlJc w:val="right"/>
      <w:pPr>
        <w:ind w:left="720" w:hanging="720"/>
      </w:pPr>
      <w:rPr>
        <w:rFonts w:hint="default"/>
      </w:rPr>
    </w:lvl>
  </w:abstractNum>
  <w:abstractNum w:abstractNumId="13" w15:restartNumberingAfterBreak="0">
    <w:nsid w:val="4C8378F9"/>
    <w:multiLevelType w:val="hybridMultilevel"/>
    <w:tmpl w:val="7C08DA10"/>
    <w:lvl w:ilvl="0" w:tplc="53DEE2F4">
      <w:start w:val="1"/>
      <w:numFmt w:val="bullet"/>
      <w:pStyle w:val="ListParagraph"/>
      <w:lvlText w:val=""/>
      <w:lvlJc w:val="left"/>
      <w:pPr>
        <w:ind w:left="720" w:hanging="360"/>
      </w:pPr>
      <w:rPr>
        <w:rFonts w:ascii="Symbol" w:hAnsi="Symbol" w:cs="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14" w15:restartNumberingAfterBreak="0">
    <w:nsid w:val="596E1473"/>
    <w:multiLevelType w:val="hybridMultilevel"/>
    <w:tmpl w:val="C4CAFE0C"/>
    <w:lvl w:ilvl="0" w:tplc="DB3079BA">
      <w:start w:val="1"/>
      <w:numFmt w:val="bullet"/>
      <w:pStyle w:val="Bullet1"/>
      <w:lvlText w:val=""/>
      <w:lvlJc w:val="left"/>
      <w:pPr>
        <w:ind w:left="720" w:hanging="360"/>
      </w:pPr>
      <w:rPr>
        <w:rFonts w:ascii="Symbol" w:hAnsi="Symbol" w:cs="Symbol" w:hint="default"/>
      </w:rPr>
    </w:lvl>
    <w:lvl w:ilvl="1" w:tplc="B420AF22">
      <w:start w:val="1"/>
      <w:numFmt w:val="bullet"/>
      <w:pStyle w:val="Bullet2"/>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cs="Wingdings" w:hint="default"/>
      </w:rPr>
    </w:lvl>
    <w:lvl w:ilvl="3" w:tplc="08090001" w:tentative="1">
      <w:start w:val="1"/>
      <w:numFmt w:val="bullet"/>
      <w:lvlText w:val=""/>
      <w:lvlJc w:val="left"/>
      <w:pPr>
        <w:ind w:left="2880" w:hanging="360"/>
      </w:pPr>
      <w:rPr>
        <w:rFonts w:ascii="Symbol" w:hAnsi="Symbol" w:cs="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cs="Wingdings" w:hint="default"/>
      </w:rPr>
    </w:lvl>
    <w:lvl w:ilvl="6" w:tplc="08090001" w:tentative="1">
      <w:start w:val="1"/>
      <w:numFmt w:val="bullet"/>
      <w:lvlText w:val=""/>
      <w:lvlJc w:val="left"/>
      <w:pPr>
        <w:ind w:left="5040" w:hanging="360"/>
      </w:pPr>
      <w:rPr>
        <w:rFonts w:ascii="Symbol" w:hAnsi="Symbol" w:cs="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cs="Wingdings" w:hint="default"/>
      </w:rPr>
    </w:lvl>
  </w:abstractNum>
  <w:abstractNum w:abstractNumId="15" w15:restartNumberingAfterBreak="0">
    <w:nsid w:val="625E6ABF"/>
    <w:multiLevelType w:val="multilevel"/>
    <w:tmpl w:val="0809001D"/>
    <w:styleLink w:val="CurrentList2"/>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6" w15:restartNumberingAfterBreak="0">
    <w:nsid w:val="6B019672"/>
    <w:multiLevelType w:val="hybridMultilevel"/>
    <w:tmpl w:val="5A1405C2"/>
    <w:lvl w:ilvl="0" w:tplc="3A4CF8CE">
      <w:start w:val="1"/>
      <w:numFmt w:val="bullet"/>
      <w:lvlText w:val=""/>
      <w:lvlJc w:val="left"/>
      <w:pPr>
        <w:ind w:left="360" w:hanging="360"/>
      </w:pPr>
      <w:rPr>
        <w:rFonts w:ascii="Symbol" w:hAnsi="Symbol" w:hint="default"/>
      </w:rPr>
    </w:lvl>
    <w:lvl w:ilvl="1" w:tplc="8F86A65A">
      <w:start w:val="1"/>
      <w:numFmt w:val="bullet"/>
      <w:lvlText w:val="o"/>
      <w:lvlJc w:val="left"/>
      <w:pPr>
        <w:ind w:left="1080" w:hanging="360"/>
      </w:pPr>
      <w:rPr>
        <w:rFonts w:ascii="Courier New" w:hAnsi="Courier New" w:hint="default"/>
      </w:rPr>
    </w:lvl>
    <w:lvl w:ilvl="2" w:tplc="5B008918">
      <w:start w:val="1"/>
      <w:numFmt w:val="bullet"/>
      <w:lvlText w:val=""/>
      <w:lvlJc w:val="left"/>
      <w:pPr>
        <w:ind w:left="1800" w:hanging="360"/>
      </w:pPr>
      <w:rPr>
        <w:rFonts w:ascii="Wingdings" w:hAnsi="Wingdings" w:hint="default"/>
      </w:rPr>
    </w:lvl>
    <w:lvl w:ilvl="3" w:tplc="E974CB1A">
      <w:start w:val="1"/>
      <w:numFmt w:val="bullet"/>
      <w:lvlText w:val=""/>
      <w:lvlJc w:val="left"/>
      <w:pPr>
        <w:ind w:left="2520" w:hanging="360"/>
      </w:pPr>
      <w:rPr>
        <w:rFonts w:ascii="Symbol" w:hAnsi="Symbol" w:hint="default"/>
      </w:rPr>
    </w:lvl>
    <w:lvl w:ilvl="4" w:tplc="20828472">
      <w:start w:val="1"/>
      <w:numFmt w:val="bullet"/>
      <w:lvlText w:val="o"/>
      <w:lvlJc w:val="left"/>
      <w:pPr>
        <w:ind w:left="3240" w:hanging="360"/>
      </w:pPr>
      <w:rPr>
        <w:rFonts w:ascii="Courier New" w:hAnsi="Courier New" w:hint="default"/>
      </w:rPr>
    </w:lvl>
    <w:lvl w:ilvl="5" w:tplc="8676EF5E">
      <w:start w:val="1"/>
      <w:numFmt w:val="bullet"/>
      <w:lvlText w:val=""/>
      <w:lvlJc w:val="left"/>
      <w:pPr>
        <w:ind w:left="3960" w:hanging="360"/>
      </w:pPr>
      <w:rPr>
        <w:rFonts w:ascii="Wingdings" w:hAnsi="Wingdings" w:hint="default"/>
      </w:rPr>
    </w:lvl>
    <w:lvl w:ilvl="6" w:tplc="80BC3E52">
      <w:start w:val="1"/>
      <w:numFmt w:val="bullet"/>
      <w:lvlText w:val=""/>
      <w:lvlJc w:val="left"/>
      <w:pPr>
        <w:ind w:left="4680" w:hanging="360"/>
      </w:pPr>
      <w:rPr>
        <w:rFonts w:ascii="Symbol" w:hAnsi="Symbol" w:hint="default"/>
      </w:rPr>
    </w:lvl>
    <w:lvl w:ilvl="7" w:tplc="453C882C">
      <w:start w:val="1"/>
      <w:numFmt w:val="bullet"/>
      <w:lvlText w:val="o"/>
      <w:lvlJc w:val="left"/>
      <w:pPr>
        <w:ind w:left="5400" w:hanging="360"/>
      </w:pPr>
      <w:rPr>
        <w:rFonts w:ascii="Courier New" w:hAnsi="Courier New" w:hint="default"/>
      </w:rPr>
    </w:lvl>
    <w:lvl w:ilvl="8" w:tplc="8AD0B662">
      <w:start w:val="1"/>
      <w:numFmt w:val="bullet"/>
      <w:lvlText w:val=""/>
      <w:lvlJc w:val="left"/>
      <w:pPr>
        <w:ind w:left="6120" w:hanging="360"/>
      </w:pPr>
      <w:rPr>
        <w:rFonts w:ascii="Wingdings" w:hAnsi="Wingdings" w:hint="default"/>
      </w:rPr>
    </w:lvl>
  </w:abstractNum>
  <w:abstractNum w:abstractNumId="17" w15:restartNumberingAfterBreak="0">
    <w:nsid w:val="722009FC"/>
    <w:multiLevelType w:val="multilevel"/>
    <w:tmpl w:val="0809001D"/>
    <w:styleLink w:val="CurrentList3"/>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8" w15:restartNumberingAfterBreak="0">
    <w:nsid w:val="7B7F7B43"/>
    <w:multiLevelType w:val="hybridMultilevel"/>
    <w:tmpl w:val="FAC88176"/>
    <w:lvl w:ilvl="0" w:tplc="1C090001">
      <w:start w:val="1"/>
      <w:numFmt w:val="bullet"/>
      <w:lvlText w:val=""/>
      <w:lvlJc w:val="left"/>
      <w:pPr>
        <w:ind w:left="1211"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num w:numId="1" w16cid:durableId="1768453856">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1955165005">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492715517">
    <w:abstractNumId w:val="12"/>
  </w:num>
  <w:num w:numId="4" w16cid:durableId="1208906992">
    <w:abstractNumId w:val="14"/>
  </w:num>
  <w:num w:numId="5" w16cid:durableId="1948078217">
    <w:abstractNumId w:val="4"/>
  </w:num>
  <w:num w:numId="6" w16cid:durableId="1438482150">
    <w:abstractNumId w:val="9"/>
  </w:num>
  <w:num w:numId="7" w16cid:durableId="479880836">
    <w:abstractNumId w:val="15"/>
  </w:num>
  <w:num w:numId="8" w16cid:durableId="677922959">
    <w:abstractNumId w:val="17"/>
  </w:num>
  <w:num w:numId="9" w16cid:durableId="1458331402">
    <w:abstractNumId w:val="8"/>
  </w:num>
  <w:num w:numId="10" w16cid:durableId="1889759430">
    <w:abstractNumId w:val="6"/>
  </w:num>
  <w:num w:numId="11" w16cid:durableId="2018194501">
    <w:abstractNumId w:val="7"/>
  </w:num>
  <w:num w:numId="12" w16cid:durableId="149912440">
    <w:abstractNumId w:val="11"/>
  </w:num>
  <w:num w:numId="13" w16cid:durableId="55983247">
    <w:abstractNumId w:val="3"/>
  </w:num>
  <w:num w:numId="14" w16cid:durableId="52431472">
    <w:abstractNumId w:val="2"/>
  </w:num>
  <w:num w:numId="15" w16cid:durableId="803347794">
    <w:abstractNumId w:val="5"/>
  </w:num>
  <w:num w:numId="16" w16cid:durableId="539710729">
    <w:abstractNumId w:val="13"/>
  </w:num>
  <w:num w:numId="17" w16cid:durableId="1973367044">
    <w:abstractNumId w:val="10"/>
  </w:num>
  <w:num w:numId="18" w16cid:durableId="861167906">
    <w:abstractNumId w:val="18"/>
  </w:num>
  <w:num w:numId="19" w16cid:durableId="1162046267">
    <w:abstractNumId w:val="16"/>
  </w:num>
  <w:num w:numId="20" w16cid:durableId="1550461756">
    <w:abstractNumId w:val="6"/>
  </w:num>
  <w:num w:numId="21" w16cid:durableId="932586509">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1976063511">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1585722975">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922495788">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Chanda Nxumalo">
    <w15:presenceInfo w15:providerId="AD" w15:userId="S::chanda@harmattanrenewables.com::d0617941-5196-47e8-ae22-f105e4f48afa"/>
  </w15:person>
  <w15:person w15:author="Mutali Nepfumbada">
    <w15:presenceInfo w15:providerId="AD" w15:userId="S::mutali@harmattanrenewables.com::b0d113d4-3337-4a8b-a91b-7156d9c2801c"/>
  </w15:person>
  <w15:person w15:author="Thulani Ndaba">
    <w15:presenceInfo w15:providerId="AD" w15:userId="S::thulani@harmattanrenewables.com::983c79cc-4abf-4127-809c-6e5f635c561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embedSystemFonts/>
  <w:activeWritingStyle w:appName="MSWord" w:lang="en-US" w:vendorID="64" w:dllVersion="4096" w:nlCheck="1" w:checkStyle="0"/>
  <w:activeWritingStyle w:appName="MSWord" w:lang="en-GB" w:vendorID="64" w:dllVersion="4096" w:nlCheck="1" w:checkStyle="0"/>
  <w:activeWritingStyle w:appName="MSWord" w:lang="en-GB" w:vendorID="64" w:dllVersion="0" w:nlCheck="1" w:checkStyle="0"/>
  <w:activeWritingStyle w:appName="MSWord" w:lang="en-US" w:vendorID="64" w:dllVersion="0" w:nlCheck="1" w:checkStyle="0"/>
  <w:activeWritingStyle w:appName="MSWord" w:lang="en-ZA" w:vendorID="64" w:dllVersion="0" w:nlCheck="1" w:checkStyle="0"/>
  <w:activeWritingStyle w:appName="MSWord" w:lang="es-ES" w:vendorID="64" w:dllVersion="0" w:nlCheck="1" w:checkStyle="0"/>
  <w:activeWritingStyle w:appName="MSWord" w:lang="en-CA" w:vendorID="64" w:dllVersion="0" w:nlCheck="1" w:checkStyle="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trackRevisions/>
  <w:documentProtection w:edit="readOnly" w:formatting="1" w:enforcement="0"/>
  <w:defaultTabStop w:val="720"/>
  <w:defaultTableStyle w:val="TableGridLight"/>
  <w:drawingGridHorizontalSpacing w:val="100"/>
  <w:displayHorizontalDrawingGridEvery w:val="2"/>
  <w:characterSpacingControl w:val="doNotCompress"/>
  <w:savePreviewPicture/>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763C0"/>
    <w:rsid w:val="000030A9"/>
    <w:rsid w:val="000031F4"/>
    <w:rsid w:val="000046E5"/>
    <w:rsid w:val="00004801"/>
    <w:rsid w:val="00004B9E"/>
    <w:rsid w:val="00005295"/>
    <w:rsid w:val="0000555E"/>
    <w:rsid w:val="000067B1"/>
    <w:rsid w:val="00006E2D"/>
    <w:rsid w:val="00006F8E"/>
    <w:rsid w:val="00007071"/>
    <w:rsid w:val="000102D6"/>
    <w:rsid w:val="00012134"/>
    <w:rsid w:val="00015255"/>
    <w:rsid w:val="000175CF"/>
    <w:rsid w:val="00017BDF"/>
    <w:rsid w:val="00020643"/>
    <w:rsid w:val="000213EB"/>
    <w:rsid w:val="00021D70"/>
    <w:rsid w:val="000223F0"/>
    <w:rsid w:val="00022D9B"/>
    <w:rsid w:val="00022EDA"/>
    <w:rsid w:val="00024A17"/>
    <w:rsid w:val="00025238"/>
    <w:rsid w:val="0002538A"/>
    <w:rsid w:val="000254D5"/>
    <w:rsid w:val="000260C8"/>
    <w:rsid w:val="000262BA"/>
    <w:rsid w:val="00027388"/>
    <w:rsid w:val="00027533"/>
    <w:rsid w:val="00032D66"/>
    <w:rsid w:val="00033A6E"/>
    <w:rsid w:val="00034388"/>
    <w:rsid w:val="000357E0"/>
    <w:rsid w:val="00036941"/>
    <w:rsid w:val="00037DA4"/>
    <w:rsid w:val="0004058A"/>
    <w:rsid w:val="000406B6"/>
    <w:rsid w:val="00041B88"/>
    <w:rsid w:val="0004300B"/>
    <w:rsid w:val="0004340D"/>
    <w:rsid w:val="00044A55"/>
    <w:rsid w:val="00045123"/>
    <w:rsid w:val="00046379"/>
    <w:rsid w:val="00046757"/>
    <w:rsid w:val="00046C74"/>
    <w:rsid w:val="000470B0"/>
    <w:rsid w:val="0004726F"/>
    <w:rsid w:val="00047464"/>
    <w:rsid w:val="0005058B"/>
    <w:rsid w:val="00050BC7"/>
    <w:rsid w:val="000510D7"/>
    <w:rsid w:val="00051CEA"/>
    <w:rsid w:val="00051F39"/>
    <w:rsid w:val="000523E6"/>
    <w:rsid w:val="0005279E"/>
    <w:rsid w:val="0005597E"/>
    <w:rsid w:val="00060B28"/>
    <w:rsid w:val="000615C8"/>
    <w:rsid w:val="00061AB5"/>
    <w:rsid w:val="00062174"/>
    <w:rsid w:val="00062BB0"/>
    <w:rsid w:val="000637E4"/>
    <w:rsid w:val="00063D9F"/>
    <w:rsid w:val="00065228"/>
    <w:rsid w:val="000675B3"/>
    <w:rsid w:val="00067D80"/>
    <w:rsid w:val="000701FA"/>
    <w:rsid w:val="00071012"/>
    <w:rsid w:val="0007297F"/>
    <w:rsid w:val="00072F2D"/>
    <w:rsid w:val="000734D7"/>
    <w:rsid w:val="00073A34"/>
    <w:rsid w:val="00073F62"/>
    <w:rsid w:val="00074D1F"/>
    <w:rsid w:val="00074F00"/>
    <w:rsid w:val="00074F0A"/>
    <w:rsid w:val="00076866"/>
    <w:rsid w:val="00076FD4"/>
    <w:rsid w:val="000778B5"/>
    <w:rsid w:val="00080099"/>
    <w:rsid w:val="000800E5"/>
    <w:rsid w:val="00080258"/>
    <w:rsid w:val="00081306"/>
    <w:rsid w:val="00081A20"/>
    <w:rsid w:val="000822F0"/>
    <w:rsid w:val="000841F4"/>
    <w:rsid w:val="00084469"/>
    <w:rsid w:val="00084FBB"/>
    <w:rsid w:val="00086B3A"/>
    <w:rsid w:val="00087BB1"/>
    <w:rsid w:val="00087C7D"/>
    <w:rsid w:val="000908B5"/>
    <w:rsid w:val="00090DBD"/>
    <w:rsid w:val="00091480"/>
    <w:rsid w:val="00091CC1"/>
    <w:rsid w:val="00091F82"/>
    <w:rsid w:val="00093AA1"/>
    <w:rsid w:val="0009489E"/>
    <w:rsid w:val="000949FE"/>
    <w:rsid w:val="00094C68"/>
    <w:rsid w:val="00094E7F"/>
    <w:rsid w:val="00095AF1"/>
    <w:rsid w:val="00095F6A"/>
    <w:rsid w:val="000961B0"/>
    <w:rsid w:val="00096C61"/>
    <w:rsid w:val="00096F66"/>
    <w:rsid w:val="00097067"/>
    <w:rsid w:val="000A0A78"/>
    <w:rsid w:val="000A0ECB"/>
    <w:rsid w:val="000A0F0B"/>
    <w:rsid w:val="000A20B2"/>
    <w:rsid w:val="000A23FC"/>
    <w:rsid w:val="000A2D27"/>
    <w:rsid w:val="000A4FD8"/>
    <w:rsid w:val="000A6A42"/>
    <w:rsid w:val="000A7986"/>
    <w:rsid w:val="000A7B4E"/>
    <w:rsid w:val="000B049D"/>
    <w:rsid w:val="000B087A"/>
    <w:rsid w:val="000B0DE8"/>
    <w:rsid w:val="000B151A"/>
    <w:rsid w:val="000B1D9C"/>
    <w:rsid w:val="000B30C3"/>
    <w:rsid w:val="000B348D"/>
    <w:rsid w:val="000B42F5"/>
    <w:rsid w:val="000B5281"/>
    <w:rsid w:val="000B6150"/>
    <w:rsid w:val="000B69C6"/>
    <w:rsid w:val="000B7065"/>
    <w:rsid w:val="000C0244"/>
    <w:rsid w:val="000C4ECA"/>
    <w:rsid w:val="000C619E"/>
    <w:rsid w:val="000C7218"/>
    <w:rsid w:val="000C7A98"/>
    <w:rsid w:val="000C7E3E"/>
    <w:rsid w:val="000D1335"/>
    <w:rsid w:val="000D171C"/>
    <w:rsid w:val="000D2309"/>
    <w:rsid w:val="000D24B3"/>
    <w:rsid w:val="000D2F48"/>
    <w:rsid w:val="000D2FED"/>
    <w:rsid w:val="000D332B"/>
    <w:rsid w:val="000D443A"/>
    <w:rsid w:val="000D45ED"/>
    <w:rsid w:val="000D466E"/>
    <w:rsid w:val="000D55AB"/>
    <w:rsid w:val="000D56C6"/>
    <w:rsid w:val="000D6132"/>
    <w:rsid w:val="000D6607"/>
    <w:rsid w:val="000D6AB0"/>
    <w:rsid w:val="000D715D"/>
    <w:rsid w:val="000D79E9"/>
    <w:rsid w:val="000E0756"/>
    <w:rsid w:val="000E07E2"/>
    <w:rsid w:val="000E1181"/>
    <w:rsid w:val="000E168A"/>
    <w:rsid w:val="000E2CF9"/>
    <w:rsid w:val="000E3273"/>
    <w:rsid w:val="000E3AE0"/>
    <w:rsid w:val="000E4964"/>
    <w:rsid w:val="000E5E85"/>
    <w:rsid w:val="000E6099"/>
    <w:rsid w:val="000F02B1"/>
    <w:rsid w:val="000F03F8"/>
    <w:rsid w:val="000F057D"/>
    <w:rsid w:val="000F121A"/>
    <w:rsid w:val="000F1E98"/>
    <w:rsid w:val="000F2681"/>
    <w:rsid w:val="000F4969"/>
    <w:rsid w:val="000F4D75"/>
    <w:rsid w:val="000F5553"/>
    <w:rsid w:val="000F6414"/>
    <w:rsid w:val="000F6816"/>
    <w:rsid w:val="000F6A56"/>
    <w:rsid w:val="000F77B3"/>
    <w:rsid w:val="000F7A60"/>
    <w:rsid w:val="001005D1"/>
    <w:rsid w:val="001015AF"/>
    <w:rsid w:val="00102228"/>
    <w:rsid w:val="001025B4"/>
    <w:rsid w:val="001036AF"/>
    <w:rsid w:val="001038DA"/>
    <w:rsid w:val="001045CE"/>
    <w:rsid w:val="00104B05"/>
    <w:rsid w:val="00105495"/>
    <w:rsid w:val="001057C5"/>
    <w:rsid w:val="001070D1"/>
    <w:rsid w:val="0010728F"/>
    <w:rsid w:val="001077E9"/>
    <w:rsid w:val="00107B4C"/>
    <w:rsid w:val="00110C8A"/>
    <w:rsid w:val="00112633"/>
    <w:rsid w:val="00114559"/>
    <w:rsid w:val="0011499B"/>
    <w:rsid w:val="00117B38"/>
    <w:rsid w:val="0012032B"/>
    <w:rsid w:val="00120F77"/>
    <w:rsid w:val="0012128F"/>
    <w:rsid w:val="001219C6"/>
    <w:rsid w:val="00121CC6"/>
    <w:rsid w:val="00121D10"/>
    <w:rsid w:val="00121E32"/>
    <w:rsid w:val="0012214D"/>
    <w:rsid w:val="001230CA"/>
    <w:rsid w:val="00123F22"/>
    <w:rsid w:val="00125892"/>
    <w:rsid w:val="00126033"/>
    <w:rsid w:val="00126736"/>
    <w:rsid w:val="001301E2"/>
    <w:rsid w:val="00132C65"/>
    <w:rsid w:val="00133B31"/>
    <w:rsid w:val="00134523"/>
    <w:rsid w:val="00135A7A"/>
    <w:rsid w:val="00136352"/>
    <w:rsid w:val="00136DA0"/>
    <w:rsid w:val="00136E78"/>
    <w:rsid w:val="00136EAF"/>
    <w:rsid w:val="00136F2E"/>
    <w:rsid w:val="00137589"/>
    <w:rsid w:val="00140071"/>
    <w:rsid w:val="001403FA"/>
    <w:rsid w:val="00142217"/>
    <w:rsid w:val="00142BCA"/>
    <w:rsid w:val="00143998"/>
    <w:rsid w:val="00143E75"/>
    <w:rsid w:val="001441DB"/>
    <w:rsid w:val="00144ADC"/>
    <w:rsid w:val="00144DE1"/>
    <w:rsid w:val="00144E4E"/>
    <w:rsid w:val="001460BB"/>
    <w:rsid w:val="00146238"/>
    <w:rsid w:val="00147087"/>
    <w:rsid w:val="00147D5D"/>
    <w:rsid w:val="0015041E"/>
    <w:rsid w:val="00150911"/>
    <w:rsid w:val="001514FE"/>
    <w:rsid w:val="0015174D"/>
    <w:rsid w:val="001526DF"/>
    <w:rsid w:val="00152FAC"/>
    <w:rsid w:val="00153D91"/>
    <w:rsid w:val="00154829"/>
    <w:rsid w:val="00154A6D"/>
    <w:rsid w:val="00155655"/>
    <w:rsid w:val="0015592E"/>
    <w:rsid w:val="00156A44"/>
    <w:rsid w:val="0015751C"/>
    <w:rsid w:val="00160371"/>
    <w:rsid w:val="0016038C"/>
    <w:rsid w:val="00161004"/>
    <w:rsid w:val="00161262"/>
    <w:rsid w:val="00161998"/>
    <w:rsid w:val="00164C21"/>
    <w:rsid w:val="0016627A"/>
    <w:rsid w:val="00166294"/>
    <w:rsid w:val="0016671E"/>
    <w:rsid w:val="00166C7B"/>
    <w:rsid w:val="0016705F"/>
    <w:rsid w:val="001676B8"/>
    <w:rsid w:val="00170F91"/>
    <w:rsid w:val="001718FF"/>
    <w:rsid w:val="00171C44"/>
    <w:rsid w:val="001726C7"/>
    <w:rsid w:val="0017362B"/>
    <w:rsid w:val="00173989"/>
    <w:rsid w:val="00173AA8"/>
    <w:rsid w:val="00173EA2"/>
    <w:rsid w:val="00173F20"/>
    <w:rsid w:val="001751DB"/>
    <w:rsid w:val="00175330"/>
    <w:rsid w:val="00175782"/>
    <w:rsid w:val="00175852"/>
    <w:rsid w:val="00176039"/>
    <w:rsid w:val="0017627C"/>
    <w:rsid w:val="00176293"/>
    <w:rsid w:val="00176367"/>
    <w:rsid w:val="00176643"/>
    <w:rsid w:val="00176930"/>
    <w:rsid w:val="00176D97"/>
    <w:rsid w:val="0017727C"/>
    <w:rsid w:val="00177F4C"/>
    <w:rsid w:val="00180DCA"/>
    <w:rsid w:val="001812FC"/>
    <w:rsid w:val="00182450"/>
    <w:rsid w:val="00183997"/>
    <w:rsid w:val="00185414"/>
    <w:rsid w:val="0018542B"/>
    <w:rsid w:val="00185E0D"/>
    <w:rsid w:val="001861C7"/>
    <w:rsid w:val="00186794"/>
    <w:rsid w:val="00186A28"/>
    <w:rsid w:val="0018796F"/>
    <w:rsid w:val="00187E9C"/>
    <w:rsid w:val="00187FBF"/>
    <w:rsid w:val="001906D1"/>
    <w:rsid w:val="00192B22"/>
    <w:rsid w:val="00192D29"/>
    <w:rsid w:val="00192FAB"/>
    <w:rsid w:val="0019315F"/>
    <w:rsid w:val="001934F3"/>
    <w:rsid w:val="00194664"/>
    <w:rsid w:val="00194B3C"/>
    <w:rsid w:val="0019740C"/>
    <w:rsid w:val="00197D4D"/>
    <w:rsid w:val="001A0C3C"/>
    <w:rsid w:val="001A35F8"/>
    <w:rsid w:val="001A37B0"/>
    <w:rsid w:val="001A3EA3"/>
    <w:rsid w:val="001A4082"/>
    <w:rsid w:val="001A4DF8"/>
    <w:rsid w:val="001A6CCF"/>
    <w:rsid w:val="001A710A"/>
    <w:rsid w:val="001A7264"/>
    <w:rsid w:val="001B05E5"/>
    <w:rsid w:val="001B0B42"/>
    <w:rsid w:val="001B0F4F"/>
    <w:rsid w:val="001B26AC"/>
    <w:rsid w:val="001B40AD"/>
    <w:rsid w:val="001B4AA4"/>
    <w:rsid w:val="001B68DA"/>
    <w:rsid w:val="001B72C9"/>
    <w:rsid w:val="001B74B1"/>
    <w:rsid w:val="001B767D"/>
    <w:rsid w:val="001B7AD5"/>
    <w:rsid w:val="001B7F8C"/>
    <w:rsid w:val="001C18F9"/>
    <w:rsid w:val="001C1AF3"/>
    <w:rsid w:val="001C1DF1"/>
    <w:rsid w:val="001C380E"/>
    <w:rsid w:val="001C5265"/>
    <w:rsid w:val="001C71FF"/>
    <w:rsid w:val="001D1C42"/>
    <w:rsid w:val="001D1FA1"/>
    <w:rsid w:val="001D2528"/>
    <w:rsid w:val="001D29BC"/>
    <w:rsid w:val="001D2A50"/>
    <w:rsid w:val="001D3ADD"/>
    <w:rsid w:val="001D3C6A"/>
    <w:rsid w:val="001D531D"/>
    <w:rsid w:val="001D7005"/>
    <w:rsid w:val="001E043A"/>
    <w:rsid w:val="001E0917"/>
    <w:rsid w:val="001E1843"/>
    <w:rsid w:val="001E198C"/>
    <w:rsid w:val="001E2E1C"/>
    <w:rsid w:val="001E36DF"/>
    <w:rsid w:val="001E3FA6"/>
    <w:rsid w:val="001E416C"/>
    <w:rsid w:val="001E4B92"/>
    <w:rsid w:val="001E53A5"/>
    <w:rsid w:val="001E67A9"/>
    <w:rsid w:val="001E6C86"/>
    <w:rsid w:val="001E7B14"/>
    <w:rsid w:val="001F1F19"/>
    <w:rsid w:val="001F448D"/>
    <w:rsid w:val="001F4BC1"/>
    <w:rsid w:val="001F4DD2"/>
    <w:rsid w:val="001F5242"/>
    <w:rsid w:val="001F5461"/>
    <w:rsid w:val="001F5B5E"/>
    <w:rsid w:val="00200ACB"/>
    <w:rsid w:val="00200DB9"/>
    <w:rsid w:val="0020299F"/>
    <w:rsid w:val="00202D28"/>
    <w:rsid w:val="00203165"/>
    <w:rsid w:val="0020459F"/>
    <w:rsid w:val="00205DBE"/>
    <w:rsid w:val="0021064E"/>
    <w:rsid w:val="00210F5F"/>
    <w:rsid w:val="00211BEE"/>
    <w:rsid w:val="00211D37"/>
    <w:rsid w:val="00212E6F"/>
    <w:rsid w:val="00212FD2"/>
    <w:rsid w:val="00213C62"/>
    <w:rsid w:val="0021423B"/>
    <w:rsid w:val="00214A47"/>
    <w:rsid w:val="00215DF1"/>
    <w:rsid w:val="002169E7"/>
    <w:rsid w:val="00216BCE"/>
    <w:rsid w:val="00217EF0"/>
    <w:rsid w:val="00220017"/>
    <w:rsid w:val="002203D1"/>
    <w:rsid w:val="00220693"/>
    <w:rsid w:val="00220E68"/>
    <w:rsid w:val="0022122A"/>
    <w:rsid w:val="0022127A"/>
    <w:rsid w:val="002218FB"/>
    <w:rsid w:val="00222081"/>
    <w:rsid w:val="0022267B"/>
    <w:rsid w:val="00223611"/>
    <w:rsid w:val="002239C6"/>
    <w:rsid w:val="00223E16"/>
    <w:rsid w:val="002243A4"/>
    <w:rsid w:val="002249C2"/>
    <w:rsid w:val="00224B28"/>
    <w:rsid w:val="002257FA"/>
    <w:rsid w:val="00225A43"/>
    <w:rsid w:val="00226A47"/>
    <w:rsid w:val="0022760F"/>
    <w:rsid w:val="00227F09"/>
    <w:rsid w:val="00231A57"/>
    <w:rsid w:val="00231B39"/>
    <w:rsid w:val="00232415"/>
    <w:rsid w:val="00232DD3"/>
    <w:rsid w:val="00233DAC"/>
    <w:rsid w:val="0023508F"/>
    <w:rsid w:val="00235111"/>
    <w:rsid w:val="00235156"/>
    <w:rsid w:val="00235ADB"/>
    <w:rsid w:val="00235E30"/>
    <w:rsid w:val="002361AB"/>
    <w:rsid w:val="0023735F"/>
    <w:rsid w:val="00237563"/>
    <w:rsid w:val="00237B47"/>
    <w:rsid w:val="002416A2"/>
    <w:rsid w:val="00242C32"/>
    <w:rsid w:val="00243292"/>
    <w:rsid w:val="002437DD"/>
    <w:rsid w:val="002439C1"/>
    <w:rsid w:val="002452CD"/>
    <w:rsid w:val="0024558D"/>
    <w:rsid w:val="00245864"/>
    <w:rsid w:val="0024597A"/>
    <w:rsid w:val="002460C6"/>
    <w:rsid w:val="002465FA"/>
    <w:rsid w:val="00246E4E"/>
    <w:rsid w:val="002470EF"/>
    <w:rsid w:val="0024711A"/>
    <w:rsid w:val="00247D96"/>
    <w:rsid w:val="00247EF8"/>
    <w:rsid w:val="002512FC"/>
    <w:rsid w:val="002518FD"/>
    <w:rsid w:val="0025208E"/>
    <w:rsid w:val="002527B0"/>
    <w:rsid w:val="00252C04"/>
    <w:rsid w:val="002538EC"/>
    <w:rsid w:val="00254314"/>
    <w:rsid w:val="00254527"/>
    <w:rsid w:val="002549F8"/>
    <w:rsid w:val="00255782"/>
    <w:rsid w:val="0025667A"/>
    <w:rsid w:val="002575B1"/>
    <w:rsid w:val="00257DC7"/>
    <w:rsid w:val="00257E66"/>
    <w:rsid w:val="002612D7"/>
    <w:rsid w:val="002612E3"/>
    <w:rsid w:val="00262EA6"/>
    <w:rsid w:val="00263312"/>
    <w:rsid w:val="002633EE"/>
    <w:rsid w:val="002638D0"/>
    <w:rsid w:val="002641E9"/>
    <w:rsid w:val="00264CCA"/>
    <w:rsid w:val="002652B6"/>
    <w:rsid w:val="00265B27"/>
    <w:rsid w:val="00267119"/>
    <w:rsid w:val="0027049C"/>
    <w:rsid w:val="002710A9"/>
    <w:rsid w:val="0027154B"/>
    <w:rsid w:val="00272608"/>
    <w:rsid w:val="00273FC8"/>
    <w:rsid w:val="002753BD"/>
    <w:rsid w:val="00275688"/>
    <w:rsid w:val="00275FC7"/>
    <w:rsid w:val="00276918"/>
    <w:rsid w:val="00276B4C"/>
    <w:rsid w:val="00277721"/>
    <w:rsid w:val="00280CE0"/>
    <w:rsid w:val="002815FD"/>
    <w:rsid w:val="00281C79"/>
    <w:rsid w:val="002841A9"/>
    <w:rsid w:val="00285E50"/>
    <w:rsid w:val="00286471"/>
    <w:rsid w:val="002864EC"/>
    <w:rsid w:val="0028663A"/>
    <w:rsid w:val="0028705C"/>
    <w:rsid w:val="00290D9B"/>
    <w:rsid w:val="00290F5C"/>
    <w:rsid w:val="002916AC"/>
    <w:rsid w:val="002919B2"/>
    <w:rsid w:val="002921AA"/>
    <w:rsid w:val="00292235"/>
    <w:rsid w:val="002925F1"/>
    <w:rsid w:val="002929A2"/>
    <w:rsid w:val="0029362F"/>
    <w:rsid w:val="002937CE"/>
    <w:rsid w:val="00293A30"/>
    <w:rsid w:val="00294B46"/>
    <w:rsid w:val="0029703B"/>
    <w:rsid w:val="00297554"/>
    <w:rsid w:val="00297FF6"/>
    <w:rsid w:val="002A04B5"/>
    <w:rsid w:val="002A0EEA"/>
    <w:rsid w:val="002A1922"/>
    <w:rsid w:val="002A1D9F"/>
    <w:rsid w:val="002A3D94"/>
    <w:rsid w:val="002A4110"/>
    <w:rsid w:val="002A43DB"/>
    <w:rsid w:val="002A4870"/>
    <w:rsid w:val="002A69C8"/>
    <w:rsid w:val="002A754D"/>
    <w:rsid w:val="002A7846"/>
    <w:rsid w:val="002A79FB"/>
    <w:rsid w:val="002B06C3"/>
    <w:rsid w:val="002B156A"/>
    <w:rsid w:val="002B287F"/>
    <w:rsid w:val="002B3947"/>
    <w:rsid w:val="002B3EA0"/>
    <w:rsid w:val="002B4C42"/>
    <w:rsid w:val="002B5704"/>
    <w:rsid w:val="002B5867"/>
    <w:rsid w:val="002B67D3"/>
    <w:rsid w:val="002B7BFB"/>
    <w:rsid w:val="002B7D6A"/>
    <w:rsid w:val="002C091F"/>
    <w:rsid w:val="002C0A5A"/>
    <w:rsid w:val="002C1629"/>
    <w:rsid w:val="002C2118"/>
    <w:rsid w:val="002C2397"/>
    <w:rsid w:val="002C26AA"/>
    <w:rsid w:val="002C359F"/>
    <w:rsid w:val="002C37A4"/>
    <w:rsid w:val="002C3D27"/>
    <w:rsid w:val="002C3EFA"/>
    <w:rsid w:val="002C4485"/>
    <w:rsid w:val="002C5C7A"/>
    <w:rsid w:val="002C65FB"/>
    <w:rsid w:val="002C67D9"/>
    <w:rsid w:val="002C770F"/>
    <w:rsid w:val="002D0515"/>
    <w:rsid w:val="002D0C72"/>
    <w:rsid w:val="002D1084"/>
    <w:rsid w:val="002D2966"/>
    <w:rsid w:val="002D29A4"/>
    <w:rsid w:val="002D4C3B"/>
    <w:rsid w:val="002D4ECB"/>
    <w:rsid w:val="002D50B8"/>
    <w:rsid w:val="002D5BD2"/>
    <w:rsid w:val="002D6649"/>
    <w:rsid w:val="002D6F4A"/>
    <w:rsid w:val="002D7C7E"/>
    <w:rsid w:val="002E0038"/>
    <w:rsid w:val="002E08A7"/>
    <w:rsid w:val="002E1228"/>
    <w:rsid w:val="002E1478"/>
    <w:rsid w:val="002E2118"/>
    <w:rsid w:val="002E2CCC"/>
    <w:rsid w:val="002E3A09"/>
    <w:rsid w:val="002E3A61"/>
    <w:rsid w:val="002E5B7D"/>
    <w:rsid w:val="002E5C2F"/>
    <w:rsid w:val="002E706E"/>
    <w:rsid w:val="002E7281"/>
    <w:rsid w:val="002E738A"/>
    <w:rsid w:val="002E74C5"/>
    <w:rsid w:val="002E7BD4"/>
    <w:rsid w:val="002F001A"/>
    <w:rsid w:val="002F0347"/>
    <w:rsid w:val="002F0903"/>
    <w:rsid w:val="002F1149"/>
    <w:rsid w:val="002F1C6B"/>
    <w:rsid w:val="002F253B"/>
    <w:rsid w:val="002F2A21"/>
    <w:rsid w:val="002F2A91"/>
    <w:rsid w:val="002F2EE2"/>
    <w:rsid w:val="002F6A2E"/>
    <w:rsid w:val="002F6D8F"/>
    <w:rsid w:val="002F6E94"/>
    <w:rsid w:val="002F7614"/>
    <w:rsid w:val="002F7730"/>
    <w:rsid w:val="002F7940"/>
    <w:rsid w:val="002F7B12"/>
    <w:rsid w:val="002F7B80"/>
    <w:rsid w:val="002F7DCE"/>
    <w:rsid w:val="0030068D"/>
    <w:rsid w:val="0030164B"/>
    <w:rsid w:val="0030281B"/>
    <w:rsid w:val="003035A8"/>
    <w:rsid w:val="0030404C"/>
    <w:rsid w:val="003045FC"/>
    <w:rsid w:val="003048A8"/>
    <w:rsid w:val="0030518E"/>
    <w:rsid w:val="003068F7"/>
    <w:rsid w:val="0030725A"/>
    <w:rsid w:val="00307582"/>
    <w:rsid w:val="003076EA"/>
    <w:rsid w:val="003107BB"/>
    <w:rsid w:val="00310E6B"/>
    <w:rsid w:val="003121AC"/>
    <w:rsid w:val="0031265C"/>
    <w:rsid w:val="003126CA"/>
    <w:rsid w:val="00312DC1"/>
    <w:rsid w:val="00312E06"/>
    <w:rsid w:val="00313635"/>
    <w:rsid w:val="00313B12"/>
    <w:rsid w:val="00313E37"/>
    <w:rsid w:val="0031413C"/>
    <w:rsid w:val="00314AC1"/>
    <w:rsid w:val="00315462"/>
    <w:rsid w:val="00315770"/>
    <w:rsid w:val="003157ED"/>
    <w:rsid w:val="0031705F"/>
    <w:rsid w:val="003200D3"/>
    <w:rsid w:val="0032198A"/>
    <w:rsid w:val="00321DA7"/>
    <w:rsid w:val="0032235B"/>
    <w:rsid w:val="0032245A"/>
    <w:rsid w:val="0032255E"/>
    <w:rsid w:val="003232EC"/>
    <w:rsid w:val="00323915"/>
    <w:rsid w:val="003242C4"/>
    <w:rsid w:val="003245F0"/>
    <w:rsid w:val="0032465C"/>
    <w:rsid w:val="00326C4B"/>
    <w:rsid w:val="003275E8"/>
    <w:rsid w:val="00327D9A"/>
    <w:rsid w:val="00330049"/>
    <w:rsid w:val="003313BB"/>
    <w:rsid w:val="00331523"/>
    <w:rsid w:val="0033265D"/>
    <w:rsid w:val="003346F4"/>
    <w:rsid w:val="003347B9"/>
    <w:rsid w:val="003347BD"/>
    <w:rsid w:val="00334866"/>
    <w:rsid w:val="00336CCF"/>
    <w:rsid w:val="003377AA"/>
    <w:rsid w:val="003404AC"/>
    <w:rsid w:val="00340E82"/>
    <w:rsid w:val="00341C80"/>
    <w:rsid w:val="003429FC"/>
    <w:rsid w:val="00342E02"/>
    <w:rsid w:val="003444E8"/>
    <w:rsid w:val="00344A15"/>
    <w:rsid w:val="00345124"/>
    <w:rsid w:val="003453AE"/>
    <w:rsid w:val="00345EDD"/>
    <w:rsid w:val="003465A6"/>
    <w:rsid w:val="00346C7D"/>
    <w:rsid w:val="00346D56"/>
    <w:rsid w:val="00347C6F"/>
    <w:rsid w:val="003508D2"/>
    <w:rsid w:val="00352188"/>
    <w:rsid w:val="003524C5"/>
    <w:rsid w:val="00352C1D"/>
    <w:rsid w:val="00352F27"/>
    <w:rsid w:val="00353002"/>
    <w:rsid w:val="00353AE7"/>
    <w:rsid w:val="003549A8"/>
    <w:rsid w:val="00354B51"/>
    <w:rsid w:val="003559C4"/>
    <w:rsid w:val="00355B61"/>
    <w:rsid w:val="00355BB6"/>
    <w:rsid w:val="003563BD"/>
    <w:rsid w:val="00356A1F"/>
    <w:rsid w:val="00356B24"/>
    <w:rsid w:val="0035796B"/>
    <w:rsid w:val="00360CCB"/>
    <w:rsid w:val="003632A1"/>
    <w:rsid w:val="00363D50"/>
    <w:rsid w:val="003642B0"/>
    <w:rsid w:val="00364B8C"/>
    <w:rsid w:val="003652D7"/>
    <w:rsid w:val="003655A3"/>
    <w:rsid w:val="0036564D"/>
    <w:rsid w:val="00367A99"/>
    <w:rsid w:val="00367B96"/>
    <w:rsid w:val="00371774"/>
    <w:rsid w:val="00371D2D"/>
    <w:rsid w:val="00371E42"/>
    <w:rsid w:val="00373D08"/>
    <w:rsid w:val="00373F3D"/>
    <w:rsid w:val="00374CC5"/>
    <w:rsid w:val="00375089"/>
    <w:rsid w:val="00375CBA"/>
    <w:rsid w:val="003761D1"/>
    <w:rsid w:val="00377511"/>
    <w:rsid w:val="003776DA"/>
    <w:rsid w:val="003802A5"/>
    <w:rsid w:val="003806EC"/>
    <w:rsid w:val="003807DE"/>
    <w:rsid w:val="00381F69"/>
    <w:rsid w:val="00382030"/>
    <w:rsid w:val="00382C19"/>
    <w:rsid w:val="00383012"/>
    <w:rsid w:val="0038374E"/>
    <w:rsid w:val="00384585"/>
    <w:rsid w:val="00385651"/>
    <w:rsid w:val="0038636E"/>
    <w:rsid w:val="00386EF4"/>
    <w:rsid w:val="0038739E"/>
    <w:rsid w:val="003874E9"/>
    <w:rsid w:val="00387DF3"/>
    <w:rsid w:val="0039042B"/>
    <w:rsid w:val="00390BC1"/>
    <w:rsid w:val="00391785"/>
    <w:rsid w:val="0039233A"/>
    <w:rsid w:val="00392497"/>
    <w:rsid w:val="00392C9D"/>
    <w:rsid w:val="00392CC6"/>
    <w:rsid w:val="00392DE9"/>
    <w:rsid w:val="00393013"/>
    <w:rsid w:val="003934DB"/>
    <w:rsid w:val="00393BFE"/>
    <w:rsid w:val="003956C1"/>
    <w:rsid w:val="00395F44"/>
    <w:rsid w:val="00396239"/>
    <w:rsid w:val="00396826"/>
    <w:rsid w:val="003969C0"/>
    <w:rsid w:val="00397E80"/>
    <w:rsid w:val="003A0892"/>
    <w:rsid w:val="003A08B7"/>
    <w:rsid w:val="003A0E74"/>
    <w:rsid w:val="003A1A19"/>
    <w:rsid w:val="003A2653"/>
    <w:rsid w:val="003A2F7D"/>
    <w:rsid w:val="003A5158"/>
    <w:rsid w:val="003A5211"/>
    <w:rsid w:val="003A6166"/>
    <w:rsid w:val="003A6589"/>
    <w:rsid w:val="003A682D"/>
    <w:rsid w:val="003A6C04"/>
    <w:rsid w:val="003A6EE7"/>
    <w:rsid w:val="003A7124"/>
    <w:rsid w:val="003A72EC"/>
    <w:rsid w:val="003B00A0"/>
    <w:rsid w:val="003B0687"/>
    <w:rsid w:val="003B092E"/>
    <w:rsid w:val="003B0A57"/>
    <w:rsid w:val="003B1690"/>
    <w:rsid w:val="003B197D"/>
    <w:rsid w:val="003B1D5A"/>
    <w:rsid w:val="003B1E9A"/>
    <w:rsid w:val="003B4210"/>
    <w:rsid w:val="003B45EA"/>
    <w:rsid w:val="003B48A1"/>
    <w:rsid w:val="003B4924"/>
    <w:rsid w:val="003B4BB0"/>
    <w:rsid w:val="003B4D67"/>
    <w:rsid w:val="003B5B27"/>
    <w:rsid w:val="003B5DF0"/>
    <w:rsid w:val="003B5E6B"/>
    <w:rsid w:val="003B6247"/>
    <w:rsid w:val="003B7055"/>
    <w:rsid w:val="003C0240"/>
    <w:rsid w:val="003C0D26"/>
    <w:rsid w:val="003C0D91"/>
    <w:rsid w:val="003C1A5C"/>
    <w:rsid w:val="003C2347"/>
    <w:rsid w:val="003C331D"/>
    <w:rsid w:val="003C397D"/>
    <w:rsid w:val="003C4887"/>
    <w:rsid w:val="003C62E6"/>
    <w:rsid w:val="003C6AF3"/>
    <w:rsid w:val="003C72DC"/>
    <w:rsid w:val="003C7F4C"/>
    <w:rsid w:val="003D0AA6"/>
    <w:rsid w:val="003D0E09"/>
    <w:rsid w:val="003D17DA"/>
    <w:rsid w:val="003D3D4C"/>
    <w:rsid w:val="003D4F7C"/>
    <w:rsid w:val="003D5589"/>
    <w:rsid w:val="003D6579"/>
    <w:rsid w:val="003D730E"/>
    <w:rsid w:val="003D7A50"/>
    <w:rsid w:val="003E09B0"/>
    <w:rsid w:val="003E0CE0"/>
    <w:rsid w:val="003E2AC4"/>
    <w:rsid w:val="003E3046"/>
    <w:rsid w:val="003E3B33"/>
    <w:rsid w:val="003E3EEF"/>
    <w:rsid w:val="003E4A93"/>
    <w:rsid w:val="003E550B"/>
    <w:rsid w:val="003E608B"/>
    <w:rsid w:val="003E7232"/>
    <w:rsid w:val="003E7370"/>
    <w:rsid w:val="003E7496"/>
    <w:rsid w:val="003E7E58"/>
    <w:rsid w:val="003F07DB"/>
    <w:rsid w:val="003F1D0A"/>
    <w:rsid w:val="003F2782"/>
    <w:rsid w:val="003F2F26"/>
    <w:rsid w:val="003F466F"/>
    <w:rsid w:val="003F48AE"/>
    <w:rsid w:val="003F4A12"/>
    <w:rsid w:val="003F4DA7"/>
    <w:rsid w:val="003F7793"/>
    <w:rsid w:val="003F7CBD"/>
    <w:rsid w:val="003F7D6F"/>
    <w:rsid w:val="003F7F3E"/>
    <w:rsid w:val="00401D26"/>
    <w:rsid w:val="00401E44"/>
    <w:rsid w:val="00401E56"/>
    <w:rsid w:val="004026B9"/>
    <w:rsid w:val="00402F85"/>
    <w:rsid w:val="004057DB"/>
    <w:rsid w:val="00405F13"/>
    <w:rsid w:val="00407E79"/>
    <w:rsid w:val="00407F21"/>
    <w:rsid w:val="0041002B"/>
    <w:rsid w:val="00411BAA"/>
    <w:rsid w:val="00412DB0"/>
    <w:rsid w:val="00413B0F"/>
    <w:rsid w:val="004149F0"/>
    <w:rsid w:val="004151D4"/>
    <w:rsid w:val="00416253"/>
    <w:rsid w:val="00416325"/>
    <w:rsid w:val="00416CAC"/>
    <w:rsid w:val="00423261"/>
    <w:rsid w:val="0042392E"/>
    <w:rsid w:val="00423E71"/>
    <w:rsid w:val="00424006"/>
    <w:rsid w:val="00424DA7"/>
    <w:rsid w:val="0042507E"/>
    <w:rsid w:val="004255EC"/>
    <w:rsid w:val="00425B13"/>
    <w:rsid w:val="00426045"/>
    <w:rsid w:val="0042617C"/>
    <w:rsid w:val="00426977"/>
    <w:rsid w:val="00426F2E"/>
    <w:rsid w:val="0042723E"/>
    <w:rsid w:val="004301CA"/>
    <w:rsid w:val="0043062A"/>
    <w:rsid w:val="00431C21"/>
    <w:rsid w:val="00431D8B"/>
    <w:rsid w:val="004323E3"/>
    <w:rsid w:val="0043345D"/>
    <w:rsid w:val="0043432D"/>
    <w:rsid w:val="004344E4"/>
    <w:rsid w:val="00434B19"/>
    <w:rsid w:val="00434BF3"/>
    <w:rsid w:val="00434E7F"/>
    <w:rsid w:val="0043509E"/>
    <w:rsid w:val="00436062"/>
    <w:rsid w:val="00437215"/>
    <w:rsid w:val="00437374"/>
    <w:rsid w:val="0043792C"/>
    <w:rsid w:val="00437A4F"/>
    <w:rsid w:val="00440502"/>
    <w:rsid w:val="00440DCE"/>
    <w:rsid w:val="0044359D"/>
    <w:rsid w:val="004441A7"/>
    <w:rsid w:val="004444EE"/>
    <w:rsid w:val="00444EDD"/>
    <w:rsid w:val="00445CD9"/>
    <w:rsid w:val="004468BF"/>
    <w:rsid w:val="00446907"/>
    <w:rsid w:val="00447CF4"/>
    <w:rsid w:val="00450252"/>
    <w:rsid w:val="0045046E"/>
    <w:rsid w:val="00451210"/>
    <w:rsid w:val="00451277"/>
    <w:rsid w:val="00451F4B"/>
    <w:rsid w:val="00452211"/>
    <w:rsid w:val="004528AB"/>
    <w:rsid w:val="00453071"/>
    <w:rsid w:val="00455098"/>
    <w:rsid w:val="00455F26"/>
    <w:rsid w:val="004565B8"/>
    <w:rsid w:val="00456906"/>
    <w:rsid w:val="004573E0"/>
    <w:rsid w:val="004575B5"/>
    <w:rsid w:val="00457DC0"/>
    <w:rsid w:val="00461C7D"/>
    <w:rsid w:val="004626F1"/>
    <w:rsid w:val="00462840"/>
    <w:rsid w:val="00462ECE"/>
    <w:rsid w:val="00463916"/>
    <w:rsid w:val="00463963"/>
    <w:rsid w:val="00464753"/>
    <w:rsid w:val="004648EE"/>
    <w:rsid w:val="00465DC3"/>
    <w:rsid w:val="00466421"/>
    <w:rsid w:val="0046764B"/>
    <w:rsid w:val="004702EB"/>
    <w:rsid w:val="00470A07"/>
    <w:rsid w:val="00470A0A"/>
    <w:rsid w:val="00470E65"/>
    <w:rsid w:val="004717E8"/>
    <w:rsid w:val="00471955"/>
    <w:rsid w:val="00471C60"/>
    <w:rsid w:val="004724B4"/>
    <w:rsid w:val="00472584"/>
    <w:rsid w:val="00472807"/>
    <w:rsid w:val="00473818"/>
    <w:rsid w:val="0047408A"/>
    <w:rsid w:val="00474894"/>
    <w:rsid w:val="00474D6B"/>
    <w:rsid w:val="00476129"/>
    <w:rsid w:val="00476FDC"/>
    <w:rsid w:val="00477243"/>
    <w:rsid w:val="004776AB"/>
    <w:rsid w:val="0048071C"/>
    <w:rsid w:val="00480D07"/>
    <w:rsid w:val="004813B0"/>
    <w:rsid w:val="00481C9A"/>
    <w:rsid w:val="004835B8"/>
    <w:rsid w:val="00483602"/>
    <w:rsid w:val="0048398D"/>
    <w:rsid w:val="00483C90"/>
    <w:rsid w:val="00483D35"/>
    <w:rsid w:val="004849D6"/>
    <w:rsid w:val="00485213"/>
    <w:rsid w:val="00485533"/>
    <w:rsid w:val="0048618A"/>
    <w:rsid w:val="004865CB"/>
    <w:rsid w:val="00486E50"/>
    <w:rsid w:val="0049140B"/>
    <w:rsid w:val="00491B5D"/>
    <w:rsid w:val="004923F5"/>
    <w:rsid w:val="0049259C"/>
    <w:rsid w:val="00493DB6"/>
    <w:rsid w:val="004952B3"/>
    <w:rsid w:val="004957AE"/>
    <w:rsid w:val="004964A8"/>
    <w:rsid w:val="00496A2F"/>
    <w:rsid w:val="00496C97"/>
    <w:rsid w:val="00496CE6"/>
    <w:rsid w:val="004974AA"/>
    <w:rsid w:val="00497A2B"/>
    <w:rsid w:val="004A1C10"/>
    <w:rsid w:val="004A230C"/>
    <w:rsid w:val="004A515C"/>
    <w:rsid w:val="004A607F"/>
    <w:rsid w:val="004A70B6"/>
    <w:rsid w:val="004A7266"/>
    <w:rsid w:val="004A7D62"/>
    <w:rsid w:val="004B0067"/>
    <w:rsid w:val="004B18D1"/>
    <w:rsid w:val="004B1BB1"/>
    <w:rsid w:val="004B257F"/>
    <w:rsid w:val="004B30AB"/>
    <w:rsid w:val="004B348D"/>
    <w:rsid w:val="004B4430"/>
    <w:rsid w:val="004B4788"/>
    <w:rsid w:val="004B5886"/>
    <w:rsid w:val="004B6F0F"/>
    <w:rsid w:val="004B7386"/>
    <w:rsid w:val="004C0893"/>
    <w:rsid w:val="004C0B76"/>
    <w:rsid w:val="004C0BCE"/>
    <w:rsid w:val="004C252E"/>
    <w:rsid w:val="004C2597"/>
    <w:rsid w:val="004C2E53"/>
    <w:rsid w:val="004C4874"/>
    <w:rsid w:val="004C5298"/>
    <w:rsid w:val="004C5C0C"/>
    <w:rsid w:val="004C5D0E"/>
    <w:rsid w:val="004C64C4"/>
    <w:rsid w:val="004C66F5"/>
    <w:rsid w:val="004C7B8C"/>
    <w:rsid w:val="004D109B"/>
    <w:rsid w:val="004D125F"/>
    <w:rsid w:val="004D1FC1"/>
    <w:rsid w:val="004D20B2"/>
    <w:rsid w:val="004D21BB"/>
    <w:rsid w:val="004D26DD"/>
    <w:rsid w:val="004D2F92"/>
    <w:rsid w:val="004D4018"/>
    <w:rsid w:val="004D47AF"/>
    <w:rsid w:val="004D4BB1"/>
    <w:rsid w:val="004D6139"/>
    <w:rsid w:val="004D64E1"/>
    <w:rsid w:val="004D6F6A"/>
    <w:rsid w:val="004D73E5"/>
    <w:rsid w:val="004D7AF5"/>
    <w:rsid w:val="004E0E67"/>
    <w:rsid w:val="004E1387"/>
    <w:rsid w:val="004E13CE"/>
    <w:rsid w:val="004E2117"/>
    <w:rsid w:val="004E2F95"/>
    <w:rsid w:val="004E3855"/>
    <w:rsid w:val="004E40D1"/>
    <w:rsid w:val="004E462E"/>
    <w:rsid w:val="004E470B"/>
    <w:rsid w:val="004E4E38"/>
    <w:rsid w:val="004E5C82"/>
    <w:rsid w:val="004E61E2"/>
    <w:rsid w:val="004E697F"/>
    <w:rsid w:val="004E7A4D"/>
    <w:rsid w:val="004F0933"/>
    <w:rsid w:val="004F0CF2"/>
    <w:rsid w:val="004F1C9E"/>
    <w:rsid w:val="004F294F"/>
    <w:rsid w:val="004F2E84"/>
    <w:rsid w:val="004F4697"/>
    <w:rsid w:val="004F542C"/>
    <w:rsid w:val="004F58B7"/>
    <w:rsid w:val="004F5E3B"/>
    <w:rsid w:val="004F748A"/>
    <w:rsid w:val="005001AF"/>
    <w:rsid w:val="00500A05"/>
    <w:rsid w:val="00501A2F"/>
    <w:rsid w:val="00502793"/>
    <w:rsid w:val="00502A46"/>
    <w:rsid w:val="00502AD4"/>
    <w:rsid w:val="0050473B"/>
    <w:rsid w:val="00505565"/>
    <w:rsid w:val="00506D3B"/>
    <w:rsid w:val="00510C85"/>
    <w:rsid w:val="00511209"/>
    <w:rsid w:val="005118E7"/>
    <w:rsid w:val="00511C39"/>
    <w:rsid w:val="0051288F"/>
    <w:rsid w:val="005130C2"/>
    <w:rsid w:val="00513312"/>
    <w:rsid w:val="00513E53"/>
    <w:rsid w:val="005153B0"/>
    <w:rsid w:val="00516577"/>
    <w:rsid w:val="00520ABE"/>
    <w:rsid w:val="00521B4C"/>
    <w:rsid w:val="00521C46"/>
    <w:rsid w:val="0052264F"/>
    <w:rsid w:val="0052373D"/>
    <w:rsid w:val="00523F51"/>
    <w:rsid w:val="00525705"/>
    <w:rsid w:val="00525E4E"/>
    <w:rsid w:val="00525F5B"/>
    <w:rsid w:val="005264C7"/>
    <w:rsid w:val="00526621"/>
    <w:rsid w:val="005266BD"/>
    <w:rsid w:val="005267D2"/>
    <w:rsid w:val="005271D3"/>
    <w:rsid w:val="005304AA"/>
    <w:rsid w:val="00530631"/>
    <w:rsid w:val="0053064E"/>
    <w:rsid w:val="0053094E"/>
    <w:rsid w:val="00532F1F"/>
    <w:rsid w:val="00532FD0"/>
    <w:rsid w:val="00533609"/>
    <w:rsid w:val="00533666"/>
    <w:rsid w:val="005357A9"/>
    <w:rsid w:val="0053584C"/>
    <w:rsid w:val="005363BB"/>
    <w:rsid w:val="00540513"/>
    <w:rsid w:val="0054071F"/>
    <w:rsid w:val="00540AC8"/>
    <w:rsid w:val="00540C01"/>
    <w:rsid w:val="00540D65"/>
    <w:rsid w:val="005415A2"/>
    <w:rsid w:val="0054169B"/>
    <w:rsid w:val="005423F9"/>
    <w:rsid w:val="005443B8"/>
    <w:rsid w:val="00544875"/>
    <w:rsid w:val="00545085"/>
    <w:rsid w:val="0054530D"/>
    <w:rsid w:val="00545998"/>
    <w:rsid w:val="00546A21"/>
    <w:rsid w:val="005474A2"/>
    <w:rsid w:val="00550C88"/>
    <w:rsid w:val="005515E5"/>
    <w:rsid w:val="005518B2"/>
    <w:rsid w:val="00551FAD"/>
    <w:rsid w:val="00553C57"/>
    <w:rsid w:val="005540D0"/>
    <w:rsid w:val="00554D83"/>
    <w:rsid w:val="00556223"/>
    <w:rsid w:val="00556870"/>
    <w:rsid w:val="00557221"/>
    <w:rsid w:val="00557A37"/>
    <w:rsid w:val="00557C06"/>
    <w:rsid w:val="00557ED9"/>
    <w:rsid w:val="005602C3"/>
    <w:rsid w:val="005606FE"/>
    <w:rsid w:val="0056162A"/>
    <w:rsid w:val="0056211D"/>
    <w:rsid w:val="005621C4"/>
    <w:rsid w:val="005634D9"/>
    <w:rsid w:val="005641B8"/>
    <w:rsid w:val="00564D2D"/>
    <w:rsid w:val="00565091"/>
    <w:rsid w:val="00566F40"/>
    <w:rsid w:val="00566F85"/>
    <w:rsid w:val="0056749F"/>
    <w:rsid w:val="00567ABF"/>
    <w:rsid w:val="00567E6F"/>
    <w:rsid w:val="00570E0C"/>
    <w:rsid w:val="00571237"/>
    <w:rsid w:val="0057164B"/>
    <w:rsid w:val="00571914"/>
    <w:rsid w:val="00572501"/>
    <w:rsid w:val="005731C7"/>
    <w:rsid w:val="0057327F"/>
    <w:rsid w:val="00573318"/>
    <w:rsid w:val="00573B5B"/>
    <w:rsid w:val="005748B7"/>
    <w:rsid w:val="005750CE"/>
    <w:rsid w:val="0057551B"/>
    <w:rsid w:val="00577DF9"/>
    <w:rsid w:val="005809BD"/>
    <w:rsid w:val="00581532"/>
    <w:rsid w:val="00581ED0"/>
    <w:rsid w:val="00582447"/>
    <w:rsid w:val="00582C90"/>
    <w:rsid w:val="005830E4"/>
    <w:rsid w:val="005842F5"/>
    <w:rsid w:val="00585154"/>
    <w:rsid w:val="0058541E"/>
    <w:rsid w:val="0058546E"/>
    <w:rsid w:val="00587644"/>
    <w:rsid w:val="00587DC9"/>
    <w:rsid w:val="00587F36"/>
    <w:rsid w:val="0059007D"/>
    <w:rsid w:val="0059052E"/>
    <w:rsid w:val="00590C29"/>
    <w:rsid w:val="00590DFC"/>
    <w:rsid w:val="00590FF8"/>
    <w:rsid w:val="005917BD"/>
    <w:rsid w:val="005917CB"/>
    <w:rsid w:val="00591834"/>
    <w:rsid w:val="005927E4"/>
    <w:rsid w:val="0059299F"/>
    <w:rsid w:val="00592B91"/>
    <w:rsid w:val="0059311F"/>
    <w:rsid w:val="005933F2"/>
    <w:rsid w:val="00593CCE"/>
    <w:rsid w:val="00594869"/>
    <w:rsid w:val="005948B3"/>
    <w:rsid w:val="00594D02"/>
    <w:rsid w:val="00595148"/>
    <w:rsid w:val="00595AB0"/>
    <w:rsid w:val="005968A7"/>
    <w:rsid w:val="0059698A"/>
    <w:rsid w:val="00596F59"/>
    <w:rsid w:val="005979CB"/>
    <w:rsid w:val="00597B9A"/>
    <w:rsid w:val="005A2477"/>
    <w:rsid w:val="005A3249"/>
    <w:rsid w:val="005A47D3"/>
    <w:rsid w:val="005A5C66"/>
    <w:rsid w:val="005A6E82"/>
    <w:rsid w:val="005B10AD"/>
    <w:rsid w:val="005B11C8"/>
    <w:rsid w:val="005B11CA"/>
    <w:rsid w:val="005B1C71"/>
    <w:rsid w:val="005B46D4"/>
    <w:rsid w:val="005B48F9"/>
    <w:rsid w:val="005B4972"/>
    <w:rsid w:val="005B5753"/>
    <w:rsid w:val="005B6BCC"/>
    <w:rsid w:val="005B6BF9"/>
    <w:rsid w:val="005B6EB5"/>
    <w:rsid w:val="005B6F06"/>
    <w:rsid w:val="005B7489"/>
    <w:rsid w:val="005C0B25"/>
    <w:rsid w:val="005C0BD0"/>
    <w:rsid w:val="005C0D80"/>
    <w:rsid w:val="005C1774"/>
    <w:rsid w:val="005C198A"/>
    <w:rsid w:val="005C1BB1"/>
    <w:rsid w:val="005C38E4"/>
    <w:rsid w:val="005C4F81"/>
    <w:rsid w:val="005C55E3"/>
    <w:rsid w:val="005C59A5"/>
    <w:rsid w:val="005C5B5A"/>
    <w:rsid w:val="005C6590"/>
    <w:rsid w:val="005C74D6"/>
    <w:rsid w:val="005C7A88"/>
    <w:rsid w:val="005D0915"/>
    <w:rsid w:val="005D118C"/>
    <w:rsid w:val="005D11E6"/>
    <w:rsid w:val="005D35FF"/>
    <w:rsid w:val="005D3B0D"/>
    <w:rsid w:val="005D3B2A"/>
    <w:rsid w:val="005D48E0"/>
    <w:rsid w:val="005D507C"/>
    <w:rsid w:val="005D6B24"/>
    <w:rsid w:val="005D6C0B"/>
    <w:rsid w:val="005D6E27"/>
    <w:rsid w:val="005D6FAA"/>
    <w:rsid w:val="005D7D2F"/>
    <w:rsid w:val="005D7EB4"/>
    <w:rsid w:val="005E0A34"/>
    <w:rsid w:val="005E1D4D"/>
    <w:rsid w:val="005E214F"/>
    <w:rsid w:val="005E47CD"/>
    <w:rsid w:val="005E48BF"/>
    <w:rsid w:val="005E5232"/>
    <w:rsid w:val="005E5BA3"/>
    <w:rsid w:val="005E5CAB"/>
    <w:rsid w:val="005E5D38"/>
    <w:rsid w:val="005E69FA"/>
    <w:rsid w:val="005E6CE7"/>
    <w:rsid w:val="005E6E44"/>
    <w:rsid w:val="005E6F99"/>
    <w:rsid w:val="005F23CB"/>
    <w:rsid w:val="005F2A55"/>
    <w:rsid w:val="005F3862"/>
    <w:rsid w:val="005F3EF7"/>
    <w:rsid w:val="005F516A"/>
    <w:rsid w:val="005F58D8"/>
    <w:rsid w:val="005F7103"/>
    <w:rsid w:val="005F7CBD"/>
    <w:rsid w:val="005F7CCD"/>
    <w:rsid w:val="00600924"/>
    <w:rsid w:val="00603E80"/>
    <w:rsid w:val="00604B76"/>
    <w:rsid w:val="0060598C"/>
    <w:rsid w:val="00605E56"/>
    <w:rsid w:val="006069D4"/>
    <w:rsid w:val="0060721B"/>
    <w:rsid w:val="0060744F"/>
    <w:rsid w:val="006076CD"/>
    <w:rsid w:val="00610841"/>
    <w:rsid w:val="0061185A"/>
    <w:rsid w:val="006118A1"/>
    <w:rsid w:val="006119A0"/>
    <w:rsid w:val="006121F3"/>
    <w:rsid w:val="00612A0A"/>
    <w:rsid w:val="0061308E"/>
    <w:rsid w:val="00613C69"/>
    <w:rsid w:val="0061495B"/>
    <w:rsid w:val="006149D2"/>
    <w:rsid w:val="006149D7"/>
    <w:rsid w:val="0061500A"/>
    <w:rsid w:val="00615C18"/>
    <w:rsid w:val="0061639C"/>
    <w:rsid w:val="00616C9B"/>
    <w:rsid w:val="0061799B"/>
    <w:rsid w:val="00620F14"/>
    <w:rsid w:val="006223A4"/>
    <w:rsid w:val="00623CB1"/>
    <w:rsid w:val="00623CED"/>
    <w:rsid w:val="006242DF"/>
    <w:rsid w:val="00624CC3"/>
    <w:rsid w:val="00625B5B"/>
    <w:rsid w:val="00625C7E"/>
    <w:rsid w:val="00627B3F"/>
    <w:rsid w:val="0063011B"/>
    <w:rsid w:val="00630B83"/>
    <w:rsid w:val="00630F17"/>
    <w:rsid w:val="00631348"/>
    <w:rsid w:val="0063168A"/>
    <w:rsid w:val="00631A18"/>
    <w:rsid w:val="0063226D"/>
    <w:rsid w:val="006329F5"/>
    <w:rsid w:val="006331CD"/>
    <w:rsid w:val="00633944"/>
    <w:rsid w:val="006345BA"/>
    <w:rsid w:val="0063472A"/>
    <w:rsid w:val="00634D57"/>
    <w:rsid w:val="00634FF2"/>
    <w:rsid w:val="0063538A"/>
    <w:rsid w:val="00635C8A"/>
    <w:rsid w:val="00635F77"/>
    <w:rsid w:val="00636768"/>
    <w:rsid w:val="006369D1"/>
    <w:rsid w:val="00636B09"/>
    <w:rsid w:val="00636C3F"/>
    <w:rsid w:val="00637A2D"/>
    <w:rsid w:val="00641C5B"/>
    <w:rsid w:val="00642C22"/>
    <w:rsid w:val="00644FD4"/>
    <w:rsid w:val="006478E3"/>
    <w:rsid w:val="006508C7"/>
    <w:rsid w:val="00650C10"/>
    <w:rsid w:val="0065138E"/>
    <w:rsid w:val="00651875"/>
    <w:rsid w:val="00651DAB"/>
    <w:rsid w:val="006521FB"/>
    <w:rsid w:val="0065402C"/>
    <w:rsid w:val="0065402D"/>
    <w:rsid w:val="00654288"/>
    <w:rsid w:val="00654299"/>
    <w:rsid w:val="00654963"/>
    <w:rsid w:val="00655800"/>
    <w:rsid w:val="006569C6"/>
    <w:rsid w:val="00656C3F"/>
    <w:rsid w:val="00656D59"/>
    <w:rsid w:val="006577DE"/>
    <w:rsid w:val="00657877"/>
    <w:rsid w:val="0066032B"/>
    <w:rsid w:val="00660640"/>
    <w:rsid w:val="00660DC9"/>
    <w:rsid w:val="006610AA"/>
    <w:rsid w:val="006613B3"/>
    <w:rsid w:val="0066157B"/>
    <w:rsid w:val="00662565"/>
    <w:rsid w:val="0066273A"/>
    <w:rsid w:val="006639E6"/>
    <w:rsid w:val="00663DAE"/>
    <w:rsid w:val="00666A37"/>
    <w:rsid w:val="00666BF5"/>
    <w:rsid w:val="0066706C"/>
    <w:rsid w:val="006671A2"/>
    <w:rsid w:val="0066797E"/>
    <w:rsid w:val="0067125F"/>
    <w:rsid w:val="00672104"/>
    <w:rsid w:val="00673DD1"/>
    <w:rsid w:val="00674740"/>
    <w:rsid w:val="0067576A"/>
    <w:rsid w:val="006758C7"/>
    <w:rsid w:val="00676980"/>
    <w:rsid w:val="00676D01"/>
    <w:rsid w:val="006825C9"/>
    <w:rsid w:val="00684E10"/>
    <w:rsid w:val="00684E93"/>
    <w:rsid w:val="00684F38"/>
    <w:rsid w:val="006854A3"/>
    <w:rsid w:val="00685A30"/>
    <w:rsid w:val="00686372"/>
    <w:rsid w:val="00686F6C"/>
    <w:rsid w:val="00687233"/>
    <w:rsid w:val="00690083"/>
    <w:rsid w:val="0069024C"/>
    <w:rsid w:val="006903C5"/>
    <w:rsid w:val="00691885"/>
    <w:rsid w:val="00692435"/>
    <w:rsid w:val="0069253A"/>
    <w:rsid w:val="00692ACD"/>
    <w:rsid w:val="00692CA3"/>
    <w:rsid w:val="00693CB9"/>
    <w:rsid w:val="00693DB9"/>
    <w:rsid w:val="00693F07"/>
    <w:rsid w:val="006943B7"/>
    <w:rsid w:val="0069536A"/>
    <w:rsid w:val="00695545"/>
    <w:rsid w:val="00695DF8"/>
    <w:rsid w:val="00696B7B"/>
    <w:rsid w:val="00697052"/>
    <w:rsid w:val="006974F9"/>
    <w:rsid w:val="006A0988"/>
    <w:rsid w:val="006A0A39"/>
    <w:rsid w:val="006A14D5"/>
    <w:rsid w:val="006A1535"/>
    <w:rsid w:val="006A179B"/>
    <w:rsid w:val="006A203E"/>
    <w:rsid w:val="006A244D"/>
    <w:rsid w:val="006A2E30"/>
    <w:rsid w:val="006A3535"/>
    <w:rsid w:val="006A3B57"/>
    <w:rsid w:val="006A4742"/>
    <w:rsid w:val="006A4D8D"/>
    <w:rsid w:val="006A4F67"/>
    <w:rsid w:val="006A587A"/>
    <w:rsid w:val="006A62A2"/>
    <w:rsid w:val="006A630E"/>
    <w:rsid w:val="006A66F9"/>
    <w:rsid w:val="006A67EF"/>
    <w:rsid w:val="006A7599"/>
    <w:rsid w:val="006A7AE2"/>
    <w:rsid w:val="006B0498"/>
    <w:rsid w:val="006B192B"/>
    <w:rsid w:val="006B1D08"/>
    <w:rsid w:val="006B2798"/>
    <w:rsid w:val="006B29FF"/>
    <w:rsid w:val="006B3256"/>
    <w:rsid w:val="006B3E41"/>
    <w:rsid w:val="006B43EF"/>
    <w:rsid w:val="006B45D0"/>
    <w:rsid w:val="006B47C1"/>
    <w:rsid w:val="006B55D0"/>
    <w:rsid w:val="006B5F5B"/>
    <w:rsid w:val="006B608E"/>
    <w:rsid w:val="006B645D"/>
    <w:rsid w:val="006B6872"/>
    <w:rsid w:val="006B7564"/>
    <w:rsid w:val="006C1A1C"/>
    <w:rsid w:val="006C4DD9"/>
    <w:rsid w:val="006C519E"/>
    <w:rsid w:val="006C532F"/>
    <w:rsid w:val="006C534E"/>
    <w:rsid w:val="006C57B1"/>
    <w:rsid w:val="006C5D48"/>
    <w:rsid w:val="006C706E"/>
    <w:rsid w:val="006C7245"/>
    <w:rsid w:val="006C75D2"/>
    <w:rsid w:val="006D03E1"/>
    <w:rsid w:val="006D0821"/>
    <w:rsid w:val="006D1B6A"/>
    <w:rsid w:val="006D21AB"/>
    <w:rsid w:val="006D2654"/>
    <w:rsid w:val="006D2BA1"/>
    <w:rsid w:val="006D2F6B"/>
    <w:rsid w:val="006D461D"/>
    <w:rsid w:val="006D5073"/>
    <w:rsid w:val="006D50B6"/>
    <w:rsid w:val="006D5161"/>
    <w:rsid w:val="006D5990"/>
    <w:rsid w:val="006D5E93"/>
    <w:rsid w:val="006D66FA"/>
    <w:rsid w:val="006D6ADE"/>
    <w:rsid w:val="006E06B1"/>
    <w:rsid w:val="006E098D"/>
    <w:rsid w:val="006E0CC2"/>
    <w:rsid w:val="006E104E"/>
    <w:rsid w:val="006E1898"/>
    <w:rsid w:val="006E1F13"/>
    <w:rsid w:val="006E2849"/>
    <w:rsid w:val="006E337B"/>
    <w:rsid w:val="006E34CF"/>
    <w:rsid w:val="006E43AB"/>
    <w:rsid w:val="006E4565"/>
    <w:rsid w:val="006E495C"/>
    <w:rsid w:val="006E4CB8"/>
    <w:rsid w:val="006E5AAB"/>
    <w:rsid w:val="006E6039"/>
    <w:rsid w:val="006E74DF"/>
    <w:rsid w:val="006E7C67"/>
    <w:rsid w:val="006F0810"/>
    <w:rsid w:val="006F1705"/>
    <w:rsid w:val="006F1F64"/>
    <w:rsid w:val="006F3B9E"/>
    <w:rsid w:val="006F3DAA"/>
    <w:rsid w:val="006F4786"/>
    <w:rsid w:val="006F4E04"/>
    <w:rsid w:val="006F53E2"/>
    <w:rsid w:val="006F556E"/>
    <w:rsid w:val="006F5694"/>
    <w:rsid w:val="006F7433"/>
    <w:rsid w:val="006F765B"/>
    <w:rsid w:val="00700200"/>
    <w:rsid w:val="0070112C"/>
    <w:rsid w:val="00702B01"/>
    <w:rsid w:val="0070324E"/>
    <w:rsid w:val="0070326E"/>
    <w:rsid w:val="007032F9"/>
    <w:rsid w:val="007033BA"/>
    <w:rsid w:val="007040EB"/>
    <w:rsid w:val="007042A9"/>
    <w:rsid w:val="0070550E"/>
    <w:rsid w:val="00705707"/>
    <w:rsid w:val="00705ACF"/>
    <w:rsid w:val="00706678"/>
    <w:rsid w:val="0070669C"/>
    <w:rsid w:val="00707137"/>
    <w:rsid w:val="00707DD5"/>
    <w:rsid w:val="0071018C"/>
    <w:rsid w:val="00710223"/>
    <w:rsid w:val="0071070B"/>
    <w:rsid w:val="00711136"/>
    <w:rsid w:val="00711D75"/>
    <w:rsid w:val="0071227D"/>
    <w:rsid w:val="007125B3"/>
    <w:rsid w:val="007128F7"/>
    <w:rsid w:val="00712919"/>
    <w:rsid w:val="00712B14"/>
    <w:rsid w:val="00713D29"/>
    <w:rsid w:val="00713EEC"/>
    <w:rsid w:val="007142E6"/>
    <w:rsid w:val="00715F0A"/>
    <w:rsid w:val="0071739B"/>
    <w:rsid w:val="00717963"/>
    <w:rsid w:val="007179B2"/>
    <w:rsid w:val="00720826"/>
    <w:rsid w:val="0072182A"/>
    <w:rsid w:val="00721BC0"/>
    <w:rsid w:val="00721D1E"/>
    <w:rsid w:val="00721D5A"/>
    <w:rsid w:val="00722BC4"/>
    <w:rsid w:val="0072409C"/>
    <w:rsid w:val="0072630B"/>
    <w:rsid w:val="0072706B"/>
    <w:rsid w:val="00727316"/>
    <w:rsid w:val="007273FE"/>
    <w:rsid w:val="00731DF6"/>
    <w:rsid w:val="00732EC0"/>
    <w:rsid w:val="0073401D"/>
    <w:rsid w:val="00734EC5"/>
    <w:rsid w:val="007350F7"/>
    <w:rsid w:val="00737A9C"/>
    <w:rsid w:val="00737B07"/>
    <w:rsid w:val="0074008C"/>
    <w:rsid w:val="00741F51"/>
    <w:rsid w:val="00743FDD"/>
    <w:rsid w:val="0074482A"/>
    <w:rsid w:val="00745AD2"/>
    <w:rsid w:val="00751598"/>
    <w:rsid w:val="007529BB"/>
    <w:rsid w:val="00752CA6"/>
    <w:rsid w:val="007539A6"/>
    <w:rsid w:val="00754982"/>
    <w:rsid w:val="007552C2"/>
    <w:rsid w:val="007561B4"/>
    <w:rsid w:val="00756877"/>
    <w:rsid w:val="007573A5"/>
    <w:rsid w:val="00757FE2"/>
    <w:rsid w:val="007617FD"/>
    <w:rsid w:val="00761A46"/>
    <w:rsid w:val="0076232A"/>
    <w:rsid w:val="0076366D"/>
    <w:rsid w:val="00763AC3"/>
    <w:rsid w:val="00763B93"/>
    <w:rsid w:val="0076414B"/>
    <w:rsid w:val="00764593"/>
    <w:rsid w:val="00764B12"/>
    <w:rsid w:val="00764D7D"/>
    <w:rsid w:val="00765186"/>
    <w:rsid w:val="00767188"/>
    <w:rsid w:val="0076749C"/>
    <w:rsid w:val="00770247"/>
    <w:rsid w:val="00770D8A"/>
    <w:rsid w:val="00770E5F"/>
    <w:rsid w:val="007715F6"/>
    <w:rsid w:val="00772EC9"/>
    <w:rsid w:val="00773196"/>
    <w:rsid w:val="007736E1"/>
    <w:rsid w:val="00773BFD"/>
    <w:rsid w:val="007744A1"/>
    <w:rsid w:val="0077477A"/>
    <w:rsid w:val="00774D98"/>
    <w:rsid w:val="00774F60"/>
    <w:rsid w:val="0077519A"/>
    <w:rsid w:val="007758EB"/>
    <w:rsid w:val="00775A64"/>
    <w:rsid w:val="00775F8D"/>
    <w:rsid w:val="0077671E"/>
    <w:rsid w:val="00780271"/>
    <w:rsid w:val="00780408"/>
    <w:rsid w:val="00781A04"/>
    <w:rsid w:val="00781A9C"/>
    <w:rsid w:val="00781B77"/>
    <w:rsid w:val="00782EA3"/>
    <w:rsid w:val="00783003"/>
    <w:rsid w:val="0078331B"/>
    <w:rsid w:val="00784263"/>
    <w:rsid w:val="00784EE5"/>
    <w:rsid w:val="00786DD9"/>
    <w:rsid w:val="007879D9"/>
    <w:rsid w:val="007902A4"/>
    <w:rsid w:val="0079058E"/>
    <w:rsid w:val="00790C22"/>
    <w:rsid w:val="007910EA"/>
    <w:rsid w:val="007915D8"/>
    <w:rsid w:val="00791B42"/>
    <w:rsid w:val="00791DA4"/>
    <w:rsid w:val="007924C1"/>
    <w:rsid w:val="00793F65"/>
    <w:rsid w:val="00795806"/>
    <w:rsid w:val="00796208"/>
    <w:rsid w:val="00796DFB"/>
    <w:rsid w:val="00796FA4"/>
    <w:rsid w:val="007A0A47"/>
    <w:rsid w:val="007A2E26"/>
    <w:rsid w:val="007A3017"/>
    <w:rsid w:val="007A5208"/>
    <w:rsid w:val="007A5940"/>
    <w:rsid w:val="007A618F"/>
    <w:rsid w:val="007A6B1F"/>
    <w:rsid w:val="007A704E"/>
    <w:rsid w:val="007A759E"/>
    <w:rsid w:val="007A7F32"/>
    <w:rsid w:val="007B170C"/>
    <w:rsid w:val="007B208A"/>
    <w:rsid w:val="007B2861"/>
    <w:rsid w:val="007B2F80"/>
    <w:rsid w:val="007B3898"/>
    <w:rsid w:val="007B4D4C"/>
    <w:rsid w:val="007B5022"/>
    <w:rsid w:val="007B51E0"/>
    <w:rsid w:val="007B5D9F"/>
    <w:rsid w:val="007B62A7"/>
    <w:rsid w:val="007B6310"/>
    <w:rsid w:val="007B68FB"/>
    <w:rsid w:val="007B7CE5"/>
    <w:rsid w:val="007C08F7"/>
    <w:rsid w:val="007C181C"/>
    <w:rsid w:val="007C1F08"/>
    <w:rsid w:val="007C26C7"/>
    <w:rsid w:val="007C2B8E"/>
    <w:rsid w:val="007C3B05"/>
    <w:rsid w:val="007C3CAA"/>
    <w:rsid w:val="007C4C21"/>
    <w:rsid w:val="007C60F7"/>
    <w:rsid w:val="007C61AC"/>
    <w:rsid w:val="007C7B70"/>
    <w:rsid w:val="007D04F8"/>
    <w:rsid w:val="007D1A0D"/>
    <w:rsid w:val="007D3027"/>
    <w:rsid w:val="007D6172"/>
    <w:rsid w:val="007D63AA"/>
    <w:rsid w:val="007D67A1"/>
    <w:rsid w:val="007D70BF"/>
    <w:rsid w:val="007E01D0"/>
    <w:rsid w:val="007E108A"/>
    <w:rsid w:val="007E1A12"/>
    <w:rsid w:val="007E2F25"/>
    <w:rsid w:val="007E3DBF"/>
    <w:rsid w:val="007E420F"/>
    <w:rsid w:val="007E42E7"/>
    <w:rsid w:val="007E43F3"/>
    <w:rsid w:val="007E5181"/>
    <w:rsid w:val="007E51A7"/>
    <w:rsid w:val="007E6014"/>
    <w:rsid w:val="007E664E"/>
    <w:rsid w:val="007E67A4"/>
    <w:rsid w:val="007E69F8"/>
    <w:rsid w:val="007E7AC8"/>
    <w:rsid w:val="007F0BF0"/>
    <w:rsid w:val="007F0DD3"/>
    <w:rsid w:val="007F0E00"/>
    <w:rsid w:val="007F14BA"/>
    <w:rsid w:val="007F18DF"/>
    <w:rsid w:val="007F1B5C"/>
    <w:rsid w:val="007F1D70"/>
    <w:rsid w:val="007F2020"/>
    <w:rsid w:val="007F28FB"/>
    <w:rsid w:val="007F2EFC"/>
    <w:rsid w:val="007F380F"/>
    <w:rsid w:val="007F4195"/>
    <w:rsid w:val="007F4853"/>
    <w:rsid w:val="007F491D"/>
    <w:rsid w:val="007F5B5E"/>
    <w:rsid w:val="007F6807"/>
    <w:rsid w:val="007F6869"/>
    <w:rsid w:val="007F6EDA"/>
    <w:rsid w:val="007F6FB7"/>
    <w:rsid w:val="007F7464"/>
    <w:rsid w:val="00800CE5"/>
    <w:rsid w:val="00801B16"/>
    <w:rsid w:val="00804191"/>
    <w:rsid w:val="0080548A"/>
    <w:rsid w:val="00805773"/>
    <w:rsid w:val="0080645B"/>
    <w:rsid w:val="0080646B"/>
    <w:rsid w:val="008106A7"/>
    <w:rsid w:val="008116BC"/>
    <w:rsid w:val="00811943"/>
    <w:rsid w:val="008129E3"/>
    <w:rsid w:val="008135B2"/>
    <w:rsid w:val="008147EB"/>
    <w:rsid w:val="00814C12"/>
    <w:rsid w:val="0081507E"/>
    <w:rsid w:val="008159CB"/>
    <w:rsid w:val="0081721F"/>
    <w:rsid w:val="00817320"/>
    <w:rsid w:val="00817362"/>
    <w:rsid w:val="0081748C"/>
    <w:rsid w:val="0082118E"/>
    <w:rsid w:val="008212A3"/>
    <w:rsid w:val="00821884"/>
    <w:rsid w:val="0082258E"/>
    <w:rsid w:val="00822741"/>
    <w:rsid w:val="00822FE2"/>
    <w:rsid w:val="00823104"/>
    <w:rsid w:val="0082357E"/>
    <w:rsid w:val="008241E1"/>
    <w:rsid w:val="008244B5"/>
    <w:rsid w:val="008245A6"/>
    <w:rsid w:val="00824948"/>
    <w:rsid w:val="008257E8"/>
    <w:rsid w:val="008259E7"/>
    <w:rsid w:val="008273CA"/>
    <w:rsid w:val="00830811"/>
    <w:rsid w:val="00831E06"/>
    <w:rsid w:val="0083210F"/>
    <w:rsid w:val="00833C41"/>
    <w:rsid w:val="00835DA8"/>
    <w:rsid w:val="00836480"/>
    <w:rsid w:val="008367F0"/>
    <w:rsid w:val="00836D6D"/>
    <w:rsid w:val="00836EDC"/>
    <w:rsid w:val="00837DB5"/>
    <w:rsid w:val="00840ECE"/>
    <w:rsid w:val="00841D44"/>
    <w:rsid w:val="008429D7"/>
    <w:rsid w:val="0084324D"/>
    <w:rsid w:val="008435F4"/>
    <w:rsid w:val="00843797"/>
    <w:rsid w:val="008444A4"/>
    <w:rsid w:val="00844A09"/>
    <w:rsid w:val="008454A7"/>
    <w:rsid w:val="00845AAE"/>
    <w:rsid w:val="00846B93"/>
    <w:rsid w:val="00846EF1"/>
    <w:rsid w:val="00847676"/>
    <w:rsid w:val="00847739"/>
    <w:rsid w:val="0084794F"/>
    <w:rsid w:val="00847A0A"/>
    <w:rsid w:val="0085009B"/>
    <w:rsid w:val="0085018D"/>
    <w:rsid w:val="00850C24"/>
    <w:rsid w:val="00850D60"/>
    <w:rsid w:val="00851C75"/>
    <w:rsid w:val="0085246E"/>
    <w:rsid w:val="00852B37"/>
    <w:rsid w:val="00853123"/>
    <w:rsid w:val="008533BC"/>
    <w:rsid w:val="0085367B"/>
    <w:rsid w:val="00853F92"/>
    <w:rsid w:val="00854518"/>
    <w:rsid w:val="008551D6"/>
    <w:rsid w:val="008563FC"/>
    <w:rsid w:val="008564C2"/>
    <w:rsid w:val="00856B78"/>
    <w:rsid w:val="00857411"/>
    <w:rsid w:val="00857BE8"/>
    <w:rsid w:val="00857D32"/>
    <w:rsid w:val="008605D9"/>
    <w:rsid w:val="0086185F"/>
    <w:rsid w:val="00861AEB"/>
    <w:rsid w:val="00862233"/>
    <w:rsid w:val="0086246D"/>
    <w:rsid w:val="008629AD"/>
    <w:rsid w:val="00862CD1"/>
    <w:rsid w:val="00862FBE"/>
    <w:rsid w:val="00863E0C"/>
    <w:rsid w:val="00864124"/>
    <w:rsid w:val="00865598"/>
    <w:rsid w:val="00866428"/>
    <w:rsid w:val="008666EB"/>
    <w:rsid w:val="0086739C"/>
    <w:rsid w:val="00867A5A"/>
    <w:rsid w:val="00867D78"/>
    <w:rsid w:val="00870224"/>
    <w:rsid w:val="00870487"/>
    <w:rsid w:val="00871305"/>
    <w:rsid w:val="00872089"/>
    <w:rsid w:val="00873D69"/>
    <w:rsid w:val="00875043"/>
    <w:rsid w:val="00880B51"/>
    <w:rsid w:val="00881AF1"/>
    <w:rsid w:val="008827D0"/>
    <w:rsid w:val="00882E31"/>
    <w:rsid w:val="008832C7"/>
    <w:rsid w:val="00883FA5"/>
    <w:rsid w:val="00884344"/>
    <w:rsid w:val="00885368"/>
    <w:rsid w:val="00886B80"/>
    <w:rsid w:val="008878C5"/>
    <w:rsid w:val="00887DC1"/>
    <w:rsid w:val="00890C5F"/>
    <w:rsid w:val="00890DDD"/>
    <w:rsid w:val="0089146A"/>
    <w:rsid w:val="008919FC"/>
    <w:rsid w:val="008926C0"/>
    <w:rsid w:val="00892FBE"/>
    <w:rsid w:val="0089339B"/>
    <w:rsid w:val="0089434D"/>
    <w:rsid w:val="00894612"/>
    <w:rsid w:val="00894712"/>
    <w:rsid w:val="008967A3"/>
    <w:rsid w:val="00896A60"/>
    <w:rsid w:val="00896F59"/>
    <w:rsid w:val="00897D99"/>
    <w:rsid w:val="008A048A"/>
    <w:rsid w:val="008A0812"/>
    <w:rsid w:val="008A1250"/>
    <w:rsid w:val="008A136F"/>
    <w:rsid w:val="008A1596"/>
    <w:rsid w:val="008A3224"/>
    <w:rsid w:val="008A37B9"/>
    <w:rsid w:val="008A39AA"/>
    <w:rsid w:val="008A3BCE"/>
    <w:rsid w:val="008A433B"/>
    <w:rsid w:val="008A48D5"/>
    <w:rsid w:val="008A4F16"/>
    <w:rsid w:val="008A5376"/>
    <w:rsid w:val="008A5515"/>
    <w:rsid w:val="008A6B55"/>
    <w:rsid w:val="008A75AB"/>
    <w:rsid w:val="008A7642"/>
    <w:rsid w:val="008A7DE4"/>
    <w:rsid w:val="008A7E15"/>
    <w:rsid w:val="008B0961"/>
    <w:rsid w:val="008B0B21"/>
    <w:rsid w:val="008B1025"/>
    <w:rsid w:val="008B1CDE"/>
    <w:rsid w:val="008B24DB"/>
    <w:rsid w:val="008B2D28"/>
    <w:rsid w:val="008B38DA"/>
    <w:rsid w:val="008B3D8F"/>
    <w:rsid w:val="008B4495"/>
    <w:rsid w:val="008B4967"/>
    <w:rsid w:val="008B49BB"/>
    <w:rsid w:val="008B5C78"/>
    <w:rsid w:val="008B5F93"/>
    <w:rsid w:val="008B6413"/>
    <w:rsid w:val="008B7F0F"/>
    <w:rsid w:val="008B7F73"/>
    <w:rsid w:val="008C0115"/>
    <w:rsid w:val="008C0AF3"/>
    <w:rsid w:val="008C10F9"/>
    <w:rsid w:val="008C1584"/>
    <w:rsid w:val="008C59FF"/>
    <w:rsid w:val="008C60A6"/>
    <w:rsid w:val="008C60F0"/>
    <w:rsid w:val="008C6C34"/>
    <w:rsid w:val="008C75C5"/>
    <w:rsid w:val="008C7D66"/>
    <w:rsid w:val="008D1341"/>
    <w:rsid w:val="008D32DF"/>
    <w:rsid w:val="008D3429"/>
    <w:rsid w:val="008D38B7"/>
    <w:rsid w:val="008D3CAA"/>
    <w:rsid w:val="008D4B36"/>
    <w:rsid w:val="008D5BD1"/>
    <w:rsid w:val="008D6095"/>
    <w:rsid w:val="008D6613"/>
    <w:rsid w:val="008E06E2"/>
    <w:rsid w:val="008E0AFE"/>
    <w:rsid w:val="008E0B91"/>
    <w:rsid w:val="008E12C7"/>
    <w:rsid w:val="008E1332"/>
    <w:rsid w:val="008E3152"/>
    <w:rsid w:val="008E32D4"/>
    <w:rsid w:val="008E4247"/>
    <w:rsid w:val="008E4496"/>
    <w:rsid w:val="008E4707"/>
    <w:rsid w:val="008E50FC"/>
    <w:rsid w:val="008E7266"/>
    <w:rsid w:val="008F1C9E"/>
    <w:rsid w:val="008F36FC"/>
    <w:rsid w:val="008F3EAC"/>
    <w:rsid w:val="008F4CE7"/>
    <w:rsid w:val="008F7AF2"/>
    <w:rsid w:val="008F7CFB"/>
    <w:rsid w:val="009004FA"/>
    <w:rsid w:val="00900C21"/>
    <w:rsid w:val="00901318"/>
    <w:rsid w:val="00901393"/>
    <w:rsid w:val="009027D6"/>
    <w:rsid w:val="009028C8"/>
    <w:rsid w:val="009033AB"/>
    <w:rsid w:val="00903B07"/>
    <w:rsid w:val="00903B5F"/>
    <w:rsid w:val="00905CE1"/>
    <w:rsid w:val="00906B05"/>
    <w:rsid w:val="00906D65"/>
    <w:rsid w:val="00906EC9"/>
    <w:rsid w:val="00907093"/>
    <w:rsid w:val="009113A9"/>
    <w:rsid w:val="00911517"/>
    <w:rsid w:val="009120D3"/>
    <w:rsid w:val="009123CC"/>
    <w:rsid w:val="009128A7"/>
    <w:rsid w:val="009132A9"/>
    <w:rsid w:val="009133BF"/>
    <w:rsid w:val="00914662"/>
    <w:rsid w:val="0091509F"/>
    <w:rsid w:val="009161D1"/>
    <w:rsid w:val="009172C7"/>
    <w:rsid w:val="0092008E"/>
    <w:rsid w:val="00921984"/>
    <w:rsid w:val="00921E6D"/>
    <w:rsid w:val="00922164"/>
    <w:rsid w:val="00922830"/>
    <w:rsid w:val="00922965"/>
    <w:rsid w:val="009231AB"/>
    <w:rsid w:val="00923AEA"/>
    <w:rsid w:val="00924DFA"/>
    <w:rsid w:val="009250CB"/>
    <w:rsid w:val="0092529E"/>
    <w:rsid w:val="009252FF"/>
    <w:rsid w:val="009259F6"/>
    <w:rsid w:val="00925B8E"/>
    <w:rsid w:val="00926B42"/>
    <w:rsid w:val="00927C61"/>
    <w:rsid w:val="00930856"/>
    <w:rsid w:val="00930DCE"/>
    <w:rsid w:val="00932C1A"/>
    <w:rsid w:val="009362F9"/>
    <w:rsid w:val="00937455"/>
    <w:rsid w:val="00937872"/>
    <w:rsid w:val="009378C0"/>
    <w:rsid w:val="00937943"/>
    <w:rsid w:val="00937BA0"/>
    <w:rsid w:val="0094067D"/>
    <w:rsid w:val="00940BE5"/>
    <w:rsid w:val="00941217"/>
    <w:rsid w:val="0094316B"/>
    <w:rsid w:val="009434A3"/>
    <w:rsid w:val="00943DFE"/>
    <w:rsid w:val="00943E33"/>
    <w:rsid w:val="00944A13"/>
    <w:rsid w:val="00944D2C"/>
    <w:rsid w:val="00944EF3"/>
    <w:rsid w:val="00945039"/>
    <w:rsid w:val="00945D61"/>
    <w:rsid w:val="0094636F"/>
    <w:rsid w:val="00946EFB"/>
    <w:rsid w:val="009475D5"/>
    <w:rsid w:val="00947693"/>
    <w:rsid w:val="009477BE"/>
    <w:rsid w:val="009502C4"/>
    <w:rsid w:val="009503FE"/>
    <w:rsid w:val="009519C6"/>
    <w:rsid w:val="0095299C"/>
    <w:rsid w:val="00952CF7"/>
    <w:rsid w:val="009536CB"/>
    <w:rsid w:val="00953BC7"/>
    <w:rsid w:val="009545D8"/>
    <w:rsid w:val="00955ED9"/>
    <w:rsid w:val="00956182"/>
    <w:rsid w:val="00956534"/>
    <w:rsid w:val="00962DBE"/>
    <w:rsid w:val="009635F7"/>
    <w:rsid w:val="00963DCD"/>
    <w:rsid w:val="0096483D"/>
    <w:rsid w:val="009655FB"/>
    <w:rsid w:val="00965D09"/>
    <w:rsid w:val="00966964"/>
    <w:rsid w:val="00966D1F"/>
    <w:rsid w:val="0096731C"/>
    <w:rsid w:val="00970226"/>
    <w:rsid w:val="0097047F"/>
    <w:rsid w:val="00970A22"/>
    <w:rsid w:val="00970C03"/>
    <w:rsid w:val="00970E15"/>
    <w:rsid w:val="009719EE"/>
    <w:rsid w:val="00971DE0"/>
    <w:rsid w:val="00972406"/>
    <w:rsid w:val="009724E6"/>
    <w:rsid w:val="00973BD8"/>
    <w:rsid w:val="009741E1"/>
    <w:rsid w:val="00974977"/>
    <w:rsid w:val="00974AC4"/>
    <w:rsid w:val="00975B88"/>
    <w:rsid w:val="00976E04"/>
    <w:rsid w:val="00977093"/>
    <w:rsid w:val="009803B6"/>
    <w:rsid w:val="00980FCC"/>
    <w:rsid w:val="009812AD"/>
    <w:rsid w:val="00982F52"/>
    <w:rsid w:val="00983FFB"/>
    <w:rsid w:val="009850D4"/>
    <w:rsid w:val="00985560"/>
    <w:rsid w:val="00986165"/>
    <w:rsid w:val="00986E98"/>
    <w:rsid w:val="009902B8"/>
    <w:rsid w:val="00990948"/>
    <w:rsid w:val="00991D1F"/>
    <w:rsid w:val="00992E1C"/>
    <w:rsid w:val="009930B3"/>
    <w:rsid w:val="00994BDD"/>
    <w:rsid w:val="0099687E"/>
    <w:rsid w:val="0099778B"/>
    <w:rsid w:val="009A01D7"/>
    <w:rsid w:val="009A177E"/>
    <w:rsid w:val="009A183F"/>
    <w:rsid w:val="009A1A60"/>
    <w:rsid w:val="009A25A7"/>
    <w:rsid w:val="009A2B40"/>
    <w:rsid w:val="009A3AC4"/>
    <w:rsid w:val="009A4406"/>
    <w:rsid w:val="009A4F24"/>
    <w:rsid w:val="009A5EE7"/>
    <w:rsid w:val="009A63A0"/>
    <w:rsid w:val="009A66A1"/>
    <w:rsid w:val="009B0B17"/>
    <w:rsid w:val="009B0EF9"/>
    <w:rsid w:val="009B1265"/>
    <w:rsid w:val="009B14B6"/>
    <w:rsid w:val="009B1A93"/>
    <w:rsid w:val="009B217D"/>
    <w:rsid w:val="009B258A"/>
    <w:rsid w:val="009B2753"/>
    <w:rsid w:val="009B310F"/>
    <w:rsid w:val="009B4223"/>
    <w:rsid w:val="009B44FA"/>
    <w:rsid w:val="009B5A72"/>
    <w:rsid w:val="009B5E66"/>
    <w:rsid w:val="009B5EF0"/>
    <w:rsid w:val="009B697B"/>
    <w:rsid w:val="009C01FE"/>
    <w:rsid w:val="009C0A9C"/>
    <w:rsid w:val="009C1350"/>
    <w:rsid w:val="009C1656"/>
    <w:rsid w:val="009C241A"/>
    <w:rsid w:val="009C2790"/>
    <w:rsid w:val="009C3991"/>
    <w:rsid w:val="009C4175"/>
    <w:rsid w:val="009C479B"/>
    <w:rsid w:val="009C49BB"/>
    <w:rsid w:val="009C5358"/>
    <w:rsid w:val="009C6806"/>
    <w:rsid w:val="009C7AEB"/>
    <w:rsid w:val="009D0078"/>
    <w:rsid w:val="009D0310"/>
    <w:rsid w:val="009D041F"/>
    <w:rsid w:val="009D155F"/>
    <w:rsid w:val="009D1E47"/>
    <w:rsid w:val="009D2333"/>
    <w:rsid w:val="009D3BD9"/>
    <w:rsid w:val="009D410D"/>
    <w:rsid w:val="009D54BF"/>
    <w:rsid w:val="009D5F39"/>
    <w:rsid w:val="009D6A31"/>
    <w:rsid w:val="009D70D1"/>
    <w:rsid w:val="009D71FA"/>
    <w:rsid w:val="009E027C"/>
    <w:rsid w:val="009E0974"/>
    <w:rsid w:val="009E0A63"/>
    <w:rsid w:val="009E0F9B"/>
    <w:rsid w:val="009E17CC"/>
    <w:rsid w:val="009E1D80"/>
    <w:rsid w:val="009E26CD"/>
    <w:rsid w:val="009E2DB0"/>
    <w:rsid w:val="009E2E00"/>
    <w:rsid w:val="009E40E6"/>
    <w:rsid w:val="009E4455"/>
    <w:rsid w:val="009E4EB6"/>
    <w:rsid w:val="009E6339"/>
    <w:rsid w:val="009E66BE"/>
    <w:rsid w:val="009E6A1B"/>
    <w:rsid w:val="009E6D9F"/>
    <w:rsid w:val="009E734E"/>
    <w:rsid w:val="009E75BE"/>
    <w:rsid w:val="009F09B2"/>
    <w:rsid w:val="009F0C0D"/>
    <w:rsid w:val="009F25F0"/>
    <w:rsid w:val="009F2B21"/>
    <w:rsid w:val="009F2B91"/>
    <w:rsid w:val="009F32B7"/>
    <w:rsid w:val="009F4C12"/>
    <w:rsid w:val="009F53FE"/>
    <w:rsid w:val="009F5717"/>
    <w:rsid w:val="009F644A"/>
    <w:rsid w:val="009F66C3"/>
    <w:rsid w:val="009F79DE"/>
    <w:rsid w:val="009F7FB3"/>
    <w:rsid w:val="00A012AE"/>
    <w:rsid w:val="00A01953"/>
    <w:rsid w:val="00A01F76"/>
    <w:rsid w:val="00A031A7"/>
    <w:rsid w:val="00A03427"/>
    <w:rsid w:val="00A03439"/>
    <w:rsid w:val="00A03725"/>
    <w:rsid w:val="00A037DD"/>
    <w:rsid w:val="00A03BE0"/>
    <w:rsid w:val="00A044CB"/>
    <w:rsid w:val="00A04DB3"/>
    <w:rsid w:val="00A053CC"/>
    <w:rsid w:val="00A06160"/>
    <w:rsid w:val="00A06B14"/>
    <w:rsid w:val="00A07841"/>
    <w:rsid w:val="00A07C14"/>
    <w:rsid w:val="00A106E6"/>
    <w:rsid w:val="00A10E88"/>
    <w:rsid w:val="00A1193C"/>
    <w:rsid w:val="00A133EA"/>
    <w:rsid w:val="00A1373B"/>
    <w:rsid w:val="00A13C97"/>
    <w:rsid w:val="00A13D13"/>
    <w:rsid w:val="00A14243"/>
    <w:rsid w:val="00A142FA"/>
    <w:rsid w:val="00A14D01"/>
    <w:rsid w:val="00A15749"/>
    <w:rsid w:val="00A15DC5"/>
    <w:rsid w:val="00A16814"/>
    <w:rsid w:val="00A16822"/>
    <w:rsid w:val="00A2078A"/>
    <w:rsid w:val="00A20BD8"/>
    <w:rsid w:val="00A212C0"/>
    <w:rsid w:val="00A21539"/>
    <w:rsid w:val="00A2234E"/>
    <w:rsid w:val="00A22E54"/>
    <w:rsid w:val="00A2489C"/>
    <w:rsid w:val="00A25C37"/>
    <w:rsid w:val="00A26062"/>
    <w:rsid w:val="00A27F02"/>
    <w:rsid w:val="00A3004B"/>
    <w:rsid w:val="00A30299"/>
    <w:rsid w:val="00A30E1B"/>
    <w:rsid w:val="00A31E58"/>
    <w:rsid w:val="00A33F1F"/>
    <w:rsid w:val="00A34768"/>
    <w:rsid w:val="00A3477F"/>
    <w:rsid w:val="00A35D5B"/>
    <w:rsid w:val="00A37793"/>
    <w:rsid w:val="00A41288"/>
    <w:rsid w:val="00A4147B"/>
    <w:rsid w:val="00A41794"/>
    <w:rsid w:val="00A417F5"/>
    <w:rsid w:val="00A429FD"/>
    <w:rsid w:val="00A42BDF"/>
    <w:rsid w:val="00A42F0B"/>
    <w:rsid w:val="00A4351F"/>
    <w:rsid w:val="00A449FD"/>
    <w:rsid w:val="00A45B12"/>
    <w:rsid w:val="00A517A8"/>
    <w:rsid w:val="00A51F33"/>
    <w:rsid w:val="00A52E3C"/>
    <w:rsid w:val="00A5335F"/>
    <w:rsid w:val="00A54040"/>
    <w:rsid w:val="00A5498E"/>
    <w:rsid w:val="00A552B4"/>
    <w:rsid w:val="00A556EC"/>
    <w:rsid w:val="00A55DEB"/>
    <w:rsid w:val="00A55F90"/>
    <w:rsid w:val="00A560F0"/>
    <w:rsid w:val="00A572C2"/>
    <w:rsid w:val="00A60462"/>
    <w:rsid w:val="00A606B2"/>
    <w:rsid w:val="00A612A7"/>
    <w:rsid w:val="00A614B1"/>
    <w:rsid w:val="00A61D57"/>
    <w:rsid w:val="00A61E33"/>
    <w:rsid w:val="00A62FEE"/>
    <w:rsid w:val="00A63C07"/>
    <w:rsid w:val="00A641AC"/>
    <w:rsid w:val="00A65542"/>
    <w:rsid w:val="00A657F6"/>
    <w:rsid w:val="00A65817"/>
    <w:rsid w:val="00A65CCB"/>
    <w:rsid w:val="00A65D07"/>
    <w:rsid w:val="00A65E64"/>
    <w:rsid w:val="00A663BB"/>
    <w:rsid w:val="00A66AE4"/>
    <w:rsid w:val="00A675A2"/>
    <w:rsid w:val="00A708F6"/>
    <w:rsid w:val="00A7250B"/>
    <w:rsid w:val="00A73974"/>
    <w:rsid w:val="00A73FB4"/>
    <w:rsid w:val="00A755B8"/>
    <w:rsid w:val="00A7562D"/>
    <w:rsid w:val="00A75B76"/>
    <w:rsid w:val="00A766C3"/>
    <w:rsid w:val="00A77429"/>
    <w:rsid w:val="00A800B6"/>
    <w:rsid w:val="00A8021E"/>
    <w:rsid w:val="00A80714"/>
    <w:rsid w:val="00A80D1C"/>
    <w:rsid w:val="00A81A1B"/>
    <w:rsid w:val="00A83368"/>
    <w:rsid w:val="00A83F22"/>
    <w:rsid w:val="00A84468"/>
    <w:rsid w:val="00A84B96"/>
    <w:rsid w:val="00A84B9D"/>
    <w:rsid w:val="00A86AB3"/>
    <w:rsid w:val="00A876E9"/>
    <w:rsid w:val="00A87BDF"/>
    <w:rsid w:val="00A901BE"/>
    <w:rsid w:val="00A90312"/>
    <w:rsid w:val="00A9071F"/>
    <w:rsid w:val="00A90B55"/>
    <w:rsid w:val="00A91A5F"/>
    <w:rsid w:val="00A922AC"/>
    <w:rsid w:val="00A9267A"/>
    <w:rsid w:val="00A926FB"/>
    <w:rsid w:val="00A9371D"/>
    <w:rsid w:val="00A95CFE"/>
    <w:rsid w:val="00A97891"/>
    <w:rsid w:val="00AA0589"/>
    <w:rsid w:val="00AA2ECC"/>
    <w:rsid w:val="00AA35CC"/>
    <w:rsid w:val="00AA4931"/>
    <w:rsid w:val="00AA4C24"/>
    <w:rsid w:val="00AA4F21"/>
    <w:rsid w:val="00AA5491"/>
    <w:rsid w:val="00AA6E5F"/>
    <w:rsid w:val="00AA6F86"/>
    <w:rsid w:val="00AA71B8"/>
    <w:rsid w:val="00AA7E4D"/>
    <w:rsid w:val="00AB3238"/>
    <w:rsid w:val="00AB3CB9"/>
    <w:rsid w:val="00AB4BCD"/>
    <w:rsid w:val="00AB5133"/>
    <w:rsid w:val="00AB5319"/>
    <w:rsid w:val="00AB53B4"/>
    <w:rsid w:val="00AB5505"/>
    <w:rsid w:val="00AB5861"/>
    <w:rsid w:val="00AB5C8F"/>
    <w:rsid w:val="00AB6EC7"/>
    <w:rsid w:val="00AB7BE3"/>
    <w:rsid w:val="00AC0724"/>
    <w:rsid w:val="00AC0BD7"/>
    <w:rsid w:val="00AC1173"/>
    <w:rsid w:val="00AC1498"/>
    <w:rsid w:val="00AC14BB"/>
    <w:rsid w:val="00AC169A"/>
    <w:rsid w:val="00AC2C7B"/>
    <w:rsid w:val="00AC356E"/>
    <w:rsid w:val="00AC3762"/>
    <w:rsid w:val="00AC3E3F"/>
    <w:rsid w:val="00AC4A19"/>
    <w:rsid w:val="00AC5CEC"/>
    <w:rsid w:val="00AC5E7E"/>
    <w:rsid w:val="00AC61BB"/>
    <w:rsid w:val="00AC6E1F"/>
    <w:rsid w:val="00AD0303"/>
    <w:rsid w:val="00AD0396"/>
    <w:rsid w:val="00AD0E1A"/>
    <w:rsid w:val="00AD29BF"/>
    <w:rsid w:val="00AD3235"/>
    <w:rsid w:val="00AD3EAA"/>
    <w:rsid w:val="00AD4B85"/>
    <w:rsid w:val="00AD4EC8"/>
    <w:rsid w:val="00AD55F9"/>
    <w:rsid w:val="00AD5F90"/>
    <w:rsid w:val="00AD613C"/>
    <w:rsid w:val="00AD6342"/>
    <w:rsid w:val="00AD6731"/>
    <w:rsid w:val="00AD73A7"/>
    <w:rsid w:val="00AD795C"/>
    <w:rsid w:val="00AE0369"/>
    <w:rsid w:val="00AE2A78"/>
    <w:rsid w:val="00AE2BBC"/>
    <w:rsid w:val="00AE32E4"/>
    <w:rsid w:val="00AE3580"/>
    <w:rsid w:val="00AE470C"/>
    <w:rsid w:val="00AE47A7"/>
    <w:rsid w:val="00AE533F"/>
    <w:rsid w:val="00AE5FE1"/>
    <w:rsid w:val="00AE6C74"/>
    <w:rsid w:val="00AE6E23"/>
    <w:rsid w:val="00AE75A4"/>
    <w:rsid w:val="00AE7753"/>
    <w:rsid w:val="00AE7BE3"/>
    <w:rsid w:val="00AE7FD2"/>
    <w:rsid w:val="00AF08D8"/>
    <w:rsid w:val="00AF1AB3"/>
    <w:rsid w:val="00AF2820"/>
    <w:rsid w:val="00AF2DC5"/>
    <w:rsid w:val="00AF5D88"/>
    <w:rsid w:val="00AF620E"/>
    <w:rsid w:val="00AF626E"/>
    <w:rsid w:val="00AF62AB"/>
    <w:rsid w:val="00AF6551"/>
    <w:rsid w:val="00AF6CA0"/>
    <w:rsid w:val="00AF6E94"/>
    <w:rsid w:val="00B003E1"/>
    <w:rsid w:val="00B00B88"/>
    <w:rsid w:val="00B00D2B"/>
    <w:rsid w:val="00B01CB9"/>
    <w:rsid w:val="00B01DBD"/>
    <w:rsid w:val="00B024E1"/>
    <w:rsid w:val="00B024E9"/>
    <w:rsid w:val="00B02CF8"/>
    <w:rsid w:val="00B0357C"/>
    <w:rsid w:val="00B0362A"/>
    <w:rsid w:val="00B04F65"/>
    <w:rsid w:val="00B054FB"/>
    <w:rsid w:val="00B05D27"/>
    <w:rsid w:val="00B061B0"/>
    <w:rsid w:val="00B06B52"/>
    <w:rsid w:val="00B06D3A"/>
    <w:rsid w:val="00B06D61"/>
    <w:rsid w:val="00B07DFF"/>
    <w:rsid w:val="00B112D1"/>
    <w:rsid w:val="00B1136B"/>
    <w:rsid w:val="00B1355A"/>
    <w:rsid w:val="00B13DBA"/>
    <w:rsid w:val="00B13DF7"/>
    <w:rsid w:val="00B14149"/>
    <w:rsid w:val="00B14155"/>
    <w:rsid w:val="00B1431D"/>
    <w:rsid w:val="00B14631"/>
    <w:rsid w:val="00B1463C"/>
    <w:rsid w:val="00B14ABB"/>
    <w:rsid w:val="00B14FE7"/>
    <w:rsid w:val="00B1529E"/>
    <w:rsid w:val="00B1532C"/>
    <w:rsid w:val="00B15988"/>
    <w:rsid w:val="00B16101"/>
    <w:rsid w:val="00B16BF6"/>
    <w:rsid w:val="00B17ED6"/>
    <w:rsid w:val="00B2222E"/>
    <w:rsid w:val="00B23568"/>
    <w:rsid w:val="00B24936"/>
    <w:rsid w:val="00B25408"/>
    <w:rsid w:val="00B25B7E"/>
    <w:rsid w:val="00B25F92"/>
    <w:rsid w:val="00B27736"/>
    <w:rsid w:val="00B301BA"/>
    <w:rsid w:val="00B31A9D"/>
    <w:rsid w:val="00B321AB"/>
    <w:rsid w:val="00B322C0"/>
    <w:rsid w:val="00B32F58"/>
    <w:rsid w:val="00B33D25"/>
    <w:rsid w:val="00B343E3"/>
    <w:rsid w:val="00B36480"/>
    <w:rsid w:val="00B37454"/>
    <w:rsid w:val="00B37D95"/>
    <w:rsid w:val="00B40668"/>
    <w:rsid w:val="00B40ECB"/>
    <w:rsid w:val="00B4100E"/>
    <w:rsid w:val="00B41DAF"/>
    <w:rsid w:val="00B420BA"/>
    <w:rsid w:val="00B42BC5"/>
    <w:rsid w:val="00B43A6F"/>
    <w:rsid w:val="00B4414E"/>
    <w:rsid w:val="00B441FD"/>
    <w:rsid w:val="00B44295"/>
    <w:rsid w:val="00B4582F"/>
    <w:rsid w:val="00B46F0A"/>
    <w:rsid w:val="00B50C0F"/>
    <w:rsid w:val="00B516CA"/>
    <w:rsid w:val="00B52845"/>
    <w:rsid w:val="00B52AC5"/>
    <w:rsid w:val="00B5346C"/>
    <w:rsid w:val="00B535D6"/>
    <w:rsid w:val="00B54A9C"/>
    <w:rsid w:val="00B54B72"/>
    <w:rsid w:val="00B60384"/>
    <w:rsid w:val="00B60717"/>
    <w:rsid w:val="00B60C07"/>
    <w:rsid w:val="00B61424"/>
    <w:rsid w:val="00B629FB"/>
    <w:rsid w:val="00B65126"/>
    <w:rsid w:val="00B65723"/>
    <w:rsid w:val="00B657F8"/>
    <w:rsid w:val="00B66AAB"/>
    <w:rsid w:val="00B70976"/>
    <w:rsid w:val="00B70A6B"/>
    <w:rsid w:val="00B70A75"/>
    <w:rsid w:val="00B71856"/>
    <w:rsid w:val="00B72B1A"/>
    <w:rsid w:val="00B730D7"/>
    <w:rsid w:val="00B74B7F"/>
    <w:rsid w:val="00B74E61"/>
    <w:rsid w:val="00B75274"/>
    <w:rsid w:val="00B753A8"/>
    <w:rsid w:val="00B75438"/>
    <w:rsid w:val="00B754BB"/>
    <w:rsid w:val="00B7601F"/>
    <w:rsid w:val="00B76D0B"/>
    <w:rsid w:val="00B77DE2"/>
    <w:rsid w:val="00B805E6"/>
    <w:rsid w:val="00B81178"/>
    <w:rsid w:val="00B819A7"/>
    <w:rsid w:val="00B81F95"/>
    <w:rsid w:val="00B82309"/>
    <w:rsid w:val="00B82BD3"/>
    <w:rsid w:val="00B83D87"/>
    <w:rsid w:val="00B861AE"/>
    <w:rsid w:val="00B86E07"/>
    <w:rsid w:val="00B87913"/>
    <w:rsid w:val="00B87996"/>
    <w:rsid w:val="00B905B8"/>
    <w:rsid w:val="00B906AA"/>
    <w:rsid w:val="00B90EB2"/>
    <w:rsid w:val="00B916BB"/>
    <w:rsid w:val="00B91EA1"/>
    <w:rsid w:val="00B92053"/>
    <w:rsid w:val="00B92590"/>
    <w:rsid w:val="00B92E28"/>
    <w:rsid w:val="00B9384E"/>
    <w:rsid w:val="00B93F28"/>
    <w:rsid w:val="00B944C5"/>
    <w:rsid w:val="00B955D7"/>
    <w:rsid w:val="00B96BE8"/>
    <w:rsid w:val="00B97627"/>
    <w:rsid w:val="00B976DF"/>
    <w:rsid w:val="00B97E5F"/>
    <w:rsid w:val="00BA130D"/>
    <w:rsid w:val="00BA14CF"/>
    <w:rsid w:val="00BA24F5"/>
    <w:rsid w:val="00BA29C4"/>
    <w:rsid w:val="00BA2CF8"/>
    <w:rsid w:val="00BA2D92"/>
    <w:rsid w:val="00BA302E"/>
    <w:rsid w:val="00BA3BFB"/>
    <w:rsid w:val="00BA3D13"/>
    <w:rsid w:val="00BA4F42"/>
    <w:rsid w:val="00BA57E8"/>
    <w:rsid w:val="00BA5AC2"/>
    <w:rsid w:val="00BA7D49"/>
    <w:rsid w:val="00BB0768"/>
    <w:rsid w:val="00BB0A18"/>
    <w:rsid w:val="00BB1CC4"/>
    <w:rsid w:val="00BB2D65"/>
    <w:rsid w:val="00BB3F06"/>
    <w:rsid w:val="00BB3F49"/>
    <w:rsid w:val="00BB4C40"/>
    <w:rsid w:val="00BB4C48"/>
    <w:rsid w:val="00BB5325"/>
    <w:rsid w:val="00BB564D"/>
    <w:rsid w:val="00BB59C1"/>
    <w:rsid w:val="00BB5E68"/>
    <w:rsid w:val="00BB63C5"/>
    <w:rsid w:val="00BB6B9B"/>
    <w:rsid w:val="00BB7AB9"/>
    <w:rsid w:val="00BC058D"/>
    <w:rsid w:val="00BC18FB"/>
    <w:rsid w:val="00BC2E36"/>
    <w:rsid w:val="00BC48DD"/>
    <w:rsid w:val="00BC4B0B"/>
    <w:rsid w:val="00BC7137"/>
    <w:rsid w:val="00BC71E2"/>
    <w:rsid w:val="00BC7200"/>
    <w:rsid w:val="00BD0603"/>
    <w:rsid w:val="00BD176F"/>
    <w:rsid w:val="00BD20CB"/>
    <w:rsid w:val="00BD3AFD"/>
    <w:rsid w:val="00BD474F"/>
    <w:rsid w:val="00BD545A"/>
    <w:rsid w:val="00BD586D"/>
    <w:rsid w:val="00BD6991"/>
    <w:rsid w:val="00BD76FB"/>
    <w:rsid w:val="00BD7738"/>
    <w:rsid w:val="00BD7899"/>
    <w:rsid w:val="00BD7F55"/>
    <w:rsid w:val="00BE04A5"/>
    <w:rsid w:val="00BE0D66"/>
    <w:rsid w:val="00BE2753"/>
    <w:rsid w:val="00BE2D51"/>
    <w:rsid w:val="00BE37AF"/>
    <w:rsid w:val="00BE57BB"/>
    <w:rsid w:val="00BE5CD4"/>
    <w:rsid w:val="00BE5F99"/>
    <w:rsid w:val="00BE6592"/>
    <w:rsid w:val="00BE65EE"/>
    <w:rsid w:val="00BF073D"/>
    <w:rsid w:val="00BF132F"/>
    <w:rsid w:val="00BF2385"/>
    <w:rsid w:val="00BF2530"/>
    <w:rsid w:val="00BF27FB"/>
    <w:rsid w:val="00BF28FE"/>
    <w:rsid w:val="00BF3053"/>
    <w:rsid w:val="00BF539F"/>
    <w:rsid w:val="00BF5770"/>
    <w:rsid w:val="00BF68DC"/>
    <w:rsid w:val="00BF7158"/>
    <w:rsid w:val="00BF72B9"/>
    <w:rsid w:val="00BF7DA0"/>
    <w:rsid w:val="00C00E60"/>
    <w:rsid w:val="00C0127C"/>
    <w:rsid w:val="00C02872"/>
    <w:rsid w:val="00C03081"/>
    <w:rsid w:val="00C0415D"/>
    <w:rsid w:val="00C045AC"/>
    <w:rsid w:val="00C04FA5"/>
    <w:rsid w:val="00C054CF"/>
    <w:rsid w:val="00C07054"/>
    <w:rsid w:val="00C07196"/>
    <w:rsid w:val="00C07DB6"/>
    <w:rsid w:val="00C11034"/>
    <w:rsid w:val="00C11616"/>
    <w:rsid w:val="00C1346C"/>
    <w:rsid w:val="00C15D43"/>
    <w:rsid w:val="00C16897"/>
    <w:rsid w:val="00C16907"/>
    <w:rsid w:val="00C16A05"/>
    <w:rsid w:val="00C16E69"/>
    <w:rsid w:val="00C1760E"/>
    <w:rsid w:val="00C17EF0"/>
    <w:rsid w:val="00C2027E"/>
    <w:rsid w:val="00C203FF"/>
    <w:rsid w:val="00C21232"/>
    <w:rsid w:val="00C2150D"/>
    <w:rsid w:val="00C232A7"/>
    <w:rsid w:val="00C23516"/>
    <w:rsid w:val="00C23C7D"/>
    <w:rsid w:val="00C247CD"/>
    <w:rsid w:val="00C24C18"/>
    <w:rsid w:val="00C2519D"/>
    <w:rsid w:val="00C25C79"/>
    <w:rsid w:val="00C25D72"/>
    <w:rsid w:val="00C25EC3"/>
    <w:rsid w:val="00C26015"/>
    <w:rsid w:val="00C27056"/>
    <w:rsid w:val="00C27114"/>
    <w:rsid w:val="00C2772C"/>
    <w:rsid w:val="00C27F56"/>
    <w:rsid w:val="00C3091F"/>
    <w:rsid w:val="00C3177E"/>
    <w:rsid w:val="00C31BE7"/>
    <w:rsid w:val="00C31DCC"/>
    <w:rsid w:val="00C32B6E"/>
    <w:rsid w:val="00C34221"/>
    <w:rsid w:val="00C34FD2"/>
    <w:rsid w:val="00C3627C"/>
    <w:rsid w:val="00C36AA9"/>
    <w:rsid w:val="00C3711C"/>
    <w:rsid w:val="00C37292"/>
    <w:rsid w:val="00C43413"/>
    <w:rsid w:val="00C43FBD"/>
    <w:rsid w:val="00C45309"/>
    <w:rsid w:val="00C45AC2"/>
    <w:rsid w:val="00C45B6D"/>
    <w:rsid w:val="00C466E9"/>
    <w:rsid w:val="00C46AA9"/>
    <w:rsid w:val="00C4773F"/>
    <w:rsid w:val="00C47740"/>
    <w:rsid w:val="00C50559"/>
    <w:rsid w:val="00C50DF4"/>
    <w:rsid w:val="00C52316"/>
    <w:rsid w:val="00C52479"/>
    <w:rsid w:val="00C52DDA"/>
    <w:rsid w:val="00C52E40"/>
    <w:rsid w:val="00C543D8"/>
    <w:rsid w:val="00C55F06"/>
    <w:rsid w:val="00C5718F"/>
    <w:rsid w:val="00C600EE"/>
    <w:rsid w:val="00C6215D"/>
    <w:rsid w:val="00C625A2"/>
    <w:rsid w:val="00C62CB7"/>
    <w:rsid w:val="00C62E52"/>
    <w:rsid w:val="00C62ED3"/>
    <w:rsid w:val="00C63170"/>
    <w:rsid w:val="00C638C9"/>
    <w:rsid w:val="00C63A75"/>
    <w:rsid w:val="00C64233"/>
    <w:rsid w:val="00C65A58"/>
    <w:rsid w:val="00C65F3D"/>
    <w:rsid w:val="00C66570"/>
    <w:rsid w:val="00C666CF"/>
    <w:rsid w:val="00C66E42"/>
    <w:rsid w:val="00C70426"/>
    <w:rsid w:val="00C70699"/>
    <w:rsid w:val="00C7105D"/>
    <w:rsid w:val="00C722B8"/>
    <w:rsid w:val="00C73332"/>
    <w:rsid w:val="00C733EE"/>
    <w:rsid w:val="00C744AA"/>
    <w:rsid w:val="00C74D51"/>
    <w:rsid w:val="00C755C8"/>
    <w:rsid w:val="00C75CCE"/>
    <w:rsid w:val="00C762EA"/>
    <w:rsid w:val="00C769EE"/>
    <w:rsid w:val="00C76A04"/>
    <w:rsid w:val="00C80A8B"/>
    <w:rsid w:val="00C81D12"/>
    <w:rsid w:val="00C82880"/>
    <w:rsid w:val="00C82B0C"/>
    <w:rsid w:val="00C83050"/>
    <w:rsid w:val="00C83088"/>
    <w:rsid w:val="00C8371A"/>
    <w:rsid w:val="00C84436"/>
    <w:rsid w:val="00C84F1F"/>
    <w:rsid w:val="00C84F72"/>
    <w:rsid w:val="00C850ED"/>
    <w:rsid w:val="00C8668D"/>
    <w:rsid w:val="00C871B8"/>
    <w:rsid w:val="00C87763"/>
    <w:rsid w:val="00C90F0B"/>
    <w:rsid w:val="00C9198A"/>
    <w:rsid w:val="00C91C09"/>
    <w:rsid w:val="00C91E18"/>
    <w:rsid w:val="00C926B8"/>
    <w:rsid w:val="00C92C90"/>
    <w:rsid w:val="00C92F5A"/>
    <w:rsid w:val="00C930A3"/>
    <w:rsid w:val="00C934A5"/>
    <w:rsid w:val="00C935A2"/>
    <w:rsid w:val="00C93839"/>
    <w:rsid w:val="00C93B1B"/>
    <w:rsid w:val="00C94221"/>
    <w:rsid w:val="00C942A2"/>
    <w:rsid w:val="00C949E2"/>
    <w:rsid w:val="00C9537A"/>
    <w:rsid w:val="00C96A89"/>
    <w:rsid w:val="00CA03BA"/>
    <w:rsid w:val="00CA0752"/>
    <w:rsid w:val="00CA0EEC"/>
    <w:rsid w:val="00CA0FE4"/>
    <w:rsid w:val="00CA1D86"/>
    <w:rsid w:val="00CA2C72"/>
    <w:rsid w:val="00CA2D85"/>
    <w:rsid w:val="00CA4C4B"/>
    <w:rsid w:val="00CA5082"/>
    <w:rsid w:val="00CA5192"/>
    <w:rsid w:val="00CA579D"/>
    <w:rsid w:val="00CA7426"/>
    <w:rsid w:val="00CA76F4"/>
    <w:rsid w:val="00CB0F90"/>
    <w:rsid w:val="00CB180C"/>
    <w:rsid w:val="00CB47F2"/>
    <w:rsid w:val="00CB52D2"/>
    <w:rsid w:val="00CB5A6D"/>
    <w:rsid w:val="00CB5DC7"/>
    <w:rsid w:val="00CB7007"/>
    <w:rsid w:val="00CB78CE"/>
    <w:rsid w:val="00CC08D8"/>
    <w:rsid w:val="00CC0F72"/>
    <w:rsid w:val="00CC173E"/>
    <w:rsid w:val="00CC189B"/>
    <w:rsid w:val="00CC1941"/>
    <w:rsid w:val="00CC1DC9"/>
    <w:rsid w:val="00CC2E17"/>
    <w:rsid w:val="00CC3E8F"/>
    <w:rsid w:val="00CC5069"/>
    <w:rsid w:val="00CC6297"/>
    <w:rsid w:val="00CC63F1"/>
    <w:rsid w:val="00CC6C6F"/>
    <w:rsid w:val="00CC7953"/>
    <w:rsid w:val="00CD0B7A"/>
    <w:rsid w:val="00CD15EF"/>
    <w:rsid w:val="00CD186D"/>
    <w:rsid w:val="00CD1DF6"/>
    <w:rsid w:val="00CD2159"/>
    <w:rsid w:val="00CD24B9"/>
    <w:rsid w:val="00CD3064"/>
    <w:rsid w:val="00CD496B"/>
    <w:rsid w:val="00CD7338"/>
    <w:rsid w:val="00CD77F8"/>
    <w:rsid w:val="00CD7C5C"/>
    <w:rsid w:val="00CE1398"/>
    <w:rsid w:val="00CE3CE2"/>
    <w:rsid w:val="00CE4CAE"/>
    <w:rsid w:val="00CE57AD"/>
    <w:rsid w:val="00CE591F"/>
    <w:rsid w:val="00CE59FC"/>
    <w:rsid w:val="00CE5C02"/>
    <w:rsid w:val="00CE5CB8"/>
    <w:rsid w:val="00CE5D65"/>
    <w:rsid w:val="00CE60FD"/>
    <w:rsid w:val="00CE65AE"/>
    <w:rsid w:val="00CE74EC"/>
    <w:rsid w:val="00CF03C9"/>
    <w:rsid w:val="00CF1EDD"/>
    <w:rsid w:val="00CF2005"/>
    <w:rsid w:val="00CF2F62"/>
    <w:rsid w:val="00CF41CD"/>
    <w:rsid w:val="00CF4F2C"/>
    <w:rsid w:val="00CF581B"/>
    <w:rsid w:val="00CF58A6"/>
    <w:rsid w:val="00CF5F09"/>
    <w:rsid w:val="00CF66D6"/>
    <w:rsid w:val="00CF7DD1"/>
    <w:rsid w:val="00D004B8"/>
    <w:rsid w:val="00D00776"/>
    <w:rsid w:val="00D00DC5"/>
    <w:rsid w:val="00D03924"/>
    <w:rsid w:val="00D04170"/>
    <w:rsid w:val="00D04232"/>
    <w:rsid w:val="00D042D6"/>
    <w:rsid w:val="00D048C4"/>
    <w:rsid w:val="00D04B44"/>
    <w:rsid w:val="00D04F9D"/>
    <w:rsid w:val="00D057FF"/>
    <w:rsid w:val="00D0682E"/>
    <w:rsid w:val="00D069D3"/>
    <w:rsid w:val="00D06FA1"/>
    <w:rsid w:val="00D076F7"/>
    <w:rsid w:val="00D079DA"/>
    <w:rsid w:val="00D1000B"/>
    <w:rsid w:val="00D100A2"/>
    <w:rsid w:val="00D1102B"/>
    <w:rsid w:val="00D11CF6"/>
    <w:rsid w:val="00D12C83"/>
    <w:rsid w:val="00D13825"/>
    <w:rsid w:val="00D13B28"/>
    <w:rsid w:val="00D13C71"/>
    <w:rsid w:val="00D1455E"/>
    <w:rsid w:val="00D1525F"/>
    <w:rsid w:val="00D15394"/>
    <w:rsid w:val="00D15437"/>
    <w:rsid w:val="00D15499"/>
    <w:rsid w:val="00D15733"/>
    <w:rsid w:val="00D159D6"/>
    <w:rsid w:val="00D15A68"/>
    <w:rsid w:val="00D16C84"/>
    <w:rsid w:val="00D17513"/>
    <w:rsid w:val="00D17843"/>
    <w:rsid w:val="00D17F34"/>
    <w:rsid w:val="00D21759"/>
    <w:rsid w:val="00D21E04"/>
    <w:rsid w:val="00D227B9"/>
    <w:rsid w:val="00D22D71"/>
    <w:rsid w:val="00D23012"/>
    <w:rsid w:val="00D2457A"/>
    <w:rsid w:val="00D254F8"/>
    <w:rsid w:val="00D25E04"/>
    <w:rsid w:val="00D262B2"/>
    <w:rsid w:val="00D26BEF"/>
    <w:rsid w:val="00D30002"/>
    <w:rsid w:val="00D32658"/>
    <w:rsid w:val="00D338AD"/>
    <w:rsid w:val="00D34205"/>
    <w:rsid w:val="00D3684E"/>
    <w:rsid w:val="00D36A0D"/>
    <w:rsid w:val="00D36FF1"/>
    <w:rsid w:val="00D408B1"/>
    <w:rsid w:val="00D41DF7"/>
    <w:rsid w:val="00D42152"/>
    <w:rsid w:val="00D4221B"/>
    <w:rsid w:val="00D423C4"/>
    <w:rsid w:val="00D42C4C"/>
    <w:rsid w:val="00D43D56"/>
    <w:rsid w:val="00D45BCC"/>
    <w:rsid w:val="00D45BEA"/>
    <w:rsid w:val="00D463A2"/>
    <w:rsid w:val="00D478AC"/>
    <w:rsid w:val="00D504EB"/>
    <w:rsid w:val="00D5128B"/>
    <w:rsid w:val="00D521BC"/>
    <w:rsid w:val="00D5234D"/>
    <w:rsid w:val="00D5268B"/>
    <w:rsid w:val="00D52B27"/>
    <w:rsid w:val="00D53D71"/>
    <w:rsid w:val="00D559F3"/>
    <w:rsid w:val="00D562AB"/>
    <w:rsid w:val="00D56958"/>
    <w:rsid w:val="00D5747E"/>
    <w:rsid w:val="00D61DB5"/>
    <w:rsid w:val="00D628EF"/>
    <w:rsid w:val="00D648DB"/>
    <w:rsid w:val="00D651A1"/>
    <w:rsid w:val="00D654AA"/>
    <w:rsid w:val="00D655C9"/>
    <w:rsid w:val="00D65DB3"/>
    <w:rsid w:val="00D6602B"/>
    <w:rsid w:val="00D66A3B"/>
    <w:rsid w:val="00D66BB8"/>
    <w:rsid w:val="00D674F6"/>
    <w:rsid w:val="00D67C47"/>
    <w:rsid w:val="00D70FE1"/>
    <w:rsid w:val="00D711F8"/>
    <w:rsid w:val="00D72CFD"/>
    <w:rsid w:val="00D73EB8"/>
    <w:rsid w:val="00D7420B"/>
    <w:rsid w:val="00D751A4"/>
    <w:rsid w:val="00D763C0"/>
    <w:rsid w:val="00D76E38"/>
    <w:rsid w:val="00D77536"/>
    <w:rsid w:val="00D77616"/>
    <w:rsid w:val="00D80111"/>
    <w:rsid w:val="00D80D98"/>
    <w:rsid w:val="00D80DC9"/>
    <w:rsid w:val="00D80E01"/>
    <w:rsid w:val="00D8132E"/>
    <w:rsid w:val="00D81AEB"/>
    <w:rsid w:val="00D81B74"/>
    <w:rsid w:val="00D82197"/>
    <w:rsid w:val="00D831FC"/>
    <w:rsid w:val="00D83A24"/>
    <w:rsid w:val="00D844CA"/>
    <w:rsid w:val="00D844F2"/>
    <w:rsid w:val="00D86080"/>
    <w:rsid w:val="00D90D92"/>
    <w:rsid w:val="00D90EA4"/>
    <w:rsid w:val="00D91538"/>
    <w:rsid w:val="00D92EDB"/>
    <w:rsid w:val="00D93253"/>
    <w:rsid w:val="00D9364E"/>
    <w:rsid w:val="00D93B6F"/>
    <w:rsid w:val="00D94950"/>
    <w:rsid w:val="00D94B30"/>
    <w:rsid w:val="00D9580E"/>
    <w:rsid w:val="00D95EAB"/>
    <w:rsid w:val="00D96262"/>
    <w:rsid w:val="00D96A50"/>
    <w:rsid w:val="00D974C3"/>
    <w:rsid w:val="00D974C5"/>
    <w:rsid w:val="00DA0360"/>
    <w:rsid w:val="00DA03AA"/>
    <w:rsid w:val="00DA0A4F"/>
    <w:rsid w:val="00DA1734"/>
    <w:rsid w:val="00DA29FB"/>
    <w:rsid w:val="00DA3CA1"/>
    <w:rsid w:val="00DA4293"/>
    <w:rsid w:val="00DA4B35"/>
    <w:rsid w:val="00DA4DFE"/>
    <w:rsid w:val="00DA55F6"/>
    <w:rsid w:val="00DA5636"/>
    <w:rsid w:val="00DA5DB7"/>
    <w:rsid w:val="00DA6B49"/>
    <w:rsid w:val="00DA7282"/>
    <w:rsid w:val="00DA7EF2"/>
    <w:rsid w:val="00DB0BE4"/>
    <w:rsid w:val="00DB0EC3"/>
    <w:rsid w:val="00DB1224"/>
    <w:rsid w:val="00DB232B"/>
    <w:rsid w:val="00DB2FA8"/>
    <w:rsid w:val="00DB3514"/>
    <w:rsid w:val="00DB373D"/>
    <w:rsid w:val="00DB3AE8"/>
    <w:rsid w:val="00DB3F7A"/>
    <w:rsid w:val="00DB4C38"/>
    <w:rsid w:val="00DB5119"/>
    <w:rsid w:val="00DB5BF8"/>
    <w:rsid w:val="00DB5E7D"/>
    <w:rsid w:val="00DB775B"/>
    <w:rsid w:val="00DB7BD0"/>
    <w:rsid w:val="00DB7DFB"/>
    <w:rsid w:val="00DC0911"/>
    <w:rsid w:val="00DC1945"/>
    <w:rsid w:val="00DC254D"/>
    <w:rsid w:val="00DC2636"/>
    <w:rsid w:val="00DC29B7"/>
    <w:rsid w:val="00DC4179"/>
    <w:rsid w:val="00DC4D02"/>
    <w:rsid w:val="00DC54D7"/>
    <w:rsid w:val="00DC5C20"/>
    <w:rsid w:val="00DC5E06"/>
    <w:rsid w:val="00DD0470"/>
    <w:rsid w:val="00DD10DB"/>
    <w:rsid w:val="00DD11CE"/>
    <w:rsid w:val="00DD144D"/>
    <w:rsid w:val="00DD1AB9"/>
    <w:rsid w:val="00DD1E97"/>
    <w:rsid w:val="00DD2255"/>
    <w:rsid w:val="00DD2B8A"/>
    <w:rsid w:val="00DD2D9B"/>
    <w:rsid w:val="00DD326B"/>
    <w:rsid w:val="00DD40B7"/>
    <w:rsid w:val="00DD43CA"/>
    <w:rsid w:val="00DD4671"/>
    <w:rsid w:val="00DD5164"/>
    <w:rsid w:val="00DD6E11"/>
    <w:rsid w:val="00DD720F"/>
    <w:rsid w:val="00DE04EF"/>
    <w:rsid w:val="00DE10AC"/>
    <w:rsid w:val="00DE1C4E"/>
    <w:rsid w:val="00DE2181"/>
    <w:rsid w:val="00DE32C1"/>
    <w:rsid w:val="00DE3CF7"/>
    <w:rsid w:val="00DE4B4F"/>
    <w:rsid w:val="00DE514E"/>
    <w:rsid w:val="00DE5803"/>
    <w:rsid w:val="00DE60EC"/>
    <w:rsid w:val="00DE6770"/>
    <w:rsid w:val="00DE6DD8"/>
    <w:rsid w:val="00DE6E54"/>
    <w:rsid w:val="00DE6E8D"/>
    <w:rsid w:val="00DE7FE6"/>
    <w:rsid w:val="00DF08A5"/>
    <w:rsid w:val="00DF1178"/>
    <w:rsid w:val="00DF18B7"/>
    <w:rsid w:val="00DF1E48"/>
    <w:rsid w:val="00DF2357"/>
    <w:rsid w:val="00DF24F5"/>
    <w:rsid w:val="00DF26B1"/>
    <w:rsid w:val="00DF26EF"/>
    <w:rsid w:val="00DF2A6D"/>
    <w:rsid w:val="00DF2E4F"/>
    <w:rsid w:val="00DF33FE"/>
    <w:rsid w:val="00DF3716"/>
    <w:rsid w:val="00DF472F"/>
    <w:rsid w:val="00DF5794"/>
    <w:rsid w:val="00DF6ABC"/>
    <w:rsid w:val="00DF6FB7"/>
    <w:rsid w:val="00E011BB"/>
    <w:rsid w:val="00E014B3"/>
    <w:rsid w:val="00E017AC"/>
    <w:rsid w:val="00E02322"/>
    <w:rsid w:val="00E023DF"/>
    <w:rsid w:val="00E023EB"/>
    <w:rsid w:val="00E025CB"/>
    <w:rsid w:val="00E0273D"/>
    <w:rsid w:val="00E03A1A"/>
    <w:rsid w:val="00E05956"/>
    <w:rsid w:val="00E05FDD"/>
    <w:rsid w:val="00E06A95"/>
    <w:rsid w:val="00E10165"/>
    <w:rsid w:val="00E103C4"/>
    <w:rsid w:val="00E11B23"/>
    <w:rsid w:val="00E1362A"/>
    <w:rsid w:val="00E13BE8"/>
    <w:rsid w:val="00E13D8F"/>
    <w:rsid w:val="00E14891"/>
    <w:rsid w:val="00E14D96"/>
    <w:rsid w:val="00E14EB9"/>
    <w:rsid w:val="00E15D79"/>
    <w:rsid w:val="00E168B8"/>
    <w:rsid w:val="00E16F97"/>
    <w:rsid w:val="00E17760"/>
    <w:rsid w:val="00E178B8"/>
    <w:rsid w:val="00E17B7F"/>
    <w:rsid w:val="00E20155"/>
    <w:rsid w:val="00E22179"/>
    <w:rsid w:val="00E22450"/>
    <w:rsid w:val="00E2275B"/>
    <w:rsid w:val="00E22894"/>
    <w:rsid w:val="00E23697"/>
    <w:rsid w:val="00E24C4B"/>
    <w:rsid w:val="00E24F02"/>
    <w:rsid w:val="00E30BE4"/>
    <w:rsid w:val="00E3168C"/>
    <w:rsid w:val="00E333FD"/>
    <w:rsid w:val="00E33679"/>
    <w:rsid w:val="00E33F83"/>
    <w:rsid w:val="00E351D3"/>
    <w:rsid w:val="00E3526E"/>
    <w:rsid w:val="00E359DE"/>
    <w:rsid w:val="00E35C7B"/>
    <w:rsid w:val="00E35D54"/>
    <w:rsid w:val="00E35D72"/>
    <w:rsid w:val="00E3601C"/>
    <w:rsid w:val="00E366AD"/>
    <w:rsid w:val="00E367C5"/>
    <w:rsid w:val="00E36849"/>
    <w:rsid w:val="00E37292"/>
    <w:rsid w:val="00E37572"/>
    <w:rsid w:val="00E402AB"/>
    <w:rsid w:val="00E40D92"/>
    <w:rsid w:val="00E40E65"/>
    <w:rsid w:val="00E417DD"/>
    <w:rsid w:val="00E419A7"/>
    <w:rsid w:val="00E43C80"/>
    <w:rsid w:val="00E44DDD"/>
    <w:rsid w:val="00E44E10"/>
    <w:rsid w:val="00E45D2D"/>
    <w:rsid w:val="00E50187"/>
    <w:rsid w:val="00E50356"/>
    <w:rsid w:val="00E51B50"/>
    <w:rsid w:val="00E521BE"/>
    <w:rsid w:val="00E54740"/>
    <w:rsid w:val="00E564FE"/>
    <w:rsid w:val="00E56DC4"/>
    <w:rsid w:val="00E60410"/>
    <w:rsid w:val="00E605BC"/>
    <w:rsid w:val="00E60A5B"/>
    <w:rsid w:val="00E61253"/>
    <w:rsid w:val="00E616D8"/>
    <w:rsid w:val="00E63DAB"/>
    <w:rsid w:val="00E64229"/>
    <w:rsid w:val="00E64544"/>
    <w:rsid w:val="00E656BE"/>
    <w:rsid w:val="00E65C6B"/>
    <w:rsid w:val="00E66C53"/>
    <w:rsid w:val="00E7055B"/>
    <w:rsid w:val="00E707D8"/>
    <w:rsid w:val="00E70D96"/>
    <w:rsid w:val="00E71046"/>
    <w:rsid w:val="00E727A9"/>
    <w:rsid w:val="00E739D7"/>
    <w:rsid w:val="00E744CA"/>
    <w:rsid w:val="00E74F27"/>
    <w:rsid w:val="00E74F8A"/>
    <w:rsid w:val="00E75CCF"/>
    <w:rsid w:val="00E77762"/>
    <w:rsid w:val="00E77EEF"/>
    <w:rsid w:val="00E77EF3"/>
    <w:rsid w:val="00E8049C"/>
    <w:rsid w:val="00E80AE5"/>
    <w:rsid w:val="00E81587"/>
    <w:rsid w:val="00E82181"/>
    <w:rsid w:val="00E82418"/>
    <w:rsid w:val="00E82C84"/>
    <w:rsid w:val="00E82CA5"/>
    <w:rsid w:val="00E82E90"/>
    <w:rsid w:val="00E83927"/>
    <w:rsid w:val="00E849AC"/>
    <w:rsid w:val="00E85112"/>
    <w:rsid w:val="00E85127"/>
    <w:rsid w:val="00E85321"/>
    <w:rsid w:val="00E8566A"/>
    <w:rsid w:val="00E914F0"/>
    <w:rsid w:val="00E91A2C"/>
    <w:rsid w:val="00E931C6"/>
    <w:rsid w:val="00E966F1"/>
    <w:rsid w:val="00E969B6"/>
    <w:rsid w:val="00E978CF"/>
    <w:rsid w:val="00E979B7"/>
    <w:rsid w:val="00E97AAD"/>
    <w:rsid w:val="00E97DA7"/>
    <w:rsid w:val="00E97EB2"/>
    <w:rsid w:val="00EA10CD"/>
    <w:rsid w:val="00EA12C2"/>
    <w:rsid w:val="00EA1572"/>
    <w:rsid w:val="00EA21FF"/>
    <w:rsid w:val="00EA3491"/>
    <w:rsid w:val="00EA3A1A"/>
    <w:rsid w:val="00EA3FB3"/>
    <w:rsid w:val="00EA4967"/>
    <w:rsid w:val="00EA4AEA"/>
    <w:rsid w:val="00EA4CB3"/>
    <w:rsid w:val="00EA5E99"/>
    <w:rsid w:val="00EA69DE"/>
    <w:rsid w:val="00EA6B1B"/>
    <w:rsid w:val="00EA6EE4"/>
    <w:rsid w:val="00EA7360"/>
    <w:rsid w:val="00EA78CD"/>
    <w:rsid w:val="00EA7A16"/>
    <w:rsid w:val="00EB0CF3"/>
    <w:rsid w:val="00EB17E8"/>
    <w:rsid w:val="00EB1DE6"/>
    <w:rsid w:val="00EB1FC6"/>
    <w:rsid w:val="00EB2C5D"/>
    <w:rsid w:val="00EB33D7"/>
    <w:rsid w:val="00EB3625"/>
    <w:rsid w:val="00EB427A"/>
    <w:rsid w:val="00EB58FD"/>
    <w:rsid w:val="00EB646D"/>
    <w:rsid w:val="00EB7367"/>
    <w:rsid w:val="00EB7C67"/>
    <w:rsid w:val="00EB7CE9"/>
    <w:rsid w:val="00EB7D29"/>
    <w:rsid w:val="00EC1BDD"/>
    <w:rsid w:val="00EC3081"/>
    <w:rsid w:val="00EC36E7"/>
    <w:rsid w:val="00EC572D"/>
    <w:rsid w:val="00EC58BC"/>
    <w:rsid w:val="00EC5BE3"/>
    <w:rsid w:val="00EC626A"/>
    <w:rsid w:val="00EC71A4"/>
    <w:rsid w:val="00EC7C53"/>
    <w:rsid w:val="00ED03E3"/>
    <w:rsid w:val="00ED0D68"/>
    <w:rsid w:val="00ED1F01"/>
    <w:rsid w:val="00ED4308"/>
    <w:rsid w:val="00ED5EF2"/>
    <w:rsid w:val="00ED6B84"/>
    <w:rsid w:val="00EE19E2"/>
    <w:rsid w:val="00EE2FB5"/>
    <w:rsid w:val="00EE3D2E"/>
    <w:rsid w:val="00EE3FE6"/>
    <w:rsid w:val="00EE5280"/>
    <w:rsid w:val="00EE6B54"/>
    <w:rsid w:val="00EE6EA9"/>
    <w:rsid w:val="00EE71FB"/>
    <w:rsid w:val="00EE7A13"/>
    <w:rsid w:val="00EE7D4D"/>
    <w:rsid w:val="00EF01EE"/>
    <w:rsid w:val="00EF05C5"/>
    <w:rsid w:val="00EF05CE"/>
    <w:rsid w:val="00EF0956"/>
    <w:rsid w:val="00EF1B69"/>
    <w:rsid w:val="00EF1F29"/>
    <w:rsid w:val="00EF234C"/>
    <w:rsid w:val="00EF2509"/>
    <w:rsid w:val="00EF2674"/>
    <w:rsid w:val="00EF58C2"/>
    <w:rsid w:val="00EF5EC3"/>
    <w:rsid w:val="00EF637E"/>
    <w:rsid w:val="00EF6429"/>
    <w:rsid w:val="00EF6F68"/>
    <w:rsid w:val="00F010FF"/>
    <w:rsid w:val="00F015D1"/>
    <w:rsid w:val="00F03AE7"/>
    <w:rsid w:val="00F0490B"/>
    <w:rsid w:val="00F0623A"/>
    <w:rsid w:val="00F0692A"/>
    <w:rsid w:val="00F071CC"/>
    <w:rsid w:val="00F07698"/>
    <w:rsid w:val="00F10989"/>
    <w:rsid w:val="00F11F9E"/>
    <w:rsid w:val="00F1254E"/>
    <w:rsid w:val="00F1263C"/>
    <w:rsid w:val="00F12A18"/>
    <w:rsid w:val="00F131DB"/>
    <w:rsid w:val="00F13206"/>
    <w:rsid w:val="00F13F49"/>
    <w:rsid w:val="00F1433C"/>
    <w:rsid w:val="00F1434C"/>
    <w:rsid w:val="00F14433"/>
    <w:rsid w:val="00F14B6A"/>
    <w:rsid w:val="00F15038"/>
    <w:rsid w:val="00F160A4"/>
    <w:rsid w:val="00F16595"/>
    <w:rsid w:val="00F1672E"/>
    <w:rsid w:val="00F16D3C"/>
    <w:rsid w:val="00F204FF"/>
    <w:rsid w:val="00F20877"/>
    <w:rsid w:val="00F208EC"/>
    <w:rsid w:val="00F21019"/>
    <w:rsid w:val="00F21096"/>
    <w:rsid w:val="00F21303"/>
    <w:rsid w:val="00F2146D"/>
    <w:rsid w:val="00F2243B"/>
    <w:rsid w:val="00F22600"/>
    <w:rsid w:val="00F238FF"/>
    <w:rsid w:val="00F23BD2"/>
    <w:rsid w:val="00F23BE8"/>
    <w:rsid w:val="00F2411E"/>
    <w:rsid w:val="00F242F9"/>
    <w:rsid w:val="00F24465"/>
    <w:rsid w:val="00F2490A"/>
    <w:rsid w:val="00F25064"/>
    <w:rsid w:val="00F2546C"/>
    <w:rsid w:val="00F27C18"/>
    <w:rsid w:val="00F304CF"/>
    <w:rsid w:val="00F305E8"/>
    <w:rsid w:val="00F30B6D"/>
    <w:rsid w:val="00F321B3"/>
    <w:rsid w:val="00F32D2B"/>
    <w:rsid w:val="00F33032"/>
    <w:rsid w:val="00F3561D"/>
    <w:rsid w:val="00F360A9"/>
    <w:rsid w:val="00F3674C"/>
    <w:rsid w:val="00F36759"/>
    <w:rsid w:val="00F36AFD"/>
    <w:rsid w:val="00F36B46"/>
    <w:rsid w:val="00F37061"/>
    <w:rsid w:val="00F375F5"/>
    <w:rsid w:val="00F37A0E"/>
    <w:rsid w:val="00F426A3"/>
    <w:rsid w:val="00F426E5"/>
    <w:rsid w:val="00F4344B"/>
    <w:rsid w:val="00F43C48"/>
    <w:rsid w:val="00F45BEC"/>
    <w:rsid w:val="00F461CD"/>
    <w:rsid w:val="00F4648C"/>
    <w:rsid w:val="00F46915"/>
    <w:rsid w:val="00F46BE1"/>
    <w:rsid w:val="00F47911"/>
    <w:rsid w:val="00F47F2E"/>
    <w:rsid w:val="00F50241"/>
    <w:rsid w:val="00F510E3"/>
    <w:rsid w:val="00F5118B"/>
    <w:rsid w:val="00F5183A"/>
    <w:rsid w:val="00F52654"/>
    <w:rsid w:val="00F52C7F"/>
    <w:rsid w:val="00F5369F"/>
    <w:rsid w:val="00F541E4"/>
    <w:rsid w:val="00F545D5"/>
    <w:rsid w:val="00F54640"/>
    <w:rsid w:val="00F54E0B"/>
    <w:rsid w:val="00F552B8"/>
    <w:rsid w:val="00F5620F"/>
    <w:rsid w:val="00F57264"/>
    <w:rsid w:val="00F5760E"/>
    <w:rsid w:val="00F601EC"/>
    <w:rsid w:val="00F61F93"/>
    <w:rsid w:val="00F6208E"/>
    <w:rsid w:val="00F62EF0"/>
    <w:rsid w:val="00F631AF"/>
    <w:rsid w:val="00F63EF5"/>
    <w:rsid w:val="00F643F7"/>
    <w:rsid w:val="00F64CEE"/>
    <w:rsid w:val="00F64F0A"/>
    <w:rsid w:val="00F6697A"/>
    <w:rsid w:val="00F66BCF"/>
    <w:rsid w:val="00F67E9C"/>
    <w:rsid w:val="00F70420"/>
    <w:rsid w:val="00F71BD5"/>
    <w:rsid w:val="00F71F3A"/>
    <w:rsid w:val="00F72865"/>
    <w:rsid w:val="00F729E5"/>
    <w:rsid w:val="00F72E51"/>
    <w:rsid w:val="00F73A5B"/>
    <w:rsid w:val="00F73C48"/>
    <w:rsid w:val="00F74A90"/>
    <w:rsid w:val="00F74D6A"/>
    <w:rsid w:val="00F7567B"/>
    <w:rsid w:val="00F759BB"/>
    <w:rsid w:val="00F76011"/>
    <w:rsid w:val="00F7629F"/>
    <w:rsid w:val="00F763AE"/>
    <w:rsid w:val="00F778A5"/>
    <w:rsid w:val="00F80491"/>
    <w:rsid w:val="00F81C9A"/>
    <w:rsid w:val="00F81CA5"/>
    <w:rsid w:val="00F833BC"/>
    <w:rsid w:val="00F835FB"/>
    <w:rsid w:val="00F83788"/>
    <w:rsid w:val="00F83C21"/>
    <w:rsid w:val="00F84727"/>
    <w:rsid w:val="00F84E01"/>
    <w:rsid w:val="00F85736"/>
    <w:rsid w:val="00F86759"/>
    <w:rsid w:val="00F8683B"/>
    <w:rsid w:val="00F869A2"/>
    <w:rsid w:val="00F87FD0"/>
    <w:rsid w:val="00F90051"/>
    <w:rsid w:val="00F90602"/>
    <w:rsid w:val="00F91FC9"/>
    <w:rsid w:val="00F92444"/>
    <w:rsid w:val="00F94491"/>
    <w:rsid w:val="00F947C7"/>
    <w:rsid w:val="00F950AB"/>
    <w:rsid w:val="00F9644B"/>
    <w:rsid w:val="00F9685E"/>
    <w:rsid w:val="00F97E5E"/>
    <w:rsid w:val="00FA070F"/>
    <w:rsid w:val="00FA0BC1"/>
    <w:rsid w:val="00FA111B"/>
    <w:rsid w:val="00FA13D8"/>
    <w:rsid w:val="00FA157A"/>
    <w:rsid w:val="00FA158D"/>
    <w:rsid w:val="00FA1990"/>
    <w:rsid w:val="00FA226E"/>
    <w:rsid w:val="00FA2428"/>
    <w:rsid w:val="00FA3295"/>
    <w:rsid w:val="00FA4C9B"/>
    <w:rsid w:val="00FA4CD0"/>
    <w:rsid w:val="00FA5557"/>
    <w:rsid w:val="00FA5695"/>
    <w:rsid w:val="00FA65EF"/>
    <w:rsid w:val="00FB0CDB"/>
    <w:rsid w:val="00FB0DC7"/>
    <w:rsid w:val="00FB104E"/>
    <w:rsid w:val="00FB1A46"/>
    <w:rsid w:val="00FB2258"/>
    <w:rsid w:val="00FB27C1"/>
    <w:rsid w:val="00FB29E5"/>
    <w:rsid w:val="00FB3166"/>
    <w:rsid w:val="00FB3D21"/>
    <w:rsid w:val="00FB5866"/>
    <w:rsid w:val="00FB5D54"/>
    <w:rsid w:val="00FB7254"/>
    <w:rsid w:val="00FB76C9"/>
    <w:rsid w:val="00FB7712"/>
    <w:rsid w:val="00FB7A2F"/>
    <w:rsid w:val="00FC0DBD"/>
    <w:rsid w:val="00FC23D8"/>
    <w:rsid w:val="00FC32A7"/>
    <w:rsid w:val="00FC3306"/>
    <w:rsid w:val="00FC33A4"/>
    <w:rsid w:val="00FC3438"/>
    <w:rsid w:val="00FC40F5"/>
    <w:rsid w:val="00FC5650"/>
    <w:rsid w:val="00FC5827"/>
    <w:rsid w:val="00FC5A4C"/>
    <w:rsid w:val="00FD2319"/>
    <w:rsid w:val="00FD2346"/>
    <w:rsid w:val="00FD247C"/>
    <w:rsid w:val="00FD302A"/>
    <w:rsid w:val="00FD3709"/>
    <w:rsid w:val="00FD3B8D"/>
    <w:rsid w:val="00FD4755"/>
    <w:rsid w:val="00FD491B"/>
    <w:rsid w:val="00FD4A98"/>
    <w:rsid w:val="00FD56B2"/>
    <w:rsid w:val="00FD6907"/>
    <w:rsid w:val="00FD7402"/>
    <w:rsid w:val="00FE038E"/>
    <w:rsid w:val="00FE1812"/>
    <w:rsid w:val="00FE1EE3"/>
    <w:rsid w:val="00FE2964"/>
    <w:rsid w:val="00FE2C30"/>
    <w:rsid w:val="00FE2FFB"/>
    <w:rsid w:val="00FE3361"/>
    <w:rsid w:val="00FE33B0"/>
    <w:rsid w:val="00FE3553"/>
    <w:rsid w:val="00FE42DE"/>
    <w:rsid w:val="00FE46DB"/>
    <w:rsid w:val="00FE49AC"/>
    <w:rsid w:val="00FE4E39"/>
    <w:rsid w:val="00FE55B1"/>
    <w:rsid w:val="00FE6641"/>
    <w:rsid w:val="00FE715F"/>
    <w:rsid w:val="00FE7917"/>
    <w:rsid w:val="00FE7BA0"/>
    <w:rsid w:val="00FE7F6E"/>
    <w:rsid w:val="00FF08E0"/>
    <w:rsid w:val="00FF2CA1"/>
    <w:rsid w:val="00FF30CA"/>
    <w:rsid w:val="00FF326B"/>
    <w:rsid w:val="00FF562D"/>
    <w:rsid w:val="00FF5AF2"/>
    <w:rsid w:val="00FF6077"/>
    <w:rsid w:val="00FF707F"/>
    <w:rsid w:val="038E136A"/>
    <w:rsid w:val="06067CC6"/>
    <w:rsid w:val="0DD8F3CD"/>
    <w:rsid w:val="2C14537E"/>
    <w:rsid w:val="2FD44EDE"/>
    <w:rsid w:val="44A0C5DF"/>
    <w:rsid w:val="4B7B55AB"/>
    <w:rsid w:val="6635E6C3"/>
    <w:rsid w:val="7A4B3A63"/>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71C8F16"/>
  <w15:docId w15:val="{3C10CCE4-CF38-47C4-A8F2-3B6A11B3FA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Verdana" w:eastAsia="Times New Roman" w:hAnsi="Verdana" w:cs="Times New Roman"/>
        <w:lang w:val="en-GB" w:eastAsia="en-GB" w:bidi="ar-SA"/>
      </w:rPr>
    </w:rPrDefault>
    <w:pPrDefault/>
  </w:docDefaults>
  <w:latentStyles w:defLockedState="1" w:defUIPriority="0" w:defSemiHidden="0" w:defUnhideWhenUsed="0" w:defQFormat="0" w:count="376">
    <w:lsdException w:name="Normal" w:locked="0" w:qFormat="1"/>
    <w:lsdException w:name="heading 1" w:locked="0" w:qFormat="1"/>
    <w:lsdException w:name="heading 2" w:locked="0" w:qFormat="1"/>
    <w:lsdException w:name="heading 3" w:locked="0" w:uiPriority="9" w:qFormat="1"/>
    <w:lsdException w:name="heading 4" w:locked="0" w:semiHidden="1" w:unhideWhenUsed="1" w:qFormat="1"/>
    <w:lsdException w:name="heading 5" w:semiHidden="1" w:unhideWhenUsed="1" w:qFormat="1"/>
    <w:lsdException w:name="heading 6" w:semiHidden="1" w:uiPriority="99" w:unhideWhenUsed="1" w:qFormat="1"/>
    <w:lsdException w:name="heading 7" w:semiHidden="1" w:uiPriority="99"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0" w:semiHidden="1" w:uiPriority="39" w:unhideWhenUsed="1"/>
    <w:lsdException w:name="toc 2" w:locked="0" w:semiHidden="1" w:uiPriority="39" w:unhideWhenUsed="1"/>
    <w:lsdException w:name="toc 3" w:locked="0" w:semiHidden="1" w:uiPriority="39" w:unhideWhenUsed="1"/>
    <w:lsdException w:name="toc 4" w:locked="0" w:semiHidden="1" w:unhideWhenUsed="1"/>
    <w:lsdException w:name="toc 5" w:locked="0" w:semiHidden="1" w:uiPriority="39" w:unhideWhenUsed="1"/>
    <w:lsdException w:name="toc 6" w:locked="0" w:semiHidden="1" w:unhideWhenUsed="1"/>
    <w:lsdException w:name="toc 7" w:locked="0" w:semiHidden="1" w:unhideWhenUsed="1"/>
    <w:lsdException w:name="toc 8" w:locked="0" w:semiHidden="1" w:unhideWhenUsed="1"/>
    <w:lsdException w:name="toc 9" w:locked="0" w:semiHidden="1" w:unhideWhenUsed="1"/>
    <w:lsdException w:name="Normal Indent" w:semiHidden="1" w:unhideWhenUsed="1"/>
    <w:lsdException w:name="footnote text" w:semiHidden="1" w:uiPriority="99" w:unhideWhenUsed="1"/>
    <w:lsdException w:name="annotation text" w:semiHidden="1" w:uiPriority="99" w:unhideWhenUsed="1"/>
    <w:lsdException w:name="header" w:semiHidden="1" w:unhideWhenUsed="1"/>
    <w:lsdException w:name="footer" w:locked="0" w:semiHidden="1"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iPriority="99" w:unhideWhenUsed="1"/>
    <w:lsdException w:name="line number" w:semiHidden="1" w:unhideWhenUsed="1"/>
    <w:lsdException w:name="page number" w:locked="0"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List" w:semiHidden="1" w:unhideWhenUsed="1"/>
    <w:lsdException w:name="List Bullet"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locked="0"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locked="0" w:semiHidden="1" w:uiPriority="99" w:unhideWhenUsed="1"/>
    <w:lsdException w:name="FollowedHyperlink" w:semiHidden="1" w:unhideWhenUsed="1"/>
    <w:lsdException w:name="Strong" w:uiPriority="22" w:qFormat="1"/>
    <w:lsdException w:name="Document Map" w:semiHidden="1" w:unhideWhenUsed="1"/>
    <w:lsdException w:name="Plain Text" w:semiHidden="1" w:unhideWhenUsed="1"/>
    <w:lsdException w:name="E-mail Signature" w:semiHidden="1" w:unhideWhenUsed="1"/>
    <w:lsdException w:name="HTML Top of Form" w:locked="0" w:semiHidden="1" w:unhideWhenUsed="1"/>
    <w:lsdException w:name="HTML Bottom of Form" w:locked="0"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locked="0" w:semiHidden="1" w:unhideWhenUsed="1"/>
    <w:lsdException w:name="annotation subject" w:semiHidden="1" w:unhideWhenUsed="1"/>
    <w:lsdException w:name="No List" w:locked="0"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locked="0" w:semiHidden="1" w:unhideWhenUsed="1"/>
    <w:lsdException w:name="Table Grid" w:uiPriority="59"/>
    <w:lsdException w:name="Table Theme" w:locked="0" w:semiHidden="1" w:unhideWhenUsed="1"/>
    <w:lsdException w:name="Placeholder Text" w:locked="0"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locked="0" w:semiHidden="1" w:uiPriority="99"/>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locked="0" w:semiHidden="1" w:uiPriority="37" w:unhideWhenUsed="1"/>
    <w:lsdException w:name="TOC Heading" w:locked="0" w:semiHidden="1" w:uiPriority="39" w:unhideWhenUsed="1" w:qFormat="1"/>
    <w:lsdException w:name="Plain Table 1" w:locked="0" w:uiPriority="41"/>
    <w:lsdException w:name="Plain Table 2" w:locked="0" w:uiPriority="42"/>
    <w:lsdException w:name="Plain Table 3" w:locked="0" w:uiPriority="43"/>
    <w:lsdException w:name="Plain Table 4" w:locked="0" w:uiPriority="44"/>
    <w:lsdException w:name="Plain Table 5" w:locked="0" w:uiPriority="45"/>
    <w:lsdException w:name="Grid Table Light" w:locked="0" w:uiPriority="40"/>
    <w:lsdException w:name="Grid Table 1 Light" w:locked="0" w:uiPriority="46"/>
    <w:lsdException w:name="Grid Table 2" w:locked="0" w:uiPriority="47"/>
    <w:lsdException w:name="Grid Table 3" w:locked="0" w:uiPriority="48"/>
    <w:lsdException w:name="Grid Table 4" w:locked="0" w:uiPriority="49"/>
    <w:lsdException w:name="Grid Table 5 Dark" w:locked="0" w:uiPriority="50"/>
    <w:lsdException w:name="Grid Table 6 Colorful" w:locked="0" w:uiPriority="51"/>
    <w:lsdException w:name="Grid Table 7 Colorful" w:locked="0" w:uiPriority="52"/>
    <w:lsdException w:name="Grid Table 1 Light Accent 1" w:locked="0" w:uiPriority="46"/>
    <w:lsdException w:name="Grid Table 2 Accent 1" w:locked="0" w:uiPriority="47"/>
    <w:lsdException w:name="Grid Table 3 Accent 1" w:locked="0" w:uiPriority="48"/>
    <w:lsdException w:name="Grid Table 4 Accent 1" w:locked="0" w:uiPriority="49"/>
    <w:lsdException w:name="Grid Table 5 Dark Accent 1" w:locked="0" w:uiPriority="50"/>
    <w:lsdException w:name="Grid Table 6 Colorful Accent 1" w:locked="0" w:uiPriority="51"/>
    <w:lsdException w:name="Grid Table 7 Colorful Accent 1" w:locked="0" w:uiPriority="52"/>
    <w:lsdException w:name="Grid Table 1 Light Accent 2" w:locked="0" w:uiPriority="46"/>
    <w:lsdException w:name="Grid Table 2 Accent 2" w:locked="0" w:uiPriority="47"/>
    <w:lsdException w:name="Grid Table 3 Accent 2" w:locked="0" w:uiPriority="48"/>
    <w:lsdException w:name="Grid Table 4 Accent 2" w:locked="0" w:uiPriority="49"/>
    <w:lsdException w:name="Grid Table 5 Dark Accent 2" w:locked="0" w:uiPriority="50"/>
    <w:lsdException w:name="Grid Table 6 Colorful Accent 2" w:locked="0" w:uiPriority="51"/>
    <w:lsdException w:name="Grid Table 7 Colorful Accent 2" w:locked="0" w:uiPriority="52"/>
    <w:lsdException w:name="Grid Table 1 Light Accent 3" w:locked="0" w:uiPriority="46"/>
    <w:lsdException w:name="Grid Table 2 Accent 3" w:locked="0" w:uiPriority="47"/>
    <w:lsdException w:name="Grid Table 3 Accent 3" w:locked="0" w:uiPriority="48"/>
    <w:lsdException w:name="Grid Table 4 Accent 3" w:locked="0" w:uiPriority="49"/>
    <w:lsdException w:name="Grid Table 5 Dark Accent 3" w:locked="0" w:uiPriority="50"/>
    <w:lsdException w:name="Grid Table 6 Colorful Accent 3" w:locked="0" w:uiPriority="51"/>
    <w:lsdException w:name="Grid Table 7 Colorful Accent 3" w:locked="0" w:uiPriority="52"/>
    <w:lsdException w:name="Grid Table 1 Light Accent 4" w:locked="0" w:uiPriority="46"/>
    <w:lsdException w:name="Grid Table 2 Accent 4" w:locked="0" w:uiPriority="47"/>
    <w:lsdException w:name="Grid Table 3 Accent 4" w:locked="0" w:uiPriority="48"/>
    <w:lsdException w:name="Grid Table 4 Accent 4" w:locked="0" w:uiPriority="49"/>
    <w:lsdException w:name="Grid Table 5 Dark Accent 4" w:locked="0" w:uiPriority="50"/>
    <w:lsdException w:name="Grid Table 6 Colorful Accent 4" w:locked="0" w:uiPriority="51"/>
    <w:lsdException w:name="Grid Table 7 Colorful Accent 4" w:locked="0" w:uiPriority="52"/>
    <w:lsdException w:name="Grid Table 1 Light Accent 5" w:locked="0" w:uiPriority="46"/>
    <w:lsdException w:name="Grid Table 2 Accent 5" w:locked="0" w:uiPriority="47"/>
    <w:lsdException w:name="Grid Table 3 Accent 5" w:locked="0" w:uiPriority="48"/>
    <w:lsdException w:name="Grid Table 4 Accent 5" w:locked="0" w:uiPriority="49"/>
    <w:lsdException w:name="Grid Table 5 Dark Accent 5" w:locked="0" w:uiPriority="50"/>
    <w:lsdException w:name="Grid Table 6 Colorful Accent 5" w:locked="0" w:uiPriority="51"/>
    <w:lsdException w:name="Grid Table 7 Colorful Accent 5" w:locked="0" w:uiPriority="52"/>
    <w:lsdException w:name="Grid Table 1 Light Accent 6" w:locked="0" w:uiPriority="46"/>
    <w:lsdException w:name="Grid Table 2 Accent 6" w:locked="0" w:uiPriority="47"/>
    <w:lsdException w:name="Grid Table 3 Accent 6" w:locked="0" w:uiPriority="48"/>
    <w:lsdException w:name="Grid Table 4 Accent 6" w:locked="0" w:uiPriority="49"/>
    <w:lsdException w:name="Grid Table 5 Dark Accent 6" w:locked="0" w:uiPriority="50"/>
    <w:lsdException w:name="Grid Table 6 Colorful Accent 6" w:locked="0" w:uiPriority="51"/>
    <w:lsdException w:name="Grid Table 7 Colorful Accent 6" w:locked="0" w:uiPriority="52"/>
    <w:lsdException w:name="List Table 1 Light" w:locked="0" w:uiPriority="46"/>
    <w:lsdException w:name="List Table 2" w:locked="0" w:uiPriority="47"/>
    <w:lsdException w:name="List Table 3" w:locked="0" w:uiPriority="48"/>
    <w:lsdException w:name="List Table 4" w:locked="0" w:uiPriority="49"/>
    <w:lsdException w:name="List Table 5 Dark" w:locked="0" w:uiPriority="50"/>
    <w:lsdException w:name="List Table 6 Colorful" w:locked="0" w:uiPriority="51"/>
    <w:lsdException w:name="List Table 7 Colorful" w:locked="0" w:uiPriority="52"/>
    <w:lsdException w:name="List Table 1 Light Accent 1" w:locked="0" w:uiPriority="46"/>
    <w:lsdException w:name="List Table 2 Accent 1" w:locked="0" w:uiPriority="47"/>
    <w:lsdException w:name="List Table 3 Accent 1" w:locked="0" w:uiPriority="48"/>
    <w:lsdException w:name="List Table 4 Accent 1" w:locked="0" w:uiPriority="49"/>
    <w:lsdException w:name="List Table 5 Dark Accent 1" w:locked="0" w:uiPriority="50"/>
    <w:lsdException w:name="List Table 6 Colorful Accent 1" w:locked="0" w:uiPriority="51"/>
    <w:lsdException w:name="List Table 7 Colorful Accent 1" w:locked="0" w:uiPriority="52"/>
    <w:lsdException w:name="List Table 1 Light Accent 2" w:locked="0" w:uiPriority="46"/>
    <w:lsdException w:name="List Table 2 Accent 2" w:locked="0" w:uiPriority="47"/>
    <w:lsdException w:name="List Table 3 Accent 2" w:locked="0" w:uiPriority="48"/>
    <w:lsdException w:name="List Table 4 Accent 2" w:locked="0" w:uiPriority="49"/>
    <w:lsdException w:name="List Table 5 Dark Accent 2" w:locked="0" w:uiPriority="50"/>
    <w:lsdException w:name="List Table 6 Colorful Accent 2" w:locked="0" w:uiPriority="51"/>
    <w:lsdException w:name="List Table 7 Colorful Accent 2" w:locked="0" w:uiPriority="52"/>
    <w:lsdException w:name="List Table 1 Light Accent 3" w:locked="0" w:uiPriority="46"/>
    <w:lsdException w:name="List Table 2 Accent 3" w:locked="0" w:uiPriority="47"/>
    <w:lsdException w:name="List Table 3 Accent 3" w:locked="0" w:uiPriority="48"/>
    <w:lsdException w:name="List Table 4 Accent 3" w:locked="0" w:uiPriority="49"/>
    <w:lsdException w:name="List Table 5 Dark Accent 3" w:locked="0" w:uiPriority="50"/>
    <w:lsdException w:name="List Table 6 Colorful Accent 3" w:locked="0" w:uiPriority="51"/>
    <w:lsdException w:name="List Table 7 Colorful Accent 3" w:locked="0" w:uiPriority="52"/>
    <w:lsdException w:name="List Table 1 Light Accent 4" w:locked="0" w:uiPriority="46"/>
    <w:lsdException w:name="List Table 2 Accent 4" w:locked="0" w:uiPriority="47"/>
    <w:lsdException w:name="List Table 3 Accent 4" w:locked="0" w:uiPriority="48"/>
    <w:lsdException w:name="List Table 4 Accent 4" w:locked="0" w:uiPriority="49"/>
    <w:lsdException w:name="List Table 5 Dark Accent 4" w:locked="0" w:uiPriority="50"/>
    <w:lsdException w:name="List Table 6 Colorful Accent 4" w:locked="0" w:uiPriority="51"/>
    <w:lsdException w:name="List Table 7 Colorful Accent 4" w:locked="0" w:uiPriority="52"/>
    <w:lsdException w:name="List Table 1 Light Accent 5" w:locked="0" w:uiPriority="46"/>
    <w:lsdException w:name="List Table 2 Accent 5" w:locked="0" w:uiPriority="47"/>
    <w:lsdException w:name="List Table 3 Accent 5" w:locked="0" w:uiPriority="48"/>
    <w:lsdException w:name="List Table 4 Accent 5" w:locked="0" w:uiPriority="49"/>
    <w:lsdException w:name="List Table 5 Dark Accent 5" w:locked="0" w:uiPriority="50"/>
    <w:lsdException w:name="List Table 6 Colorful Accent 5" w:locked="0" w:uiPriority="51"/>
    <w:lsdException w:name="List Table 7 Colorful Accent 5" w:locked="0" w:uiPriority="52"/>
    <w:lsdException w:name="List Table 1 Light Accent 6" w:locked="0" w:uiPriority="46"/>
    <w:lsdException w:name="List Table 2 Accent 6" w:locked="0" w:uiPriority="47"/>
    <w:lsdException w:name="List Table 3 Accent 6" w:locked="0" w:uiPriority="48"/>
    <w:lsdException w:name="List Table 4 Accent 6" w:locked="0" w:uiPriority="49"/>
    <w:lsdException w:name="List Table 5 Dark Accent 6" w:locked="0" w:uiPriority="50"/>
    <w:lsdException w:name="List Table 6 Colorful Accent 6" w:locked="0" w:uiPriority="51"/>
    <w:lsdException w:name="List Table 7 Colorful Accent 6" w:locked="0" w:uiPriority="52"/>
    <w:lsdException w:name="Mention" w:locked="0" w:semiHidden="1" w:uiPriority="99" w:unhideWhenUsed="1"/>
    <w:lsdException w:name="Smart Hyperlink" w:locked="0" w:semiHidden="1" w:uiPriority="99" w:unhideWhenUsed="1"/>
    <w:lsdException w:name="Hashtag" w:locked="0" w:semiHidden="1" w:uiPriority="99" w:unhideWhenUsed="1"/>
    <w:lsdException w:name="Unresolved Mention" w:locked="0" w:semiHidden="1" w:uiPriority="99" w:unhideWhenUsed="1"/>
    <w:lsdException w:name="Smart Link" w:locked="0" w:semiHidden="1" w:uiPriority="99" w:unhideWhenUsed="1"/>
  </w:latentStyles>
  <w:style w:type="paragraph" w:default="1" w:styleId="Normal">
    <w:name w:val="Normal"/>
    <w:qFormat/>
    <w:rsid w:val="002B5704"/>
    <w:rPr>
      <w:rFonts w:ascii="Arial Narrow" w:hAnsi="Arial Narrow"/>
    </w:rPr>
  </w:style>
  <w:style w:type="paragraph" w:styleId="Heading1">
    <w:name w:val="heading 1"/>
    <w:basedOn w:val="Normal"/>
    <w:next w:val="Normal"/>
    <w:link w:val="Heading1Char"/>
    <w:qFormat/>
    <w:rsid w:val="006A2E30"/>
    <w:pPr>
      <w:keepNext/>
      <w:numPr>
        <w:numId w:val="10"/>
      </w:numPr>
      <w:spacing w:before="60" w:after="60"/>
      <w:outlineLvl w:val="0"/>
    </w:pPr>
    <w:rPr>
      <w:rFonts w:cs="Arial"/>
      <w:color w:val="5F0505"/>
      <w:kern w:val="32"/>
      <w:sz w:val="32"/>
      <w:szCs w:val="32"/>
    </w:rPr>
  </w:style>
  <w:style w:type="paragraph" w:styleId="Heading2">
    <w:name w:val="heading 2"/>
    <w:basedOn w:val="Normal"/>
    <w:next w:val="Normal"/>
    <w:link w:val="Heading2Char"/>
    <w:qFormat/>
    <w:rsid w:val="00EC626A"/>
    <w:pPr>
      <w:keepNext/>
      <w:numPr>
        <w:ilvl w:val="1"/>
        <w:numId w:val="10"/>
      </w:numPr>
      <w:tabs>
        <w:tab w:val="clear" w:pos="4224"/>
        <w:tab w:val="num" w:pos="4932"/>
      </w:tabs>
      <w:spacing w:before="60" w:after="60"/>
      <w:ind w:left="576"/>
      <w:outlineLvl w:val="1"/>
    </w:pPr>
    <w:rPr>
      <w:rFonts w:cs="Arial"/>
      <w:color w:val="666666"/>
      <w:sz w:val="28"/>
      <w:szCs w:val="32"/>
    </w:rPr>
  </w:style>
  <w:style w:type="paragraph" w:styleId="Heading3">
    <w:name w:val="heading 3"/>
    <w:basedOn w:val="Normal"/>
    <w:next w:val="Normal"/>
    <w:link w:val="Heading3Char"/>
    <w:uiPriority w:val="9"/>
    <w:qFormat/>
    <w:rsid w:val="005E5D38"/>
    <w:pPr>
      <w:keepNext/>
      <w:numPr>
        <w:ilvl w:val="2"/>
        <w:numId w:val="10"/>
      </w:numPr>
      <w:tabs>
        <w:tab w:val="left" w:pos="1134"/>
      </w:tabs>
      <w:spacing w:before="60" w:after="60"/>
      <w:outlineLvl w:val="2"/>
    </w:pPr>
    <w:rPr>
      <w:rFonts w:cs="Arial"/>
      <w:shd w:val="clear" w:color="auto" w:fill="FFFFFF"/>
    </w:rPr>
  </w:style>
  <w:style w:type="paragraph" w:styleId="Heading4">
    <w:name w:val="heading 4"/>
    <w:basedOn w:val="Normal"/>
    <w:next w:val="Normal"/>
    <w:link w:val="Heading4Char"/>
    <w:qFormat/>
    <w:rsid w:val="002B5704"/>
    <w:pPr>
      <w:keepNext/>
      <w:numPr>
        <w:ilvl w:val="3"/>
        <w:numId w:val="10"/>
      </w:numPr>
      <w:tabs>
        <w:tab w:val="left" w:pos="822"/>
      </w:tabs>
      <w:spacing w:before="60" w:after="60"/>
      <w:outlineLvl w:val="3"/>
    </w:pPr>
    <w:rPr>
      <w:bCs/>
      <w:szCs w:val="28"/>
    </w:rPr>
  </w:style>
  <w:style w:type="paragraph" w:styleId="Heading5">
    <w:name w:val="heading 5"/>
    <w:basedOn w:val="Normal"/>
    <w:next w:val="Normal"/>
    <w:link w:val="Heading5Char"/>
    <w:unhideWhenUsed/>
    <w:qFormat/>
    <w:locked/>
    <w:rsid w:val="002B5704"/>
    <w:pPr>
      <w:spacing w:before="240" w:after="60"/>
      <w:outlineLvl w:val="4"/>
    </w:pPr>
    <w:rPr>
      <w:b/>
      <w:bCs/>
      <w:i/>
      <w:iCs/>
      <w:sz w:val="26"/>
      <w:szCs w:val="26"/>
    </w:rPr>
  </w:style>
  <w:style w:type="paragraph" w:styleId="Heading6">
    <w:name w:val="heading 6"/>
    <w:basedOn w:val="Normal"/>
    <w:next w:val="Normal"/>
    <w:link w:val="Heading6Char"/>
    <w:uiPriority w:val="99"/>
    <w:locked/>
    <w:rsid w:val="002B5704"/>
    <w:pPr>
      <w:keepNext/>
      <w:tabs>
        <w:tab w:val="left" w:pos="680"/>
      </w:tabs>
      <w:ind w:left="465"/>
      <w:outlineLvl w:val="5"/>
    </w:pPr>
    <w:rPr>
      <w:rFonts w:ascii="Arial" w:hAnsi="Arial" w:cs="Arial"/>
      <w:u w:val="single"/>
    </w:rPr>
  </w:style>
  <w:style w:type="paragraph" w:styleId="Heading7">
    <w:name w:val="heading 7"/>
    <w:basedOn w:val="Normal"/>
    <w:next w:val="Normal"/>
    <w:link w:val="Heading7Char"/>
    <w:uiPriority w:val="99"/>
    <w:locked/>
    <w:rsid w:val="002B5704"/>
    <w:pPr>
      <w:keepNext/>
      <w:ind w:left="612"/>
      <w:outlineLvl w:val="6"/>
    </w:pPr>
    <w:rPr>
      <w:rFonts w:ascii="Arial" w:hAnsi="Arial" w:cs="Arial"/>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ppendixHeading">
    <w:name w:val="Appendix Heading"/>
    <w:basedOn w:val="Heading1"/>
    <w:next w:val="Normal"/>
    <w:autoRedefine/>
    <w:uiPriority w:val="99"/>
    <w:qFormat/>
    <w:rsid w:val="002B5704"/>
    <w:pPr>
      <w:numPr>
        <w:numId w:val="0"/>
      </w:numPr>
    </w:pPr>
  </w:style>
  <w:style w:type="numbering" w:customStyle="1" w:styleId="AppendixListStyle">
    <w:name w:val="Appendix List Style"/>
    <w:uiPriority w:val="99"/>
    <w:rsid w:val="002B5704"/>
    <w:pPr>
      <w:numPr>
        <w:numId w:val="3"/>
      </w:numPr>
    </w:pPr>
  </w:style>
  <w:style w:type="paragraph" w:styleId="BalloonText">
    <w:name w:val="Balloon Text"/>
    <w:basedOn w:val="Normal"/>
    <w:link w:val="BalloonTextChar"/>
    <w:semiHidden/>
    <w:rsid w:val="002B5704"/>
    <w:rPr>
      <w:rFonts w:ascii="Tahoma" w:hAnsi="Tahoma" w:cs="Tahoma"/>
      <w:sz w:val="16"/>
      <w:szCs w:val="16"/>
    </w:rPr>
  </w:style>
  <w:style w:type="character" w:customStyle="1" w:styleId="BalloonTextChar">
    <w:name w:val="Balloon Text Char"/>
    <w:basedOn w:val="DefaultParagraphFont"/>
    <w:link w:val="BalloonText"/>
    <w:semiHidden/>
    <w:rsid w:val="002B5704"/>
    <w:rPr>
      <w:rFonts w:ascii="Tahoma" w:hAnsi="Tahoma" w:cs="Tahoma"/>
      <w:sz w:val="16"/>
      <w:szCs w:val="16"/>
    </w:rPr>
  </w:style>
  <w:style w:type="paragraph" w:styleId="BodyText">
    <w:name w:val="Body Text"/>
    <w:basedOn w:val="Normal"/>
    <w:link w:val="BodyTextChar"/>
    <w:uiPriority w:val="1"/>
    <w:qFormat/>
    <w:locked/>
    <w:rsid w:val="002B5704"/>
    <w:pPr>
      <w:widowControl w:val="0"/>
      <w:autoSpaceDE w:val="0"/>
      <w:autoSpaceDN w:val="0"/>
    </w:pPr>
    <w:rPr>
      <w:rFonts w:eastAsia="Calibri" w:cs="Calibri"/>
      <w:lang w:val="en-US"/>
    </w:rPr>
  </w:style>
  <w:style w:type="character" w:customStyle="1" w:styleId="BodyTextChar">
    <w:name w:val="Body Text Char"/>
    <w:basedOn w:val="DefaultParagraphFont"/>
    <w:link w:val="BodyText"/>
    <w:uiPriority w:val="1"/>
    <w:rsid w:val="002B5704"/>
    <w:rPr>
      <w:rFonts w:ascii="Arial Narrow" w:eastAsia="Calibri" w:hAnsi="Arial Narrow" w:cs="Calibri"/>
      <w:lang w:val="en-US"/>
    </w:rPr>
  </w:style>
  <w:style w:type="character" w:customStyle="1" w:styleId="BulkTextBold">
    <w:name w:val="Bulk Text Bold"/>
    <w:rsid w:val="002B5704"/>
    <w:rPr>
      <w:rFonts w:ascii="Arial Narrow" w:hAnsi="Arial Narrow"/>
      <w:b/>
      <w:color w:val="000000" w:themeColor="text1"/>
      <w:sz w:val="20"/>
    </w:rPr>
  </w:style>
  <w:style w:type="character" w:customStyle="1" w:styleId="BulkTextItalic">
    <w:name w:val="Bulk Text Italic"/>
    <w:rsid w:val="002B5704"/>
    <w:rPr>
      <w:rFonts w:ascii="Arial Narrow" w:hAnsi="Arial Narrow"/>
      <w:i/>
      <w:color w:val="000000" w:themeColor="text1"/>
      <w:sz w:val="20"/>
    </w:rPr>
  </w:style>
  <w:style w:type="paragraph" w:customStyle="1" w:styleId="Bullet1">
    <w:name w:val="Bullet 1"/>
    <w:basedOn w:val="Normal"/>
    <w:qFormat/>
    <w:rsid w:val="002B5704"/>
    <w:pPr>
      <w:numPr>
        <w:numId w:val="4"/>
      </w:numPr>
      <w:contextualSpacing/>
    </w:pPr>
    <w:rPr>
      <w:color w:val="000000" w:themeColor="text1"/>
    </w:rPr>
  </w:style>
  <w:style w:type="paragraph" w:customStyle="1" w:styleId="Bullet2">
    <w:name w:val="Bullet 2"/>
    <w:basedOn w:val="Bullet1"/>
    <w:rsid w:val="002B5704"/>
    <w:pPr>
      <w:numPr>
        <w:ilvl w:val="1"/>
      </w:numPr>
    </w:pPr>
  </w:style>
  <w:style w:type="numbering" w:customStyle="1" w:styleId="Bullets">
    <w:name w:val="Bullets"/>
    <w:basedOn w:val="NoList"/>
    <w:rsid w:val="002B5704"/>
    <w:pPr>
      <w:numPr>
        <w:numId w:val="5"/>
      </w:numPr>
    </w:pPr>
  </w:style>
  <w:style w:type="paragraph" w:styleId="Caption">
    <w:name w:val="caption"/>
    <w:aliases w:val="Har Caption"/>
    <w:basedOn w:val="Normal"/>
    <w:next w:val="Normal"/>
    <w:uiPriority w:val="35"/>
    <w:unhideWhenUsed/>
    <w:qFormat/>
    <w:locked/>
    <w:rsid w:val="002B5704"/>
    <w:pPr>
      <w:spacing w:after="200"/>
      <w:jc w:val="center"/>
    </w:pPr>
    <w:rPr>
      <w:i/>
      <w:iCs/>
      <w:color w:val="5F0505"/>
      <w:sz w:val="18"/>
      <w:szCs w:val="18"/>
    </w:rPr>
  </w:style>
  <w:style w:type="character" w:styleId="CommentReference">
    <w:name w:val="annotation reference"/>
    <w:basedOn w:val="DefaultParagraphFont"/>
    <w:uiPriority w:val="99"/>
    <w:locked/>
    <w:rsid w:val="002B5704"/>
    <w:rPr>
      <w:sz w:val="16"/>
      <w:szCs w:val="16"/>
    </w:rPr>
  </w:style>
  <w:style w:type="paragraph" w:styleId="CommentText">
    <w:name w:val="annotation text"/>
    <w:basedOn w:val="Normal"/>
    <w:link w:val="CommentTextChar"/>
    <w:uiPriority w:val="99"/>
    <w:locked/>
    <w:rsid w:val="002B5704"/>
    <w:rPr>
      <w:rFonts w:ascii="Verdana" w:hAnsi="Verdana"/>
    </w:rPr>
  </w:style>
  <w:style w:type="character" w:customStyle="1" w:styleId="CommentTextChar">
    <w:name w:val="Comment Text Char"/>
    <w:basedOn w:val="DefaultParagraphFont"/>
    <w:link w:val="CommentText"/>
    <w:uiPriority w:val="99"/>
    <w:rsid w:val="002B5704"/>
  </w:style>
  <w:style w:type="character" w:customStyle="1" w:styleId="Heading4Char">
    <w:name w:val="Heading 4 Char"/>
    <w:basedOn w:val="DefaultParagraphFont"/>
    <w:link w:val="Heading4"/>
    <w:rsid w:val="002B5704"/>
    <w:rPr>
      <w:rFonts w:ascii="Arial Narrow" w:hAnsi="Arial Narrow"/>
      <w:bCs/>
      <w:szCs w:val="28"/>
    </w:rPr>
  </w:style>
  <w:style w:type="paragraph" w:styleId="CommentSubject">
    <w:name w:val="annotation subject"/>
    <w:basedOn w:val="CommentText"/>
    <w:next w:val="CommentText"/>
    <w:link w:val="CommentSubjectChar"/>
    <w:locked/>
    <w:rsid w:val="002B5704"/>
    <w:pPr>
      <w:tabs>
        <w:tab w:val="left" w:pos="1134"/>
      </w:tabs>
    </w:pPr>
    <w:rPr>
      <w:rFonts w:ascii="Arial Narrow" w:hAnsi="Arial Narrow"/>
      <w:b/>
      <w:bCs/>
      <w:color w:val="000000" w:themeColor="text1"/>
    </w:rPr>
  </w:style>
  <w:style w:type="character" w:customStyle="1" w:styleId="CommentSubjectChar">
    <w:name w:val="Comment Subject Char"/>
    <w:basedOn w:val="CommentTextChar"/>
    <w:link w:val="CommentSubject"/>
    <w:rsid w:val="002B5704"/>
    <w:rPr>
      <w:rFonts w:ascii="Arial Narrow" w:hAnsi="Arial Narrow"/>
      <w:b/>
      <w:bCs/>
      <w:color w:val="000000" w:themeColor="text1"/>
    </w:rPr>
  </w:style>
  <w:style w:type="numbering" w:customStyle="1" w:styleId="CurrentList1">
    <w:name w:val="Current List1"/>
    <w:uiPriority w:val="99"/>
    <w:rsid w:val="002B5704"/>
    <w:pPr>
      <w:numPr>
        <w:numId w:val="6"/>
      </w:numPr>
    </w:pPr>
  </w:style>
  <w:style w:type="numbering" w:customStyle="1" w:styleId="CurrentList2">
    <w:name w:val="Current List2"/>
    <w:uiPriority w:val="99"/>
    <w:rsid w:val="002B5704"/>
    <w:pPr>
      <w:numPr>
        <w:numId w:val="7"/>
      </w:numPr>
    </w:pPr>
  </w:style>
  <w:style w:type="numbering" w:customStyle="1" w:styleId="CurrentList3">
    <w:name w:val="Current List3"/>
    <w:uiPriority w:val="99"/>
    <w:rsid w:val="002B5704"/>
    <w:pPr>
      <w:numPr>
        <w:numId w:val="8"/>
      </w:numPr>
    </w:pPr>
  </w:style>
  <w:style w:type="paragraph" w:customStyle="1" w:styleId="Default">
    <w:name w:val="Default"/>
    <w:rsid w:val="002B5704"/>
    <w:pPr>
      <w:autoSpaceDE w:val="0"/>
      <w:autoSpaceDN w:val="0"/>
      <w:adjustRightInd w:val="0"/>
    </w:pPr>
    <w:rPr>
      <w:rFonts w:ascii="Arial Narrow" w:hAnsi="Arial Narrow" w:cs="Corbel"/>
      <w:color w:val="000000" w:themeColor="text1"/>
      <w:sz w:val="24"/>
      <w:szCs w:val="24"/>
    </w:rPr>
  </w:style>
  <w:style w:type="numbering" w:customStyle="1" w:styleId="Disclaimer">
    <w:name w:val="Disclaimer"/>
    <w:basedOn w:val="NoList"/>
    <w:rsid w:val="002B5704"/>
    <w:pPr>
      <w:numPr>
        <w:numId w:val="9"/>
      </w:numPr>
    </w:pPr>
  </w:style>
  <w:style w:type="paragraph" w:customStyle="1" w:styleId="Disclaimertext">
    <w:name w:val="Disclaimer text"/>
    <w:basedOn w:val="Normal"/>
    <w:rsid w:val="002B5704"/>
    <w:pPr>
      <w:spacing w:after="120"/>
    </w:pPr>
    <w:rPr>
      <w:sz w:val="18"/>
    </w:rPr>
  </w:style>
  <w:style w:type="paragraph" w:customStyle="1" w:styleId="DocumentHeading2">
    <w:name w:val="Document Heading 2"/>
    <w:basedOn w:val="Normal"/>
    <w:uiPriority w:val="99"/>
    <w:rsid w:val="002B5704"/>
    <w:rPr>
      <w:color w:val="666666"/>
      <w:sz w:val="36"/>
    </w:rPr>
  </w:style>
  <w:style w:type="paragraph" w:customStyle="1" w:styleId="DocumentClassification">
    <w:name w:val="Document Classification"/>
    <w:basedOn w:val="DocumentHeading2"/>
    <w:uiPriority w:val="99"/>
    <w:rsid w:val="002B5704"/>
    <w:rPr>
      <w:color w:val="000000" w:themeColor="text1"/>
      <w:sz w:val="28"/>
    </w:rPr>
  </w:style>
  <w:style w:type="paragraph" w:customStyle="1" w:styleId="DocumentHeading1">
    <w:name w:val="Document Heading 1"/>
    <w:basedOn w:val="Normal"/>
    <w:uiPriority w:val="99"/>
    <w:rsid w:val="002B5704"/>
    <w:rPr>
      <w:color w:val="632423" w:themeColor="accent2" w:themeShade="80"/>
      <w:spacing w:val="-2"/>
      <w:sz w:val="52"/>
    </w:rPr>
  </w:style>
  <w:style w:type="paragraph" w:customStyle="1" w:styleId="DocumentHeading3">
    <w:name w:val="Document Heading 3"/>
    <w:basedOn w:val="DocumentHeading2"/>
    <w:uiPriority w:val="99"/>
    <w:rsid w:val="002B5704"/>
    <w:rPr>
      <w:color w:val="0D0D0D" w:themeColor="text1" w:themeTint="F2"/>
      <w:sz w:val="28"/>
    </w:rPr>
  </w:style>
  <w:style w:type="paragraph" w:customStyle="1" w:styleId="DocumentHeading4">
    <w:name w:val="Document Heading 4"/>
    <w:basedOn w:val="DocumentHeading3"/>
    <w:qFormat/>
    <w:rsid w:val="002B5704"/>
    <w:rPr>
      <w:color w:val="808080" w:themeColor="background1" w:themeShade="80"/>
    </w:rPr>
  </w:style>
  <w:style w:type="paragraph" w:customStyle="1" w:styleId="DocumentHeadings">
    <w:name w:val="Document Headings"/>
    <w:basedOn w:val="Normal"/>
    <w:rsid w:val="002B5704"/>
    <w:rPr>
      <w:color w:val="632423" w:themeColor="accent2" w:themeShade="80"/>
      <w:sz w:val="32"/>
    </w:rPr>
  </w:style>
  <w:style w:type="paragraph" w:customStyle="1" w:styleId="DocumentListHeadings">
    <w:name w:val="Document List Headings"/>
    <w:basedOn w:val="DocumentHeadings"/>
    <w:rsid w:val="002B5704"/>
  </w:style>
  <w:style w:type="paragraph" w:customStyle="1" w:styleId="TableHeading">
    <w:name w:val="Table Heading"/>
    <w:basedOn w:val="Normal"/>
    <w:uiPriority w:val="99"/>
    <w:qFormat/>
    <w:rsid w:val="002B5704"/>
    <w:pPr>
      <w:spacing w:before="80"/>
      <w:jc w:val="center"/>
    </w:pPr>
    <w:rPr>
      <w:color w:val="FFFFFF"/>
      <w:sz w:val="18"/>
    </w:rPr>
  </w:style>
  <w:style w:type="paragraph" w:customStyle="1" w:styleId="DocumentTableHeading">
    <w:name w:val="Document Table Heading"/>
    <w:basedOn w:val="TableHeading"/>
    <w:rsid w:val="002B5704"/>
    <w:pPr>
      <w:spacing w:before="60" w:after="60"/>
    </w:pPr>
    <w:rPr>
      <w:sz w:val="16"/>
    </w:rPr>
  </w:style>
  <w:style w:type="character" w:customStyle="1" w:styleId="EmailStyle104">
    <w:name w:val="EmailStyle104"/>
    <w:basedOn w:val="DefaultParagraphFont"/>
    <w:uiPriority w:val="99"/>
    <w:semiHidden/>
    <w:rsid w:val="002B5704"/>
    <w:rPr>
      <w:rFonts w:ascii="Century Gothic" w:hAnsi="Century Gothic" w:cs="Times New Roman"/>
      <w:color w:val="auto"/>
      <w:sz w:val="20"/>
      <w:szCs w:val="20"/>
      <w:u w:val="none"/>
    </w:rPr>
  </w:style>
  <w:style w:type="character" w:customStyle="1" w:styleId="Heading5Char">
    <w:name w:val="Heading 5 Char"/>
    <w:basedOn w:val="DefaultParagraphFont"/>
    <w:link w:val="Heading5"/>
    <w:rsid w:val="002B5704"/>
    <w:rPr>
      <w:rFonts w:ascii="Arial Narrow" w:hAnsi="Arial Narrow"/>
      <w:b/>
      <w:bCs/>
      <w:i/>
      <w:iCs/>
      <w:sz w:val="26"/>
      <w:szCs w:val="26"/>
    </w:rPr>
  </w:style>
  <w:style w:type="paragraph" w:customStyle="1" w:styleId="FigureTitle">
    <w:name w:val="Figure Title"/>
    <w:basedOn w:val="Caption"/>
    <w:rsid w:val="002B5704"/>
  </w:style>
  <w:style w:type="character" w:styleId="FollowedHyperlink">
    <w:name w:val="FollowedHyperlink"/>
    <w:basedOn w:val="DefaultParagraphFont"/>
    <w:semiHidden/>
    <w:unhideWhenUsed/>
    <w:locked/>
    <w:rsid w:val="002B5704"/>
    <w:rPr>
      <w:color w:val="800080" w:themeColor="followedHyperlink"/>
      <w:u w:val="single"/>
    </w:rPr>
  </w:style>
  <w:style w:type="paragraph" w:styleId="Footer">
    <w:name w:val="footer"/>
    <w:basedOn w:val="Normal"/>
    <w:link w:val="FooterChar"/>
    <w:rsid w:val="002B5704"/>
    <w:pPr>
      <w:tabs>
        <w:tab w:val="center" w:pos="4513"/>
        <w:tab w:val="right" w:pos="9026"/>
      </w:tabs>
    </w:pPr>
  </w:style>
  <w:style w:type="character" w:customStyle="1" w:styleId="FooterChar">
    <w:name w:val="Footer Char"/>
    <w:basedOn w:val="DefaultParagraphFont"/>
    <w:link w:val="Footer"/>
    <w:rsid w:val="002B5704"/>
    <w:rPr>
      <w:rFonts w:ascii="Arial Narrow" w:hAnsi="Arial Narrow"/>
    </w:rPr>
  </w:style>
  <w:style w:type="character" w:styleId="FootnoteReference">
    <w:name w:val="footnote reference"/>
    <w:basedOn w:val="DefaultParagraphFont"/>
    <w:uiPriority w:val="99"/>
    <w:locked/>
    <w:rsid w:val="002B5704"/>
    <w:rPr>
      <w:vertAlign w:val="superscript"/>
    </w:rPr>
  </w:style>
  <w:style w:type="paragraph" w:styleId="FootnoteText">
    <w:name w:val="footnote text"/>
    <w:aliases w:val="Char Char Char,Char Char Char Char"/>
    <w:basedOn w:val="Normal"/>
    <w:link w:val="FootnoteTextChar"/>
    <w:uiPriority w:val="99"/>
    <w:unhideWhenUsed/>
    <w:locked/>
    <w:rsid w:val="002B5704"/>
    <w:rPr>
      <w:rFonts w:ascii="Calibri" w:eastAsia="Calibri" w:hAnsi="Calibri"/>
    </w:rPr>
  </w:style>
  <w:style w:type="character" w:customStyle="1" w:styleId="FootnoteTextChar">
    <w:name w:val="Footnote Text Char"/>
    <w:aliases w:val="Char Char Char Char1,Char Char Char Char Char"/>
    <w:basedOn w:val="DefaultParagraphFont"/>
    <w:link w:val="FootnoteText"/>
    <w:uiPriority w:val="99"/>
    <w:rsid w:val="002B5704"/>
    <w:rPr>
      <w:rFonts w:ascii="Calibri" w:eastAsia="Calibri" w:hAnsi="Calibri"/>
    </w:rPr>
  </w:style>
  <w:style w:type="table" w:styleId="GridTable1Light-Accent5">
    <w:name w:val="Grid Table 1 Light Accent 5"/>
    <w:basedOn w:val="TableNormal"/>
    <w:uiPriority w:val="46"/>
    <w:rsid w:val="002B5704"/>
    <w:pPr>
      <w:numPr>
        <w:numId w:val="15"/>
      </w:numPr>
      <w:ind w:left="1004" w:hanging="360"/>
    </w:pPr>
    <w:rPr>
      <w:rFonts w:ascii="Arial Narrow" w:hAnsi="Arial Narrow"/>
    </w:rPr>
    <w:tblPr>
      <w:tblStyleRowBandSize w:val="1"/>
      <w:tblStyleColBandSize w:val="1"/>
      <w:tbl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insideH w:val="single" w:sz="4" w:space="0" w:color="B6DDE8" w:themeColor="accent5" w:themeTint="66"/>
        <w:insideV w:val="single" w:sz="4" w:space="0" w:color="B6DDE8" w:themeColor="accent5" w:themeTint="66"/>
      </w:tblBorders>
    </w:tblPr>
    <w:tblStylePr w:type="firstRow">
      <w:rPr>
        <w:b/>
        <w:bCs/>
      </w:rPr>
      <w:tblPr/>
      <w:tcPr>
        <w:tcBorders>
          <w:bottom w:val="single" w:sz="12" w:space="0" w:color="92CDDC" w:themeColor="accent5" w:themeTint="99"/>
        </w:tcBorders>
      </w:tcPr>
    </w:tblStylePr>
    <w:tblStylePr w:type="lastRow">
      <w:rPr>
        <w:b/>
        <w:bCs/>
      </w:rPr>
      <w:tblPr/>
      <w:tcPr>
        <w:tcBorders>
          <w:top w:val="double" w:sz="2" w:space="0" w:color="92CDDC" w:themeColor="accent5" w:themeTint="99"/>
        </w:tcBorders>
      </w:tcPr>
    </w:tblStylePr>
    <w:tblStylePr w:type="firstCol">
      <w:rPr>
        <w:b/>
        <w:bCs/>
      </w:rPr>
    </w:tblStylePr>
    <w:tblStylePr w:type="lastCol">
      <w:rPr>
        <w:b/>
        <w:bCs/>
      </w:rPr>
    </w:tblStylePr>
  </w:style>
  <w:style w:type="table" w:styleId="GridTable2-Accent5">
    <w:name w:val="Grid Table 2 Accent 5"/>
    <w:basedOn w:val="TableNormal"/>
    <w:uiPriority w:val="47"/>
    <w:rsid w:val="002B5704"/>
    <w:rPr>
      <w:rFonts w:ascii="Arial Narrow" w:hAnsi="Arial Narrow"/>
    </w:rPr>
    <w:tblPr>
      <w:tblStyleRowBandSize w:val="1"/>
      <w:tblStyleColBandSize w:val="1"/>
      <w:tblBorders>
        <w:top w:val="single" w:sz="2" w:space="0" w:color="92CDDC" w:themeColor="accent5" w:themeTint="99"/>
        <w:bottom w:val="single" w:sz="2" w:space="0" w:color="92CDDC" w:themeColor="accent5" w:themeTint="99"/>
        <w:insideH w:val="single" w:sz="2" w:space="0" w:color="92CDDC" w:themeColor="accent5" w:themeTint="99"/>
        <w:insideV w:val="single" w:sz="2" w:space="0" w:color="92CDDC" w:themeColor="accent5" w:themeTint="99"/>
      </w:tblBorders>
    </w:tblPr>
    <w:tblStylePr w:type="firstRow">
      <w:rPr>
        <w:b/>
        <w:bCs/>
      </w:rPr>
      <w:tblPr/>
      <w:tcPr>
        <w:tcBorders>
          <w:top w:val="nil"/>
          <w:bottom w:val="single" w:sz="12" w:space="0" w:color="92CDDC" w:themeColor="accent5" w:themeTint="99"/>
          <w:insideH w:val="nil"/>
          <w:insideV w:val="nil"/>
        </w:tcBorders>
        <w:shd w:val="clear" w:color="auto" w:fill="FFFFFF" w:themeFill="background1"/>
      </w:tcPr>
    </w:tblStylePr>
    <w:tblStylePr w:type="lastRow">
      <w:rPr>
        <w:b/>
        <w:bCs/>
      </w:rPr>
      <w:tblPr/>
      <w:tcPr>
        <w:tcBorders>
          <w:top w:val="double" w:sz="2" w:space="0" w:color="92CDDC"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GridTable3">
    <w:name w:val="Grid Table 3"/>
    <w:basedOn w:val="TableNormal"/>
    <w:uiPriority w:val="48"/>
    <w:rsid w:val="002B5704"/>
    <w:rPr>
      <w:rFonts w:asciiTheme="minorHAnsi" w:eastAsiaTheme="minorHAnsi" w:hAnsiTheme="minorHAnsi" w:cstheme="minorBidi"/>
      <w:sz w:val="22"/>
      <w:szCs w:val="22"/>
      <w:lang w:val="en-ZA" w:eastAsia="en-US"/>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paragraph" w:styleId="Header">
    <w:name w:val="header"/>
    <w:basedOn w:val="Normal"/>
    <w:link w:val="HeaderChar"/>
    <w:locked/>
    <w:rsid w:val="002B5704"/>
    <w:pPr>
      <w:tabs>
        <w:tab w:val="center" w:pos="4513"/>
        <w:tab w:val="right" w:pos="9026"/>
      </w:tabs>
    </w:pPr>
  </w:style>
  <w:style w:type="character" w:customStyle="1" w:styleId="HeaderChar">
    <w:name w:val="Header Char"/>
    <w:basedOn w:val="DefaultParagraphFont"/>
    <w:link w:val="Header"/>
    <w:rsid w:val="002B5704"/>
    <w:rPr>
      <w:rFonts w:ascii="Arial Narrow" w:hAnsi="Arial Narrow"/>
    </w:rPr>
  </w:style>
  <w:style w:type="character" w:customStyle="1" w:styleId="Heading3Char">
    <w:name w:val="Heading 3 Char"/>
    <w:basedOn w:val="DefaultParagraphFont"/>
    <w:link w:val="Heading3"/>
    <w:uiPriority w:val="9"/>
    <w:rsid w:val="009503FE"/>
    <w:rPr>
      <w:rFonts w:ascii="Arial Narrow" w:hAnsi="Arial Narrow" w:cs="Arial"/>
    </w:rPr>
  </w:style>
  <w:style w:type="character" w:customStyle="1" w:styleId="Heading6Char">
    <w:name w:val="Heading 6 Char"/>
    <w:basedOn w:val="DefaultParagraphFont"/>
    <w:link w:val="Heading6"/>
    <w:uiPriority w:val="99"/>
    <w:rsid w:val="002B5704"/>
    <w:rPr>
      <w:rFonts w:ascii="Arial" w:hAnsi="Arial" w:cs="Arial"/>
      <w:u w:val="single"/>
    </w:rPr>
  </w:style>
  <w:style w:type="character" w:customStyle="1" w:styleId="Heading7Char">
    <w:name w:val="Heading 7 Char"/>
    <w:basedOn w:val="DefaultParagraphFont"/>
    <w:link w:val="Heading7"/>
    <w:uiPriority w:val="99"/>
    <w:rsid w:val="002B5704"/>
    <w:rPr>
      <w:rFonts w:ascii="Arial" w:hAnsi="Arial" w:cs="Arial"/>
      <w:u w:val="single"/>
    </w:rPr>
  </w:style>
  <w:style w:type="character" w:styleId="Hyperlink">
    <w:name w:val="Hyperlink"/>
    <w:basedOn w:val="DefaultParagraphFont"/>
    <w:uiPriority w:val="99"/>
    <w:rsid w:val="002B5704"/>
    <w:rPr>
      <w:rFonts w:ascii="Arial Narrow" w:hAnsi="Arial Narrow"/>
      <w:color w:val="0000FF"/>
      <w:u w:val="single"/>
    </w:rPr>
  </w:style>
  <w:style w:type="table" w:customStyle="1" w:styleId="LightList-Accent11">
    <w:name w:val="Light List - Accent 11"/>
    <w:basedOn w:val="TableNormal"/>
    <w:uiPriority w:val="61"/>
    <w:locked/>
    <w:rsid w:val="002B5704"/>
    <w:rPr>
      <w:rFonts w:ascii="Arial Narrow" w:hAnsi="Arial Narrow"/>
    </w:rPr>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styleId="LightList-Accent2">
    <w:name w:val="Light List Accent 2"/>
    <w:basedOn w:val="TableNormal"/>
    <w:uiPriority w:val="61"/>
    <w:locked/>
    <w:rsid w:val="002B5704"/>
    <w:rPr>
      <w:rFonts w:ascii="Arial Narrow" w:hAnsi="Arial Narrow"/>
    </w:rPr>
    <w:tblPr>
      <w:tblStyleRowBandSize w:val="1"/>
      <w:tblStyleColBandSize w:val="1"/>
      <w:tblBorders>
        <w:top w:val="single" w:sz="8" w:space="0" w:color="C0504D"/>
        <w:left w:val="single" w:sz="8" w:space="0" w:color="C0504D"/>
        <w:bottom w:val="single" w:sz="8" w:space="0" w:color="C0504D"/>
        <w:right w:val="single" w:sz="8" w:space="0" w:color="C0504D"/>
      </w:tblBorders>
    </w:tblPr>
    <w:tblStylePr w:type="firstRow">
      <w:pPr>
        <w:spacing w:before="0" w:after="0" w:line="240" w:lineRule="auto"/>
      </w:pPr>
      <w:rPr>
        <w:b/>
        <w:bCs/>
        <w:color w:val="FFFFFF"/>
      </w:rPr>
      <w:tblPr/>
      <w:tcPr>
        <w:shd w:val="clear" w:color="auto" w:fill="C0504D"/>
      </w:tcPr>
    </w:tblStylePr>
    <w:tblStylePr w:type="lastRow">
      <w:pPr>
        <w:spacing w:before="0" w:after="0" w:line="240" w:lineRule="auto"/>
      </w:pPr>
      <w:rPr>
        <w:b/>
        <w:bCs/>
      </w:rPr>
      <w:tblPr/>
      <w:tcPr>
        <w:tcBorders>
          <w:top w:val="double" w:sz="6" w:space="0" w:color="C0504D"/>
          <w:left w:val="single" w:sz="8" w:space="0" w:color="C0504D"/>
          <w:bottom w:val="single" w:sz="8" w:space="0" w:color="C0504D"/>
          <w:right w:val="single" w:sz="8" w:space="0" w:color="C0504D"/>
        </w:tcBorders>
      </w:tcPr>
    </w:tblStylePr>
    <w:tblStylePr w:type="firstCol">
      <w:rPr>
        <w:b/>
        <w:bCs/>
      </w:rPr>
    </w:tblStylePr>
    <w:tblStylePr w:type="lastCol">
      <w:rPr>
        <w:b/>
        <w:bCs/>
      </w:rPr>
    </w:tblStylePr>
    <w:tblStylePr w:type="band1Vert">
      <w:tblPr/>
      <w:tcPr>
        <w:tcBorders>
          <w:top w:val="single" w:sz="8" w:space="0" w:color="C0504D"/>
          <w:left w:val="single" w:sz="8" w:space="0" w:color="C0504D"/>
          <w:bottom w:val="single" w:sz="8" w:space="0" w:color="C0504D"/>
          <w:right w:val="single" w:sz="8" w:space="0" w:color="C0504D"/>
        </w:tcBorders>
      </w:tcPr>
    </w:tblStylePr>
    <w:tblStylePr w:type="band1Horz">
      <w:tblPr/>
      <w:tcPr>
        <w:tcBorders>
          <w:top w:val="single" w:sz="8" w:space="0" w:color="C0504D"/>
          <w:left w:val="single" w:sz="8" w:space="0" w:color="C0504D"/>
          <w:bottom w:val="single" w:sz="8" w:space="0" w:color="C0504D"/>
          <w:right w:val="single" w:sz="8" w:space="0" w:color="C0504D"/>
        </w:tcBorders>
      </w:tcPr>
    </w:tblStylePr>
  </w:style>
  <w:style w:type="table" w:customStyle="1" w:styleId="LightList1">
    <w:name w:val="Light List1"/>
    <w:basedOn w:val="TableNormal"/>
    <w:uiPriority w:val="61"/>
    <w:locked/>
    <w:rsid w:val="002B5704"/>
    <w:rPr>
      <w:rFonts w:ascii="Arial Narrow" w:hAnsi="Arial Narrow"/>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table" w:styleId="LightShading-Accent6">
    <w:name w:val="Light Shading Accent 6"/>
    <w:basedOn w:val="TableNormal"/>
    <w:uiPriority w:val="60"/>
    <w:locked/>
    <w:rsid w:val="002B5704"/>
    <w:rPr>
      <w:rFonts w:ascii="Arial Narrow" w:hAnsi="Arial Narrow"/>
      <w:color w:val="E36C0A"/>
    </w:rPr>
    <w:tblPr>
      <w:tblStyleRowBandSize w:val="1"/>
      <w:tblStyleColBandSize w:val="1"/>
      <w:tblBorders>
        <w:top w:val="single" w:sz="8" w:space="0" w:color="F79646"/>
        <w:bottom w:val="single" w:sz="8" w:space="0" w:color="F79646"/>
      </w:tblBorders>
    </w:tblPr>
    <w:tblStylePr w:type="firstRow">
      <w:pPr>
        <w:spacing w:before="0" w:after="0" w:line="240" w:lineRule="auto"/>
      </w:pPr>
      <w:rPr>
        <w:b/>
        <w:bCs/>
      </w:rPr>
      <w:tblPr/>
      <w:tcPr>
        <w:tcBorders>
          <w:top w:val="single" w:sz="8" w:space="0" w:color="F79646"/>
          <w:left w:val="nil"/>
          <w:bottom w:val="single" w:sz="8" w:space="0" w:color="F79646"/>
          <w:right w:val="nil"/>
          <w:insideH w:val="nil"/>
          <w:insideV w:val="nil"/>
        </w:tcBorders>
      </w:tcPr>
    </w:tblStylePr>
    <w:tblStylePr w:type="lastRow">
      <w:pPr>
        <w:spacing w:before="0" w:after="0" w:line="240" w:lineRule="auto"/>
      </w:pPr>
      <w:rPr>
        <w:b/>
        <w:bCs/>
      </w:rPr>
      <w:tblPr/>
      <w:tcPr>
        <w:tcBorders>
          <w:top w:val="single" w:sz="8" w:space="0" w:color="F79646"/>
          <w:left w:val="nil"/>
          <w:bottom w:val="single" w:sz="8" w:space="0" w:color="F7964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cPr>
    </w:tblStylePr>
    <w:tblStylePr w:type="band1Horz">
      <w:tblPr/>
      <w:tcPr>
        <w:tcBorders>
          <w:left w:val="nil"/>
          <w:right w:val="nil"/>
          <w:insideH w:val="nil"/>
          <w:insideV w:val="nil"/>
        </w:tcBorders>
        <w:shd w:val="clear" w:color="auto" w:fill="FDE4D0"/>
      </w:tcPr>
    </w:tblStylePr>
  </w:style>
  <w:style w:type="paragraph" w:customStyle="1" w:styleId="Listintable">
    <w:name w:val="List in table"/>
    <w:basedOn w:val="Normal"/>
    <w:link w:val="ListintableChar"/>
    <w:qFormat/>
    <w:rsid w:val="002B5704"/>
    <w:pPr>
      <w:numPr>
        <w:numId w:val="11"/>
      </w:numPr>
      <w:tabs>
        <w:tab w:val="left" w:pos="130"/>
      </w:tabs>
    </w:pPr>
    <w:rPr>
      <w:color w:val="000000" w:themeColor="text1"/>
      <w:sz w:val="18"/>
      <w:szCs w:val="18"/>
    </w:rPr>
  </w:style>
  <w:style w:type="character" w:customStyle="1" w:styleId="ListintableChar">
    <w:name w:val="List in table Char"/>
    <w:basedOn w:val="DefaultParagraphFont"/>
    <w:link w:val="Listintable"/>
    <w:rsid w:val="002B5704"/>
    <w:rPr>
      <w:rFonts w:ascii="Arial Narrow" w:hAnsi="Arial Narrow"/>
      <w:color w:val="000000" w:themeColor="text1"/>
      <w:sz w:val="18"/>
      <w:szCs w:val="18"/>
    </w:rPr>
  </w:style>
  <w:style w:type="character" w:styleId="Mention">
    <w:name w:val="Mention"/>
    <w:basedOn w:val="DefaultParagraphFont"/>
    <w:uiPriority w:val="99"/>
    <w:unhideWhenUsed/>
    <w:rsid w:val="002B5704"/>
    <w:rPr>
      <w:color w:val="2B579A"/>
      <w:shd w:val="clear" w:color="auto" w:fill="E6E6E6"/>
    </w:rPr>
  </w:style>
  <w:style w:type="paragraph" w:styleId="NormalWeb">
    <w:name w:val="Normal (Web)"/>
    <w:basedOn w:val="Normal"/>
    <w:uiPriority w:val="99"/>
    <w:locked/>
    <w:rsid w:val="002B5704"/>
    <w:pPr>
      <w:spacing w:before="100" w:beforeAutospacing="1" w:after="100" w:afterAutospacing="1"/>
    </w:pPr>
  </w:style>
  <w:style w:type="character" w:styleId="PlaceholderText">
    <w:name w:val="Placeholder Text"/>
    <w:basedOn w:val="DefaultParagraphFont"/>
    <w:uiPriority w:val="99"/>
    <w:semiHidden/>
    <w:rsid w:val="002B5704"/>
    <w:rPr>
      <w:color w:val="808080"/>
    </w:rPr>
  </w:style>
  <w:style w:type="table" w:styleId="PlainTable1">
    <w:name w:val="Plain Table 1"/>
    <w:basedOn w:val="TableNormal"/>
    <w:uiPriority w:val="41"/>
    <w:rsid w:val="002B5704"/>
    <w:rPr>
      <w:rFonts w:ascii="Arial Narrow" w:hAnsi="Arial Narrow"/>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MSSMainTable">
    <w:name w:val="PMSS Main Table"/>
    <w:basedOn w:val="TableNormal"/>
    <w:rsid w:val="002B5704"/>
    <w:pPr>
      <w:jc w:val="both"/>
    </w:pPr>
    <w:rPr>
      <w:rFonts w:ascii="Arial" w:hAnsi="Arial"/>
      <w:color w:val="000000"/>
      <w:sz w:val="16"/>
    </w:rPr>
    <w:tblPr>
      <w:tblInd w:w="1304" w:type="dxa"/>
      <w:tblBorders>
        <w:top w:val="single" w:sz="4" w:space="0" w:color="005096"/>
        <w:left w:val="single" w:sz="4" w:space="0" w:color="005096"/>
        <w:bottom w:val="single" w:sz="4" w:space="0" w:color="005096"/>
        <w:right w:val="single" w:sz="4" w:space="0" w:color="005096"/>
        <w:insideH w:val="single" w:sz="4" w:space="0" w:color="005096"/>
        <w:insideV w:val="single" w:sz="4" w:space="0" w:color="005096"/>
      </w:tblBorders>
    </w:tblPr>
    <w:tcPr>
      <w:shd w:val="clear" w:color="auto" w:fill="auto"/>
    </w:tcPr>
    <w:tblStylePr w:type="firstRow">
      <w:tblPr/>
      <w:tcPr>
        <w:tcBorders>
          <w:insideV w:val="single" w:sz="4" w:space="0" w:color="FFFFFF" w:themeColor="background1"/>
        </w:tcBorders>
        <w:shd w:val="clear" w:color="auto" w:fill="005096"/>
      </w:tcPr>
    </w:tblStylePr>
  </w:style>
  <w:style w:type="table" w:customStyle="1" w:styleId="PMSSMainTable1">
    <w:name w:val="PMSS Main Table1"/>
    <w:basedOn w:val="TableNormal"/>
    <w:rsid w:val="002B5704"/>
    <w:pPr>
      <w:jc w:val="both"/>
    </w:pPr>
    <w:rPr>
      <w:rFonts w:ascii="Arial" w:hAnsi="Arial"/>
      <w:color w:val="000000" w:themeColor="text1"/>
      <w:sz w:val="16"/>
    </w:rPr>
    <w:tblPr>
      <w:tblInd w:w="113"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3E4"/>
    </w:tcPr>
    <w:tblStylePr w:type="firstRow">
      <w:rPr>
        <w:rFonts w:ascii="@MingLiU-ExtB" w:hAnsi="@MingLiU-ExtB"/>
        <w:b w:val="0"/>
        <w:i w:val="0"/>
        <w:color w:val="FFFFFF" w:themeColor="background1"/>
        <w:sz w:val="16"/>
      </w:rPr>
      <w:tblPr/>
      <w:tcPr>
        <w:tcBorders>
          <w:insideV w:val="single" w:sz="4" w:space="0" w:color="FFFFFF" w:themeColor="background1"/>
        </w:tcBorders>
        <w:shd w:val="clear" w:color="auto" w:fill="005096"/>
      </w:tcPr>
    </w:tblStylePr>
  </w:style>
  <w:style w:type="table" w:customStyle="1" w:styleId="PMSSMainTable2">
    <w:name w:val="PMSS Main Table2"/>
    <w:basedOn w:val="TableNormal"/>
    <w:rsid w:val="002B5704"/>
    <w:pPr>
      <w:jc w:val="both"/>
    </w:pPr>
    <w:rPr>
      <w:rFonts w:ascii="Arial" w:hAnsi="Arial"/>
      <w:color w:val="000000" w:themeColor="text1"/>
      <w:sz w:val="16"/>
    </w:rPr>
    <w:tblPr>
      <w:tblInd w:w="113"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3E4"/>
    </w:tcPr>
    <w:tblStylePr w:type="firstRow">
      <w:rPr>
        <w:rFonts w:ascii="@MingLiU-ExtB" w:hAnsi="@MingLiU-ExtB"/>
        <w:b w:val="0"/>
        <w:i w:val="0"/>
        <w:color w:val="FFFFFF" w:themeColor="background1"/>
        <w:sz w:val="16"/>
      </w:rPr>
      <w:tblPr/>
      <w:tcPr>
        <w:tcBorders>
          <w:insideV w:val="single" w:sz="4" w:space="0" w:color="FFFFFF" w:themeColor="background1"/>
        </w:tcBorders>
        <w:shd w:val="clear" w:color="auto" w:fill="005096"/>
      </w:tcPr>
    </w:tblStylePr>
  </w:style>
  <w:style w:type="table" w:customStyle="1" w:styleId="PMSSMainTable3">
    <w:name w:val="PMSS Main Table3"/>
    <w:basedOn w:val="TableNormal"/>
    <w:rsid w:val="002B5704"/>
    <w:pPr>
      <w:jc w:val="both"/>
    </w:pPr>
    <w:rPr>
      <w:rFonts w:ascii="Arial" w:hAnsi="Arial"/>
      <w:color w:val="000000" w:themeColor="text1"/>
      <w:sz w:val="16"/>
    </w:rPr>
    <w:tblPr>
      <w:tblInd w:w="113"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3E4"/>
    </w:tcPr>
    <w:tblStylePr w:type="firstRow">
      <w:rPr>
        <w:rFonts w:ascii="@MingLiU-ExtB" w:hAnsi="@MingLiU-ExtB"/>
        <w:b w:val="0"/>
        <w:i w:val="0"/>
        <w:color w:val="FFFFFF" w:themeColor="background1"/>
        <w:sz w:val="16"/>
      </w:rPr>
      <w:tblPr/>
      <w:tcPr>
        <w:tcBorders>
          <w:insideV w:val="single" w:sz="4" w:space="0" w:color="FFFFFF" w:themeColor="background1"/>
        </w:tcBorders>
        <w:shd w:val="clear" w:color="auto" w:fill="005096"/>
      </w:tcPr>
    </w:tblStylePr>
  </w:style>
  <w:style w:type="character" w:styleId="Strong">
    <w:name w:val="Strong"/>
    <w:basedOn w:val="DefaultParagraphFont"/>
    <w:uiPriority w:val="22"/>
    <w:qFormat/>
    <w:locked/>
    <w:rsid w:val="002B5704"/>
    <w:rPr>
      <w:b/>
      <w:bCs/>
    </w:rPr>
  </w:style>
  <w:style w:type="table" w:styleId="Table3Deffects3">
    <w:name w:val="Table 3D effects 3"/>
    <w:basedOn w:val="TableNormal"/>
    <w:locked/>
    <w:rsid w:val="002B5704"/>
    <w:pPr>
      <w:jc w:val="both"/>
    </w:pPr>
    <w:rPr>
      <w:rFonts w:ascii="Arial Narrow" w:hAnsi="Arial Narrow"/>
    </w:r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customStyle="1" w:styleId="TableText">
    <w:name w:val="Table Text"/>
    <w:basedOn w:val="Normal"/>
    <w:link w:val="TableTextChar"/>
    <w:qFormat/>
    <w:rsid w:val="002B5704"/>
    <w:pPr>
      <w:spacing w:before="40" w:after="40"/>
    </w:pPr>
    <w:rPr>
      <w:spacing w:val="-2"/>
      <w:szCs w:val="22"/>
      <w:lang w:eastAsia="ru-RU"/>
    </w:rPr>
  </w:style>
  <w:style w:type="character" w:customStyle="1" w:styleId="TableTextChar">
    <w:name w:val="Table Text Char"/>
    <w:basedOn w:val="DefaultParagraphFont"/>
    <w:link w:val="TableText"/>
    <w:rsid w:val="002B5704"/>
    <w:rPr>
      <w:rFonts w:ascii="Arial Narrow" w:hAnsi="Arial Narrow"/>
      <w:spacing w:val="-2"/>
      <w:szCs w:val="22"/>
      <w:lang w:eastAsia="ru-RU"/>
    </w:rPr>
  </w:style>
  <w:style w:type="paragraph" w:customStyle="1" w:styleId="TableBullet">
    <w:name w:val="Table Bullet"/>
    <w:basedOn w:val="TableText"/>
    <w:rsid w:val="002B5704"/>
    <w:pPr>
      <w:numPr>
        <w:numId w:val="12"/>
      </w:numPr>
    </w:pPr>
  </w:style>
  <w:style w:type="numbering" w:customStyle="1" w:styleId="TableBulletedList">
    <w:name w:val="Table Bulleted List"/>
    <w:uiPriority w:val="99"/>
    <w:rsid w:val="002B5704"/>
    <w:pPr>
      <w:numPr>
        <w:numId w:val="13"/>
      </w:numPr>
    </w:pPr>
  </w:style>
  <w:style w:type="numbering" w:customStyle="1" w:styleId="TableBullets">
    <w:name w:val="Table Bullets"/>
    <w:basedOn w:val="Bullets"/>
    <w:rsid w:val="002B5704"/>
    <w:pPr>
      <w:numPr>
        <w:numId w:val="14"/>
      </w:numPr>
    </w:pPr>
  </w:style>
  <w:style w:type="table" w:styleId="TableClassic1">
    <w:name w:val="Table Classic 1"/>
    <w:basedOn w:val="TableNormal"/>
    <w:locked/>
    <w:rsid w:val="002B5704"/>
    <w:pPr>
      <w:jc w:val="both"/>
    </w:pPr>
    <w:rPr>
      <w:rFonts w:ascii="Arial Narrow" w:hAnsi="Arial Narrow"/>
    </w:r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locked/>
    <w:rsid w:val="002B5704"/>
    <w:pPr>
      <w:jc w:val="both"/>
    </w:pPr>
    <w:rPr>
      <w:rFonts w:ascii="Arial Narrow" w:hAnsi="Arial Narrow"/>
    </w:r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locked/>
    <w:rsid w:val="002B5704"/>
    <w:pPr>
      <w:jc w:val="both"/>
    </w:pPr>
    <w:rPr>
      <w:rFonts w:ascii="Arial Narrow" w:hAnsi="Arial Narrow"/>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locked/>
    <w:rsid w:val="002B5704"/>
    <w:pPr>
      <w:jc w:val="both"/>
    </w:pPr>
    <w:rPr>
      <w:rFonts w:ascii="Arial Narrow" w:hAnsi="Arial Narrow"/>
    </w:r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rful1">
    <w:name w:val="Table Colorful 1"/>
    <w:basedOn w:val="TableNormal"/>
    <w:locked/>
    <w:rsid w:val="002B5704"/>
    <w:pPr>
      <w:jc w:val="both"/>
    </w:pPr>
    <w:rPr>
      <w:rFonts w:ascii="Arial Narrow" w:hAnsi="Arial Narrow"/>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locked/>
    <w:rsid w:val="002B5704"/>
    <w:pPr>
      <w:jc w:val="both"/>
    </w:pPr>
    <w:rPr>
      <w:rFonts w:ascii="Arial Narrow" w:hAnsi="Arial Narrow"/>
    </w:r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locked/>
    <w:rsid w:val="002B5704"/>
    <w:pPr>
      <w:jc w:val="both"/>
    </w:pPr>
    <w:rPr>
      <w:rFonts w:ascii="Arial Narrow" w:hAnsi="Arial Narrow"/>
    </w:r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locked/>
    <w:rsid w:val="002B5704"/>
    <w:pPr>
      <w:jc w:val="both"/>
    </w:pPr>
    <w:rPr>
      <w:rFonts w:ascii="Arial Narrow" w:hAnsi="Arial Narrow"/>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Grid">
    <w:name w:val="Table Grid"/>
    <w:aliases w:val="Table Grid_A"/>
    <w:basedOn w:val="TableNormal"/>
    <w:uiPriority w:val="59"/>
    <w:locked/>
    <w:rsid w:val="002B5704"/>
    <w:rPr>
      <w:rFonts w:ascii="Arial Narrow" w:hAnsi="Arial Narrow"/>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Simple1">
    <w:name w:val="Table Simple 1"/>
    <w:basedOn w:val="TableNormal"/>
    <w:locked/>
    <w:rsid w:val="002B5704"/>
    <w:pPr>
      <w:jc w:val="both"/>
    </w:pPr>
    <w:rPr>
      <w:rFonts w:ascii="Arial Narrow" w:hAnsi="Arial Narrow"/>
    </w:r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paragraph" w:customStyle="1" w:styleId="TableTextCentered">
    <w:name w:val="Table Text Centered"/>
    <w:basedOn w:val="TableText"/>
    <w:rsid w:val="002B5704"/>
    <w:pPr>
      <w:jc w:val="center"/>
    </w:pPr>
  </w:style>
  <w:style w:type="paragraph" w:customStyle="1" w:styleId="TableTitle">
    <w:name w:val="Table Title"/>
    <w:basedOn w:val="Normal"/>
    <w:rsid w:val="002B5704"/>
    <w:pPr>
      <w:jc w:val="center"/>
    </w:pPr>
    <w:rPr>
      <w:i/>
      <w:iCs/>
      <w:sz w:val="16"/>
    </w:rPr>
  </w:style>
  <w:style w:type="paragraph" w:styleId="TOC1">
    <w:name w:val="toc 1"/>
    <w:basedOn w:val="Normal"/>
    <w:next w:val="Normal"/>
    <w:autoRedefine/>
    <w:uiPriority w:val="39"/>
    <w:rsid w:val="002B5704"/>
    <w:pPr>
      <w:tabs>
        <w:tab w:val="left" w:pos="1440"/>
        <w:tab w:val="right" w:pos="9526"/>
      </w:tabs>
      <w:spacing w:before="120" w:after="120"/>
    </w:pPr>
    <w:rPr>
      <w:bCs/>
      <w:noProof/>
      <w:color w:val="943634" w:themeColor="accent2" w:themeShade="BF"/>
    </w:rPr>
  </w:style>
  <w:style w:type="paragraph" w:styleId="TOC2">
    <w:name w:val="toc 2"/>
    <w:basedOn w:val="Normal"/>
    <w:next w:val="Normal"/>
    <w:autoRedefine/>
    <w:uiPriority w:val="39"/>
    <w:rsid w:val="002B5704"/>
    <w:pPr>
      <w:tabs>
        <w:tab w:val="right" w:pos="9526"/>
      </w:tabs>
      <w:spacing w:after="60"/>
    </w:pPr>
    <w:rPr>
      <w:color w:val="666666"/>
    </w:rPr>
  </w:style>
  <w:style w:type="paragraph" w:styleId="TOC3">
    <w:name w:val="toc 3"/>
    <w:basedOn w:val="Normal"/>
    <w:next w:val="Normal"/>
    <w:autoRedefine/>
    <w:uiPriority w:val="39"/>
    <w:rsid w:val="00770247"/>
    <w:pPr>
      <w:tabs>
        <w:tab w:val="left" w:pos="1440"/>
        <w:tab w:val="right" w:pos="9526"/>
      </w:tabs>
      <w:spacing w:after="60"/>
    </w:pPr>
  </w:style>
  <w:style w:type="paragraph" w:styleId="TOC4">
    <w:name w:val="toc 4"/>
    <w:basedOn w:val="Normal"/>
    <w:next w:val="Normal"/>
    <w:autoRedefine/>
    <w:rsid w:val="002B5704"/>
    <w:pPr>
      <w:tabs>
        <w:tab w:val="right" w:pos="9639"/>
      </w:tabs>
      <w:spacing w:after="60"/>
    </w:pPr>
    <w:rPr>
      <w:szCs w:val="18"/>
    </w:rPr>
  </w:style>
  <w:style w:type="paragraph" w:styleId="TOC5">
    <w:name w:val="toc 5"/>
    <w:basedOn w:val="Normal"/>
    <w:next w:val="Normal"/>
    <w:autoRedefine/>
    <w:uiPriority w:val="39"/>
    <w:semiHidden/>
    <w:rsid w:val="002B5704"/>
    <w:pPr>
      <w:tabs>
        <w:tab w:val="left" w:pos="1701"/>
        <w:tab w:val="right" w:pos="10195"/>
      </w:tabs>
      <w:spacing w:before="120" w:after="120"/>
    </w:pPr>
    <w:rPr>
      <w:color w:val="3C8AD6"/>
      <w:szCs w:val="18"/>
    </w:rPr>
  </w:style>
  <w:style w:type="paragraph" w:styleId="TOC6">
    <w:name w:val="toc 6"/>
    <w:basedOn w:val="Normal"/>
    <w:next w:val="Normal"/>
    <w:autoRedefine/>
    <w:semiHidden/>
    <w:rsid w:val="002B5704"/>
    <w:pPr>
      <w:tabs>
        <w:tab w:val="left" w:pos="1701"/>
        <w:tab w:val="right" w:leader="dot" w:pos="10195"/>
      </w:tabs>
    </w:pPr>
    <w:rPr>
      <w:szCs w:val="18"/>
    </w:rPr>
  </w:style>
  <w:style w:type="paragraph" w:styleId="TOC7">
    <w:name w:val="toc 7"/>
    <w:basedOn w:val="Normal"/>
    <w:next w:val="Normal"/>
    <w:autoRedefine/>
    <w:semiHidden/>
    <w:rsid w:val="002B5704"/>
    <w:pPr>
      <w:ind w:left="1440"/>
    </w:pPr>
    <w:rPr>
      <w:sz w:val="18"/>
      <w:szCs w:val="18"/>
    </w:rPr>
  </w:style>
  <w:style w:type="paragraph" w:styleId="TOC8">
    <w:name w:val="toc 8"/>
    <w:basedOn w:val="Normal"/>
    <w:next w:val="Normal"/>
    <w:autoRedefine/>
    <w:semiHidden/>
    <w:rsid w:val="002B5704"/>
    <w:pPr>
      <w:ind w:left="1680"/>
    </w:pPr>
    <w:rPr>
      <w:sz w:val="18"/>
      <w:szCs w:val="18"/>
    </w:rPr>
  </w:style>
  <w:style w:type="paragraph" w:styleId="TOC9">
    <w:name w:val="toc 9"/>
    <w:basedOn w:val="Normal"/>
    <w:next w:val="Normal"/>
    <w:autoRedefine/>
    <w:semiHidden/>
    <w:rsid w:val="002B5704"/>
    <w:pPr>
      <w:ind w:left="1920"/>
    </w:pPr>
    <w:rPr>
      <w:sz w:val="18"/>
      <w:szCs w:val="18"/>
    </w:rPr>
  </w:style>
  <w:style w:type="paragraph" w:styleId="TOCHeading">
    <w:name w:val="TOC Heading"/>
    <w:basedOn w:val="Heading1"/>
    <w:next w:val="Normal"/>
    <w:uiPriority w:val="39"/>
    <w:semiHidden/>
    <w:unhideWhenUsed/>
    <w:qFormat/>
    <w:rsid w:val="002B5704"/>
    <w:pPr>
      <w:keepLines/>
      <w:numPr>
        <w:numId w:val="0"/>
      </w:numPr>
      <w:spacing w:before="480" w:after="0" w:line="276" w:lineRule="auto"/>
      <w:outlineLvl w:val="9"/>
    </w:pPr>
    <w:rPr>
      <w:rFonts w:ascii="Cambria" w:hAnsi="Cambria" w:cs="Times New Roman"/>
      <w:b/>
      <w:color w:val="365F91"/>
      <w:kern w:val="0"/>
      <w:sz w:val="28"/>
      <w:szCs w:val="28"/>
      <w:lang w:val="en-US"/>
    </w:rPr>
  </w:style>
  <w:style w:type="character" w:styleId="UnresolvedMention">
    <w:name w:val="Unresolved Mention"/>
    <w:basedOn w:val="DefaultParagraphFont"/>
    <w:uiPriority w:val="99"/>
    <w:unhideWhenUsed/>
    <w:rsid w:val="002B5704"/>
    <w:rPr>
      <w:color w:val="808080"/>
      <w:shd w:val="clear" w:color="auto" w:fill="E6E6E6"/>
    </w:rPr>
  </w:style>
  <w:style w:type="character" w:customStyle="1" w:styleId="UnresolvedMention1">
    <w:name w:val="Unresolved Mention1"/>
    <w:basedOn w:val="DefaultParagraphFont"/>
    <w:uiPriority w:val="99"/>
    <w:semiHidden/>
    <w:unhideWhenUsed/>
    <w:rsid w:val="002B5704"/>
    <w:rPr>
      <w:color w:val="808080"/>
      <w:shd w:val="clear" w:color="auto" w:fill="E6E6E6"/>
    </w:rPr>
  </w:style>
  <w:style w:type="character" w:customStyle="1" w:styleId="UnresolvedMention2">
    <w:name w:val="Unresolved Mention2"/>
    <w:basedOn w:val="DefaultParagraphFont"/>
    <w:uiPriority w:val="99"/>
    <w:semiHidden/>
    <w:unhideWhenUsed/>
    <w:rsid w:val="002B5704"/>
    <w:rPr>
      <w:color w:val="808080"/>
      <w:shd w:val="clear" w:color="auto" w:fill="E6E6E6"/>
    </w:rPr>
  </w:style>
  <w:style w:type="character" w:customStyle="1" w:styleId="UnresolvedMention3">
    <w:name w:val="Unresolved Mention3"/>
    <w:basedOn w:val="DefaultParagraphFont"/>
    <w:uiPriority w:val="99"/>
    <w:semiHidden/>
    <w:unhideWhenUsed/>
    <w:rsid w:val="002B5704"/>
    <w:rPr>
      <w:color w:val="808080"/>
      <w:shd w:val="clear" w:color="auto" w:fill="E6E6E6"/>
    </w:rPr>
  </w:style>
  <w:style w:type="character" w:customStyle="1" w:styleId="Heading1Char">
    <w:name w:val="Heading 1 Char"/>
    <w:basedOn w:val="DefaultParagraphFont"/>
    <w:link w:val="Heading1"/>
    <w:rsid w:val="006A2E30"/>
    <w:rPr>
      <w:rFonts w:ascii="Arial Narrow" w:hAnsi="Arial Narrow" w:cs="Arial"/>
      <w:color w:val="5F0505"/>
      <w:kern w:val="32"/>
      <w:sz w:val="32"/>
      <w:szCs w:val="32"/>
    </w:rPr>
  </w:style>
  <w:style w:type="character" w:customStyle="1" w:styleId="Heading2Char">
    <w:name w:val="Heading 2 Char"/>
    <w:basedOn w:val="DefaultParagraphFont"/>
    <w:link w:val="Heading2"/>
    <w:rsid w:val="00EC626A"/>
    <w:rPr>
      <w:rFonts w:ascii="Arial Narrow" w:hAnsi="Arial Narrow" w:cs="Arial"/>
      <w:color w:val="666666"/>
      <w:sz w:val="28"/>
      <w:szCs w:val="32"/>
    </w:rPr>
  </w:style>
  <w:style w:type="paragraph" w:styleId="Revision">
    <w:name w:val="Revision"/>
    <w:hidden/>
    <w:uiPriority w:val="99"/>
    <w:semiHidden/>
    <w:rsid w:val="005474A2"/>
    <w:rPr>
      <w:rFonts w:ascii="Arial Narrow" w:hAnsi="Arial Narrow"/>
      <w:szCs w:val="24"/>
    </w:rPr>
  </w:style>
  <w:style w:type="paragraph" w:styleId="TableofFigures">
    <w:name w:val="table of figures"/>
    <w:basedOn w:val="Normal"/>
    <w:next w:val="Normal"/>
    <w:uiPriority w:val="99"/>
    <w:unhideWhenUsed/>
    <w:locked/>
    <w:rsid w:val="00693DB9"/>
  </w:style>
  <w:style w:type="table" w:styleId="TableGridLight">
    <w:name w:val="Grid Table Light"/>
    <w:basedOn w:val="TableNormal"/>
    <w:uiPriority w:val="40"/>
    <w:rsid w:val="00FA3295"/>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LightShading-Accent3">
    <w:name w:val="Light Shading Accent 3"/>
    <w:basedOn w:val="TableNormal"/>
    <w:uiPriority w:val="60"/>
    <w:unhideWhenUsed/>
    <w:locked/>
    <w:rsid w:val="00154829"/>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GridTable1Light">
    <w:name w:val="Grid Table 1 Light"/>
    <w:basedOn w:val="TableNormal"/>
    <w:uiPriority w:val="46"/>
    <w:rsid w:val="00DA6B49"/>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ListParagraph">
    <w:name w:val="List Paragraph"/>
    <w:aliases w:val="PG Bullet,Contents List Paragraph,List - Numbered,Überschrift Mgmt. Summary,4. List Paragraph,†berschrift Mgmt. Summary,02 Encabezado Tabla,List - bullets,Akapit z listą"/>
    <w:basedOn w:val="Normal"/>
    <w:link w:val="ListParagraphChar"/>
    <w:uiPriority w:val="34"/>
    <w:qFormat/>
    <w:locked/>
    <w:rsid w:val="00105495"/>
    <w:pPr>
      <w:numPr>
        <w:numId w:val="16"/>
      </w:numPr>
      <w:contextualSpacing/>
      <w:jc w:val="both"/>
    </w:pPr>
    <w:rPr>
      <w:color w:val="000000" w:themeColor="text1"/>
      <w:szCs w:val="24"/>
    </w:rPr>
  </w:style>
  <w:style w:type="paragraph" w:customStyle="1" w:styleId="aTSAStandard">
    <w:name w:val="(a) TSA Standard"/>
    <w:basedOn w:val="Normal"/>
    <w:rsid w:val="00105495"/>
    <w:pPr>
      <w:widowControl w:val="0"/>
      <w:numPr>
        <w:numId w:val="17"/>
      </w:numPr>
      <w:tabs>
        <w:tab w:val="left" w:pos="851"/>
      </w:tabs>
      <w:adjustRightInd w:val="0"/>
      <w:spacing w:before="240"/>
      <w:jc w:val="both"/>
    </w:pPr>
    <w:rPr>
      <w:rFonts w:ascii="Arial" w:hAnsi="Arial" w:cs="Arial"/>
      <w:sz w:val="22"/>
      <w:szCs w:val="22"/>
      <w:lang w:eastAsia="fr-FR"/>
    </w:rPr>
  </w:style>
  <w:style w:type="table" w:customStyle="1" w:styleId="TableGrid1">
    <w:name w:val="Table Grid1"/>
    <w:basedOn w:val="TableNormal"/>
    <w:next w:val="TableGrid"/>
    <w:uiPriority w:val="39"/>
    <w:locked/>
    <w:rsid w:val="00105495"/>
    <w:rPr>
      <w:rFonts w:ascii="FF Mark Pro" w:hAnsi="FF Mark Pro"/>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istParagraphChar">
    <w:name w:val="List Paragraph Char"/>
    <w:aliases w:val="PG Bullet Char,Contents List Paragraph Char,List - Numbered Char,Überschrift Mgmt. Summary Char,4. List Paragraph Char,†berschrift Mgmt. Summary Char,02 Encabezado Tabla Char,List - bullets Char,Akapit z listą Char"/>
    <w:basedOn w:val="DefaultParagraphFont"/>
    <w:link w:val="ListParagraph"/>
    <w:uiPriority w:val="34"/>
    <w:locked/>
    <w:rsid w:val="00105495"/>
    <w:rPr>
      <w:rFonts w:ascii="Arial Narrow" w:hAnsi="Arial Narrow"/>
      <w:color w:val="000000" w:themeColor="text1"/>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148264">
      <w:bodyDiv w:val="1"/>
      <w:marLeft w:val="0"/>
      <w:marRight w:val="0"/>
      <w:marTop w:val="0"/>
      <w:marBottom w:val="0"/>
      <w:divBdr>
        <w:top w:val="none" w:sz="0" w:space="0" w:color="auto"/>
        <w:left w:val="none" w:sz="0" w:space="0" w:color="auto"/>
        <w:bottom w:val="none" w:sz="0" w:space="0" w:color="auto"/>
        <w:right w:val="none" w:sz="0" w:space="0" w:color="auto"/>
      </w:divBdr>
    </w:div>
    <w:div w:id="31081965">
      <w:bodyDiv w:val="1"/>
      <w:marLeft w:val="0"/>
      <w:marRight w:val="0"/>
      <w:marTop w:val="0"/>
      <w:marBottom w:val="0"/>
      <w:divBdr>
        <w:top w:val="none" w:sz="0" w:space="0" w:color="auto"/>
        <w:left w:val="none" w:sz="0" w:space="0" w:color="auto"/>
        <w:bottom w:val="none" w:sz="0" w:space="0" w:color="auto"/>
        <w:right w:val="none" w:sz="0" w:space="0" w:color="auto"/>
      </w:divBdr>
    </w:div>
    <w:div w:id="49040109">
      <w:bodyDiv w:val="1"/>
      <w:marLeft w:val="0"/>
      <w:marRight w:val="0"/>
      <w:marTop w:val="0"/>
      <w:marBottom w:val="0"/>
      <w:divBdr>
        <w:top w:val="none" w:sz="0" w:space="0" w:color="auto"/>
        <w:left w:val="none" w:sz="0" w:space="0" w:color="auto"/>
        <w:bottom w:val="none" w:sz="0" w:space="0" w:color="auto"/>
        <w:right w:val="none" w:sz="0" w:space="0" w:color="auto"/>
      </w:divBdr>
    </w:div>
    <w:div w:id="55787798">
      <w:bodyDiv w:val="1"/>
      <w:marLeft w:val="0"/>
      <w:marRight w:val="0"/>
      <w:marTop w:val="0"/>
      <w:marBottom w:val="0"/>
      <w:divBdr>
        <w:top w:val="none" w:sz="0" w:space="0" w:color="auto"/>
        <w:left w:val="none" w:sz="0" w:space="0" w:color="auto"/>
        <w:bottom w:val="none" w:sz="0" w:space="0" w:color="auto"/>
        <w:right w:val="none" w:sz="0" w:space="0" w:color="auto"/>
      </w:divBdr>
    </w:div>
    <w:div w:id="92482252">
      <w:bodyDiv w:val="1"/>
      <w:marLeft w:val="0"/>
      <w:marRight w:val="0"/>
      <w:marTop w:val="0"/>
      <w:marBottom w:val="0"/>
      <w:divBdr>
        <w:top w:val="none" w:sz="0" w:space="0" w:color="auto"/>
        <w:left w:val="none" w:sz="0" w:space="0" w:color="auto"/>
        <w:bottom w:val="none" w:sz="0" w:space="0" w:color="auto"/>
        <w:right w:val="none" w:sz="0" w:space="0" w:color="auto"/>
      </w:divBdr>
    </w:div>
    <w:div w:id="95559150">
      <w:bodyDiv w:val="1"/>
      <w:marLeft w:val="0"/>
      <w:marRight w:val="0"/>
      <w:marTop w:val="0"/>
      <w:marBottom w:val="0"/>
      <w:divBdr>
        <w:top w:val="none" w:sz="0" w:space="0" w:color="auto"/>
        <w:left w:val="none" w:sz="0" w:space="0" w:color="auto"/>
        <w:bottom w:val="none" w:sz="0" w:space="0" w:color="auto"/>
        <w:right w:val="none" w:sz="0" w:space="0" w:color="auto"/>
      </w:divBdr>
    </w:div>
    <w:div w:id="96829264">
      <w:bodyDiv w:val="1"/>
      <w:marLeft w:val="0"/>
      <w:marRight w:val="0"/>
      <w:marTop w:val="0"/>
      <w:marBottom w:val="0"/>
      <w:divBdr>
        <w:top w:val="none" w:sz="0" w:space="0" w:color="auto"/>
        <w:left w:val="none" w:sz="0" w:space="0" w:color="auto"/>
        <w:bottom w:val="none" w:sz="0" w:space="0" w:color="auto"/>
        <w:right w:val="none" w:sz="0" w:space="0" w:color="auto"/>
      </w:divBdr>
    </w:div>
    <w:div w:id="113604211">
      <w:bodyDiv w:val="1"/>
      <w:marLeft w:val="0"/>
      <w:marRight w:val="0"/>
      <w:marTop w:val="0"/>
      <w:marBottom w:val="0"/>
      <w:divBdr>
        <w:top w:val="none" w:sz="0" w:space="0" w:color="auto"/>
        <w:left w:val="none" w:sz="0" w:space="0" w:color="auto"/>
        <w:bottom w:val="none" w:sz="0" w:space="0" w:color="auto"/>
        <w:right w:val="none" w:sz="0" w:space="0" w:color="auto"/>
      </w:divBdr>
    </w:div>
    <w:div w:id="145365854">
      <w:bodyDiv w:val="1"/>
      <w:marLeft w:val="0"/>
      <w:marRight w:val="0"/>
      <w:marTop w:val="0"/>
      <w:marBottom w:val="0"/>
      <w:divBdr>
        <w:top w:val="none" w:sz="0" w:space="0" w:color="auto"/>
        <w:left w:val="none" w:sz="0" w:space="0" w:color="auto"/>
        <w:bottom w:val="none" w:sz="0" w:space="0" w:color="auto"/>
        <w:right w:val="none" w:sz="0" w:space="0" w:color="auto"/>
      </w:divBdr>
    </w:div>
    <w:div w:id="166403386">
      <w:bodyDiv w:val="1"/>
      <w:marLeft w:val="0"/>
      <w:marRight w:val="0"/>
      <w:marTop w:val="0"/>
      <w:marBottom w:val="0"/>
      <w:divBdr>
        <w:top w:val="none" w:sz="0" w:space="0" w:color="auto"/>
        <w:left w:val="none" w:sz="0" w:space="0" w:color="auto"/>
        <w:bottom w:val="none" w:sz="0" w:space="0" w:color="auto"/>
        <w:right w:val="none" w:sz="0" w:space="0" w:color="auto"/>
      </w:divBdr>
    </w:div>
    <w:div w:id="208877915">
      <w:bodyDiv w:val="1"/>
      <w:marLeft w:val="0"/>
      <w:marRight w:val="0"/>
      <w:marTop w:val="0"/>
      <w:marBottom w:val="0"/>
      <w:divBdr>
        <w:top w:val="none" w:sz="0" w:space="0" w:color="auto"/>
        <w:left w:val="none" w:sz="0" w:space="0" w:color="auto"/>
        <w:bottom w:val="none" w:sz="0" w:space="0" w:color="auto"/>
        <w:right w:val="none" w:sz="0" w:space="0" w:color="auto"/>
      </w:divBdr>
    </w:div>
    <w:div w:id="216280353">
      <w:bodyDiv w:val="1"/>
      <w:marLeft w:val="0"/>
      <w:marRight w:val="0"/>
      <w:marTop w:val="0"/>
      <w:marBottom w:val="0"/>
      <w:divBdr>
        <w:top w:val="none" w:sz="0" w:space="0" w:color="auto"/>
        <w:left w:val="none" w:sz="0" w:space="0" w:color="auto"/>
        <w:bottom w:val="none" w:sz="0" w:space="0" w:color="auto"/>
        <w:right w:val="none" w:sz="0" w:space="0" w:color="auto"/>
      </w:divBdr>
    </w:div>
    <w:div w:id="230821308">
      <w:bodyDiv w:val="1"/>
      <w:marLeft w:val="0"/>
      <w:marRight w:val="0"/>
      <w:marTop w:val="0"/>
      <w:marBottom w:val="0"/>
      <w:divBdr>
        <w:top w:val="none" w:sz="0" w:space="0" w:color="auto"/>
        <w:left w:val="none" w:sz="0" w:space="0" w:color="auto"/>
        <w:bottom w:val="none" w:sz="0" w:space="0" w:color="auto"/>
        <w:right w:val="none" w:sz="0" w:space="0" w:color="auto"/>
      </w:divBdr>
    </w:div>
    <w:div w:id="252789939">
      <w:bodyDiv w:val="1"/>
      <w:marLeft w:val="0"/>
      <w:marRight w:val="0"/>
      <w:marTop w:val="0"/>
      <w:marBottom w:val="0"/>
      <w:divBdr>
        <w:top w:val="none" w:sz="0" w:space="0" w:color="auto"/>
        <w:left w:val="none" w:sz="0" w:space="0" w:color="auto"/>
        <w:bottom w:val="none" w:sz="0" w:space="0" w:color="auto"/>
        <w:right w:val="none" w:sz="0" w:space="0" w:color="auto"/>
      </w:divBdr>
    </w:div>
    <w:div w:id="266081531">
      <w:bodyDiv w:val="1"/>
      <w:marLeft w:val="0"/>
      <w:marRight w:val="0"/>
      <w:marTop w:val="0"/>
      <w:marBottom w:val="0"/>
      <w:divBdr>
        <w:top w:val="none" w:sz="0" w:space="0" w:color="auto"/>
        <w:left w:val="none" w:sz="0" w:space="0" w:color="auto"/>
        <w:bottom w:val="none" w:sz="0" w:space="0" w:color="auto"/>
        <w:right w:val="none" w:sz="0" w:space="0" w:color="auto"/>
      </w:divBdr>
    </w:div>
    <w:div w:id="322514016">
      <w:bodyDiv w:val="1"/>
      <w:marLeft w:val="0"/>
      <w:marRight w:val="0"/>
      <w:marTop w:val="0"/>
      <w:marBottom w:val="0"/>
      <w:divBdr>
        <w:top w:val="none" w:sz="0" w:space="0" w:color="auto"/>
        <w:left w:val="none" w:sz="0" w:space="0" w:color="auto"/>
        <w:bottom w:val="none" w:sz="0" w:space="0" w:color="auto"/>
        <w:right w:val="none" w:sz="0" w:space="0" w:color="auto"/>
      </w:divBdr>
    </w:div>
    <w:div w:id="338389398">
      <w:bodyDiv w:val="1"/>
      <w:marLeft w:val="0"/>
      <w:marRight w:val="0"/>
      <w:marTop w:val="0"/>
      <w:marBottom w:val="0"/>
      <w:divBdr>
        <w:top w:val="none" w:sz="0" w:space="0" w:color="auto"/>
        <w:left w:val="none" w:sz="0" w:space="0" w:color="auto"/>
        <w:bottom w:val="none" w:sz="0" w:space="0" w:color="auto"/>
        <w:right w:val="none" w:sz="0" w:space="0" w:color="auto"/>
      </w:divBdr>
    </w:div>
    <w:div w:id="358548054">
      <w:bodyDiv w:val="1"/>
      <w:marLeft w:val="0"/>
      <w:marRight w:val="0"/>
      <w:marTop w:val="0"/>
      <w:marBottom w:val="0"/>
      <w:divBdr>
        <w:top w:val="none" w:sz="0" w:space="0" w:color="auto"/>
        <w:left w:val="none" w:sz="0" w:space="0" w:color="auto"/>
        <w:bottom w:val="none" w:sz="0" w:space="0" w:color="auto"/>
        <w:right w:val="none" w:sz="0" w:space="0" w:color="auto"/>
      </w:divBdr>
      <w:divsChild>
        <w:div w:id="1251547295">
          <w:marLeft w:val="0"/>
          <w:marRight w:val="0"/>
          <w:marTop w:val="0"/>
          <w:marBottom w:val="0"/>
          <w:divBdr>
            <w:top w:val="none" w:sz="0" w:space="0" w:color="auto"/>
            <w:left w:val="none" w:sz="0" w:space="0" w:color="auto"/>
            <w:bottom w:val="none" w:sz="0" w:space="0" w:color="auto"/>
            <w:right w:val="none" w:sz="0" w:space="0" w:color="auto"/>
          </w:divBdr>
          <w:divsChild>
            <w:div w:id="1425151983">
              <w:marLeft w:val="0"/>
              <w:marRight w:val="0"/>
              <w:marTop w:val="0"/>
              <w:marBottom w:val="0"/>
              <w:divBdr>
                <w:top w:val="none" w:sz="0" w:space="0" w:color="auto"/>
                <w:left w:val="none" w:sz="0" w:space="0" w:color="auto"/>
                <w:bottom w:val="none" w:sz="0" w:space="0" w:color="auto"/>
                <w:right w:val="none" w:sz="0" w:space="0" w:color="auto"/>
              </w:divBdr>
              <w:divsChild>
                <w:div w:id="917904682">
                  <w:marLeft w:val="0"/>
                  <w:marRight w:val="0"/>
                  <w:marTop w:val="0"/>
                  <w:marBottom w:val="0"/>
                  <w:divBdr>
                    <w:top w:val="none" w:sz="0" w:space="0" w:color="auto"/>
                    <w:left w:val="none" w:sz="0" w:space="0" w:color="auto"/>
                    <w:bottom w:val="none" w:sz="0" w:space="0" w:color="auto"/>
                    <w:right w:val="none" w:sz="0" w:space="0" w:color="auto"/>
                  </w:divBdr>
                  <w:divsChild>
                    <w:div w:id="1085958119">
                      <w:marLeft w:val="0"/>
                      <w:marRight w:val="0"/>
                      <w:marTop w:val="0"/>
                      <w:marBottom w:val="600"/>
                      <w:divBdr>
                        <w:top w:val="none" w:sz="0" w:space="0" w:color="auto"/>
                        <w:left w:val="none" w:sz="0" w:space="0" w:color="auto"/>
                        <w:bottom w:val="none" w:sz="0" w:space="0" w:color="auto"/>
                        <w:right w:val="none" w:sz="0" w:space="0" w:color="auto"/>
                      </w:divBdr>
                      <w:divsChild>
                        <w:div w:id="1211958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92125948">
      <w:bodyDiv w:val="1"/>
      <w:marLeft w:val="0"/>
      <w:marRight w:val="0"/>
      <w:marTop w:val="0"/>
      <w:marBottom w:val="0"/>
      <w:divBdr>
        <w:top w:val="none" w:sz="0" w:space="0" w:color="auto"/>
        <w:left w:val="none" w:sz="0" w:space="0" w:color="auto"/>
        <w:bottom w:val="none" w:sz="0" w:space="0" w:color="auto"/>
        <w:right w:val="none" w:sz="0" w:space="0" w:color="auto"/>
      </w:divBdr>
    </w:div>
    <w:div w:id="399912055">
      <w:bodyDiv w:val="1"/>
      <w:marLeft w:val="0"/>
      <w:marRight w:val="0"/>
      <w:marTop w:val="0"/>
      <w:marBottom w:val="0"/>
      <w:divBdr>
        <w:top w:val="none" w:sz="0" w:space="0" w:color="auto"/>
        <w:left w:val="none" w:sz="0" w:space="0" w:color="auto"/>
        <w:bottom w:val="none" w:sz="0" w:space="0" w:color="auto"/>
        <w:right w:val="none" w:sz="0" w:space="0" w:color="auto"/>
      </w:divBdr>
    </w:div>
    <w:div w:id="408043629">
      <w:bodyDiv w:val="1"/>
      <w:marLeft w:val="0"/>
      <w:marRight w:val="0"/>
      <w:marTop w:val="0"/>
      <w:marBottom w:val="0"/>
      <w:divBdr>
        <w:top w:val="none" w:sz="0" w:space="0" w:color="auto"/>
        <w:left w:val="none" w:sz="0" w:space="0" w:color="auto"/>
        <w:bottom w:val="none" w:sz="0" w:space="0" w:color="auto"/>
        <w:right w:val="none" w:sz="0" w:space="0" w:color="auto"/>
      </w:divBdr>
    </w:div>
    <w:div w:id="408043882">
      <w:bodyDiv w:val="1"/>
      <w:marLeft w:val="0"/>
      <w:marRight w:val="0"/>
      <w:marTop w:val="0"/>
      <w:marBottom w:val="0"/>
      <w:divBdr>
        <w:top w:val="none" w:sz="0" w:space="0" w:color="auto"/>
        <w:left w:val="none" w:sz="0" w:space="0" w:color="auto"/>
        <w:bottom w:val="none" w:sz="0" w:space="0" w:color="auto"/>
        <w:right w:val="none" w:sz="0" w:space="0" w:color="auto"/>
      </w:divBdr>
    </w:div>
    <w:div w:id="417605839">
      <w:bodyDiv w:val="1"/>
      <w:marLeft w:val="0"/>
      <w:marRight w:val="0"/>
      <w:marTop w:val="0"/>
      <w:marBottom w:val="0"/>
      <w:divBdr>
        <w:top w:val="none" w:sz="0" w:space="0" w:color="auto"/>
        <w:left w:val="none" w:sz="0" w:space="0" w:color="auto"/>
        <w:bottom w:val="none" w:sz="0" w:space="0" w:color="auto"/>
        <w:right w:val="none" w:sz="0" w:space="0" w:color="auto"/>
      </w:divBdr>
    </w:div>
    <w:div w:id="421798103">
      <w:bodyDiv w:val="1"/>
      <w:marLeft w:val="0"/>
      <w:marRight w:val="0"/>
      <w:marTop w:val="0"/>
      <w:marBottom w:val="0"/>
      <w:divBdr>
        <w:top w:val="none" w:sz="0" w:space="0" w:color="auto"/>
        <w:left w:val="none" w:sz="0" w:space="0" w:color="auto"/>
        <w:bottom w:val="none" w:sz="0" w:space="0" w:color="auto"/>
        <w:right w:val="none" w:sz="0" w:space="0" w:color="auto"/>
      </w:divBdr>
      <w:divsChild>
        <w:div w:id="1651246000">
          <w:marLeft w:val="0"/>
          <w:marRight w:val="0"/>
          <w:marTop w:val="0"/>
          <w:marBottom w:val="0"/>
          <w:divBdr>
            <w:top w:val="none" w:sz="0" w:space="0" w:color="auto"/>
            <w:left w:val="none" w:sz="0" w:space="0" w:color="auto"/>
            <w:bottom w:val="none" w:sz="0" w:space="0" w:color="auto"/>
            <w:right w:val="none" w:sz="0" w:space="0" w:color="auto"/>
          </w:divBdr>
        </w:div>
        <w:div w:id="2130470516">
          <w:marLeft w:val="0"/>
          <w:marRight w:val="0"/>
          <w:marTop w:val="0"/>
          <w:marBottom w:val="0"/>
          <w:divBdr>
            <w:top w:val="none" w:sz="0" w:space="0" w:color="auto"/>
            <w:left w:val="none" w:sz="0" w:space="0" w:color="auto"/>
            <w:bottom w:val="none" w:sz="0" w:space="0" w:color="auto"/>
            <w:right w:val="none" w:sz="0" w:space="0" w:color="auto"/>
          </w:divBdr>
        </w:div>
      </w:divsChild>
    </w:div>
    <w:div w:id="433861268">
      <w:bodyDiv w:val="1"/>
      <w:marLeft w:val="0"/>
      <w:marRight w:val="0"/>
      <w:marTop w:val="0"/>
      <w:marBottom w:val="0"/>
      <w:divBdr>
        <w:top w:val="none" w:sz="0" w:space="0" w:color="auto"/>
        <w:left w:val="none" w:sz="0" w:space="0" w:color="auto"/>
        <w:bottom w:val="none" w:sz="0" w:space="0" w:color="auto"/>
        <w:right w:val="none" w:sz="0" w:space="0" w:color="auto"/>
      </w:divBdr>
    </w:div>
    <w:div w:id="468397834">
      <w:bodyDiv w:val="1"/>
      <w:marLeft w:val="0"/>
      <w:marRight w:val="0"/>
      <w:marTop w:val="0"/>
      <w:marBottom w:val="0"/>
      <w:divBdr>
        <w:top w:val="none" w:sz="0" w:space="0" w:color="auto"/>
        <w:left w:val="none" w:sz="0" w:space="0" w:color="auto"/>
        <w:bottom w:val="none" w:sz="0" w:space="0" w:color="auto"/>
        <w:right w:val="none" w:sz="0" w:space="0" w:color="auto"/>
      </w:divBdr>
    </w:div>
    <w:div w:id="554052045">
      <w:bodyDiv w:val="1"/>
      <w:marLeft w:val="0"/>
      <w:marRight w:val="0"/>
      <w:marTop w:val="0"/>
      <w:marBottom w:val="0"/>
      <w:divBdr>
        <w:top w:val="none" w:sz="0" w:space="0" w:color="auto"/>
        <w:left w:val="none" w:sz="0" w:space="0" w:color="auto"/>
        <w:bottom w:val="none" w:sz="0" w:space="0" w:color="auto"/>
        <w:right w:val="none" w:sz="0" w:space="0" w:color="auto"/>
      </w:divBdr>
    </w:div>
    <w:div w:id="571549070">
      <w:bodyDiv w:val="1"/>
      <w:marLeft w:val="0"/>
      <w:marRight w:val="0"/>
      <w:marTop w:val="0"/>
      <w:marBottom w:val="0"/>
      <w:divBdr>
        <w:top w:val="none" w:sz="0" w:space="0" w:color="auto"/>
        <w:left w:val="none" w:sz="0" w:space="0" w:color="auto"/>
        <w:bottom w:val="none" w:sz="0" w:space="0" w:color="auto"/>
        <w:right w:val="none" w:sz="0" w:space="0" w:color="auto"/>
      </w:divBdr>
    </w:div>
    <w:div w:id="605579334">
      <w:bodyDiv w:val="1"/>
      <w:marLeft w:val="0"/>
      <w:marRight w:val="0"/>
      <w:marTop w:val="0"/>
      <w:marBottom w:val="0"/>
      <w:divBdr>
        <w:top w:val="none" w:sz="0" w:space="0" w:color="auto"/>
        <w:left w:val="none" w:sz="0" w:space="0" w:color="auto"/>
        <w:bottom w:val="none" w:sz="0" w:space="0" w:color="auto"/>
        <w:right w:val="none" w:sz="0" w:space="0" w:color="auto"/>
      </w:divBdr>
      <w:divsChild>
        <w:div w:id="174078251">
          <w:marLeft w:val="0"/>
          <w:marRight w:val="0"/>
          <w:marTop w:val="0"/>
          <w:marBottom w:val="0"/>
          <w:divBdr>
            <w:top w:val="none" w:sz="0" w:space="0" w:color="auto"/>
            <w:left w:val="none" w:sz="0" w:space="0" w:color="auto"/>
            <w:bottom w:val="none" w:sz="0" w:space="0" w:color="auto"/>
            <w:right w:val="none" w:sz="0" w:space="0" w:color="auto"/>
          </w:divBdr>
        </w:div>
        <w:div w:id="538247363">
          <w:marLeft w:val="0"/>
          <w:marRight w:val="0"/>
          <w:marTop w:val="0"/>
          <w:marBottom w:val="0"/>
          <w:divBdr>
            <w:top w:val="none" w:sz="0" w:space="0" w:color="auto"/>
            <w:left w:val="none" w:sz="0" w:space="0" w:color="auto"/>
            <w:bottom w:val="none" w:sz="0" w:space="0" w:color="auto"/>
            <w:right w:val="none" w:sz="0" w:space="0" w:color="auto"/>
          </w:divBdr>
        </w:div>
        <w:div w:id="1134252688">
          <w:marLeft w:val="0"/>
          <w:marRight w:val="0"/>
          <w:marTop w:val="0"/>
          <w:marBottom w:val="0"/>
          <w:divBdr>
            <w:top w:val="none" w:sz="0" w:space="0" w:color="auto"/>
            <w:left w:val="none" w:sz="0" w:space="0" w:color="auto"/>
            <w:bottom w:val="none" w:sz="0" w:space="0" w:color="auto"/>
            <w:right w:val="none" w:sz="0" w:space="0" w:color="auto"/>
          </w:divBdr>
        </w:div>
        <w:div w:id="1273974063">
          <w:marLeft w:val="0"/>
          <w:marRight w:val="0"/>
          <w:marTop w:val="0"/>
          <w:marBottom w:val="0"/>
          <w:divBdr>
            <w:top w:val="none" w:sz="0" w:space="0" w:color="auto"/>
            <w:left w:val="none" w:sz="0" w:space="0" w:color="auto"/>
            <w:bottom w:val="none" w:sz="0" w:space="0" w:color="auto"/>
            <w:right w:val="none" w:sz="0" w:space="0" w:color="auto"/>
          </w:divBdr>
        </w:div>
      </w:divsChild>
    </w:div>
    <w:div w:id="614017500">
      <w:bodyDiv w:val="1"/>
      <w:marLeft w:val="0"/>
      <w:marRight w:val="0"/>
      <w:marTop w:val="0"/>
      <w:marBottom w:val="0"/>
      <w:divBdr>
        <w:top w:val="none" w:sz="0" w:space="0" w:color="auto"/>
        <w:left w:val="none" w:sz="0" w:space="0" w:color="auto"/>
        <w:bottom w:val="none" w:sz="0" w:space="0" w:color="auto"/>
        <w:right w:val="none" w:sz="0" w:space="0" w:color="auto"/>
      </w:divBdr>
    </w:div>
    <w:div w:id="616136576">
      <w:bodyDiv w:val="1"/>
      <w:marLeft w:val="0"/>
      <w:marRight w:val="0"/>
      <w:marTop w:val="0"/>
      <w:marBottom w:val="0"/>
      <w:divBdr>
        <w:top w:val="none" w:sz="0" w:space="0" w:color="auto"/>
        <w:left w:val="none" w:sz="0" w:space="0" w:color="auto"/>
        <w:bottom w:val="none" w:sz="0" w:space="0" w:color="auto"/>
        <w:right w:val="none" w:sz="0" w:space="0" w:color="auto"/>
      </w:divBdr>
    </w:div>
    <w:div w:id="647169567">
      <w:bodyDiv w:val="1"/>
      <w:marLeft w:val="0"/>
      <w:marRight w:val="0"/>
      <w:marTop w:val="0"/>
      <w:marBottom w:val="0"/>
      <w:divBdr>
        <w:top w:val="none" w:sz="0" w:space="0" w:color="auto"/>
        <w:left w:val="none" w:sz="0" w:space="0" w:color="auto"/>
        <w:bottom w:val="none" w:sz="0" w:space="0" w:color="auto"/>
        <w:right w:val="none" w:sz="0" w:space="0" w:color="auto"/>
      </w:divBdr>
    </w:div>
    <w:div w:id="656500648">
      <w:bodyDiv w:val="1"/>
      <w:marLeft w:val="0"/>
      <w:marRight w:val="0"/>
      <w:marTop w:val="0"/>
      <w:marBottom w:val="0"/>
      <w:divBdr>
        <w:top w:val="none" w:sz="0" w:space="0" w:color="auto"/>
        <w:left w:val="none" w:sz="0" w:space="0" w:color="auto"/>
        <w:bottom w:val="none" w:sz="0" w:space="0" w:color="auto"/>
        <w:right w:val="none" w:sz="0" w:space="0" w:color="auto"/>
      </w:divBdr>
    </w:div>
    <w:div w:id="688065270">
      <w:bodyDiv w:val="1"/>
      <w:marLeft w:val="0"/>
      <w:marRight w:val="0"/>
      <w:marTop w:val="0"/>
      <w:marBottom w:val="0"/>
      <w:divBdr>
        <w:top w:val="none" w:sz="0" w:space="0" w:color="auto"/>
        <w:left w:val="none" w:sz="0" w:space="0" w:color="auto"/>
        <w:bottom w:val="none" w:sz="0" w:space="0" w:color="auto"/>
        <w:right w:val="none" w:sz="0" w:space="0" w:color="auto"/>
      </w:divBdr>
    </w:div>
    <w:div w:id="727844489">
      <w:bodyDiv w:val="1"/>
      <w:marLeft w:val="0"/>
      <w:marRight w:val="0"/>
      <w:marTop w:val="0"/>
      <w:marBottom w:val="0"/>
      <w:divBdr>
        <w:top w:val="none" w:sz="0" w:space="0" w:color="auto"/>
        <w:left w:val="none" w:sz="0" w:space="0" w:color="auto"/>
        <w:bottom w:val="none" w:sz="0" w:space="0" w:color="auto"/>
        <w:right w:val="none" w:sz="0" w:space="0" w:color="auto"/>
      </w:divBdr>
    </w:div>
    <w:div w:id="737365496">
      <w:bodyDiv w:val="1"/>
      <w:marLeft w:val="0"/>
      <w:marRight w:val="0"/>
      <w:marTop w:val="0"/>
      <w:marBottom w:val="0"/>
      <w:divBdr>
        <w:top w:val="none" w:sz="0" w:space="0" w:color="auto"/>
        <w:left w:val="none" w:sz="0" w:space="0" w:color="auto"/>
        <w:bottom w:val="none" w:sz="0" w:space="0" w:color="auto"/>
        <w:right w:val="none" w:sz="0" w:space="0" w:color="auto"/>
      </w:divBdr>
      <w:divsChild>
        <w:div w:id="1524324526">
          <w:marLeft w:val="0"/>
          <w:marRight w:val="0"/>
          <w:marTop w:val="0"/>
          <w:marBottom w:val="0"/>
          <w:divBdr>
            <w:top w:val="none" w:sz="0" w:space="0" w:color="auto"/>
            <w:left w:val="none" w:sz="0" w:space="0" w:color="auto"/>
            <w:bottom w:val="none" w:sz="0" w:space="0" w:color="auto"/>
            <w:right w:val="none" w:sz="0" w:space="0" w:color="auto"/>
          </w:divBdr>
          <w:divsChild>
            <w:div w:id="460656129">
              <w:marLeft w:val="0"/>
              <w:marRight w:val="0"/>
              <w:marTop w:val="0"/>
              <w:marBottom w:val="0"/>
              <w:divBdr>
                <w:top w:val="none" w:sz="0" w:space="0" w:color="auto"/>
                <w:left w:val="none" w:sz="0" w:space="0" w:color="auto"/>
                <w:bottom w:val="none" w:sz="0" w:space="0" w:color="auto"/>
                <w:right w:val="none" w:sz="0" w:space="0" w:color="auto"/>
              </w:divBdr>
              <w:divsChild>
                <w:div w:id="1125732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9568254">
      <w:bodyDiv w:val="1"/>
      <w:marLeft w:val="0"/>
      <w:marRight w:val="0"/>
      <w:marTop w:val="0"/>
      <w:marBottom w:val="0"/>
      <w:divBdr>
        <w:top w:val="none" w:sz="0" w:space="0" w:color="auto"/>
        <w:left w:val="none" w:sz="0" w:space="0" w:color="auto"/>
        <w:bottom w:val="none" w:sz="0" w:space="0" w:color="auto"/>
        <w:right w:val="none" w:sz="0" w:space="0" w:color="auto"/>
      </w:divBdr>
    </w:div>
    <w:div w:id="780876135">
      <w:bodyDiv w:val="1"/>
      <w:marLeft w:val="0"/>
      <w:marRight w:val="0"/>
      <w:marTop w:val="0"/>
      <w:marBottom w:val="0"/>
      <w:divBdr>
        <w:top w:val="none" w:sz="0" w:space="0" w:color="auto"/>
        <w:left w:val="none" w:sz="0" w:space="0" w:color="auto"/>
        <w:bottom w:val="none" w:sz="0" w:space="0" w:color="auto"/>
        <w:right w:val="none" w:sz="0" w:space="0" w:color="auto"/>
      </w:divBdr>
      <w:divsChild>
        <w:div w:id="1581981042">
          <w:marLeft w:val="0"/>
          <w:marRight w:val="0"/>
          <w:marTop w:val="0"/>
          <w:marBottom w:val="0"/>
          <w:divBdr>
            <w:top w:val="none" w:sz="0" w:space="0" w:color="auto"/>
            <w:left w:val="none" w:sz="0" w:space="0" w:color="auto"/>
            <w:bottom w:val="none" w:sz="0" w:space="0" w:color="auto"/>
            <w:right w:val="none" w:sz="0" w:space="0" w:color="auto"/>
          </w:divBdr>
          <w:divsChild>
            <w:div w:id="891042345">
              <w:marLeft w:val="0"/>
              <w:marRight w:val="0"/>
              <w:marTop w:val="118"/>
              <w:marBottom w:val="0"/>
              <w:divBdr>
                <w:top w:val="single" w:sz="8" w:space="6" w:color="666666"/>
                <w:left w:val="none" w:sz="0" w:space="0" w:color="auto"/>
                <w:bottom w:val="none" w:sz="0" w:space="0" w:color="auto"/>
                <w:right w:val="none" w:sz="0" w:space="0" w:color="auto"/>
              </w:divBdr>
            </w:div>
          </w:divsChild>
        </w:div>
      </w:divsChild>
    </w:div>
    <w:div w:id="800079260">
      <w:bodyDiv w:val="1"/>
      <w:marLeft w:val="0"/>
      <w:marRight w:val="0"/>
      <w:marTop w:val="0"/>
      <w:marBottom w:val="0"/>
      <w:divBdr>
        <w:top w:val="none" w:sz="0" w:space="0" w:color="auto"/>
        <w:left w:val="none" w:sz="0" w:space="0" w:color="auto"/>
        <w:bottom w:val="none" w:sz="0" w:space="0" w:color="auto"/>
        <w:right w:val="none" w:sz="0" w:space="0" w:color="auto"/>
      </w:divBdr>
    </w:div>
    <w:div w:id="800924015">
      <w:bodyDiv w:val="1"/>
      <w:marLeft w:val="0"/>
      <w:marRight w:val="0"/>
      <w:marTop w:val="0"/>
      <w:marBottom w:val="0"/>
      <w:divBdr>
        <w:top w:val="none" w:sz="0" w:space="0" w:color="auto"/>
        <w:left w:val="none" w:sz="0" w:space="0" w:color="auto"/>
        <w:bottom w:val="none" w:sz="0" w:space="0" w:color="auto"/>
        <w:right w:val="none" w:sz="0" w:space="0" w:color="auto"/>
      </w:divBdr>
    </w:div>
    <w:div w:id="864100872">
      <w:bodyDiv w:val="1"/>
      <w:marLeft w:val="0"/>
      <w:marRight w:val="0"/>
      <w:marTop w:val="0"/>
      <w:marBottom w:val="0"/>
      <w:divBdr>
        <w:top w:val="none" w:sz="0" w:space="0" w:color="auto"/>
        <w:left w:val="none" w:sz="0" w:space="0" w:color="auto"/>
        <w:bottom w:val="none" w:sz="0" w:space="0" w:color="auto"/>
        <w:right w:val="none" w:sz="0" w:space="0" w:color="auto"/>
      </w:divBdr>
    </w:div>
    <w:div w:id="865680025">
      <w:bodyDiv w:val="1"/>
      <w:marLeft w:val="0"/>
      <w:marRight w:val="0"/>
      <w:marTop w:val="0"/>
      <w:marBottom w:val="0"/>
      <w:divBdr>
        <w:top w:val="none" w:sz="0" w:space="0" w:color="auto"/>
        <w:left w:val="none" w:sz="0" w:space="0" w:color="auto"/>
        <w:bottom w:val="none" w:sz="0" w:space="0" w:color="auto"/>
        <w:right w:val="none" w:sz="0" w:space="0" w:color="auto"/>
      </w:divBdr>
    </w:div>
    <w:div w:id="873806668">
      <w:bodyDiv w:val="1"/>
      <w:marLeft w:val="0"/>
      <w:marRight w:val="0"/>
      <w:marTop w:val="0"/>
      <w:marBottom w:val="0"/>
      <w:divBdr>
        <w:top w:val="none" w:sz="0" w:space="0" w:color="auto"/>
        <w:left w:val="none" w:sz="0" w:space="0" w:color="auto"/>
        <w:bottom w:val="none" w:sz="0" w:space="0" w:color="auto"/>
        <w:right w:val="none" w:sz="0" w:space="0" w:color="auto"/>
      </w:divBdr>
    </w:div>
    <w:div w:id="911893208">
      <w:bodyDiv w:val="1"/>
      <w:marLeft w:val="0"/>
      <w:marRight w:val="0"/>
      <w:marTop w:val="0"/>
      <w:marBottom w:val="0"/>
      <w:divBdr>
        <w:top w:val="none" w:sz="0" w:space="0" w:color="auto"/>
        <w:left w:val="none" w:sz="0" w:space="0" w:color="auto"/>
        <w:bottom w:val="none" w:sz="0" w:space="0" w:color="auto"/>
        <w:right w:val="none" w:sz="0" w:space="0" w:color="auto"/>
      </w:divBdr>
    </w:div>
    <w:div w:id="924072551">
      <w:bodyDiv w:val="1"/>
      <w:marLeft w:val="0"/>
      <w:marRight w:val="0"/>
      <w:marTop w:val="0"/>
      <w:marBottom w:val="0"/>
      <w:divBdr>
        <w:top w:val="none" w:sz="0" w:space="0" w:color="auto"/>
        <w:left w:val="none" w:sz="0" w:space="0" w:color="auto"/>
        <w:bottom w:val="none" w:sz="0" w:space="0" w:color="auto"/>
        <w:right w:val="none" w:sz="0" w:space="0" w:color="auto"/>
      </w:divBdr>
    </w:div>
    <w:div w:id="941064068">
      <w:bodyDiv w:val="1"/>
      <w:marLeft w:val="0"/>
      <w:marRight w:val="0"/>
      <w:marTop w:val="0"/>
      <w:marBottom w:val="0"/>
      <w:divBdr>
        <w:top w:val="none" w:sz="0" w:space="0" w:color="auto"/>
        <w:left w:val="none" w:sz="0" w:space="0" w:color="auto"/>
        <w:bottom w:val="none" w:sz="0" w:space="0" w:color="auto"/>
        <w:right w:val="none" w:sz="0" w:space="0" w:color="auto"/>
      </w:divBdr>
    </w:div>
    <w:div w:id="960183393">
      <w:bodyDiv w:val="1"/>
      <w:marLeft w:val="0"/>
      <w:marRight w:val="0"/>
      <w:marTop w:val="0"/>
      <w:marBottom w:val="0"/>
      <w:divBdr>
        <w:top w:val="none" w:sz="0" w:space="0" w:color="auto"/>
        <w:left w:val="none" w:sz="0" w:space="0" w:color="auto"/>
        <w:bottom w:val="none" w:sz="0" w:space="0" w:color="auto"/>
        <w:right w:val="none" w:sz="0" w:space="0" w:color="auto"/>
      </w:divBdr>
    </w:div>
    <w:div w:id="968823977">
      <w:bodyDiv w:val="1"/>
      <w:marLeft w:val="0"/>
      <w:marRight w:val="0"/>
      <w:marTop w:val="0"/>
      <w:marBottom w:val="0"/>
      <w:divBdr>
        <w:top w:val="none" w:sz="0" w:space="0" w:color="auto"/>
        <w:left w:val="none" w:sz="0" w:space="0" w:color="auto"/>
        <w:bottom w:val="none" w:sz="0" w:space="0" w:color="auto"/>
        <w:right w:val="none" w:sz="0" w:space="0" w:color="auto"/>
      </w:divBdr>
    </w:div>
    <w:div w:id="972709166">
      <w:bodyDiv w:val="1"/>
      <w:marLeft w:val="0"/>
      <w:marRight w:val="0"/>
      <w:marTop w:val="0"/>
      <w:marBottom w:val="0"/>
      <w:divBdr>
        <w:top w:val="none" w:sz="0" w:space="0" w:color="auto"/>
        <w:left w:val="none" w:sz="0" w:space="0" w:color="auto"/>
        <w:bottom w:val="none" w:sz="0" w:space="0" w:color="auto"/>
        <w:right w:val="none" w:sz="0" w:space="0" w:color="auto"/>
      </w:divBdr>
    </w:div>
    <w:div w:id="996307210">
      <w:bodyDiv w:val="1"/>
      <w:marLeft w:val="0"/>
      <w:marRight w:val="0"/>
      <w:marTop w:val="0"/>
      <w:marBottom w:val="0"/>
      <w:divBdr>
        <w:top w:val="none" w:sz="0" w:space="0" w:color="auto"/>
        <w:left w:val="none" w:sz="0" w:space="0" w:color="auto"/>
        <w:bottom w:val="none" w:sz="0" w:space="0" w:color="auto"/>
        <w:right w:val="none" w:sz="0" w:space="0" w:color="auto"/>
      </w:divBdr>
    </w:div>
    <w:div w:id="999965723">
      <w:bodyDiv w:val="1"/>
      <w:marLeft w:val="0"/>
      <w:marRight w:val="0"/>
      <w:marTop w:val="0"/>
      <w:marBottom w:val="0"/>
      <w:divBdr>
        <w:top w:val="none" w:sz="0" w:space="0" w:color="auto"/>
        <w:left w:val="none" w:sz="0" w:space="0" w:color="auto"/>
        <w:bottom w:val="none" w:sz="0" w:space="0" w:color="auto"/>
        <w:right w:val="none" w:sz="0" w:space="0" w:color="auto"/>
      </w:divBdr>
    </w:div>
    <w:div w:id="1000893337">
      <w:bodyDiv w:val="1"/>
      <w:marLeft w:val="0"/>
      <w:marRight w:val="0"/>
      <w:marTop w:val="0"/>
      <w:marBottom w:val="0"/>
      <w:divBdr>
        <w:top w:val="none" w:sz="0" w:space="0" w:color="auto"/>
        <w:left w:val="none" w:sz="0" w:space="0" w:color="auto"/>
        <w:bottom w:val="none" w:sz="0" w:space="0" w:color="auto"/>
        <w:right w:val="none" w:sz="0" w:space="0" w:color="auto"/>
      </w:divBdr>
      <w:divsChild>
        <w:div w:id="416437646">
          <w:marLeft w:val="0"/>
          <w:marRight w:val="0"/>
          <w:marTop w:val="0"/>
          <w:marBottom w:val="0"/>
          <w:divBdr>
            <w:top w:val="none" w:sz="0" w:space="0" w:color="auto"/>
            <w:left w:val="none" w:sz="0" w:space="0" w:color="auto"/>
            <w:bottom w:val="none" w:sz="0" w:space="0" w:color="auto"/>
            <w:right w:val="none" w:sz="0" w:space="0" w:color="auto"/>
          </w:divBdr>
        </w:div>
        <w:div w:id="1147626300">
          <w:marLeft w:val="0"/>
          <w:marRight w:val="0"/>
          <w:marTop w:val="0"/>
          <w:marBottom w:val="0"/>
          <w:divBdr>
            <w:top w:val="none" w:sz="0" w:space="0" w:color="auto"/>
            <w:left w:val="none" w:sz="0" w:space="0" w:color="auto"/>
            <w:bottom w:val="none" w:sz="0" w:space="0" w:color="auto"/>
            <w:right w:val="none" w:sz="0" w:space="0" w:color="auto"/>
          </w:divBdr>
        </w:div>
        <w:div w:id="1892887420">
          <w:marLeft w:val="0"/>
          <w:marRight w:val="0"/>
          <w:marTop w:val="0"/>
          <w:marBottom w:val="0"/>
          <w:divBdr>
            <w:top w:val="none" w:sz="0" w:space="0" w:color="auto"/>
            <w:left w:val="none" w:sz="0" w:space="0" w:color="auto"/>
            <w:bottom w:val="none" w:sz="0" w:space="0" w:color="auto"/>
            <w:right w:val="none" w:sz="0" w:space="0" w:color="auto"/>
          </w:divBdr>
        </w:div>
        <w:div w:id="2078550746">
          <w:marLeft w:val="0"/>
          <w:marRight w:val="0"/>
          <w:marTop w:val="0"/>
          <w:marBottom w:val="0"/>
          <w:divBdr>
            <w:top w:val="none" w:sz="0" w:space="0" w:color="auto"/>
            <w:left w:val="none" w:sz="0" w:space="0" w:color="auto"/>
            <w:bottom w:val="none" w:sz="0" w:space="0" w:color="auto"/>
            <w:right w:val="none" w:sz="0" w:space="0" w:color="auto"/>
          </w:divBdr>
        </w:div>
      </w:divsChild>
    </w:div>
    <w:div w:id="1033731317">
      <w:bodyDiv w:val="1"/>
      <w:marLeft w:val="0"/>
      <w:marRight w:val="0"/>
      <w:marTop w:val="0"/>
      <w:marBottom w:val="0"/>
      <w:divBdr>
        <w:top w:val="none" w:sz="0" w:space="0" w:color="auto"/>
        <w:left w:val="none" w:sz="0" w:space="0" w:color="auto"/>
        <w:bottom w:val="none" w:sz="0" w:space="0" w:color="auto"/>
        <w:right w:val="none" w:sz="0" w:space="0" w:color="auto"/>
      </w:divBdr>
    </w:div>
    <w:div w:id="1044713965">
      <w:bodyDiv w:val="1"/>
      <w:marLeft w:val="0"/>
      <w:marRight w:val="0"/>
      <w:marTop w:val="0"/>
      <w:marBottom w:val="0"/>
      <w:divBdr>
        <w:top w:val="none" w:sz="0" w:space="0" w:color="auto"/>
        <w:left w:val="none" w:sz="0" w:space="0" w:color="auto"/>
        <w:bottom w:val="none" w:sz="0" w:space="0" w:color="auto"/>
        <w:right w:val="none" w:sz="0" w:space="0" w:color="auto"/>
      </w:divBdr>
      <w:divsChild>
        <w:div w:id="585111929">
          <w:marLeft w:val="0"/>
          <w:marRight w:val="0"/>
          <w:marTop w:val="0"/>
          <w:marBottom w:val="0"/>
          <w:divBdr>
            <w:top w:val="none" w:sz="0" w:space="0" w:color="auto"/>
            <w:left w:val="none" w:sz="0" w:space="0" w:color="auto"/>
            <w:bottom w:val="none" w:sz="0" w:space="0" w:color="auto"/>
            <w:right w:val="none" w:sz="0" w:space="0" w:color="auto"/>
          </w:divBdr>
          <w:divsChild>
            <w:div w:id="953823997">
              <w:marLeft w:val="0"/>
              <w:marRight w:val="0"/>
              <w:marTop w:val="0"/>
              <w:marBottom w:val="0"/>
              <w:divBdr>
                <w:top w:val="none" w:sz="0" w:space="0" w:color="auto"/>
                <w:left w:val="none" w:sz="0" w:space="0" w:color="auto"/>
                <w:bottom w:val="none" w:sz="0" w:space="0" w:color="auto"/>
                <w:right w:val="none" w:sz="0" w:space="0" w:color="auto"/>
              </w:divBdr>
              <w:divsChild>
                <w:div w:id="1644579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9500237">
      <w:bodyDiv w:val="1"/>
      <w:marLeft w:val="0"/>
      <w:marRight w:val="0"/>
      <w:marTop w:val="0"/>
      <w:marBottom w:val="0"/>
      <w:divBdr>
        <w:top w:val="none" w:sz="0" w:space="0" w:color="auto"/>
        <w:left w:val="none" w:sz="0" w:space="0" w:color="auto"/>
        <w:bottom w:val="none" w:sz="0" w:space="0" w:color="auto"/>
        <w:right w:val="none" w:sz="0" w:space="0" w:color="auto"/>
      </w:divBdr>
    </w:div>
    <w:div w:id="1081175926">
      <w:bodyDiv w:val="1"/>
      <w:marLeft w:val="0"/>
      <w:marRight w:val="0"/>
      <w:marTop w:val="0"/>
      <w:marBottom w:val="0"/>
      <w:divBdr>
        <w:top w:val="none" w:sz="0" w:space="0" w:color="auto"/>
        <w:left w:val="none" w:sz="0" w:space="0" w:color="auto"/>
        <w:bottom w:val="none" w:sz="0" w:space="0" w:color="auto"/>
        <w:right w:val="none" w:sz="0" w:space="0" w:color="auto"/>
      </w:divBdr>
    </w:div>
    <w:div w:id="1084572277">
      <w:bodyDiv w:val="1"/>
      <w:marLeft w:val="0"/>
      <w:marRight w:val="0"/>
      <w:marTop w:val="0"/>
      <w:marBottom w:val="0"/>
      <w:divBdr>
        <w:top w:val="none" w:sz="0" w:space="0" w:color="auto"/>
        <w:left w:val="none" w:sz="0" w:space="0" w:color="auto"/>
        <w:bottom w:val="none" w:sz="0" w:space="0" w:color="auto"/>
        <w:right w:val="none" w:sz="0" w:space="0" w:color="auto"/>
      </w:divBdr>
    </w:div>
    <w:div w:id="1109933951">
      <w:bodyDiv w:val="1"/>
      <w:marLeft w:val="0"/>
      <w:marRight w:val="0"/>
      <w:marTop w:val="0"/>
      <w:marBottom w:val="0"/>
      <w:divBdr>
        <w:top w:val="none" w:sz="0" w:space="0" w:color="auto"/>
        <w:left w:val="none" w:sz="0" w:space="0" w:color="auto"/>
        <w:bottom w:val="none" w:sz="0" w:space="0" w:color="auto"/>
        <w:right w:val="none" w:sz="0" w:space="0" w:color="auto"/>
      </w:divBdr>
    </w:div>
    <w:div w:id="1112745424">
      <w:bodyDiv w:val="1"/>
      <w:marLeft w:val="0"/>
      <w:marRight w:val="0"/>
      <w:marTop w:val="0"/>
      <w:marBottom w:val="0"/>
      <w:divBdr>
        <w:top w:val="none" w:sz="0" w:space="0" w:color="auto"/>
        <w:left w:val="none" w:sz="0" w:space="0" w:color="auto"/>
        <w:bottom w:val="none" w:sz="0" w:space="0" w:color="auto"/>
        <w:right w:val="none" w:sz="0" w:space="0" w:color="auto"/>
      </w:divBdr>
    </w:div>
    <w:div w:id="1127430963">
      <w:bodyDiv w:val="1"/>
      <w:marLeft w:val="0"/>
      <w:marRight w:val="0"/>
      <w:marTop w:val="0"/>
      <w:marBottom w:val="0"/>
      <w:divBdr>
        <w:top w:val="none" w:sz="0" w:space="0" w:color="auto"/>
        <w:left w:val="none" w:sz="0" w:space="0" w:color="auto"/>
        <w:bottom w:val="none" w:sz="0" w:space="0" w:color="auto"/>
        <w:right w:val="none" w:sz="0" w:space="0" w:color="auto"/>
      </w:divBdr>
    </w:div>
    <w:div w:id="1149371467">
      <w:bodyDiv w:val="1"/>
      <w:marLeft w:val="0"/>
      <w:marRight w:val="0"/>
      <w:marTop w:val="0"/>
      <w:marBottom w:val="0"/>
      <w:divBdr>
        <w:top w:val="none" w:sz="0" w:space="0" w:color="auto"/>
        <w:left w:val="none" w:sz="0" w:space="0" w:color="auto"/>
        <w:bottom w:val="none" w:sz="0" w:space="0" w:color="auto"/>
        <w:right w:val="none" w:sz="0" w:space="0" w:color="auto"/>
      </w:divBdr>
    </w:div>
    <w:div w:id="1160075716">
      <w:bodyDiv w:val="1"/>
      <w:marLeft w:val="0"/>
      <w:marRight w:val="0"/>
      <w:marTop w:val="0"/>
      <w:marBottom w:val="0"/>
      <w:divBdr>
        <w:top w:val="none" w:sz="0" w:space="0" w:color="auto"/>
        <w:left w:val="none" w:sz="0" w:space="0" w:color="auto"/>
        <w:bottom w:val="none" w:sz="0" w:space="0" w:color="auto"/>
        <w:right w:val="none" w:sz="0" w:space="0" w:color="auto"/>
      </w:divBdr>
    </w:div>
    <w:div w:id="1163857920">
      <w:bodyDiv w:val="1"/>
      <w:marLeft w:val="0"/>
      <w:marRight w:val="0"/>
      <w:marTop w:val="0"/>
      <w:marBottom w:val="0"/>
      <w:divBdr>
        <w:top w:val="none" w:sz="0" w:space="0" w:color="auto"/>
        <w:left w:val="none" w:sz="0" w:space="0" w:color="auto"/>
        <w:bottom w:val="none" w:sz="0" w:space="0" w:color="auto"/>
        <w:right w:val="none" w:sz="0" w:space="0" w:color="auto"/>
      </w:divBdr>
    </w:div>
    <w:div w:id="1167210519">
      <w:bodyDiv w:val="1"/>
      <w:marLeft w:val="0"/>
      <w:marRight w:val="0"/>
      <w:marTop w:val="0"/>
      <w:marBottom w:val="0"/>
      <w:divBdr>
        <w:top w:val="none" w:sz="0" w:space="0" w:color="auto"/>
        <w:left w:val="none" w:sz="0" w:space="0" w:color="auto"/>
        <w:bottom w:val="none" w:sz="0" w:space="0" w:color="auto"/>
        <w:right w:val="none" w:sz="0" w:space="0" w:color="auto"/>
      </w:divBdr>
    </w:div>
    <w:div w:id="1172643022">
      <w:bodyDiv w:val="1"/>
      <w:marLeft w:val="0"/>
      <w:marRight w:val="0"/>
      <w:marTop w:val="0"/>
      <w:marBottom w:val="0"/>
      <w:divBdr>
        <w:top w:val="none" w:sz="0" w:space="0" w:color="auto"/>
        <w:left w:val="none" w:sz="0" w:space="0" w:color="auto"/>
        <w:bottom w:val="none" w:sz="0" w:space="0" w:color="auto"/>
        <w:right w:val="none" w:sz="0" w:space="0" w:color="auto"/>
      </w:divBdr>
    </w:div>
    <w:div w:id="1176849207">
      <w:bodyDiv w:val="1"/>
      <w:marLeft w:val="0"/>
      <w:marRight w:val="0"/>
      <w:marTop w:val="0"/>
      <w:marBottom w:val="0"/>
      <w:divBdr>
        <w:top w:val="none" w:sz="0" w:space="0" w:color="auto"/>
        <w:left w:val="none" w:sz="0" w:space="0" w:color="auto"/>
        <w:bottom w:val="none" w:sz="0" w:space="0" w:color="auto"/>
        <w:right w:val="none" w:sz="0" w:space="0" w:color="auto"/>
      </w:divBdr>
    </w:div>
    <w:div w:id="1243640535">
      <w:bodyDiv w:val="1"/>
      <w:marLeft w:val="0"/>
      <w:marRight w:val="0"/>
      <w:marTop w:val="0"/>
      <w:marBottom w:val="0"/>
      <w:divBdr>
        <w:top w:val="none" w:sz="0" w:space="0" w:color="auto"/>
        <w:left w:val="none" w:sz="0" w:space="0" w:color="auto"/>
        <w:bottom w:val="none" w:sz="0" w:space="0" w:color="auto"/>
        <w:right w:val="none" w:sz="0" w:space="0" w:color="auto"/>
      </w:divBdr>
    </w:div>
    <w:div w:id="1245265415">
      <w:bodyDiv w:val="1"/>
      <w:marLeft w:val="0"/>
      <w:marRight w:val="0"/>
      <w:marTop w:val="0"/>
      <w:marBottom w:val="0"/>
      <w:divBdr>
        <w:top w:val="none" w:sz="0" w:space="0" w:color="auto"/>
        <w:left w:val="none" w:sz="0" w:space="0" w:color="auto"/>
        <w:bottom w:val="none" w:sz="0" w:space="0" w:color="auto"/>
        <w:right w:val="none" w:sz="0" w:space="0" w:color="auto"/>
      </w:divBdr>
    </w:div>
    <w:div w:id="1247112365">
      <w:bodyDiv w:val="1"/>
      <w:marLeft w:val="0"/>
      <w:marRight w:val="0"/>
      <w:marTop w:val="0"/>
      <w:marBottom w:val="0"/>
      <w:divBdr>
        <w:top w:val="none" w:sz="0" w:space="0" w:color="auto"/>
        <w:left w:val="none" w:sz="0" w:space="0" w:color="auto"/>
        <w:bottom w:val="none" w:sz="0" w:space="0" w:color="auto"/>
        <w:right w:val="none" w:sz="0" w:space="0" w:color="auto"/>
      </w:divBdr>
    </w:div>
    <w:div w:id="1247766021">
      <w:bodyDiv w:val="1"/>
      <w:marLeft w:val="0"/>
      <w:marRight w:val="0"/>
      <w:marTop w:val="0"/>
      <w:marBottom w:val="0"/>
      <w:divBdr>
        <w:top w:val="none" w:sz="0" w:space="0" w:color="auto"/>
        <w:left w:val="none" w:sz="0" w:space="0" w:color="auto"/>
        <w:bottom w:val="none" w:sz="0" w:space="0" w:color="auto"/>
        <w:right w:val="none" w:sz="0" w:space="0" w:color="auto"/>
      </w:divBdr>
    </w:div>
    <w:div w:id="1256404182">
      <w:bodyDiv w:val="1"/>
      <w:marLeft w:val="0"/>
      <w:marRight w:val="0"/>
      <w:marTop w:val="0"/>
      <w:marBottom w:val="0"/>
      <w:divBdr>
        <w:top w:val="none" w:sz="0" w:space="0" w:color="auto"/>
        <w:left w:val="none" w:sz="0" w:space="0" w:color="auto"/>
        <w:bottom w:val="none" w:sz="0" w:space="0" w:color="auto"/>
        <w:right w:val="none" w:sz="0" w:space="0" w:color="auto"/>
      </w:divBdr>
    </w:div>
    <w:div w:id="1259173208">
      <w:bodyDiv w:val="1"/>
      <w:marLeft w:val="0"/>
      <w:marRight w:val="0"/>
      <w:marTop w:val="0"/>
      <w:marBottom w:val="0"/>
      <w:divBdr>
        <w:top w:val="none" w:sz="0" w:space="0" w:color="auto"/>
        <w:left w:val="none" w:sz="0" w:space="0" w:color="auto"/>
        <w:bottom w:val="none" w:sz="0" w:space="0" w:color="auto"/>
        <w:right w:val="none" w:sz="0" w:space="0" w:color="auto"/>
      </w:divBdr>
    </w:div>
    <w:div w:id="1316714758">
      <w:bodyDiv w:val="1"/>
      <w:marLeft w:val="0"/>
      <w:marRight w:val="0"/>
      <w:marTop w:val="0"/>
      <w:marBottom w:val="0"/>
      <w:divBdr>
        <w:top w:val="none" w:sz="0" w:space="0" w:color="auto"/>
        <w:left w:val="none" w:sz="0" w:space="0" w:color="auto"/>
        <w:bottom w:val="none" w:sz="0" w:space="0" w:color="auto"/>
        <w:right w:val="none" w:sz="0" w:space="0" w:color="auto"/>
      </w:divBdr>
    </w:div>
    <w:div w:id="1317881738">
      <w:bodyDiv w:val="1"/>
      <w:marLeft w:val="0"/>
      <w:marRight w:val="0"/>
      <w:marTop w:val="0"/>
      <w:marBottom w:val="0"/>
      <w:divBdr>
        <w:top w:val="none" w:sz="0" w:space="0" w:color="auto"/>
        <w:left w:val="none" w:sz="0" w:space="0" w:color="auto"/>
        <w:bottom w:val="none" w:sz="0" w:space="0" w:color="auto"/>
        <w:right w:val="none" w:sz="0" w:space="0" w:color="auto"/>
      </w:divBdr>
      <w:divsChild>
        <w:div w:id="64187534">
          <w:marLeft w:val="0"/>
          <w:marRight w:val="0"/>
          <w:marTop w:val="0"/>
          <w:marBottom w:val="0"/>
          <w:divBdr>
            <w:top w:val="none" w:sz="0" w:space="0" w:color="auto"/>
            <w:left w:val="none" w:sz="0" w:space="0" w:color="auto"/>
            <w:bottom w:val="none" w:sz="0" w:space="0" w:color="auto"/>
            <w:right w:val="none" w:sz="0" w:space="0" w:color="auto"/>
          </w:divBdr>
        </w:div>
        <w:div w:id="452216055">
          <w:marLeft w:val="0"/>
          <w:marRight w:val="0"/>
          <w:marTop w:val="0"/>
          <w:marBottom w:val="0"/>
          <w:divBdr>
            <w:top w:val="none" w:sz="0" w:space="0" w:color="auto"/>
            <w:left w:val="none" w:sz="0" w:space="0" w:color="auto"/>
            <w:bottom w:val="none" w:sz="0" w:space="0" w:color="auto"/>
            <w:right w:val="none" w:sz="0" w:space="0" w:color="auto"/>
          </w:divBdr>
        </w:div>
        <w:div w:id="578174187">
          <w:marLeft w:val="0"/>
          <w:marRight w:val="0"/>
          <w:marTop w:val="0"/>
          <w:marBottom w:val="0"/>
          <w:divBdr>
            <w:top w:val="none" w:sz="0" w:space="0" w:color="auto"/>
            <w:left w:val="none" w:sz="0" w:space="0" w:color="auto"/>
            <w:bottom w:val="none" w:sz="0" w:space="0" w:color="auto"/>
            <w:right w:val="none" w:sz="0" w:space="0" w:color="auto"/>
          </w:divBdr>
        </w:div>
        <w:div w:id="703945217">
          <w:marLeft w:val="0"/>
          <w:marRight w:val="0"/>
          <w:marTop w:val="0"/>
          <w:marBottom w:val="0"/>
          <w:divBdr>
            <w:top w:val="none" w:sz="0" w:space="0" w:color="auto"/>
            <w:left w:val="none" w:sz="0" w:space="0" w:color="auto"/>
            <w:bottom w:val="none" w:sz="0" w:space="0" w:color="auto"/>
            <w:right w:val="none" w:sz="0" w:space="0" w:color="auto"/>
          </w:divBdr>
        </w:div>
        <w:div w:id="788353217">
          <w:marLeft w:val="0"/>
          <w:marRight w:val="0"/>
          <w:marTop w:val="0"/>
          <w:marBottom w:val="0"/>
          <w:divBdr>
            <w:top w:val="none" w:sz="0" w:space="0" w:color="auto"/>
            <w:left w:val="none" w:sz="0" w:space="0" w:color="auto"/>
            <w:bottom w:val="none" w:sz="0" w:space="0" w:color="auto"/>
            <w:right w:val="none" w:sz="0" w:space="0" w:color="auto"/>
          </w:divBdr>
        </w:div>
        <w:div w:id="909005019">
          <w:marLeft w:val="0"/>
          <w:marRight w:val="0"/>
          <w:marTop w:val="0"/>
          <w:marBottom w:val="0"/>
          <w:divBdr>
            <w:top w:val="none" w:sz="0" w:space="0" w:color="auto"/>
            <w:left w:val="none" w:sz="0" w:space="0" w:color="auto"/>
            <w:bottom w:val="none" w:sz="0" w:space="0" w:color="auto"/>
            <w:right w:val="none" w:sz="0" w:space="0" w:color="auto"/>
          </w:divBdr>
        </w:div>
        <w:div w:id="1023168617">
          <w:marLeft w:val="0"/>
          <w:marRight w:val="0"/>
          <w:marTop w:val="0"/>
          <w:marBottom w:val="0"/>
          <w:divBdr>
            <w:top w:val="none" w:sz="0" w:space="0" w:color="auto"/>
            <w:left w:val="none" w:sz="0" w:space="0" w:color="auto"/>
            <w:bottom w:val="none" w:sz="0" w:space="0" w:color="auto"/>
            <w:right w:val="none" w:sz="0" w:space="0" w:color="auto"/>
          </w:divBdr>
        </w:div>
        <w:div w:id="1568805632">
          <w:marLeft w:val="0"/>
          <w:marRight w:val="0"/>
          <w:marTop w:val="0"/>
          <w:marBottom w:val="0"/>
          <w:divBdr>
            <w:top w:val="none" w:sz="0" w:space="0" w:color="auto"/>
            <w:left w:val="none" w:sz="0" w:space="0" w:color="auto"/>
            <w:bottom w:val="none" w:sz="0" w:space="0" w:color="auto"/>
            <w:right w:val="none" w:sz="0" w:space="0" w:color="auto"/>
          </w:divBdr>
        </w:div>
        <w:div w:id="1623031435">
          <w:marLeft w:val="0"/>
          <w:marRight w:val="0"/>
          <w:marTop w:val="0"/>
          <w:marBottom w:val="0"/>
          <w:divBdr>
            <w:top w:val="none" w:sz="0" w:space="0" w:color="auto"/>
            <w:left w:val="none" w:sz="0" w:space="0" w:color="auto"/>
            <w:bottom w:val="none" w:sz="0" w:space="0" w:color="auto"/>
            <w:right w:val="none" w:sz="0" w:space="0" w:color="auto"/>
          </w:divBdr>
        </w:div>
        <w:div w:id="1645889329">
          <w:marLeft w:val="0"/>
          <w:marRight w:val="0"/>
          <w:marTop w:val="0"/>
          <w:marBottom w:val="0"/>
          <w:divBdr>
            <w:top w:val="none" w:sz="0" w:space="0" w:color="auto"/>
            <w:left w:val="none" w:sz="0" w:space="0" w:color="auto"/>
            <w:bottom w:val="none" w:sz="0" w:space="0" w:color="auto"/>
            <w:right w:val="none" w:sz="0" w:space="0" w:color="auto"/>
          </w:divBdr>
        </w:div>
        <w:div w:id="1650133202">
          <w:marLeft w:val="0"/>
          <w:marRight w:val="0"/>
          <w:marTop w:val="0"/>
          <w:marBottom w:val="0"/>
          <w:divBdr>
            <w:top w:val="none" w:sz="0" w:space="0" w:color="auto"/>
            <w:left w:val="none" w:sz="0" w:space="0" w:color="auto"/>
            <w:bottom w:val="none" w:sz="0" w:space="0" w:color="auto"/>
            <w:right w:val="none" w:sz="0" w:space="0" w:color="auto"/>
          </w:divBdr>
        </w:div>
        <w:div w:id="1668748722">
          <w:marLeft w:val="0"/>
          <w:marRight w:val="0"/>
          <w:marTop w:val="0"/>
          <w:marBottom w:val="0"/>
          <w:divBdr>
            <w:top w:val="none" w:sz="0" w:space="0" w:color="auto"/>
            <w:left w:val="none" w:sz="0" w:space="0" w:color="auto"/>
            <w:bottom w:val="none" w:sz="0" w:space="0" w:color="auto"/>
            <w:right w:val="none" w:sz="0" w:space="0" w:color="auto"/>
          </w:divBdr>
        </w:div>
        <w:div w:id="1768693705">
          <w:marLeft w:val="0"/>
          <w:marRight w:val="0"/>
          <w:marTop w:val="0"/>
          <w:marBottom w:val="0"/>
          <w:divBdr>
            <w:top w:val="none" w:sz="0" w:space="0" w:color="auto"/>
            <w:left w:val="none" w:sz="0" w:space="0" w:color="auto"/>
            <w:bottom w:val="none" w:sz="0" w:space="0" w:color="auto"/>
            <w:right w:val="none" w:sz="0" w:space="0" w:color="auto"/>
          </w:divBdr>
        </w:div>
        <w:div w:id="1806435505">
          <w:marLeft w:val="0"/>
          <w:marRight w:val="0"/>
          <w:marTop w:val="0"/>
          <w:marBottom w:val="0"/>
          <w:divBdr>
            <w:top w:val="none" w:sz="0" w:space="0" w:color="auto"/>
            <w:left w:val="none" w:sz="0" w:space="0" w:color="auto"/>
            <w:bottom w:val="none" w:sz="0" w:space="0" w:color="auto"/>
            <w:right w:val="none" w:sz="0" w:space="0" w:color="auto"/>
          </w:divBdr>
        </w:div>
        <w:div w:id="1978490350">
          <w:marLeft w:val="0"/>
          <w:marRight w:val="0"/>
          <w:marTop w:val="0"/>
          <w:marBottom w:val="0"/>
          <w:divBdr>
            <w:top w:val="none" w:sz="0" w:space="0" w:color="auto"/>
            <w:left w:val="none" w:sz="0" w:space="0" w:color="auto"/>
            <w:bottom w:val="none" w:sz="0" w:space="0" w:color="auto"/>
            <w:right w:val="none" w:sz="0" w:space="0" w:color="auto"/>
          </w:divBdr>
        </w:div>
        <w:div w:id="2063286426">
          <w:marLeft w:val="0"/>
          <w:marRight w:val="0"/>
          <w:marTop w:val="0"/>
          <w:marBottom w:val="0"/>
          <w:divBdr>
            <w:top w:val="none" w:sz="0" w:space="0" w:color="auto"/>
            <w:left w:val="none" w:sz="0" w:space="0" w:color="auto"/>
            <w:bottom w:val="none" w:sz="0" w:space="0" w:color="auto"/>
            <w:right w:val="none" w:sz="0" w:space="0" w:color="auto"/>
          </w:divBdr>
        </w:div>
        <w:div w:id="2084523039">
          <w:marLeft w:val="0"/>
          <w:marRight w:val="0"/>
          <w:marTop w:val="0"/>
          <w:marBottom w:val="0"/>
          <w:divBdr>
            <w:top w:val="none" w:sz="0" w:space="0" w:color="auto"/>
            <w:left w:val="none" w:sz="0" w:space="0" w:color="auto"/>
            <w:bottom w:val="none" w:sz="0" w:space="0" w:color="auto"/>
            <w:right w:val="none" w:sz="0" w:space="0" w:color="auto"/>
          </w:divBdr>
        </w:div>
      </w:divsChild>
    </w:div>
    <w:div w:id="1325472354">
      <w:bodyDiv w:val="1"/>
      <w:marLeft w:val="0"/>
      <w:marRight w:val="0"/>
      <w:marTop w:val="0"/>
      <w:marBottom w:val="0"/>
      <w:divBdr>
        <w:top w:val="none" w:sz="0" w:space="0" w:color="auto"/>
        <w:left w:val="none" w:sz="0" w:space="0" w:color="auto"/>
        <w:bottom w:val="none" w:sz="0" w:space="0" w:color="auto"/>
        <w:right w:val="none" w:sz="0" w:space="0" w:color="auto"/>
      </w:divBdr>
    </w:div>
    <w:div w:id="1339455574">
      <w:bodyDiv w:val="1"/>
      <w:marLeft w:val="0"/>
      <w:marRight w:val="0"/>
      <w:marTop w:val="0"/>
      <w:marBottom w:val="0"/>
      <w:divBdr>
        <w:top w:val="none" w:sz="0" w:space="0" w:color="auto"/>
        <w:left w:val="none" w:sz="0" w:space="0" w:color="auto"/>
        <w:bottom w:val="none" w:sz="0" w:space="0" w:color="auto"/>
        <w:right w:val="none" w:sz="0" w:space="0" w:color="auto"/>
      </w:divBdr>
      <w:divsChild>
        <w:div w:id="1052534255">
          <w:marLeft w:val="0"/>
          <w:marRight w:val="0"/>
          <w:marTop w:val="0"/>
          <w:marBottom w:val="0"/>
          <w:divBdr>
            <w:top w:val="none" w:sz="0" w:space="0" w:color="auto"/>
            <w:left w:val="none" w:sz="0" w:space="0" w:color="auto"/>
            <w:bottom w:val="none" w:sz="0" w:space="0" w:color="auto"/>
            <w:right w:val="none" w:sz="0" w:space="0" w:color="auto"/>
          </w:divBdr>
          <w:divsChild>
            <w:div w:id="165559852">
              <w:marLeft w:val="0"/>
              <w:marRight w:val="0"/>
              <w:marTop w:val="0"/>
              <w:marBottom w:val="0"/>
              <w:divBdr>
                <w:top w:val="none" w:sz="0" w:space="0" w:color="auto"/>
                <w:left w:val="none" w:sz="0" w:space="0" w:color="auto"/>
                <w:bottom w:val="none" w:sz="0" w:space="0" w:color="auto"/>
                <w:right w:val="none" w:sz="0" w:space="0" w:color="auto"/>
              </w:divBdr>
            </w:div>
          </w:divsChild>
        </w:div>
        <w:div w:id="1778939621">
          <w:marLeft w:val="0"/>
          <w:marRight w:val="0"/>
          <w:marTop w:val="0"/>
          <w:marBottom w:val="0"/>
          <w:divBdr>
            <w:top w:val="none" w:sz="0" w:space="0" w:color="auto"/>
            <w:left w:val="none" w:sz="0" w:space="0" w:color="auto"/>
            <w:bottom w:val="none" w:sz="0" w:space="0" w:color="auto"/>
            <w:right w:val="none" w:sz="0" w:space="0" w:color="auto"/>
          </w:divBdr>
          <w:divsChild>
            <w:div w:id="432435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141490">
      <w:bodyDiv w:val="1"/>
      <w:marLeft w:val="0"/>
      <w:marRight w:val="0"/>
      <w:marTop w:val="0"/>
      <w:marBottom w:val="0"/>
      <w:divBdr>
        <w:top w:val="none" w:sz="0" w:space="0" w:color="auto"/>
        <w:left w:val="none" w:sz="0" w:space="0" w:color="auto"/>
        <w:bottom w:val="none" w:sz="0" w:space="0" w:color="auto"/>
        <w:right w:val="none" w:sz="0" w:space="0" w:color="auto"/>
      </w:divBdr>
    </w:div>
    <w:div w:id="1364483205">
      <w:bodyDiv w:val="1"/>
      <w:marLeft w:val="0"/>
      <w:marRight w:val="0"/>
      <w:marTop w:val="0"/>
      <w:marBottom w:val="0"/>
      <w:divBdr>
        <w:top w:val="none" w:sz="0" w:space="0" w:color="auto"/>
        <w:left w:val="none" w:sz="0" w:space="0" w:color="auto"/>
        <w:bottom w:val="none" w:sz="0" w:space="0" w:color="auto"/>
        <w:right w:val="none" w:sz="0" w:space="0" w:color="auto"/>
      </w:divBdr>
    </w:div>
    <w:div w:id="1418012463">
      <w:bodyDiv w:val="1"/>
      <w:marLeft w:val="0"/>
      <w:marRight w:val="0"/>
      <w:marTop w:val="0"/>
      <w:marBottom w:val="0"/>
      <w:divBdr>
        <w:top w:val="none" w:sz="0" w:space="0" w:color="auto"/>
        <w:left w:val="none" w:sz="0" w:space="0" w:color="auto"/>
        <w:bottom w:val="none" w:sz="0" w:space="0" w:color="auto"/>
        <w:right w:val="none" w:sz="0" w:space="0" w:color="auto"/>
      </w:divBdr>
    </w:div>
    <w:div w:id="1434201503">
      <w:bodyDiv w:val="1"/>
      <w:marLeft w:val="0"/>
      <w:marRight w:val="0"/>
      <w:marTop w:val="0"/>
      <w:marBottom w:val="0"/>
      <w:divBdr>
        <w:top w:val="none" w:sz="0" w:space="0" w:color="auto"/>
        <w:left w:val="none" w:sz="0" w:space="0" w:color="auto"/>
        <w:bottom w:val="none" w:sz="0" w:space="0" w:color="auto"/>
        <w:right w:val="none" w:sz="0" w:space="0" w:color="auto"/>
      </w:divBdr>
    </w:div>
    <w:div w:id="1434277343">
      <w:bodyDiv w:val="1"/>
      <w:marLeft w:val="0"/>
      <w:marRight w:val="0"/>
      <w:marTop w:val="0"/>
      <w:marBottom w:val="0"/>
      <w:divBdr>
        <w:top w:val="none" w:sz="0" w:space="0" w:color="auto"/>
        <w:left w:val="none" w:sz="0" w:space="0" w:color="auto"/>
        <w:bottom w:val="none" w:sz="0" w:space="0" w:color="auto"/>
        <w:right w:val="none" w:sz="0" w:space="0" w:color="auto"/>
      </w:divBdr>
    </w:div>
    <w:div w:id="1439910652">
      <w:bodyDiv w:val="1"/>
      <w:marLeft w:val="0"/>
      <w:marRight w:val="0"/>
      <w:marTop w:val="0"/>
      <w:marBottom w:val="0"/>
      <w:divBdr>
        <w:top w:val="none" w:sz="0" w:space="0" w:color="auto"/>
        <w:left w:val="none" w:sz="0" w:space="0" w:color="auto"/>
        <w:bottom w:val="none" w:sz="0" w:space="0" w:color="auto"/>
        <w:right w:val="none" w:sz="0" w:space="0" w:color="auto"/>
      </w:divBdr>
    </w:div>
    <w:div w:id="1446734337">
      <w:bodyDiv w:val="1"/>
      <w:marLeft w:val="0"/>
      <w:marRight w:val="0"/>
      <w:marTop w:val="0"/>
      <w:marBottom w:val="0"/>
      <w:divBdr>
        <w:top w:val="none" w:sz="0" w:space="0" w:color="auto"/>
        <w:left w:val="none" w:sz="0" w:space="0" w:color="auto"/>
        <w:bottom w:val="none" w:sz="0" w:space="0" w:color="auto"/>
        <w:right w:val="none" w:sz="0" w:space="0" w:color="auto"/>
      </w:divBdr>
    </w:div>
    <w:div w:id="1484928165">
      <w:bodyDiv w:val="1"/>
      <w:marLeft w:val="0"/>
      <w:marRight w:val="0"/>
      <w:marTop w:val="0"/>
      <w:marBottom w:val="0"/>
      <w:divBdr>
        <w:top w:val="none" w:sz="0" w:space="0" w:color="auto"/>
        <w:left w:val="none" w:sz="0" w:space="0" w:color="auto"/>
        <w:bottom w:val="none" w:sz="0" w:space="0" w:color="auto"/>
        <w:right w:val="none" w:sz="0" w:space="0" w:color="auto"/>
      </w:divBdr>
    </w:div>
    <w:div w:id="1497384163">
      <w:bodyDiv w:val="1"/>
      <w:marLeft w:val="0"/>
      <w:marRight w:val="0"/>
      <w:marTop w:val="0"/>
      <w:marBottom w:val="0"/>
      <w:divBdr>
        <w:top w:val="none" w:sz="0" w:space="0" w:color="auto"/>
        <w:left w:val="none" w:sz="0" w:space="0" w:color="auto"/>
        <w:bottom w:val="none" w:sz="0" w:space="0" w:color="auto"/>
        <w:right w:val="none" w:sz="0" w:space="0" w:color="auto"/>
      </w:divBdr>
    </w:div>
    <w:div w:id="1503930717">
      <w:bodyDiv w:val="1"/>
      <w:marLeft w:val="0"/>
      <w:marRight w:val="0"/>
      <w:marTop w:val="0"/>
      <w:marBottom w:val="0"/>
      <w:divBdr>
        <w:top w:val="none" w:sz="0" w:space="0" w:color="auto"/>
        <w:left w:val="none" w:sz="0" w:space="0" w:color="auto"/>
        <w:bottom w:val="none" w:sz="0" w:space="0" w:color="auto"/>
        <w:right w:val="none" w:sz="0" w:space="0" w:color="auto"/>
      </w:divBdr>
    </w:div>
    <w:div w:id="1504514578">
      <w:bodyDiv w:val="1"/>
      <w:marLeft w:val="0"/>
      <w:marRight w:val="0"/>
      <w:marTop w:val="0"/>
      <w:marBottom w:val="0"/>
      <w:divBdr>
        <w:top w:val="none" w:sz="0" w:space="0" w:color="auto"/>
        <w:left w:val="none" w:sz="0" w:space="0" w:color="auto"/>
        <w:bottom w:val="none" w:sz="0" w:space="0" w:color="auto"/>
        <w:right w:val="none" w:sz="0" w:space="0" w:color="auto"/>
      </w:divBdr>
    </w:div>
    <w:div w:id="1512063442">
      <w:bodyDiv w:val="1"/>
      <w:marLeft w:val="0"/>
      <w:marRight w:val="0"/>
      <w:marTop w:val="0"/>
      <w:marBottom w:val="0"/>
      <w:divBdr>
        <w:top w:val="none" w:sz="0" w:space="0" w:color="auto"/>
        <w:left w:val="none" w:sz="0" w:space="0" w:color="auto"/>
        <w:bottom w:val="none" w:sz="0" w:space="0" w:color="auto"/>
        <w:right w:val="none" w:sz="0" w:space="0" w:color="auto"/>
      </w:divBdr>
    </w:div>
    <w:div w:id="1524786496">
      <w:bodyDiv w:val="1"/>
      <w:marLeft w:val="0"/>
      <w:marRight w:val="0"/>
      <w:marTop w:val="0"/>
      <w:marBottom w:val="0"/>
      <w:divBdr>
        <w:top w:val="none" w:sz="0" w:space="0" w:color="auto"/>
        <w:left w:val="none" w:sz="0" w:space="0" w:color="auto"/>
        <w:bottom w:val="none" w:sz="0" w:space="0" w:color="auto"/>
        <w:right w:val="none" w:sz="0" w:space="0" w:color="auto"/>
      </w:divBdr>
    </w:div>
    <w:div w:id="1526405111">
      <w:bodyDiv w:val="1"/>
      <w:marLeft w:val="0"/>
      <w:marRight w:val="0"/>
      <w:marTop w:val="0"/>
      <w:marBottom w:val="0"/>
      <w:divBdr>
        <w:top w:val="none" w:sz="0" w:space="0" w:color="auto"/>
        <w:left w:val="none" w:sz="0" w:space="0" w:color="auto"/>
        <w:bottom w:val="none" w:sz="0" w:space="0" w:color="auto"/>
        <w:right w:val="none" w:sz="0" w:space="0" w:color="auto"/>
      </w:divBdr>
    </w:div>
    <w:div w:id="1563056461">
      <w:bodyDiv w:val="1"/>
      <w:marLeft w:val="0"/>
      <w:marRight w:val="0"/>
      <w:marTop w:val="0"/>
      <w:marBottom w:val="0"/>
      <w:divBdr>
        <w:top w:val="none" w:sz="0" w:space="0" w:color="auto"/>
        <w:left w:val="none" w:sz="0" w:space="0" w:color="auto"/>
        <w:bottom w:val="none" w:sz="0" w:space="0" w:color="auto"/>
        <w:right w:val="none" w:sz="0" w:space="0" w:color="auto"/>
      </w:divBdr>
    </w:div>
    <w:div w:id="1586379912">
      <w:bodyDiv w:val="1"/>
      <w:marLeft w:val="0"/>
      <w:marRight w:val="0"/>
      <w:marTop w:val="0"/>
      <w:marBottom w:val="0"/>
      <w:divBdr>
        <w:top w:val="none" w:sz="0" w:space="0" w:color="auto"/>
        <w:left w:val="none" w:sz="0" w:space="0" w:color="auto"/>
        <w:bottom w:val="none" w:sz="0" w:space="0" w:color="auto"/>
        <w:right w:val="none" w:sz="0" w:space="0" w:color="auto"/>
      </w:divBdr>
    </w:div>
    <w:div w:id="1617250097">
      <w:bodyDiv w:val="1"/>
      <w:marLeft w:val="0"/>
      <w:marRight w:val="0"/>
      <w:marTop w:val="0"/>
      <w:marBottom w:val="0"/>
      <w:divBdr>
        <w:top w:val="none" w:sz="0" w:space="0" w:color="auto"/>
        <w:left w:val="none" w:sz="0" w:space="0" w:color="auto"/>
        <w:bottom w:val="none" w:sz="0" w:space="0" w:color="auto"/>
        <w:right w:val="none" w:sz="0" w:space="0" w:color="auto"/>
      </w:divBdr>
    </w:div>
    <w:div w:id="1633902062">
      <w:bodyDiv w:val="1"/>
      <w:marLeft w:val="0"/>
      <w:marRight w:val="0"/>
      <w:marTop w:val="0"/>
      <w:marBottom w:val="0"/>
      <w:divBdr>
        <w:top w:val="none" w:sz="0" w:space="0" w:color="auto"/>
        <w:left w:val="none" w:sz="0" w:space="0" w:color="auto"/>
        <w:bottom w:val="none" w:sz="0" w:space="0" w:color="auto"/>
        <w:right w:val="none" w:sz="0" w:space="0" w:color="auto"/>
      </w:divBdr>
    </w:div>
    <w:div w:id="1652637582">
      <w:bodyDiv w:val="1"/>
      <w:marLeft w:val="0"/>
      <w:marRight w:val="0"/>
      <w:marTop w:val="0"/>
      <w:marBottom w:val="0"/>
      <w:divBdr>
        <w:top w:val="none" w:sz="0" w:space="0" w:color="auto"/>
        <w:left w:val="none" w:sz="0" w:space="0" w:color="auto"/>
        <w:bottom w:val="none" w:sz="0" w:space="0" w:color="auto"/>
        <w:right w:val="none" w:sz="0" w:space="0" w:color="auto"/>
      </w:divBdr>
    </w:div>
    <w:div w:id="1658530316">
      <w:bodyDiv w:val="1"/>
      <w:marLeft w:val="0"/>
      <w:marRight w:val="0"/>
      <w:marTop w:val="0"/>
      <w:marBottom w:val="0"/>
      <w:divBdr>
        <w:top w:val="none" w:sz="0" w:space="0" w:color="auto"/>
        <w:left w:val="none" w:sz="0" w:space="0" w:color="auto"/>
        <w:bottom w:val="none" w:sz="0" w:space="0" w:color="auto"/>
        <w:right w:val="none" w:sz="0" w:space="0" w:color="auto"/>
      </w:divBdr>
    </w:div>
    <w:div w:id="1659267258">
      <w:bodyDiv w:val="1"/>
      <w:marLeft w:val="0"/>
      <w:marRight w:val="0"/>
      <w:marTop w:val="0"/>
      <w:marBottom w:val="0"/>
      <w:divBdr>
        <w:top w:val="none" w:sz="0" w:space="0" w:color="auto"/>
        <w:left w:val="none" w:sz="0" w:space="0" w:color="auto"/>
        <w:bottom w:val="none" w:sz="0" w:space="0" w:color="auto"/>
        <w:right w:val="none" w:sz="0" w:space="0" w:color="auto"/>
      </w:divBdr>
    </w:div>
    <w:div w:id="1661813081">
      <w:bodyDiv w:val="1"/>
      <w:marLeft w:val="0"/>
      <w:marRight w:val="0"/>
      <w:marTop w:val="0"/>
      <w:marBottom w:val="0"/>
      <w:divBdr>
        <w:top w:val="none" w:sz="0" w:space="0" w:color="auto"/>
        <w:left w:val="none" w:sz="0" w:space="0" w:color="auto"/>
        <w:bottom w:val="none" w:sz="0" w:space="0" w:color="auto"/>
        <w:right w:val="none" w:sz="0" w:space="0" w:color="auto"/>
      </w:divBdr>
      <w:divsChild>
        <w:div w:id="1012875001">
          <w:marLeft w:val="0"/>
          <w:marRight w:val="0"/>
          <w:marTop w:val="0"/>
          <w:marBottom w:val="0"/>
          <w:divBdr>
            <w:top w:val="none" w:sz="0" w:space="0" w:color="auto"/>
            <w:left w:val="none" w:sz="0" w:space="0" w:color="auto"/>
            <w:bottom w:val="none" w:sz="0" w:space="0" w:color="auto"/>
            <w:right w:val="none" w:sz="0" w:space="0" w:color="auto"/>
          </w:divBdr>
        </w:div>
        <w:div w:id="1897815942">
          <w:marLeft w:val="0"/>
          <w:marRight w:val="0"/>
          <w:marTop w:val="0"/>
          <w:marBottom w:val="0"/>
          <w:divBdr>
            <w:top w:val="none" w:sz="0" w:space="0" w:color="auto"/>
            <w:left w:val="none" w:sz="0" w:space="0" w:color="auto"/>
            <w:bottom w:val="none" w:sz="0" w:space="0" w:color="auto"/>
            <w:right w:val="none" w:sz="0" w:space="0" w:color="auto"/>
          </w:divBdr>
        </w:div>
      </w:divsChild>
    </w:div>
    <w:div w:id="1667005311">
      <w:bodyDiv w:val="1"/>
      <w:marLeft w:val="0"/>
      <w:marRight w:val="0"/>
      <w:marTop w:val="0"/>
      <w:marBottom w:val="0"/>
      <w:divBdr>
        <w:top w:val="none" w:sz="0" w:space="0" w:color="auto"/>
        <w:left w:val="none" w:sz="0" w:space="0" w:color="auto"/>
        <w:bottom w:val="none" w:sz="0" w:space="0" w:color="auto"/>
        <w:right w:val="none" w:sz="0" w:space="0" w:color="auto"/>
      </w:divBdr>
    </w:div>
    <w:div w:id="1671373125">
      <w:bodyDiv w:val="1"/>
      <w:marLeft w:val="0"/>
      <w:marRight w:val="0"/>
      <w:marTop w:val="0"/>
      <w:marBottom w:val="0"/>
      <w:divBdr>
        <w:top w:val="none" w:sz="0" w:space="0" w:color="auto"/>
        <w:left w:val="none" w:sz="0" w:space="0" w:color="auto"/>
        <w:bottom w:val="none" w:sz="0" w:space="0" w:color="auto"/>
        <w:right w:val="none" w:sz="0" w:space="0" w:color="auto"/>
      </w:divBdr>
    </w:div>
    <w:div w:id="1716851058">
      <w:bodyDiv w:val="1"/>
      <w:marLeft w:val="0"/>
      <w:marRight w:val="0"/>
      <w:marTop w:val="0"/>
      <w:marBottom w:val="0"/>
      <w:divBdr>
        <w:top w:val="none" w:sz="0" w:space="0" w:color="auto"/>
        <w:left w:val="none" w:sz="0" w:space="0" w:color="auto"/>
        <w:bottom w:val="none" w:sz="0" w:space="0" w:color="auto"/>
        <w:right w:val="none" w:sz="0" w:space="0" w:color="auto"/>
      </w:divBdr>
    </w:div>
    <w:div w:id="1769034699">
      <w:bodyDiv w:val="1"/>
      <w:marLeft w:val="0"/>
      <w:marRight w:val="0"/>
      <w:marTop w:val="0"/>
      <w:marBottom w:val="0"/>
      <w:divBdr>
        <w:top w:val="none" w:sz="0" w:space="0" w:color="auto"/>
        <w:left w:val="none" w:sz="0" w:space="0" w:color="auto"/>
        <w:bottom w:val="none" w:sz="0" w:space="0" w:color="auto"/>
        <w:right w:val="none" w:sz="0" w:space="0" w:color="auto"/>
      </w:divBdr>
    </w:div>
    <w:div w:id="1819881589">
      <w:bodyDiv w:val="1"/>
      <w:marLeft w:val="0"/>
      <w:marRight w:val="0"/>
      <w:marTop w:val="0"/>
      <w:marBottom w:val="0"/>
      <w:divBdr>
        <w:top w:val="none" w:sz="0" w:space="0" w:color="auto"/>
        <w:left w:val="none" w:sz="0" w:space="0" w:color="auto"/>
        <w:bottom w:val="none" w:sz="0" w:space="0" w:color="auto"/>
        <w:right w:val="none" w:sz="0" w:space="0" w:color="auto"/>
      </w:divBdr>
    </w:div>
    <w:div w:id="1820003429">
      <w:bodyDiv w:val="1"/>
      <w:marLeft w:val="0"/>
      <w:marRight w:val="0"/>
      <w:marTop w:val="0"/>
      <w:marBottom w:val="0"/>
      <w:divBdr>
        <w:top w:val="none" w:sz="0" w:space="0" w:color="auto"/>
        <w:left w:val="none" w:sz="0" w:space="0" w:color="auto"/>
        <w:bottom w:val="none" w:sz="0" w:space="0" w:color="auto"/>
        <w:right w:val="none" w:sz="0" w:space="0" w:color="auto"/>
      </w:divBdr>
    </w:div>
    <w:div w:id="1841851416">
      <w:bodyDiv w:val="1"/>
      <w:marLeft w:val="0"/>
      <w:marRight w:val="0"/>
      <w:marTop w:val="0"/>
      <w:marBottom w:val="0"/>
      <w:divBdr>
        <w:top w:val="none" w:sz="0" w:space="0" w:color="auto"/>
        <w:left w:val="none" w:sz="0" w:space="0" w:color="auto"/>
        <w:bottom w:val="none" w:sz="0" w:space="0" w:color="auto"/>
        <w:right w:val="none" w:sz="0" w:space="0" w:color="auto"/>
      </w:divBdr>
    </w:div>
    <w:div w:id="1852257469">
      <w:bodyDiv w:val="1"/>
      <w:marLeft w:val="0"/>
      <w:marRight w:val="0"/>
      <w:marTop w:val="0"/>
      <w:marBottom w:val="0"/>
      <w:divBdr>
        <w:top w:val="none" w:sz="0" w:space="0" w:color="auto"/>
        <w:left w:val="none" w:sz="0" w:space="0" w:color="auto"/>
        <w:bottom w:val="none" w:sz="0" w:space="0" w:color="auto"/>
        <w:right w:val="none" w:sz="0" w:space="0" w:color="auto"/>
      </w:divBdr>
    </w:div>
    <w:div w:id="1855877145">
      <w:bodyDiv w:val="1"/>
      <w:marLeft w:val="0"/>
      <w:marRight w:val="0"/>
      <w:marTop w:val="0"/>
      <w:marBottom w:val="0"/>
      <w:divBdr>
        <w:top w:val="none" w:sz="0" w:space="0" w:color="auto"/>
        <w:left w:val="none" w:sz="0" w:space="0" w:color="auto"/>
        <w:bottom w:val="none" w:sz="0" w:space="0" w:color="auto"/>
        <w:right w:val="none" w:sz="0" w:space="0" w:color="auto"/>
      </w:divBdr>
    </w:div>
    <w:div w:id="1889216426">
      <w:bodyDiv w:val="1"/>
      <w:marLeft w:val="0"/>
      <w:marRight w:val="0"/>
      <w:marTop w:val="0"/>
      <w:marBottom w:val="0"/>
      <w:divBdr>
        <w:top w:val="none" w:sz="0" w:space="0" w:color="auto"/>
        <w:left w:val="none" w:sz="0" w:space="0" w:color="auto"/>
        <w:bottom w:val="none" w:sz="0" w:space="0" w:color="auto"/>
        <w:right w:val="none" w:sz="0" w:space="0" w:color="auto"/>
      </w:divBdr>
    </w:div>
    <w:div w:id="1894195558">
      <w:bodyDiv w:val="1"/>
      <w:marLeft w:val="0"/>
      <w:marRight w:val="0"/>
      <w:marTop w:val="0"/>
      <w:marBottom w:val="0"/>
      <w:divBdr>
        <w:top w:val="none" w:sz="0" w:space="0" w:color="auto"/>
        <w:left w:val="none" w:sz="0" w:space="0" w:color="auto"/>
        <w:bottom w:val="none" w:sz="0" w:space="0" w:color="auto"/>
        <w:right w:val="none" w:sz="0" w:space="0" w:color="auto"/>
      </w:divBdr>
    </w:div>
    <w:div w:id="1902789725">
      <w:bodyDiv w:val="1"/>
      <w:marLeft w:val="0"/>
      <w:marRight w:val="0"/>
      <w:marTop w:val="0"/>
      <w:marBottom w:val="0"/>
      <w:divBdr>
        <w:top w:val="none" w:sz="0" w:space="0" w:color="auto"/>
        <w:left w:val="none" w:sz="0" w:space="0" w:color="auto"/>
        <w:bottom w:val="none" w:sz="0" w:space="0" w:color="auto"/>
        <w:right w:val="none" w:sz="0" w:space="0" w:color="auto"/>
      </w:divBdr>
    </w:div>
    <w:div w:id="1917737012">
      <w:bodyDiv w:val="1"/>
      <w:marLeft w:val="0"/>
      <w:marRight w:val="0"/>
      <w:marTop w:val="0"/>
      <w:marBottom w:val="0"/>
      <w:divBdr>
        <w:top w:val="none" w:sz="0" w:space="0" w:color="auto"/>
        <w:left w:val="none" w:sz="0" w:space="0" w:color="auto"/>
        <w:bottom w:val="none" w:sz="0" w:space="0" w:color="auto"/>
        <w:right w:val="none" w:sz="0" w:space="0" w:color="auto"/>
      </w:divBdr>
    </w:div>
    <w:div w:id="1923640834">
      <w:bodyDiv w:val="1"/>
      <w:marLeft w:val="0"/>
      <w:marRight w:val="0"/>
      <w:marTop w:val="0"/>
      <w:marBottom w:val="0"/>
      <w:divBdr>
        <w:top w:val="none" w:sz="0" w:space="0" w:color="auto"/>
        <w:left w:val="none" w:sz="0" w:space="0" w:color="auto"/>
        <w:bottom w:val="none" w:sz="0" w:space="0" w:color="auto"/>
        <w:right w:val="none" w:sz="0" w:space="0" w:color="auto"/>
      </w:divBdr>
    </w:div>
    <w:div w:id="1975521177">
      <w:bodyDiv w:val="1"/>
      <w:marLeft w:val="0"/>
      <w:marRight w:val="0"/>
      <w:marTop w:val="0"/>
      <w:marBottom w:val="0"/>
      <w:divBdr>
        <w:top w:val="none" w:sz="0" w:space="0" w:color="auto"/>
        <w:left w:val="none" w:sz="0" w:space="0" w:color="auto"/>
        <w:bottom w:val="none" w:sz="0" w:space="0" w:color="auto"/>
        <w:right w:val="none" w:sz="0" w:space="0" w:color="auto"/>
      </w:divBdr>
    </w:div>
    <w:div w:id="1976136840">
      <w:bodyDiv w:val="1"/>
      <w:marLeft w:val="0"/>
      <w:marRight w:val="0"/>
      <w:marTop w:val="0"/>
      <w:marBottom w:val="0"/>
      <w:divBdr>
        <w:top w:val="none" w:sz="0" w:space="0" w:color="auto"/>
        <w:left w:val="none" w:sz="0" w:space="0" w:color="auto"/>
        <w:bottom w:val="none" w:sz="0" w:space="0" w:color="auto"/>
        <w:right w:val="none" w:sz="0" w:space="0" w:color="auto"/>
      </w:divBdr>
    </w:div>
    <w:div w:id="1986934006">
      <w:bodyDiv w:val="1"/>
      <w:marLeft w:val="0"/>
      <w:marRight w:val="0"/>
      <w:marTop w:val="0"/>
      <w:marBottom w:val="0"/>
      <w:divBdr>
        <w:top w:val="none" w:sz="0" w:space="0" w:color="auto"/>
        <w:left w:val="none" w:sz="0" w:space="0" w:color="auto"/>
        <w:bottom w:val="none" w:sz="0" w:space="0" w:color="auto"/>
        <w:right w:val="none" w:sz="0" w:space="0" w:color="auto"/>
      </w:divBdr>
    </w:div>
    <w:div w:id="2005740912">
      <w:bodyDiv w:val="1"/>
      <w:marLeft w:val="0"/>
      <w:marRight w:val="0"/>
      <w:marTop w:val="0"/>
      <w:marBottom w:val="0"/>
      <w:divBdr>
        <w:top w:val="none" w:sz="0" w:space="0" w:color="auto"/>
        <w:left w:val="none" w:sz="0" w:space="0" w:color="auto"/>
        <w:bottom w:val="none" w:sz="0" w:space="0" w:color="auto"/>
        <w:right w:val="none" w:sz="0" w:space="0" w:color="auto"/>
      </w:divBdr>
    </w:div>
    <w:div w:id="2021156442">
      <w:bodyDiv w:val="1"/>
      <w:marLeft w:val="0"/>
      <w:marRight w:val="0"/>
      <w:marTop w:val="0"/>
      <w:marBottom w:val="0"/>
      <w:divBdr>
        <w:top w:val="none" w:sz="0" w:space="0" w:color="auto"/>
        <w:left w:val="none" w:sz="0" w:space="0" w:color="auto"/>
        <w:bottom w:val="none" w:sz="0" w:space="0" w:color="auto"/>
        <w:right w:val="none" w:sz="0" w:space="0" w:color="auto"/>
      </w:divBdr>
    </w:div>
    <w:div w:id="2068991920">
      <w:bodyDiv w:val="1"/>
      <w:marLeft w:val="0"/>
      <w:marRight w:val="0"/>
      <w:marTop w:val="0"/>
      <w:marBottom w:val="0"/>
      <w:divBdr>
        <w:top w:val="none" w:sz="0" w:space="0" w:color="auto"/>
        <w:left w:val="none" w:sz="0" w:space="0" w:color="auto"/>
        <w:bottom w:val="none" w:sz="0" w:space="0" w:color="auto"/>
        <w:right w:val="none" w:sz="0" w:space="0" w:color="auto"/>
      </w:divBdr>
    </w:div>
    <w:div w:id="2082362031">
      <w:bodyDiv w:val="1"/>
      <w:marLeft w:val="0"/>
      <w:marRight w:val="0"/>
      <w:marTop w:val="0"/>
      <w:marBottom w:val="0"/>
      <w:divBdr>
        <w:top w:val="none" w:sz="0" w:space="0" w:color="auto"/>
        <w:left w:val="none" w:sz="0" w:space="0" w:color="auto"/>
        <w:bottom w:val="none" w:sz="0" w:space="0" w:color="auto"/>
        <w:right w:val="none" w:sz="0" w:space="0" w:color="auto"/>
      </w:divBdr>
      <w:divsChild>
        <w:div w:id="550113734">
          <w:marLeft w:val="0"/>
          <w:marRight w:val="0"/>
          <w:marTop w:val="0"/>
          <w:marBottom w:val="0"/>
          <w:divBdr>
            <w:top w:val="none" w:sz="0" w:space="0" w:color="auto"/>
            <w:left w:val="none" w:sz="0" w:space="0" w:color="auto"/>
            <w:bottom w:val="none" w:sz="0" w:space="0" w:color="auto"/>
            <w:right w:val="none" w:sz="0" w:space="0" w:color="auto"/>
          </w:divBdr>
        </w:div>
        <w:div w:id="1914122274">
          <w:marLeft w:val="0"/>
          <w:marRight w:val="0"/>
          <w:marTop w:val="0"/>
          <w:marBottom w:val="0"/>
          <w:divBdr>
            <w:top w:val="none" w:sz="0" w:space="0" w:color="auto"/>
            <w:left w:val="none" w:sz="0" w:space="0" w:color="auto"/>
            <w:bottom w:val="none" w:sz="0" w:space="0" w:color="auto"/>
            <w:right w:val="none" w:sz="0" w:space="0" w:color="auto"/>
          </w:divBdr>
        </w:div>
        <w:div w:id="1960985514">
          <w:marLeft w:val="0"/>
          <w:marRight w:val="0"/>
          <w:marTop w:val="0"/>
          <w:marBottom w:val="0"/>
          <w:divBdr>
            <w:top w:val="none" w:sz="0" w:space="0" w:color="auto"/>
            <w:left w:val="none" w:sz="0" w:space="0" w:color="auto"/>
            <w:bottom w:val="none" w:sz="0" w:space="0" w:color="auto"/>
            <w:right w:val="none" w:sz="0" w:space="0" w:color="auto"/>
          </w:divBdr>
        </w:div>
        <w:div w:id="1968856343">
          <w:marLeft w:val="0"/>
          <w:marRight w:val="0"/>
          <w:marTop w:val="0"/>
          <w:marBottom w:val="0"/>
          <w:divBdr>
            <w:top w:val="none" w:sz="0" w:space="0" w:color="auto"/>
            <w:left w:val="none" w:sz="0" w:space="0" w:color="auto"/>
            <w:bottom w:val="none" w:sz="0" w:space="0" w:color="auto"/>
            <w:right w:val="none" w:sz="0" w:space="0" w:color="auto"/>
          </w:divBdr>
        </w:div>
      </w:divsChild>
    </w:div>
    <w:div w:id="2108697431">
      <w:bodyDiv w:val="1"/>
      <w:marLeft w:val="0"/>
      <w:marRight w:val="0"/>
      <w:marTop w:val="0"/>
      <w:marBottom w:val="0"/>
      <w:divBdr>
        <w:top w:val="none" w:sz="0" w:space="0" w:color="auto"/>
        <w:left w:val="none" w:sz="0" w:space="0" w:color="auto"/>
        <w:bottom w:val="none" w:sz="0" w:space="0" w:color="auto"/>
        <w:right w:val="none" w:sz="0" w:space="0" w:color="auto"/>
      </w:divBdr>
    </w:div>
    <w:div w:id="21331624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header" Target="header3.xml"/><Relationship Id="rId26" Type="http://schemas.openxmlformats.org/officeDocument/2006/relationships/image" Target="media/image10.jpg"/><Relationship Id="rId39" Type="http://schemas.openxmlformats.org/officeDocument/2006/relationships/image" Target="media/image23.jpeg"/><Relationship Id="rId21" Type="http://schemas.microsoft.com/office/2011/relationships/commentsExtended" Target="commentsExtended.xml"/><Relationship Id="rId34" Type="http://schemas.openxmlformats.org/officeDocument/2006/relationships/image" Target="media/image18.jpg"/><Relationship Id="rId42" Type="http://schemas.openxmlformats.org/officeDocument/2006/relationships/image" Target="media/image26.jpg"/><Relationship Id="rId47" Type="http://schemas.openxmlformats.org/officeDocument/2006/relationships/image" Target="media/image31.png"/><Relationship Id="rId50" Type="http://schemas.openxmlformats.org/officeDocument/2006/relationships/image" Target="media/image34.jpg"/><Relationship Id="rId55"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8.jpeg"/><Relationship Id="rId29" Type="http://schemas.openxmlformats.org/officeDocument/2006/relationships/image" Target="media/image13.jpg"/><Relationship Id="rId11" Type="http://schemas.openxmlformats.org/officeDocument/2006/relationships/header" Target="header1.xml"/><Relationship Id="rId24" Type="http://schemas.openxmlformats.org/officeDocument/2006/relationships/header" Target="header5.xml"/><Relationship Id="rId32" Type="http://schemas.openxmlformats.org/officeDocument/2006/relationships/image" Target="media/image16.jpg"/><Relationship Id="rId37" Type="http://schemas.openxmlformats.org/officeDocument/2006/relationships/image" Target="media/image21.png"/><Relationship Id="rId40" Type="http://schemas.openxmlformats.org/officeDocument/2006/relationships/image" Target="media/image24.jpg"/><Relationship Id="rId45" Type="http://schemas.openxmlformats.org/officeDocument/2006/relationships/image" Target="media/image29.jpg"/><Relationship Id="rId53" Type="http://schemas.openxmlformats.org/officeDocument/2006/relationships/fontTable" Target="fontTable.xml"/><Relationship Id="rId5" Type="http://schemas.openxmlformats.org/officeDocument/2006/relationships/numbering" Target="numbering.xml"/><Relationship Id="rId10" Type="http://schemas.openxmlformats.org/officeDocument/2006/relationships/endnotes" Target="endnotes.xml"/><Relationship Id="rId19" Type="http://schemas.openxmlformats.org/officeDocument/2006/relationships/header" Target="header4.xml"/><Relationship Id="rId31" Type="http://schemas.openxmlformats.org/officeDocument/2006/relationships/image" Target="media/image15.jpg"/><Relationship Id="rId44" Type="http://schemas.openxmlformats.org/officeDocument/2006/relationships/image" Target="media/image28.jpg"/><Relationship Id="rId52" Type="http://schemas.openxmlformats.org/officeDocument/2006/relationships/image" Target="media/image36.jp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6.png"/><Relationship Id="rId22" Type="http://schemas.microsoft.com/office/2016/09/relationships/commentsIds" Target="commentsIds.xml"/><Relationship Id="rId27" Type="http://schemas.openxmlformats.org/officeDocument/2006/relationships/image" Target="media/image11.jpg"/><Relationship Id="rId30" Type="http://schemas.openxmlformats.org/officeDocument/2006/relationships/image" Target="media/image14.jpg"/><Relationship Id="rId35" Type="http://schemas.openxmlformats.org/officeDocument/2006/relationships/image" Target="media/image19.jpg"/><Relationship Id="rId43" Type="http://schemas.openxmlformats.org/officeDocument/2006/relationships/image" Target="media/image27.jpg"/><Relationship Id="rId48" Type="http://schemas.openxmlformats.org/officeDocument/2006/relationships/image" Target="media/image32.jpg"/><Relationship Id="rId8" Type="http://schemas.openxmlformats.org/officeDocument/2006/relationships/webSettings" Target="webSettings.xml"/><Relationship Id="rId51" Type="http://schemas.openxmlformats.org/officeDocument/2006/relationships/image" Target="media/image35.jpg"/><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9.png"/><Relationship Id="rId25" Type="http://schemas.openxmlformats.org/officeDocument/2006/relationships/header" Target="header6.xml"/><Relationship Id="rId33" Type="http://schemas.openxmlformats.org/officeDocument/2006/relationships/image" Target="media/image17.png"/><Relationship Id="rId38" Type="http://schemas.openxmlformats.org/officeDocument/2006/relationships/image" Target="media/image22.jpg"/><Relationship Id="rId46" Type="http://schemas.openxmlformats.org/officeDocument/2006/relationships/image" Target="media/image30.jpg"/><Relationship Id="rId20" Type="http://schemas.openxmlformats.org/officeDocument/2006/relationships/comments" Target="comments.xml"/><Relationship Id="rId41" Type="http://schemas.openxmlformats.org/officeDocument/2006/relationships/image" Target="media/image25.jpg"/><Relationship Id="rId54" Type="http://schemas.microsoft.com/office/2011/relationships/people" Target="peop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7.png"/><Relationship Id="rId23" Type="http://schemas.microsoft.com/office/2018/08/relationships/commentsExtensible" Target="commentsExtensible.xml"/><Relationship Id="rId28" Type="http://schemas.openxmlformats.org/officeDocument/2006/relationships/image" Target="media/image12.jpg"/><Relationship Id="rId36" Type="http://schemas.openxmlformats.org/officeDocument/2006/relationships/image" Target="media/image20.jpg"/><Relationship Id="rId49" Type="http://schemas.openxmlformats.org/officeDocument/2006/relationships/image" Target="media/image33.png"/></Relationships>
</file>

<file path=word/_rels/header1.xml.rels><?xml version="1.0" encoding="UTF-8" standalone="yes"?>
<Relationships xmlns="http://schemas.openxmlformats.org/package/2006/relationships"><Relationship Id="rId3" Type="http://schemas.openxmlformats.org/officeDocument/2006/relationships/image" Target="media/image3.wmf"/><Relationship Id="rId2" Type="http://schemas.openxmlformats.org/officeDocument/2006/relationships/image" Target="media/image2.emf"/><Relationship Id="rId1" Type="http://schemas.openxmlformats.org/officeDocument/2006/relationships/image" Target="media/image1.jpeg"/><Relationship Id="rId4" Type="http://schemas.openxmlformats.org/officeDocument/2006/relationships/image" Target="media/image4.wmf"/></Relationships>
</file>

<file path=word/_rels/header2.xml.rels><?xml version="1.0" encoding="UTF-8" standalone="yes"?>
<Relationships xmlns="http://schemas.openxmlformats.org/package/2006/relationships"><Relationship Id="rId1"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lcf76f155ced4ddcb4097134ff3c332f xmlns="dfc826ae-fd14-469e-a40b-77c8e6cfa633">
      <Terms xmlns="http://schemas.microsoft.com/office/infopath/2007/PartnerControls"/>
    </lcf76f155ced4ddcb4097134ff3c332f>
    <TaxCatchAll xmlns="541560a2-0bdf-46a8-9011-0c8a11562589"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C08B06D9218C2548B8B08D53208C316B" ma:contentTypeVersion="18" ma:contentTypeDescription="Create a new document." ma:contentTypeScope="" ma:versionID="f7abb8532f0752fa1857e896707226b9">
  <xsd:schema xmlns:xsd="http://www.w3.org/2001/XMLSchema" xmlns:xs="http://www.w3.org/2001/XMLSchema" xmlns:p="http://schemas.microsoft.com/office/2006/metadata/properties" xmlns:ns2="dfc826ae-fd14-469e-a40b-77c8e6cfa633" xmlns:ns3="541560a2-0bdf-46a8-9011-0c8a11562589" targetNamespace="http://schemas.microsoft.com/office/2006/metadata/properties" ma:root="true" ma:fieldsID="8164e11b70bbc2b9705ce68a962dba13" ns2:_="" ns3:_="">
    <xsd:import namespace="dfc826ae-fd14-469e-a40b-77c8e6cfa633"/>
    <xsd:import namespace="541560a2-0bdf-46a8-9011-0c8a11562589"/>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AutoTags" minOccurs="0"/>
                <xsd:element ref="ns2:MediaServiceOCR" minOccurs="0"/>
                <xsd:element ref="ns2:MediaServiceGenerationTime" minOccurs="0"/>
                <xsd:element ref="ns2:MediaServiceEventHashCode" minOccurs="0"/>
                <xsd:element ref="ns2:MediaServiceDateTaken" minOccurs="0"/>
                <xsd:element ref="ns2:MediaServiceLocation" minOccurs="0"/>
                <xsd:element ref="ns3:SharedWithUsers" minOccurs="0"/>
                <xsd:element ref="ns3:SharedWithDetails" minOccurs="0"/>
                <xsd:element ref="ns2:MediaLengthInSeconds" minOccurs="0"/>
                <xsd:element ref="ns3:TaxCatchAll" minOccurs="0"/>
                <xsd:element ref="ns2:lcf76f155ced4ddcb4097134ff3c332f"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fc826ae-fd14-469e-a40b-77c8e6cfa63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ternalName="MediaServiceDateTaken" ma:readOnly="true">
      <xsd:simpleType>
        <xsd:restriction base="dms:Text"/>
      </xsd:simpleType>
    </xsd:element>
    <xsd:element name="MediaServiceLocation" ma:index="17" nillable="true" ma:displayName="Location" ma:internalName="MediaServiceLocation" ma:readOnly="true">
      <xsd:simpleType>
        <xsd:restriction base="dms:Text"/>
      </xsd:simpleType>
    </xsd:element>
    <xsd:element name="MediaLengthInSeconds" ma:index="20" nillable="true" ma:displayName="Length (seconds)" ma:internalName="MediaLengthInSeconds" ma:readOnly="true">
      <xsd:simpleType>
        <xsd:restriction base="dms:Unknown"/>
      </xsd:simpleType>
    </xsd:element>
    <xsd:element name="lcf76f155ced4ddcb4097134ff3c332f" ma:index="23" nillable="true" ma:taxonomy="true" ma:internalName="lcf76f155ced4ddcb4097134ff3c332f" ma:taxonomyFieldName="MediaServiceImageTags" ma:displayName="Image Tags" ma:readOnly="false" ma:fieldId="{5cf76f15-5ced-4ddc-b409-7134ff3c332f}" ma:taxonomyMulti="true" ma:sspId="4cdb9031-29f6-4c79-b3b3-df4dff2d284c"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541560a2-0bdf-46a8-9011-0c8a11562589" elementFormDefault="qualified">
    <xsd:import namespace="http://schemas.microsoft.com/office/2006/documentManagement/types"/>
    <xsd:import namespace="http://schemas.microsoft.com/office/infopath/2007/PartnerControls"/>
    <xsd:element name="SharedWithUsers" ma:index="1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Shared With Details" ma:internalName="SharedWithDetails" ma:readOnly="true">
      <xsd:simpleType>
        <xsd:restriction base="dms:Note">
          <xsd:maxLength value="255"/>
        </xsd:restriction>
      </xsd:simpleType>
    </xsd:element>
    <xsd:element name="TaxCatchAll" ma:index="21" nillable="true" ma:displayName="Taxonomy Catch All Column" ma:hidden="true" ma:list="{ea6ff497-4c2f-4072-bab7-1b6c62675e4e}" ma:internalName="TaxCatchAll" ma:showField="CatchAllData" ma:web="541560a2-0bdf-46a8-9011-0c8a11562589">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DFF2964-9FDA-4130-B79A-12CEE73758EC}">
  <ds:schemaRefs>
    <ds:schemaRef ds:uri="http://schemas.microsoft.com/office/2006/metadata/properties"/>
    <ds:schemaRef ds:uri="http://schemas.microsoft.com/office/infopath/2007/PartnerControls"/>
    <ds:schemaRef ds:uri="dfc826ae-fd14-469e-a40b-77c8e6cfa633"/>
    <ds:schemaRef ds:uri="541560a2-0bdf-46a8-9011-0c8a11562589"/>
  </ds:schemaRefs>
</ds:datastoreItem>
</file>

<file path=customXml/itemProps2.xml><?xml version="1.0" encoding="utf-8"?>
<ds:datastoreItem xmlns:ds="http://schemas.openxmlformats.org/officeDocument/2006/customXml" ds:itemID="{C2B533F9-090F-4276-B6BF-7F5A4159003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fc826ae-fd14-469e-a40b-77c8e6cfa633"/>
    <ds:schemaRef ds:uri="541560a2-0bdf-46a8-9011-0c8a1156258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ADBEA8D6-AB96-4C21-99DE-BA621267A8CC}">
  <ds:schemaRefs>
    <ds:schemaRef ds:uri="http://schemas.microsoft.com/sharepoint/v3/contenttype/forms"/>
  </ds:schemaRefs>
</ds:datastoreItem>
</file>

<file path=customXml/itemProps4.xml><?xml version="1.0" encoding="utf-8"?>
<ds:datastoreItem xmlns:ds="http://schemas.openxmlformats.org/officeDocument/2006/customXml" ds:itemID="{31EDCF1D-61C6-4499-9FCB-732933DF36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49</TotalTime>
  <Pages>38</Pages>
  <Words>14017</Words>
  <Characters>79897</Characters>
  <Application>Microsoft Office Word</Application>
  <DocSecurity>0</DocSecurity>
  <Lines>665</Lines>
  <Paragraphs>187</Paragraphs>
  <ScaleCrop>false</ScaleCrop>
  <HeadingPairs>
    <vt:vector size="4" baseType="variant">
      <vt:variant>
        <vt:lpstr>Title</vt:lpstr>
      </vt:variant>
      <vt:variant>
        <vt:i4>1</vt:i4>
      </vt:variant>
      <vt:variant>
        <vt:lpstr>Headings</vt:lpstr>
      </vt:variant>
      <vt:variant>
        <vt:i4>56</vt:i4>
      </vt:variant>
    </vt:vector>
  </HeadingPairs>
  <TitlesOfParts>
    <vt:vector size="57" baseType="lpstr">
      <vt:lpstr>ENGIE PSP Proposal</vt:lpstr>
      <vt:lpstr>Portfolio Overview  Introduction</vt:lpstr>
      <vt:lpstr>    Scope of Work</vt:lpstr>
      <vt:lpstr>    Site Visits </vt:lpstr>
      <vt:lpstr>    Report Layout and Risk Assessment Scale </vt:lpstr>
      <vt:lpstr>Executive Summary</vt:lpstr>
      <vt:lpstr>    Portfolio Overview  </vt:lpstr>
      <vt:lpstr>    Performance Summary </vt:lpstr>
      <vt:lpstr>        Moshesh Mediclinic Durbanville Solar PV</vt:lpstr>
      <vt:lpstr>        Moshesh Mediclinic Midstream Solar PV</vt:lpstr>
      <vt:lpstr>        Moshesh Mediclinic Hermanus Solar PV</vt:lpstr>
      <vt:lpstr>        Moshesh Mediclinic Highveld Solar PV</vt:lpstr>
      <vt:lpstr>    Key Risks, Recommendations &amp; Actions </vt:lpstr>
      <vt:lpstr>Portfolio Overview </vt:lpstr>
      <vt:lpstr>    Scope of Work</vt:lpstr>
      <vt:lpstr>    Site Visits </vt:lpstr>
      <vt:lpstr>Portfolio Revenue   </vt:lpstr>
      <vt:lpstr>    Revenues to date</vt:lpstr>
      <vt:lpstr>Possible Causes </vt:lpstr>
      <vt:lpstr>Highveld Technical Performance</vt:lpstr>
      <vt:lpstr>    Highveld Production Vs Forecast </vt:lpstr>
      <vt:lpstr>    Highveld Irradiation vVs Forecast </vt:lpstr>
      <vt:lpstr>    Highveld Availability vVs Forecast</vt:lpstr>
      <vt:lpstr>    Highveld Performance Ratio vVs Forecast</vt:lpstr>
      <vt:lpstr>    Production vs Forecast </vt:lpstr>
      <vt:lpstr/>
      <vt:lpstr>Durbanville Technical Performance</vt:lpstr>
      <vt:lpstr>    Durbanville Production Vs Forecast </vt:lpstr>
      <vt:lpstr>    Durbanville Irradiation vVs Forecast </vt:lpstr>
      <vt:lpstr>    Durbanville Availability vVs Forecast</vt:lpstr>
      <vt:lpstr>    Durbanville Performance Ratio vVs Forecast</vt:lpstr>
      <vt:lpstr>    Production Vs Forecast </vt:lpstr>
      <vt:lpstr>Midstream Technical Performance</vt:lpstr>
      <vt:lpstr>    Midstream Production Vs Forecast </vt:lpstr>
      <vt:lpstr>    Midstream Irradiation Vs Forecast </vt:lpstr>
      <vt:lpstr>    Midstream Availability Vs Forecast</vt:lpstr>
      <vt:lpstr>    Midstream Performance Ratio Vs Forecast</vt:lpstr>
      <vt:lpstr>    Midstream Production Vs Forecast </vt:lpstr>
      <vt:lpstr>Hermanus Technical Performance</vt:lpstr>
      <vt:lpstr>    Hermanus Production Vs Forecast</vt:lpstr>
      <vt:lpstr>    Hermanus Irradiation Vs Forecast</vt:lpstr>
      <vt:lpstr>    Hermanus Availability Vs Forecast</vt:lpstr>
      <vt:lpstr>    Hermanus Performance Ratio Vs Forecast</vt:lpstr>
      <vt:lpstr>    Hermanus Production Vs Forecast</vt:lpstr>
      <vt:lpstr>Vergelegen Technical Performance </vt:lpstr>
      <vt:lpstr>    Vergelegen Production Vs Forecast </vt:lpstr>
      <vt:lpstr>    Vergelegen Irradiation Vs Forecast </vt:lpstr>
      <vt:lpstr>    Vergelegen Availability Vs Forecast</vt:lpstr>
      <vt:lpstr>    .VergelegenVergelegen Performance Ratio Vs Forecast</vt:lpstr>
      <vt:lpstr>    Vergelegen Production Vs Forecast </vt:lpstr>
      <vt:lpstr>Events </vt:lpstr>
      <vt:lpstr>    Health and Safety </vt:lpstr>
      <vt:lpstr>    Scheduled Maintenance</vt:lpstr>
      <vt:lpstr>    Unscheduled Maintenance</vt:lpstr>
      <vt:lpstr>    Spare Parts</vt:lpstr>
      <vt:lpstr>Project Budget  </vt:lpstr>
      <vt:lpstr>Documents Reviewed</vt:lpstr>
    </vt:vector>
  </TitlesOfParts>
  <Company>PMSS</Company>
  <LinksUpToDate>false</LinksUpToDate>
  <CharactersWithSpaces>93727</CharactersWithSpaces>
  <SharedDoc>false</SharedDoc>
  <HLinks>
    <vt:vector size="690" baseType="variant">
      <vt:variant>
        <vt:i4>1048636</vt:i4>
      </vt:variant>
      <vt:variant>
        <vt:i4>602</vt:i4>
      </vt:variant>
      <vt:variant>
        <vt:i4>0</vt:i4>
      </vt:variant>
      <vt:variant>
        <vt:i4>5</vt:i4>
      </vt:variant>
      <vt:variant>
        <vt:lpwstr/>
      </vt:variant>
      <vt:variant>
        <vt:lpwstr>_Toc115101861</vt:lpwstr>
      </vt:variant>
      <vt:variant>
        <vt:i4>1048636</vt:i4>
      </vt:variant>
      <vt:variant>
        <vt:i4>596</vt:i4>
      </vt:variant>
      <vt:variant>
        <vt:i4>0</vt:i4>
      </vt:variant>
      <vt:variant>
        <vt:i4>5</vt:i4>
      </vt:variant>
      <vt:variant>
        <vt:lpwstr/>
      </vt:variant>
      <vt:variant>
        <vt:lpwstr>_Toc115101860</vt:lpwstr>
      </vt:variant>
      <vt:variant>
        <vt:i4>1245244</vt:i4>
      </vt:variant>
      <vt:variant>
        <vt:i4>590</vt:i4>
      </vt:variant>
      <vt:variant>
        <vt:i4>0</vt:i4>
      </vt:variant>
      <vt:variant>
        <vt:i4>5</vt:i4>
      </vt:variant>
      <vt:variant>
        <vt:lpwstr/>
      </vt:variant>
      <vt:variant>
        <vt:lpwstr>_Toc115101859</vt:lpwstr>
      </vt:variant>
      <vt:variant>
        <vt:i4>1245244</vt:i4>
      </vt:variant>
      <vt:variant>
        <vt:i4>584</vt:i4>
      </vt:variant>
      <vt:variant>
        <vt:i4>0</vt:i4>
      </vt:variant>
      <vt:variant>
        <vt:i4>5</vt:i4>
      </vt:variant>
      <vt:variant>
        <vt:lpwstr/>
      </vt:variant>
      <vt:variant>
        <vt:lpwstr>_Toc115101858</vt:lpwstr>
      </vt:variant>
      <vt:variant>
        <vt:i4>1245244</vt:i4>
      </vt:variant>
      <vt:variant>
        <vt:i4>578</vt:i4>
      </vt:variant>
      <vt:variant>
        <vt:i4>0</vt:i4>
      </vt:variant>
      <vt:variant>
        <vt:i4>5</vt:i4>
      </vt:variant>
      <vt:variant>
        <vt:lpwstr/>
      </vt:variant>
      <vt:variant>
        <vt:lpwstr>_Toc115101857</vt:lpwstr>
      </vt:variant>
      <vt:variant>
        <vt:i4>1245244</vt:i4>
      </vt:variant>
      <vt:variant>
        <vt:i4>572</vt:i4>
      </vt:variant>
      <vt:variant>
        <vt:i4>0</vt:i4>
      </vt:variant>
      <vt:variant>
        <vt:i4>5</vt:i4>
      </vt:variant>
      <vt:variant>
        <vt:lpwstr/>
      </vt:variant>
      <vt:variant>
        <vt:lpwstr>_Toc115101856</vt:lpwstr>
      </vt:variant>
      <vt:variant>
        <vt:i4>1245244</vt:i4>
      </vt:variant>
      <vt:variant>
        <vt:i4>566</vt:i4>
      </vt:variant>
      <vt:variant>
        <vt:i4>0</vt:i4>
      </vt:variant>
      <vt:variant>
        <vt:i4>5</vt:i4>
      </vt:variant>
      <vt:variant>
        <vt:lpwstr/>
      </vt:variant>
      <vt:variant>
        <vt:lpwstr>_Toc115101855</vt:lpwstr>
      </vt:variant>
      <vt:variant>
        <vt:i4>1245244</vt:i4>
      </vt:variant>
      <vt:variant>
        <vt:i4>560</vt:i4>
      </vt:variant>
      <vt:variant>
        <vt:i4>0</vt:i4>
      </vt:variant>
      <vt:variant>
        <vt:i4>5</vt:i4>
      </vt:variant>
      <vt:variant>
        <vt:lpwstr/>
      </vt:variant>
      <vt:variant>
        <vt:lpwstr>_Toc115101854</vt:lpwstr>
      </vt:variant>
      <vt:variant>
        <vt:i4>1245244</vt:i4>
      </vt:variant>
      <vt:variant>
        <vt:i4>554</vt:i4>
      </vt:variant>
      <vt:variant>
        <vt:i4>0</vt:i4>
      </vt:variant>
      <vt:variant>
        <vt:i4>5</vt:i4>
      </vt:variant>
      <vt:variant>
        <vt:lpwstr/>
      </vt:variant>
      <vt:variant>
        <vt:lpwstr>_Toc115101853</vt:lpwstr>
      </vt:variant>
      <vt:variant>
        <vt:i4>1245244</vt:i4>
      </vt:variant>
      <vt:variant>
        <vt:i4>548</vt:i4>
      </vt:variant>
      <vt:variant>
        <vt:i4>0</vt:i4>
      </vt:variant>
      <vt:variant>
        <vt:i4>5</vt:i4>
      </vt:variant>
      <vt:variant>
        <vt:lpwstr/>
      </vt:variant>
      <vt:variant>
        <vt:lpwstr>_Toc115101852</vt:lpwstr>
      </vt:variant>
      <vt:variant>
        <vt:i4>1245244</vt:i4>
      </vt:variant>
      <vt:variant>
        <vt:i4>542</vt:i4>
      </vt:variant>
      <vt:variant>
        <vt:i4>0</vt:i4>
      </vt:variant>
      <vt:variant>
        <vt:i4>5</vt:i4>
      </vt:variant>
      <vt:variant>
        <vt:lpwstr/>
      </vt:variant>
      <vt:variant>
        <vt:lpwstr>_Toc115101851</vt:lpwstr>
      </vt:variant>
      <vt:variant>
        <vt:i4>1245244</vt:i4>
      </vt:variant>
      <vt:variant>
        <vt:i4>536</vt:i4>
      </vt:variant>
      <vt:variant>
        <vt:i4>0</vt:i4>
      </vt:variant>
      <vt:variant>
        <vt:i4>5</vt:i4>
      </vt:variant>
      <vt:variant>
        <vt:lpwstr/>
      </vt:variant>
      <vt:variant>
        <vt:lpwstr>_Toc115101850</vt:lpwstr>
      </vt:variant>
      <vt:variant>
        <vt:i4>1179708</vt:i4>
      </vt:variant>
      <vt:variant>
        <vt:i4>530</vt:i4>
      </vt:variant>
      <vt:variant>
        <vt:i4>0</vt:i4>
      </vt:variant>
      <vt:variant>
        <vt:i4>5</vt:i4>
      </vt:variant>
      <vt:variant>
        <vt:lpwstr/>
      </vt:variant>
      <vt:variant>
        <vt:lpwstr>_Toc115101849</vt:lpwstr>
      </vt:variant>
      <vt:variant>
        <vt:i4>1179708</vt:i4>
      </vt:variant>
      <vt:variant>
        <vt:i4>524</vt:i4>
      </vt:variant>
      <vt:variant>
        <vt:i4>0</vt:i4>
      </vt:variant>
      <vt:variant>
        <vt:i4>5</vt:i4>
      </vt:variant>
      <vt:variant>
        <vt:lpwstr/>
      </vt:variant>
      <vt:variant>
        <vt:lpwstr>_Toc115101848</vt:lpwstr>
      </vt:variant>
      <vt:variant>
        <vt:i4>1179708</vt:i4>
      </vt:variant>
      <vt:variant>
        <vt:i4>518</vt:i4>
      </vt:variant>
      <vt:variant>
        <vt:i4>0</vt:i4>
      </vt:variant>
      <vt:variant>
        <vt:i4>5</vt:i4>
      </vt:variant>
      <vt:variant>
        <vt:lpwstr/>
      </vt:variant>
      <vt:variant>
        <vt:lpwstr>_Toc115101847</vt:lpwstr>
      </vt:variant>
      <vt:variant>
        <vt:i4>1179708</vt:i4>
      </vt:variant>
      <vt:variant>
        <vt:i4>512</vt:i4>
      </vt:variant>
      <vt:variant>
        <vt:i4>0</vt:i4>
      </vt:variant>
      <vt:variant>
        <vt:i4>5</vt:i4>
      </vt:variant>
      <vt:variant>
        <vt:lpwstr/>
      </vt:variant>
      <vt:variant>
        <vt:lpwstr>_Toc115101846</vt:lpwstr>
      </vt:variant>
      <vt:variant>
        <vt:i4>1179708</vt:i4>
      </vt:variant>
      <vt:variant>
        <vt:i4>506</vt:i4>
      </vt:variant>
      <vt:variant>
        <vt:i4>0</vt:i4>
      </vt:variant>
      <vt:variant>
        <vt:i4>5</vt:i4>
      </vt:variant>
      <vt:variant>
        <vt:lpwstr/>
      </vt:variant>
      <vt:variant>
        <vt:lpwstr>_Toc115101845</vt:lpwstr>
      </vt:variant>
      <vt:variant>
        <vt:i4>1179708</vt:i4>
      </vt:variant>
      <vt:variant>
        <vt:i4>500</vt:i4>
      </vt:variant>
      <vt:variant>
        <vt:i4>0</vt:i4>
      </vt:variant>
      <vt:variant>
        <vt:i4>5</vt:i4>
      </vt:variant>
      <vt:variant>
        <vt:lpwstr/>
      </vt:variant>
      <vt:variant>
        <vt:lpwstr>_Toc115101844</vt:lpwstr>
      </vt:variant>
      <vt:variant>
        <vt:i4>1179708</vt:i4>
      </vt:variant>
      <vt:variant>
        <vt:i4>494</vt:i4>
      </vt:variant>
      <vt:variant>
        <vt:i4>0</vt:i4>
      </vt:variant>
      <vt:variant>
        <vt:i4>5</vt:i4>
      </vt:variant>
      <vt:variant>
        <vt:lpwstr/>
      </vt:variant>
      <vt:variant>
        <vt:lpwstr>_Toc115101843</vt:lpwstr>
      </vt:variant>
      <vt:variant>
        <vt:i4>1179708</vt:i4>
      </vt:variant>
      <vt:variant>
        <vt:i4>488</vt:i4>
      </vt:variant>
      <vt:variant>
        <vt:i4>0</vt:i4>
      </vt:variant>
      <vt:variant>
        <vt:i4>5</vt:i4>
      </vt:variant>
      <vt:variant>
        <vt:lpwstr/>
      </vt:variant>
      <vt:variant>
        <vt:lpwstr>_Toc115101842</vt:lpwstr>
      </vt:variant>
      <vt:variant>
        <vt:i4>1179708</vt:i4>
      </vt:variant>
      <vt:variant>
        <vt:i4>482</vt:i4>
      </vt:variant>
      <vt:variant>
        <vt:i4>0</vt:i4>
      </vt:variant>
      <vt:variant>
        <vt:i4>5</vt:i4>
      </vt:variant>
      <vt:variant>
        <vt:lpwstr/>
      </vt:variant>
      <vt:variant>
        <vt:lpwstr>_Toc115101841</vt:lpwstr>
      </vt:variant>
      <vt:variant>
        <vt:i4>1179708</vt:i4>
      </vt:variant>
      <vt:variant>
        <vt:i4>476</vt:i4>
      </vt:variant>
      <vt:variant>
        <vt:i4>0</vt:i4>
      </vt:variant>
      <vt:variant>
        <vt:i4>5</vt:i4>
      </vt:variant>
      <vt:variant>
        <vt:lpwstr/>
      </vt:variant>
      <vt:variant>
        <vt:lpwstr>_Toc115101840</vt:lpwstr>
      </vt:variant>
      <vt:variant>
        <vt:i4>1376316</vt:i4>
      </vt:variant>
      <vt:variant>
        <vt:i4>470</vt:i4>
      </vt:variant>
      <vt:variant>
        <vt:i4>0</vt:i4>
      </vt:variant>
      <vt:variant>
        <vt:i4>5</vt:i4>
      </vt:variant>
      <vt:variant>
        <vt:lpwstr/>
      </vt:variant>
      <vt:variant>
        <vt:lpwstr>_Toc115101839</vt:lpwstr>
      </vt:variant>
      <vt:variant>
        <vt:i4>1376316</vt:i4>
      </vt:variant>
      <vt:variant>
        <vt:i4>464</vt:i4>
      </vt:variant>
      <vt:variant>
        <vt:i4>0</vt:i4>
      </vt:variant>
      <vt:variant>
        <vt:i4>5</vt:i4>
      </vt:variant>
      <vt:variant>
        <vt:lpwstr/>
      </vt:variant>
      <vt:variant>
        <vt:lpwstr>_Toc115101838</vt:lpwstr>
      </vt:variant>
      <vt:variant>
        <vt:i4>1376316</vt:i4>
      </vt:variant>
      <vt:variant>
        <vt:i4>458</vt:i4>
      </vt:variant>
      <vt:variant>
        <vt:i4>0</vt:i4>
      </vt:variant>
      <vt:variant>
        <vt:i4>5</vt:i4>
      </vt:variant>
      <vt:variant>
        <vt:lpwstr/>
      </vt:variant>
      <vt:variant>
        <vt:lpwstr>_Toc115101837</vt:lpwstr>
      </vt:variant>
      <vt:variant>
        <vt:i4>1376316</vt:i4>
      </vt:variant>
      <vt:variant>
        <vt:i4>452</vt:i4>
      </vt:variant>
      <vt:variant>
        <vt:i4>0</vt:i4>
      </vt:variant>
      <vt:variant>
        <vt:i4>5</vt:i4>
      </vt:variant>
      <vt:variant>
        <vt:lpwstr/>
      </vt:variant>
      <vt:variant>
        <vt:lpwstr>_Toc115101836</vt:lpwstr>
      </vt:variant>
      <vt:variant>
        <vt:i4>1376316</vt:i4>
      </vt:variant>
      <vt:variant>
        <vt:i4>446</vt:i4>
      </vt:variant>
      <vt:variant>
        <vt:i4>0</vt:i4>
      </vt:variant>
      <vt:variant>
        <vt:i4>5</vt:i4>
      </vt:variant>
      <vt:variant>
        <vt:lpwstr/>
      </vt:variant>
      <vt:variant>
        <vt:lpwstr>_Toc115101835</vt:lpwstr>
      </vt:variant>
      <vt:variant>
        <vt:i4>1376316</vt:i4>
      </vt:variant>
      <vt:variant>
        <vt:i4>440</vt:i4>
      </vt:variant>
      <vt:variant>
        <vt:i4>0</vt:i4>
      </vt:variant>
      <vt:variant>
        <vt:i4>5</vt:i4>
      </vt:variant>
      <vt:variant>
        <vt:lpwstr/>
      </vt:variant>
      <vt:variant>
        <vt:lpwstr>_Toc115101834</vt:lpwstr>
      </vt:variant>
      <vt:variant>
        <vt:i4>1376316</vt:i4>
      </vt:variant>
      <vt:variant>
        <vt:i4>434</vt:i4>
      </vt:variant>
      <vt:variant>
        <vt:i4>0</vt:i4>
      </vt:variant>
      <vt:variant>
        <vt:i4>5</vt:i4>
      </vt:variant>
      <vt:variant>
        <vt:lpwstr/>
      </vt:variant>
      <vt:variant>
        <vt:lpwstr>_Toc115101833</vt:lpwstr>
      </vt:variant>
      <vt:variant>
        <vt:i4>1376316</vt:i4>
      </vt:variant>
      <vt:variant>
        <vt:i4>428</vt:i4>
      </vt:variant>
      <vt:variant>
        <vt:i4>0</vt:i4>
      </vt:variant>
      <vt:variant>
        <vt:i4>5</vt:i4>
      </vt:variant>
      <vt:variant>
        <vt:lpwstr/>
      </vt:variant>
      <vt:variant>
        <vt:lpwstr>_Toc115101832</vt:lpwstr>
      </vt:variant>
      <vt:variant>
        <vt:i4>1376316</vt:i4>
      </vt:variant>
      <vt:variant>
        <vt:i4>422</vt:i4>
      </vt:variant>
      <vt:variant>
        <vt:i4>0</vt:i4>
      </vt:variant>
      <vt:variant>
        <vt:i4>5</vt:i4>
      </vt:variant>
      <vt:variant>
        <vt:lpwstr/>
      </vt:variant>
      <vt:variant>
        <vt:lpwstr>_Toc115101831</vt:lpwstr>
      </vt:variant>
      <vt:variant>
        <vt:i4>1376316</vt:i4>
      </vt:variant>
      <vt:variant>
        <vt:i4>416</vt:i4>
      </vt:variant>
      <vt:variant>
        <vt:i4>0</vt:i4>
      </vt:variant>
      <vt:variant>
        <vt:i4>5</vt:i4>
      </vt:variant>
      <vt:variant>
        <vt:lpwstr/>
      </vt:variant>
      <vt:variant>
        <vt:lpwstr>_Toc115101830</vt:lpwstr>
      </vt:variant>
      <vt:variant>
        <vt:i4>1310780</vt:i4>
      </vt:variant>
      <vt:variant>
        <vt:i4>410</vt:i4>
      </vt:variant>
      <vt:variant>
        <vt:i4>0</vt:i4>
      </vt:variant>
      <vt:variant>
        <vt:i4>5</vt:i4>
      </vt:variant>
      <vt:variant>
        <vt:lpwstr/>
      </vt:variant>
      <vt:variant>
        <vt:lpwstr>_Toc115101829</vt:lpwstr>
      </vt:variant>
      <vt:variant>
        <vt:i4>1966140</vt:i4>
      </vt:variant>
      <vt:variant>
        <vt:i4>401</vt:i4>
      </vt:variant>
      <vt:variant>
        <vt:i4>0</vt:i4>
      </vt:variant>
      <vt:variant>
        <vt:i4>5</vt:i4>
      </vt:variant>
      <vt:variant>
        <vt:lpwstr/>
      </vt:variant>
      <vt:variant>
        <vt:lpwstr>_Toc115101887</vt:lpwstr>
      </vt:variant>
      <vt:variant>
        <vt:i4>1966140</vt:i4>
      </vt:variant>
      <vt:variant>
        <vt:i4>395</vt:i4>
      </vt:variant>
      <vt:variant>
        <vt:i4>0</vt:i4>
      </vt:variant>
      <vt:variant>
        <vt:i4>5</vt:i4>
      </vt:variant>
      <vt:variant>
        <vt:lpwstr/>
      </vt:variant>
      <vt:variant>
        <vt:lpwstr>_Toc115101886</vt:lpwstr>
      </vt:variant>
      <vt:variant>
        <vt:i4>1966140</vt:i4>
      </vt:variant>
      <vt:variant>
        <vt:i4>389</vt:i4>
      </vt:variant>
      <vt:variant>
        <vt:i4>0</vt:i4>
      </vt:variant>
      <vt:variant>
        <vt:i4>5</vt:i4>
      </vt:variant>
      <vt:variant>
        <vt:lpwstr/>
      </vt:variant>
      <vt:variant>
        <vt:lpwstr>_Toc115101885</vt:lpwstr>
      </vt:variant>
      <vt:variant>
        <vt:i4>1966140</vt:i4>
      </vt:variant>
      <vt:variant>
        <vt:i4>383</vt:i4>
      </vt:variant>
      <vt:variant>
        <vt:i4>0</vt:i4>
      </vt:variant>
      <vt:variant>
        <vt:i4>5</vt:i4>
      </vt:variant>
      <vt:variant>
        <vt:lpwstr/>
      </vt:variant>
      <vt:variant>
        <vt:lpwstr>_Toc115101884</vt:lpwstr>
      </vt:variant>
      <vt:variant>
        <vt:i4>1966140</vt:i4>
      </vt:variant>
      <vt:variant>
        <vt:i4>377</vt:i4>
      </vt:variant>
      <vt:variant>
        <vt:i4>0</vt:i4>
      </vt:variant>
      <vt:variant>
        <vt:i4>5</vt:i4>
      </vt:variant>
      <vt:variant>
        <vt:lpwstr/>
      </vt:variant>
      <vt:variant>
        <vt:lpwstr>_Toc115101883</vt:lpwstr>
      </vt:variant>
      <vt:variant>
        <vt:i4>1966140</vt:i4>
      </vt:variant>
      <vt:variant>
        <vt:i4>371</vt:i4>
      </vt:variant>
      <vt:variant>
        <vt:i4>0</vt:i4>
      </vt:variant>
      <vt:variant>
        <vt:i4>5</vt:i4>
      </vt:variant>
      <vt:variant>
        <vt:lpwstr/>
      </vt:variant>
      <vt:variant>
        <vt:lpwstr>_Toc115101882</vt:lpwstr>
      </vt:variant>
      <vt:variant>
        <vt:i4>1966140</vt:i4>
      </vt:variant>
      <vt:variant>
        <vt:i4>365</vt:i4>
      </vt:variant>
      <vt:variant>
        <vt:i4>0</vt:i4>
      </vt:variant>
      <vt:variant>
        <vt:i4>5</vt:i4>
      </vt:variant>
      <vt:variant>
        <vt:lpwstr/>
      </vt:variant>
      <vt:variant>
        <vt:lpwstr>_Toc115101881</vt:lpwstr>
      </vt:variant>
      <vt:variant>
        <vt:i4>1966140</vt:i4>
      </vt:variant>
      <vt:variant>
        <vt:i4>359</vt:i4>
      </vt:variant>
      <vt:variant>
        <vt:i4>0</vt:i4>
      </vt:variant>
      <vt:variant>
        <vt:i4>5</vt:i4>
      </vt:variant>
      <vt:variant>
        <vt:lpwstr/>
      </vt:variant>
      <vt:variant>
        <vt:lpwstr>_Toc115101880</vt:lpwstr>
      </vt:variant>
      <vt:variant>
        <vt:i4>1114172</vt:i4>
      </vt:variant>
      <vt:variant>
        <vt:i4>353</vt:i4>
      </vt:variant>
      <vt:variant>
        <vt:i4>0</vt:i4>
      </vt:variant>
      <vt:variant>
        <vt:i4>5</vt:i4>
      </vt:variant>
      <vt:variant>
        <vt:lpwstr/>
      </vt:variant>
      <vt:variant>
        <vt:lpwstr>_Toc115101879</vt:lpwstr>
      </vt:variant>
      <vt:variant>
        <vt:i4>1114172</vt:i4>
      </vt:variant>
      <vt:variant>
        <vt:i4>347</vt:i4>
      </vt:variant>
      <vt:variant>
        <vt:i4>0</vt:i4>
      </vt:variant>
      <vt:variant>
        <vt:i4>5</vt:i4>
      </vt:variant>
      <vt:variant>
        <vt:lpwstr/>
      </vt:variant>
      <vt:variant>
        <vt:lpwstr>_Toc115101878</vt:lpwstr>
      </vt:variant>
      <vt:variant>
        <vt:i4>1114172</vt:i4>
      </vt:variant>
      <vt:variant>
        <vt:i4>341</vt:i4>
      </vt:variant>
      <vt:variant>
        <vt:i4>0</vt:i4>
      </vt:variant>
      <vt:variant>
        <vt:i4>5</vt:i4>
      </vt:variant>
      <vt:variant>
        <vt:lpwstr/>
      </vt:variant>
      <vt:variant>
        <vt:lpwstr>_Toc115101877</vt:lpwstr>
      </vt:variant>
      <vt:variant>
        <vt:i4>1114172</vt:i4>
      </vt:variant>
      <vt:variant>
        <vt:i4>335</vt:i4>
      </vt:variant>
      <vt:variant>
        <vt:i4>0</vt:i4>
      </vt:variant>
      <vt:variant>
        <vt:i4>5</vt:i4>
      </vt:variant>
      <vt:variant>
        <vt:lpwstr/>
      </vt:variant>
      <vt:variant>
        <vt:lpwstr>_Toc115101876</vt:lpwstr>
      </vt:variant>
      <vt:variant>
        <vt:i4>1114172</vt:i4>
      </vt:variant>
      <vt:variant>
        <vt:i4>329</vt:i4>
      </vt:variant>
      <vt:variant>
        <vt:i4>0</vt:i4>
      </vt:variant>
      <vt:variant>
        <vt:i4>5</vt:i4>
      </vt:variant>
      <vt:variant>
        <vt:lpwstr/>
      </vt:variant>
      <vt:variant>
        <vt:lpwstr>_Toc115101875</vt:lpwstr>
      </vt:variant>
      <vt:variant>
        <vt:i4>1114172</vt:i4>
      </vt:variant>
      <vt:variant>
        <vt:i4>323</vt:i4>
      </vt:variant>
      <vt:variant>
        <vt:i4>0</vt:i4>
      </vt:variant>
      <vt:variant>
        <vt:i4>5</vt:i4>
      </vt:variant>
      <vt:variant>
        <vt:lpwstr/>
      </vt:variant>
      <vt:variant>
        <vt:lpwstr>_Toc115101874</vt:lpwstr>
      </vt:variant>
      <vt:variant>
        <vt:i4>1114172</vt:i4>
      </vt:variant>
      <vt:variant>
        <vt:i4>317</vt:i4>
      </vt:variant>
      <vt:variant>
        <vt:i4>0</vt:i4>
      </vt:variant>
      <vt:variant>
        <vt:i4>5</vt:i4>
      </vt:variant>
      <vt:variant>
        <vt:lpwstr/>
      </vt:variant>
      <vt:variant>
        <vt:lpwstr>_Toc115101873</vt:lpwstr>
      </vt:variant>
      <vt:variant>
        <vt:i4>1114172</vt:i4>
      </vt:variant>
      <vt:variant>
        <vt:i4>311</vt:i4>
      </vt:variant>
      <vt:variant>
        <vt:i4>0</vt:i4>
      </vt:variant>
      <vt:variant>
        <vt:i4>5</vt:i4>
      </vt:variant>
      <vt:variant>
        <vt:lpwstr/>
      </vt:variant>
      <vt:variant>
        <vt:lpwstr>_Toc115101872</vt:lpwstr>
      </vt:variant>
      <vt:variant>
        <vt:i4>1114172</vt:i4>
      </vt:variant>
      <vt:variant>
        <vt:i4>305</vt:i4>
      </vt:variant>
      <vt:variant>
        <vt:i4>0</vt:i4>
      </vt:variant>
      <vt:variant>
        <vt:i4>5</vt:i4>
      </vt:variant>
      <vt:variant>
        <vt:lpwstr/>
      </vt:variant>
      <vt:variant>
        <vt:lpwstr>_Toc115101871</vt:lpwstr>
      </vt:variant>
      <vt:variant>
        <vt:i4>1114172</vt:i4>
      </vt:variant>
      <vt:variant>
        <vt:i4>299</vt:i4>
      </vt:variant>
      <vt:variant>
        <vt:i4>0</vt:i4>
      </vt:variant>
      <vt:variant>
        <vt:i4>5</vt:i4>
      </vt:variant>
      <vt:variant>
        <vt:lpwstr/>
      </vt:variant>
      <vt:variant>
        <vt:lpwstr>_Toc115101870</vt:lpwstr>
      </vt:variant>
      <vt:variant>
        <vt:i4>1048636</vt:i4>
      </vt:variant>
      <vt:variant>
        <vt:i4>293</vt:i4>
      </vt:variant>
      <vt:variant>
        <vt:i4>0</vt:i4>
      </vt:variant>
      <vt:variant>
        <vt:i4>5</vt:i4>
      </vt:variant>
      <vt:variant>
        <vt:lpwstr/>
      </vt:variant>
      <vt:variant>
        <vt:lpwstr>_Toc115101869</vt:lpwstr>
      </vt:variant>
      <vt:variant>
        <vt:i4>1048636</vt:i4>
      </vt:variant>
      <vt:variant>
        <vt:i4>287</vt:i4>
      </vt:variant>
      <vt:variant>
        <vt:i4>0</vt:i4>
      </vt:variant>
      <vt:variant>
        <vt:i4>5</vt:i4>
      </vt:variant>
      <vt:variant>
        <vt:lpwstr/>
      </vt:variant>
      <vt:variant>
        <vt:lpwstr>_Toc115101868</vt:lpwstr>
      </vt:variant>
      <vt:variant>
        <vt:i4>1048636</vt:i4>
      </vt:variant>
      <vt:variant>
        <vt:i4>281</vt:i4>
      </vt:variant>
      <vt:variant>
        <vt:i4>0</vt:i4>
      </vt:variant>
      <vt:variant>
        <vt:i4>5</vt:i4>
      </vt:variant>
      <vt:variant>
        <vt:lpwstr/>
      </vt:variant>
      <vt:variant>
        <vt:lpwstr>_Toc115101867</vt:lpwstr>
      </vt:variant>
      <vt:variant>
        <vt:i4>1048636</vt:i4>
      </vt:variant>
      <vt:variant>
        <vt:i4>275</vt:i4>
      </vt:variant>
      <vt:variant>
        <vt:i4>0</vt:i4>
      </vt:variant>
      <vt:variant>
        <vt:i4>5</vt:i4>
      </vt:variant>
      <vt:variant>
        <vt:lpwstr/>
      </vt:variant>
      <vt:variant>
        <vt:lpwstr>_Toc115101866</vt:lpwstr>
      </vt:variant>
      <vt:variant>
        <vt:i4>1048636</vt:i4>
      </vt:variant>
      <vt:variant>
        <vt:i4>269</vt:i4>
      </vt:variant>
      <vt:variant>
        <vt:i4>0</vt:i4>
      </vt:variant>
      <vt:variant>
        <vt:i4>5</vt:i4>
      </vt:variant>
      <vt:variant>
        <vt:lpwstr/>
      </vt:variant>
      <vt:variant>
        <vt:lpwstr>_Toc115101865</vt:lpwstr>
      </vt:variant>
      <vt:variant>
        <vt:i4>1048636</vt:i4>
      </vt:variant>
      <vt:variant>
        <vt:i4>263</vt:i4>
      </vt:variant>
      <vt:variant>
        <vt:i4>0</vt:i4>
      </vt:variant>
      <vt:variant>
        <vt:i4>5</vt:i4>
      </vt:variant>
      <vt:variant>
        <vt:lpwstr/>
      </vt:variant>
      <vt:variant>
        <vt:lpwstr>_Toc115101864</vt:lpwstr>
      </vt:variant>
      <vt:variant>
        <vt:i4>1048636</vt:i4>
      </vt:variant>
      <vt:variant>
        <vt:i4>257</vt:i4>
      </vt:variant>
      <vt:variant>
        <vt:i4>0</vt:i4>
      </vt:variant>
      <vt:variant>
        <vt:i4>5</vt:i4>
      </vt:variant>
      <vt:variant>
        <vt:lpwstr/>
      </vt:variant>
      <vt:variant>
        <vt:lpwstr>_Toc115101863</vt:lpwstr>
      </vt:variant>
      <vt:variant>
        <vt:i4>1048636</vt:i4>
      </vt:variant>
      <vt:variant>
        <vt:i4>251</vt:i4>
      </vt:variant>
      <vt:variant>
        <vt:i4>0</vt:i4>
      </vt:variant>
      <vt:variant>
        <vt:i4>5</vt:i4>
      </vt:variant>
      <vt:variant>
        <vt:lpwstr/>
      </vt:variant>
      <vt:variant>
        <vt:lpwstr>_Toc115101862</vt:lpwstr>
      </vt:variant>
      <vt:variant>
        <vt:i4>1310780</vt:i4>
      </vt:variant>
      <vt:variant>
        <vt:i4>242</vt:i4>
      </vt:variant>
      <vt:variant>
        <vt:i4>0</vt:i4>
      </vt:variant>
      <vt:variant>
        <vt:i4>5</vt:i4>
      </vt:variant>
      <vt:variant>
        <vt:lpwstr/>
      </vt:variant>
      <vt:variant>
        <vt:lpwstr>_Toc115101828</vt:lpwstr>
      </vt:variant>
      <vt:variant>
        <vt:i4>1310780</vt:i4>
      </vt:variant>
      <vt:variant>
        <vt:i4>236</vt:i4>
      </vt:variant>
      <vt:variant>
        <vt:i4>0</vt:i4>
      </vt:variant>
      <vt:variant>
        <vt:i4>5</vt:i4>
      </vt:variant>
      <vt:variant>
        <vt:lpwstr/>
      </vt:variant>
      <vt:variant>
        <vt:lpwstr>_Toc115101827</vt:lpwstr>
      </vt:variant>
      <vt:variant>
        <vt:i4>1310780</vt:i4>
      </vt:variant>
      <vt:variant>
        <vt:i4>230</vt:i4>
      </vt:variant>
      <vt:variant>
        <vt:i4>0</vt:i4>
      </vt:variant>
      <vt:variant>
        <vt:i4>5</vt:i4>
      </vt:variant>
      <vt:variant>
        <vt:lpwstr/>
      </vt:variant>
      <vt:variant>
        <vt:lpwstr>_Toc115101826</vt:lpwstr>
      </vt:variant>
      <vt:variant>
        <vt:i4>1310780</vt:i4>
      </vt:variant>
      <vt:variant>
        <vt:i4>224</vt:i4>
      </vt:variant>
      <vt:variant>
        <vt:i4>0</vt:i4>
      </vt:variant>
      <vt:variant>
        <vt:i4>5</vt:i4>
      </vt:variant>
      <vt:variant>
        <vt:lpwstr/>
      </vt:variant>
      <vt:variant>
        <vt:lpwstr>_Toc115101825</vt:lpwstr>
      </vt:variant>
      <vt:variant>
        <vt:i4>1310780</vt:i4>
      </vt:variant>
      <vt:variant>
        <vt:i4>218</vt:i4>
      </vt:variant>
      <vt:variant>
        <vt:i4>0</vt:i4>
      </vt:variant>
      <vt:variant>
        <vt:i4>5</vt:i4>
      </vt:variant>
      <vt:variant>
        <vt:lpwstr/>
      </vt:variant>
      <vt:variant>
        <vt:lpwstr>_Toc115101824</vt:lpwstr>
      </vt:variant>
      <vt:variant>
        <vt:i4>1310780</vt:i4>
      </vt:variant>
      <vt:variant>
        <vt:i4>212</vt:i4>
      </vt:variant>
      <vt:variant>
        <vt:i4>0</vt:i4>
      </vt:variant>
      <vt:variant>
        <vt:i4>5</vt:i4>
      </vt:variant>
      <vt:variant>
        <vt:lpwstr/>
      </vt:variant>
      <vt:variant>
        <vt:lpwstr>_Toc115101823</vt:lpwstr>
      </vt:variant>
      <vt:variant>
        <vt:i4>1310780</vt:i4>
      </vt:variant>
      <vt:variant>
        <vt:i4>206</vt:i4>
      </vt:variant>
      <vt:variant>
        <vt:i4>0</vt:i4>
      </vt:variant>
      <vt:variant>
        <vt:i4>5</vt:i4>
      </vt:variant>
      <vt:variant>
        <vt:lpwstr/>
      </vt:variant>
      <vt:variant>
        <vt:lpwstr>_Toc115101822</vt:lpwstr>
      </vt:variant>
      <vt:variant>
        <vt:i4>1310780</vt:i4>
      </vt:variant>
      <vt:variant>
        <vt:i4>200</vt:i4>
      </vt:variant>
      <vt:variant>
        <vt:i4>0</vt:i4>
      </vt:variant>
      <vt:variant>
        <vt:i4>5</vt:i4>
      </vt:variant>
      <vt:variant>
        <vt:lpwstr/>
      </vt:variant>
      <vt:variant>
        <vt:lpwstr>_Toc115101821</vt:lpwstr>
      </vt:variant>
      <vt:variant>
        <vt:i4>1310780</vt:i4>
      </vt:variant>
      <vt:variant>
        <vt:i4>194</vt:i4>
      </vt:variant>
      <vt:variant>
        <vt:i4>0</vt:i4>
      </vt:variant>
      <vt:variant>
        <vt:i4>5</vt:i4>
      </vt:variant>
      <vt:variant>
        <vt:lpwstr/>
      </vt:variant>
      <vt:variant>
        <vt:lpwstr>_Toc115101820</vt:lpwstr>
      </vt:variant>
      <vt:variant>
        <vt:i4>1507388</vt:i4>
      </vt:variant>
      <vt:variant>
        <vt:i4>188</vt:i4>
      </vt:variant>
      <vt:variant>
        <vt:i4>0</vt:i4>
      </vt:variant>
      <vt:variant>
        <vt:i4>5</vt:i4>
      </vt:variant>
      <vt:variant>
        <vt:lpwstr/>
      </vt:variant>
      <vt:variant>
        <vt:lpwstr>_Toc115101819</vt:lpwstr>
      </vt:variant>
      <vt:variant>
        <vt:i4>1507388</vt:i4>
      </vt:variant>
      <vt:variant>
        <vt:i4>182</vt:i4>
      </vt:variant>
      <vt:variant>
        <vt:i4>0</vt:i4>
      </vt:variant>
      <vt:variant>
        <vt:i4>5</vt:i4>
      </vt:variant>
      <vt:variant>
        <vt:lpwstr/>
      </vt:variant>
      <vt:variant>
        <vt:lpwstr>_Toc115101818</vt:lpwstr>
      </vt:variant>
      <vt:variant>
        <vt:i4>1507388</vt:i4>
      </vt:variant>
      <vt:variant>
        <vt:i4>176</vt:i4>
      </vt:variant>
      <vt:variant>
        <vt:i4>0</vt:i4>
      </vt:variant>
      <vt:variant>
        <vt:i4>5</vt:i4>
      </vt:variant>
      <vt:variant>
        <vt:lpwstr/>
      </vt:variant>
      <vt:variant>
        <vt:lpwstr>_Toc115101817</vt:lpwstr>
      </vt:variant>
      <vt:variant>
        <vt:i4>1507388</vt:i4>
      </vt:variant>
      <vt:variant>
        <vt:i4>170</vt:i4>
      </vt:variant>
      <vt:variant>
        <vt:i4>0</vt:i4>
      </vt:variant>
      <vt:variant>
        <vt:i4>5</vt:i4>
      </vt:variant>
      <vt:variant>
        <vt:lpwstr/>
      </vt:variant>
      <vt:variant>
        <vt:lpwstr>_Toc115101816</vt:lpwstr>
      </vt:variant>
      <vt:variant>
        <vt:i4>1507388</vt:i4>
      </vt:variant>
      <vt:variant>
        <vt:i4>164</vt:i4>
      </vt:variant>
      <vt:variant>
        <vt:i4>0</vt:i4>
      </vt:variant>
      <vt:variant>
        <vt:i4>5</vt:i4>
      </vt:variant>
      <vt:variant>
        <vt:lpwstr/>
      </vt:variant>
      <vt:variant>
        <vt:lpwstr>_Toc115101815</vt:lpwstr>
      </vt:variant>
      <vt:variant>
        <vt:i4>1507388</vt:i4>
      </vt:variant>
      <vt:variant>
        <vt:i4>158</vt:i4>
      </vt:variant>
      <vt:variant>
        <vt:i4>0</vt:i4>
      </vt:variant>
      <vt:variant>
        <vt:i4>5</vt:i4>
      </vt:variant>
      <vt:variant>
        <vt:lpwstr/>
      </vt:variant>
      <vt:variant>
        <vt:lpwstr>_Toc115101814</vt:lpwstr>
      </vt:variant>
      <vt:variant>
        <vt:i4>1507388</vt:i4>
      </vt:variant>
      <vt:variant>
        <vt:i4>152</vt:i4>
      </vt:variant>
      <vt:variant>
        <vt:i4>0</vt:i4>
      </vt:variant>
      <vt:variant>
        <vt:i4>5</vt:i4>
      </vt:variant>
      <vt:variant>
        <vt:lpwstr/>
      </vt:variant>
      <vt:variant>
        <vt:lpwstr>_Toc115101813</vt:lpwstr>
      </vt:variant>
      <vt:variant>
        <vt:i4>1507388</vt:i4>
      </vt:variant>
      <vt:variant>
        <vt:i4>146</vt:i4>
      </vt:variant>
      <vt:variant>
        <vt:i4>0</vt:i4>
      </vt:variant>
      <vt:variant>
        <vt:i4>5</vt:i4>
      </vt:variant>
      <vt:variant>
        <vt:lpwstr/>
      </vt:variant>
      <vt:variant>
        <vt:lpwstr>_Toc115101812</vt:lpwstr>
      </vt:variant>
      <vt:variant>
        <vt:i4>1507388</vt:i4>
      </vt:variant>
      <vt:variant>
        <vt:i4>140</vt:i4>
      </vt:variant>
      <vt:variant>
        <vt:i4>0</vt:i4>
      </vt:variant>
      <vt:variant>
        <vt:i4>5</vt:i4>
      </vt:variant>
      <vt:variant>
        <vt:lpwstr/>
      </vt:variant>
      <vt:variant>
        <vt:lpwstr>_Toc115101811</vt:lpwstr>
      </vt:variant>
      <vt:variant>
        <vt:i4>1507388</vt:i4>
      </vt:variant>
      <vt:variant>
        <vt:i4>134</vt:i4>
      </vt:variant>
      <vt:variant>
        <vt:i4>0</vt:i4>
      </vt:variant>
      <vt:variant>
        <vt:i4>5</vt:i4>
      </vt:variant>
      <vt:variant>
        <vt:lpwstr/>
      </vt:variant>
      <vt:variant>
        <vt:lpwstr>_Toc115101810</vt:lpwstr>
      </vt:variant>
      <vt:variant>
        <vt:i4>1441852</vt:i4>
      </vt:variant>
      <vt:variant>
        <vt:i4>128</vt:i4>
      </vt:variant>
      <vt:variant>
        <vt:i4>0</vt:i4>
      </vt:variant>
      <vt:variant>
        <vt:i4>5</vt:i4>
      </vt:variant>
      <vt:variant>
        <vt:lpwstr/>
      </vt:variant>
      <vt:variant>
        <vt:lpwstr>_Toc115101809</vt:lpwstr>
      </vt:variant>
      <vt:variant>
        <vt:i4>1441852</vt:i4>
      </vt:variant>
      <vt:variant>
        <vt:i4>122</vt:i4>
      </vt:variant>
      <vt:variant>
        <vt:i4>0</vt:i4>
      </vt:variant>
      <vt:variant>
        <vt:i4>5</vt:i4>
      </vt:variant>
      <vt:variant>
        <vt:lpwstr/>
      </vt:variant>
      <vt:variant>
        <vt:lpwstr>_Toc115101808</vt:lpwstr>
      </vt:variant>
      <vt:variant>
        <vt:i4>1441852</vt:i4>
      </vt:variant>
      <vt:variant>
        <vt:i4>116</vt:i4>
      </vt:variant>
      <vt:variant>
        <vt:i4>0</vt:i4>
      </vt:variant>
      <vt:variant>
        <vt:i4>5</vt:i4>
      </vt:variant>
      <vt:variant>
        <vt:lpwstr/>
      </vt:variant>
      <vt:variant>
        <vt:lpwstr>_Toc115101807</vt:lpwstr>
      </vt:variant>
      <vt:variant>
        <vt:i4>1441852</vt:i4>
      </vt:variant>
      <vt:variant>
        <vt:i4>110</vt:i4>
      </vt:variant>
      <vt:variant>
        <vt:i4>0</vt:i4>
      </vt:variant>
      <vt:variant>
        <vt:i4>5</vt:i4>
      </vt:variant>
      <vt:variant>
        <vt:lpwstr/>
      </vt:variant>
      <vt:variant>
        <vt:lpwstr>_Toc115101806</vt:lpwstr>
      </vt:variant>
      <vt:variant>
        <vt:i4>1441852</vt:i4>
      </vt:variant>
      <vt:variant>
        <vt:i4>104</vt:i4>
      </vt:variant>
      <vt:variant>
        <vt:i4>0</vt:i4>
      </vt:variant>
      <vt:variant>
        <vt:i4>5</vt:i4>
      </vt:variant>
      <vt:variant>
        <vt:lpwstr/>
      </vt:variant>
      <vt:variant>
        <vt:lpwstr>_Toc115101805</vt:lpwstr>
      </vt:variant>
      <vt:variant>
        <vt:i4>1441852</vt:i4>
      </vt:variant>
      <vt:variant>
        <vt:i4>98</vt:i4>
      </vt:variant>
      <vt:variant>
        <vt:i4>0</vt:i4>
      </vt:variant>
      <vt:variant>
        <vt:i4>5</vt:i4>
      </vt:variant>
      <vt:variant>
        <vt:lpwstr/>
      </vt:variant>
      <vt:variant>
        <vt:lpwstr>_Toc115101804</vt:lpwstr>
      </vt:variant>
      <vt:variant>
        <vt:i4>1441852</vt:i4>
      </vt:variant>
      <vt:variant>
        <vt:i4>92</vt:i4>
      </vt:variant>
      <vt:variant>
        <vt:i4>0</vt:i4>
      </vt:variant>
      <vt:variant>
        <vt:i4>5</vt:i4>
      </vt:variant>
      <vt:variant>
        <vt:lpwstr/>
      </vt:variant>
      <vt:variant>
        <vt:lpwstr>_Toc115101803</vt:lpwstr>
      </vt:variant>
      <vt:variant>
        <vt:i4>1441852</vt:i4>
      </vt:variant>
      <vt:variant>
        <vt:i4>86</vt:i4>
      </vt:variant>
      <vt:variant>
        <vt:i4>0</vt:i4>
      </vt:variant>
      <vt:variant>
        <vt:i4>5</vt:i4>
      </vt:variant>
      <vt:variant>
        <vt:lpwstr/>
      </vt:variant>
      <vt:variant>
        <vt:lpwstr>_Toc115101802</vt:lpwstr>
      </vt:variant>
      <vt:variant>
        <vt:i4>1441852</vt:i4>
      </vt:variant>
      <vt:variant>
        <vt:i4>80</vt:i4>
      </vt:variant>
      <vt:variant>
        <vt:i4>0</vt:i4>
      </vt:variant>
      <vt:variant>
        <vt:i4>5</vt:i4>
      </vt:variant>
      <vt:variant>
        <vt:lpwstr/>
      </vt:variant>
      <vt:variant>
        <vt:lpwstr>_Toc115101801</vt:lpwstr>
      </vt:variant>
      <vt:variant>
        <vt:i4>1441852</vt:i4>
      </vt:variant>
      <vt:variant>
        <vt:i4>74</vt:i4>
      </vt:variant>
      <vt:variant>
        <vt:i4>0</vt:i4>
      </vt:variant>
      <vt:variant>
        <vt:i4>5</vt:i4>
      </vt:variant>
      <vt:variant>
        <vt:lpwstr/>
      </vt:variant>
      <vt:variant>
        <vt:lpwstr>_Toc115101800</vt:lpwstr>
      </vt:variant>
      <vt:variant>
        <vt:i4>2031667</vt:i4>
      </vt:variant>
      <vt:variant>
        <vt:i4>68</vt:i4>
      </vt:variant>
      <vt:variant>
        <vt:i4>0</vt:i4>
      </vt:variant>
      <vt:variant>
        <vt:i4>5</vt:i4>
      </vt:variant>
      <vt:variant>
        <vt:lpwstr/>
      </vt:variant>
      <vt:variant>
        <vt:lpwstr>_Toc115101799</vt:lpwstr>
      </vt:variant>
      <vt:variant>
        <vt:i4>2031667</vt:i4>
      </vt:variant>
      <vt:variant>
        <vt:i4>62</vt:i4>
      </vt:variant>
      <vt:variant>
        <vt:i4>0</vt:i4>
      </vt:variant>
      <vt:variant>
        <vt:i4>5</vt:i4>
      </vt:variant>
      <vt:variant>
        <vt:lpwstr/>
      </vt:variant>
      <vt:variant>
        <vt:lpwstr>_Toc115101798</vt:lpwstr>
      </vt:variant>
      <vt:variant>
        <vt:i4>2031667</vt:i4>
      </vt:variant>
      <vt:variant>
        <vt:i4>56</vt:i4>
      </vt:variant>
      <vt:variant>
        <vt:i4>0</vt:i4>
      </vt:variant>
      <vt:variant>
        <vt:i4>5</vt:i4>
      </vt:variant>
      <vt:variant>
        <vt:lpwstr/>
      </vt:variant>
      <vt:variant>
        <vt:lpwstr>_Toc115101797</vt:lpwstr>
      </vt:variant>
      <vt:variant>
        <vt:i4>2031667</vt:i4>
      </vt:variant>
      <vt:variant>
        <vt:i4>50</vt:i4>
      </vt:variant>
      <vt:variant>
        <vt:i4>0</vt:i4>
      </vt:variant>
      <vt:variant>
        <vt:i4>5</vt:i4>
      </vt:variant>
      <vt:variant>
        <vt:lpwstr/>
      </vt:variant>
      <vt:variant>
        <vt:lpwstr>_Toc115101796</vt:lpwstr>
      </vt:variant>
      <vt:variant>
        <vt:i4>2031667</vt:i4>
      </vt:variant>
      <vt:variant>
        <vt:i4>44</vt:i4>
      </vt:variant>
      <vt:variant>
        <vt:i4>0</vt:i4>
      </vt:variant>
      <vt:variant>
        <vt:i4>5</vt:i4>
      </vt:variant>
      <vt:variant>
        <vt:lpwstr/>
      </vt:variant>
      <vt:variant>
        <vt:lpwstr>_Toc115101795</vt:lpwstr>
      </vt:variant>
      <vt:variant>
        <vt:i4>2031667</vt:i4>
      </vt:variant>
      <vt:variant>
        <vt:i4>38</vt:i4>
      </vt:variant>
      <vt:variant>
        <vt:i4>0</vt:i4>
      </vt:variant>
      <vt:variant>
        <vt:i4>5</vt:i4>
      </vt:variant>
      <vt:variant>
        <vt:lpwstr/>
      </vt:variant>
      <vt:variant>
        <vt:lpwstr>_Toc115101794</vt:lpwstr>
      </vt:variant>
      <vt:variant>
        <vt:i4>2031667</vt:i4>
      </vt:variant>
      <vt:variant>
        <vt:i4>32</vt:i4>
      </vt:variant>
      <vt:variant>
        <vt:i4>0</vt:i4>
      </vt:variant>
      <vt:variant>
        <vt:i4>5</vt:i4>
      </vt:variant>
      <vt:variant>
        <vt:lpwstr/>
      </vt:variant>
      <vt:variant>
        <vt:lpwstr>_Toc115101793</vt:lpwstr>
      </vt:variant>
      <vt:variant>
        <vt:i4>2031667</vt:i4>
      </vt:variant>
      <vt:variant>
        <vt:i4>26</vt:i4>
      </vt:variant>
      <vt:variant>
        <vt:i4>0</vt:i4>
      </vt:variant>
      <vt:variant>
        <vt:i4>5</vt:i4>
      </vt:variant>
      <vt:variant>
        <vt:lpwstr/>
      </vt:variant>
      <vt:variant>
        <vt:lpwstr>_Toc115101792</vt:lpwstr>
      </vt:variant>
      <vt:variant>
        <vt:i4>2031667</vt:i4>
      </vt:variant>
      <vt:variant>
        <vt:i4>20</vt:i4>
      </vt:variant>
      <vt:variant>
        <vt:i4>0</vt:i4>
      </vt:variant>
      <vt:variant>
        <vt:i4>5</vt:i4>
      </vt:variant>
      <vt:variant>
        <vt:lpwstr/>
      </vt:variant>
      <vt:variant>
        <vt:lpwstr>_Toc115101791</vt:lpwstr>
      </vt:variant>
      <vt:variant>
        <vt:i4>2031667</vt:i4>
      </vt:variant>
      <vt:variant>
        <vt:i4>14</vt:i4>
      </vt:variant>
      <vt:variant>
        <vt:i4>0</vt:i4>
      </vt:variant>
      <vt:variant>
        <vt:i4>5</vt:i4>
      </vt:variant>
      <vt:variant>
        <vt:lpwstr/>
      </vt:variant>
      <vt:variant>
        <vt:lpwstr>_Toc115101790</vt:lpwstr>
      </vt:variant>
      <vt:variant>
        <vt:i4>1966131</vt:i4>
      </vt:variant>
      <vt:variant>
        <vt:i4>8</vt:i4>
      </vt:variant>
      <vt:variant>
        <vt:i4>0</vt:i4>
      </vt:variant>
      <vt:variant>
        <vt:i4>5</vt:i4>
      </vt:variant>
      <vt:variant>
        <vt:lpwstr/>
      </vt:variant>
      <vt:variant>
        <vt:lpwstr>_Toc115101789</vt:lpwstr>
      </vt:variant>
      <vt:variant>
        <vt:i4>1966131</vt:i4>
      </vt:variant>
      <vt:variant>
        <vt:i4>2</vt:i4>
      </vt:variant>
      <vt:variant>
        <vt:i4>0</vt:i4>
      </vt:variant>
      <vt:variant>
        <vt:i4>5</vt:i4>
      </vt:variant>
      <vt:variant>
        <vt:lpwstr/>
      </vt:variant>
      <vt:variant>
        <vt:lpwstr>_Toc115101788</vt:lpwstr>
      </vt:variant>
      <vt:variant>
        <vt:i4>6488139</vt:i4>
      </vt:variant>
      <vt:variant>
        <vt:i4>42</vt:i4>
      </vt:variant>
      <vt:variant>
        <vt:i4>0</vt:i4>
      </vt:variant>
      <vt:variant>
        <vt:i4>5</vt:i4>
      </vt:variant>
      <vt:variant>
        <vt:lpwstr>mailto:mutali@harmattanrenewables.com</vt:lpwstr>
      </vt:variant>
      <vt:variant>
        <vt:lpwstr/>
      </vt:variant>
      <vt:variant>
        <vt:i4>6488139</vt:i4>
      </vt:variant>
      <vt:variant>
        <vt:i4>39</vt:i4>
      </vt:variant>
      <vt:variant>
        <vt:i4>0</vt:i4>
      </vt:variant>
      <vt:variant>
        <vt:i4>5</vt:i4>
      </vt:variant>
      <vt:variant>
        <vt:lpwstr>mailto:mutali@harmattanrenewables.com</vt:lpwstr>
      </vt:variant>
      <vt:variant>
        <vt:lpwstr/>
      </vt:variant>
      <vt:variant>
        <vt:i4>6488139</vt:i4>
      </vt:variant>
      <vt:variant>
        <vt:i4>36</vt:i4>
      </vt:variant>
      <vt:variant>
        <vt:i4>0</vt:i4>
      </vt:variant>
      <vt:variant>
        <vt:i4>5</vt:i4>
      </vt:variant>
      <vt:variant>
        <vt:lpwstr>mailto:mutali@harmattanrenewables.com</vt:lpwstr>
      </vt:variant>
      <vt:variant>
        <vt:lpwstr/>
      </vt:variant>
      <vt:variant>
        <vt:i4>6488139</vt:i4>
      </vt:variant>
      <vt:variant>
        <vt:i4>33</vt:i4>
      </vt:variant>
      <vt:variant>
        <vt:i4>0</vt:i4>
      </vt:variant>
      <vt:variant>
        <vt:i4>5</vt:i4>
      </vt:variant>
      <vt:variant>
        <vt:lpwstr>mailto:mutali@harmattanrenewables.com</vt:lpwstr>
      </vt:variant>
      <vt:variant>
        <vt:lpwstr/>
      </vt:variant>
      <vt:variant>
        <vt:i4>6488139</vt:i4>
      </vt:variant>
      <vt:variant>
        <vt:i4>30</vt:i4>
      </vt:variant>
      <vt:variant>
        <vt:i4>0</vt:i4>
      </vt:variant>
      <vt:variant>
        <vt:i4>5</vt:i4>
      </vt:variant>
      <vt:variant>
        <vt:lpwstr>mailto:mutali@harmattanrenewables.com</vt:lpwstr>
      </vt:variant>
      <vt:variant>
        <vt:lpwstr/>
      </vt:variant>
      <vt:variant>
        <vt:i4>6488139</vt:i4>
      </vt:variant>
      <vt:variant>
        <vt:i4>27</vt:i4>
      </vt:variant>
      <vt:variant>
        <vt:i4>0</vt:i4>
      </vt:variant>
      <vt:variant>
        <vt:i4>5</vt:i4>
      </vt:variant>
      <vt:variant>
        <vt:lpwstr>mailto:mutali@harmattanrenewables.com</vt:lpwstr>
      </vt:variant>
      <vt:variant>
        <vt:lpwstr/>
      </vt:variant>
      <vt:variant>
        <vt:i4>1441855</vt:i4>
      </vt:variant>
      <vt:variant>
        <vt:i4>24</vt:i4>
      </vt:variant>
      <vt:variant>
        <vt:i4>0</vt:i4>
      </vt:variant>
      <vt:variant>
        <vt:i4>5</vt:i4>
      </vt:variant>
      <vt:variant>
        <vt:lpwstr>mailto:adam@harmattanrenewables.com</vt:lpwstr>
      </vt:variant>
      <vt:variant>
        <vt:lpwstr/>
      </vt:variant>
      <vt:variant>
        <vt:i4>6488139</vt:i4>
      </vt:variant>
      <vt:variant>
        <vt:i4>21</vt:i4>
      </vt:variant>
      <vt:variant>
        <vt:i4>0</vt:i4>
      </vt:variant>
      <vt:variant>
        <vt:i4>5</vt:i4>
      </vt:variant>
      <vt:variant>
        <vt:lpwstr>mailto:mutali@harmattanrenewables.com</vt:lpwstr>
      </vt:variant>
      <vt:variant>
        <vt:lpwstr/>
      </vt:variant>
      <vt:variant>
        <vt:i4>1441855</vt:i4>
      </vt:variant>
      <vt:variant>
        <vt:i4>18</vt:i4>
      </vt:variant>
      <vt:variant>
        <vt:i4>0</vt:i4>
      </vt:variant>
      <vt:variant>
        <vt:i4>5</vt:i4>
      </vt:variant>
      <vt:variant>
        <vt:lpwstr>mailto:adam@harmattanrenewables.com</vt:lpwstr>
      </vt:variant>
      <vt:variant>
        <vt:lpwstr/>
      </vt:variant>
      <vt:variant>
        <vt:i4>6488139</vt:i4>
      </vt:variant>
      <vt:variant>
        <vt:i4>15</vt:i4>
      </vt:variant>
      <vt:variant>
        <vt:i4>0</vt:i4>
      </vt:variant>
      <vt:variant>
        <vt:i4>5</vt:i4>
      </vt:variant>
      <vt:variant>
        <vt:lpwstr>mailto:mutali@harmattanrenewables.com</vt:lpwstr>
      </vt:variant>
      <vt:variant>
        <vt:lpwstr/>
      </vt:variant>
      <vt:variant>
        <vt:i4>1441855</vt:i4>
      </vt:variant>
      <vt:variant>
        <vt:i4>12</vt:i4>
      </vt:variant>
      <vt:variant>
        <vt:i4>0</vt:i4>
      </vt:variant>
      <vt:variant>
        <vt:i4>5</vt:i4>
      </vt:variant>
      <vt:variant>
        <vt:lpwstr>mailto:adam@harmattanrenewables.com</vt:lpwstr>
      </vt:variant>
      <vt:variant>
        <vt:lpwstr/>
      </vt:variant>
      <vt:variant>
        <vt:i4>6488139</vt:i4>
      </vt:variant>
      <vt:variant>
        <vt:i4>9</vt:i4>
      </vt:variant>
      <vt:variant>
        <vt:i4>0</vt:i4>
      </vt:variant>
      <vt:variant>
        <vt:i4>5</vt:i4>
      </vt:variant>
      <vt:variant>
        <vt:lpwstr>mailto:mutali@harmattanrenewables.com</vt:lpwstr>
      </vt:variant>
      <vt:variant>
        <vt:lpwstr/>
      </vt:variant>
      <vt:variant>
        <vt:i4>6488139</vt:i4>
      </vt:variant>
      <vt:variant>
        <vt:i4>6</vt:i4>
      </vt:variant>
      <vt:variant>
        <vt:i4>0</vt:i4>
      </vt:variant>
      <vt:variant>
        <vt:i4>5</vt:i4>
      </vt:variant>
      <vt:variant>
        <vt:lpwstr>mailto:mutali@harmattanrenewables.com</vt:lpwstr>
      </vt:variant>
      <vt:variant>
        <vt:lpwstr/>
      </vt:variant>
      <vt:variant>
        <vt:i4>6488139</vt:i4>
      </vt:variant>
      <vt:variant>
        <vt:i4>3</vt:i4>
      </vt:variant>
      <vt:variant>
        <vt:i4>0</vt:i4>
      </vt:variant>
      <vt:variant>
        <vt:i4>5</vt:i4>
      </vt:variant>
      <vt:variant>
        <vt:lpwstr>mailto:mutali@harmattanrenewables.com</vt:lpwstr>
      </vt:variant>
      <vt:variant>
        <vt:lpwstr/>
      </vt:variant>
      <vt:variant>
        <vt:i4>6488139</vt:i4>
      </vt:variant>
      <vt:variant>
        <vt:i4>0</vt:i4>
      </vt:variant>
      <vt:variant>
        <vt:i4>0</vt:i4>
      </vt:variant>
      <vt:variant>
        <vt:i4>5</vt:i4>
      </vt:variant>
      <vt:variant>
        <vt:lpwstr>mailto:mutali@harmattanrenewables.com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ENGIE PSP Proposal</dc:title>
  <dc:subject/>
  <dc:creator>chanda@harmattanrenewables.com;adam.terry@pure-greenconsulting.com</dc:creator>
  <cp:keywords/>
  <cp:lastModifiedBy>Mutali Nepfumbada</cp:lastModifiedBy>
  <cp:revision>4</cp:revision>
  <cp:lastPrinted>2022-09-14T23:58:00Z</cp:lastPrinted>
  <dcterms:created xsi:type="dcterms:W3CDTF">2022-09-28T20:35:00Z</dcterms:created>
  <dcterms:modified xsi:type="dcterms:W3CDTF">2022-09-28T21:39:00Z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0x010100C08B06D9218C2548B8B08D53208C316B</vt:lpwstr>
  </property>
  <property fmtid="{D5CDD505-2E9C-101B-9397-08002B2CF9AE}" pid="3" name="MediaServiceImageTags">
    <vt:lpwstr/>
  </property>
</Properties>
</file>